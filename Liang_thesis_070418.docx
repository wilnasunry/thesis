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C8AC196" w14:textId="77777777" w:rsidR="00B138A1" w:rsidRDefault="00B138A1" w:rsidP="001D0743"/>
    <w:p w14:paraId="02317CB9" w14:textId="77777777" w:rsidR="00EA06A6" w:rsidRPr="001E4DF9" w:rsidRDefault="00EA06A6" w:rsidP="001D0743"/>
    <w:p w14:paraId="3F8A87E5" w14:textId="77777777" w:rsidR="00240D9D" w:rsidRPr="009A69AD" w:rsidRDefault="00893DFD" w:rsidP="001D0743">
      <w:pPr>
        <w:pStyle w:val="aff"/>
      </w:pPr>
      <w:r>
        <w:rPr>
          <w:rFonts w:hint="eastAsia"/>
        </w:rPr>
        <w:t>博</w:t>
      </w:r>
      <w:r>
        <w:rPr>
          <w:rFonts w:hint="eastAsia"/>
        </w:rPr>
        <w:t xml:space="preserve"> </w:t>
      </w:r>
      <w:r>
        <w:rPr>
          <w:rFonts w:hint="eastAsia"/>
        </w:rPr>
        <w:t>士</w:t>
      </w:r>
      <w:r w:rsidR="00240D9D" w:rsidRPr="009A69AD">
        <w:rPr>
          <w:rFonts w:hint="eastAsia"/>
        </w:rPr>
        <w:t xml:space="preserve"> </w:t>
      </w:r>
      <w:r w:rsidR="00240D9D" w:rsidRPr="009A69AD">
        <w:rPr>
          <w:rFonts w:hint="eastAsia"/>
        </w:rPr>
        <w:t>学</w:t>
      </w:r>
      <w:r w:rsidR="00240D9D" w:rsidRPr="009A69AD">
        <w:rPr>
          <w:rFonts w:hint="eastAsia"/>
        </w:rPr>
        <w:t xml:space="preserve"> </w:t>
      </w:r>
      <w:r w:rsidR="00240D9D" w:rsidRPr="009A69AD">
        <w:rPr>
          <w:rFonts w:hint="eastAsia"/>
        </w:rPr>
        <w:t>位</w:t>
      </w:r>
      <w:r w:rsidR="00240D9D" w:rsidRPr="009A69AD">
        <w:rPr>
          <w:rFonts w:hint="eastAsia"/>
        </w:rPr>
        <w:t xml:space="preserve"> </w:t>
      </w:r>
      <w:r w:rsidR="00240D9D" w:rsidRPr="009A69AD">
        <w:rPr>
          <w:rFonts w:hint="eastAsia"/>
        </w:rPr>
        <w:t>论</w:t>
      </w:r>
      <w:r w:rsidR="00240D9D" w:rsidRPr="009A69AD">
        <w:rPr>
          <w:rFonts w:hint="eastAsia"/>
        </w:rPr>
        <w:t xml:space="preserve"> </w:t>
      </w:r>
      <w:r w:rsidR="00240D9D" w:rsidRPr="009A69AD">
        <w:rPr>
          <w:rFonts w:hint="eastAsia"/>
        </w:rPr>
        <w:t>文</w:t>
      </w:r>
    </w:p>
    <w:p w14:paraId="408C28FF" w14:textId="77777777" w:rsidR="00404CF0" w:rsidRDefault="00404CF0" w:rsidP="001D0743">
      <w:pPr>
        <w:rPr>
          <w:lang w:eastAsia="zh-CN"/>
        </w:rPr>
      </w:pPr>
    </w:p>
    <w:p w14:paraId="5C0D9015" w14:textId="77777777" w:rsidR="00404CF0" w:rsidRPr="0091444C" w:rsidRDefault="00404CF0" w:rsidP="001D0743">
      <w:pPr>
        <w:rPr>
          <w:lang w:eastAsia="zh-CN"/>
        </w:rPr>
      </w:pPr>
    </w:p>
    <w:p w14:paraId="5A2EED57" w14:textId="7909659E" w:rsidR="001A67EB" w:rsidRPr="009A69AD" w:rsidRDefault="001A67EB" w:rsidP="001D0743">
      <w:pPr>
        <w:pStyle w:val="aff0"/>
        <w:rPr>
          <w:lang w:eastAsia="zh-CN"/>
        </w:rPr>
      </w:pPr>
      <w:r w:rsidRPr="001A67EB">
        <w:rPr>
          <w:rFonts w:hint="eastAsia"/>
          <w:lang w:eastAsia="zh-CN"/>
        </w:rPr>
        <w:t>面向异构无线网络多网资源优化管理研究</w:t>
      </w:r>
    </w:p>
    <w:p w14:paraId="0C4B02E9" w14:textId="4F3D97A8" w:rsidR="00B138A1" w:rsidRPr="009A69AD" w:rsidRDefault="001A67EB" w:rsidP="001D0743">
      <w:pPr>
        <w:pStyle w:val="aff1"/>
      </w:pPr>
      <w:r w:rsidRPr="001A67EB">
        <w:t>Research on Multi-network Resource Optimization Management for Heterogeneous Wireless Networks</w:t>
      </w:r>
    </w:p>
    <w:p w14:paraId="34BB6F46" w14:textId="77777777" w:rsidR="00B138A1" w:rsidRPr="00737B77" w:rsidRDefault="00B00433" w:rsidP="001D0743">
      <w:pPr>
        <w:rPr>
          <w:lang w:eastAsia="zh-CN"/>
        </w:rPr>
      </w:pPr>
      <w:r>
        <w:rPr>
          <w:rFonts w:hint="eastAsia"/>
          <w:lang w:eastAsia="zh-CN"/>
        </w:rPr>
        <w:t xml:space="preserve"> </w:t>
      </w:r>
    </w:p>
    <w:p w14:paraId="15A8A6FA" w14:textId="77777777" w:rsidR="00B138A1" w:rsidRDefault="00B138A1" w:rsidP="001D0743"/>
    <w:p w14:paraId="021A706F" w14:textId="77777777" w:rsidR="00B138A1" w:rsidRDefault="00B138A1" w:rsidP="001D0743"/>
    <w:p w14:paraId="4B57FADC" w14:textId="77777777" w:rsidR="00B138A1" w:rsidRDefault="00B138A1" w:rsidP="001D0743"/>
    <w:p w14:paraId="093FAE08" w14:textId="77777777" w:rsidR="00B138A1" w:rsidRDefault="00B138A1" w:rsidP="001D0743"/>
    <w:p w14:paraId="6B0426CB" w14:textId="77777777" w:rsidR="00B138A1" w:rsidRDefault="00B138A1" w:rsidP="001D0743"/>
    <w:p w14:paraId="19513B4D" w14:textId="77777777" w:rsidR="00B138A1" w:rsidRDefault="00B138A1" w:rsidP="001D0743"/>
    <w:p w14:paraId="5C5CAEB2" w14:textId="77777777" w:rsidR="006F1CF2" w:rsidRDefault="006F1CF2" w:rsidP="001D0743"/>
    <w:p w14:paraId="6AA6C591" w14:textId="77777777" w:rsidR="006F1CF2" w:rsidRDefault="006F1CF2" w:rsidP="001D0743"/>
    <w:p w14:paraId="1AF642E4" w14:textId="77777777" w:rsidR="006F1CF2" w:rsidRDefault="006F1CF2" w:rsidP="001D0743"/>
    <w:p w14:paraId="7470D7ED" w14:textId="77777777" w:rsidR="006F1CF2" w:rsidRDefault="006F1CF2" w:rsidP="001D0743">
      <w:pPr>
        <w:pStyle w:val="aff2"/>
        <w:rPr>
          <w:lang w:eastAsia="zh-CN"/>
        </w:rPr>
      </w:pPr>
      <w:r>
        <w:rPr>
          <w:rFonts w:hint="eastAsia"/>
          <w:lang w:eastAsia="zh-CN"/>
        </w:rPr>
        <w:t>作</w:t>
      </w:r>
      <w:r>
        <w:rPr>
          <w:rFonts w:hint="eastAsia"/>
          <w:lang w:eastAsia="zh-CN"/>
        </w:rPr>
        <w:t xml:space="preserve"> </w:t>
      </w:r>
      <w:r>
        <w:rPr>
          <w:rFonts w:hint="eastAsia"/>
          <w:lang w:eastAsia="zh-CN"/>
        </w:rPr>
        <w:t>者</w:t>
      </w:r>
      <w:r>
        <w:rPr>
          <w:rFonts w:hint="eastAsia"/>
          <w:lang w:eastAsia="zh-CN"/>
        </w:rPr>
        <w:t xml:space="preserve"> </w:t>
      </w:r>
      <w:r>
        <w:rPr>
          <w:rFonts w:hint="eastAsia"/>
          <w:lang w:eastAsia="zh-CN"/>
        </w:rPr>
        <w:t>姓</w:t>
      </w:r>
      <w:r>
        <w:rPr>
          <w:rFonts w:hint="eastAsia"/>
          <w:lang w:eastAsia="zh-CN"/>
        </w:rPr>
        <w:t xml:space="preserve"> </w:t>
      </w:r>
      <w:r>
        <w:rPr>
          <w:rFonts w:hint="eastAsia"/>
          <w:lang w:eastAsia="zh-CN"/>
        </w:rPr>
        <w:t>名：</w:t>
      </w:r>
      <w:r w:rsidR="00FD2902" w:rsidRPr="00717549">
        <w:rPr>
          <w:rFonts w:ascii="宋体" w:hAnsi="宋体" w:hint="eastAsia"/>
          <w:u w:val="single"/>
          <w:lang w:eastAsia="zh-CN"/>
        </w:rPr>
        <w:t xml:space="preserve">      </w:t>
      </w:r>
      <w:r w:rsidR="00825842">
        <w:rPr>
          <w:rFonts w:ascii="宋体" w:hAnsi="宋体" w:hint="eastAsia"/>
          <w:u w:val="single"/>
          <w:lang w:eastAsia="zh-CN"/>
        </w:rPr>
        <w:t>孙亮</w:t>
      </w:r>
      <w:r w:rsidR="00FD2902" w:rsidRPr="00717549">
        <w:rPr>
          <w:rFonts w:ascii="宋体" w:hAnsi="宋体" w:hint="eastAsia"/>
          <w:u w:val="single"/>
          <w:lang w:eastAsia="zh-CN"/>
        </w:rPr>
        <w:t xml:space="preserve">                 </w:t>
      </w:r>
    </w:p>
    <w:p w14:paraId="28189AA8" w14:textId="77777777" w:rsidR="003806AD" w:rsidRDefault="003806AD" w:rsidP="003806AD">
      <w:pPr>
        <w:pStyle w:val="aff2"/>
        <w:rPr>
          <w:rFonts w:ascii="宋体" w:hAnsi="宋体"/>
          <w:u w:val="single"/>
          <w:lang w:eastAsia="zh-CN"/>
        </w:rPr>
      </w:pPr>
      <w:r>
        <w:rPr>
          <w:rFonts w:hint="eastAsia"/>
          <w:lang w:eastAsia="zh-CN"/>
        </w:rPr>
        <w:t>学</w:t>
      </w:r>
      <w:r>
        <w:rPr>
          <w:rFonts w:hint="eastAsia"/>
          <w:lang w:eastAsia="zh-CN"/>
        </w:rPr>
        <w:t xml:space="preserve">       </w:t>
      </w:r>
      <w:r>
        <w:rPr>
          <w:rFonts w:hint="eastAsia"/>
          <w:lang w:eastAsia="zh-CN"/>
        </w:rPr>
        <w:t>号：</w:t>
      </w:r>
      <w:r w:rsidRPr="00717549">
        <w:rPr>
          <w:rFonts w:ascii="宋体" w:hAnsi="宋体" w:hint="eastAsia"/>
          <w:u w:val="single"/>
          <w:lang w:eastAsia="zh-CN"/>
        </w:rPr>
        <w:t xml:space="preserve">      </w:t>
      </w:r>
      <w:r w:rsidR="00825842">
        <w:rPr>
          <w:rFonts w:ascii="宋体" w:hAnsi="宋体" w:hint="eastAsia"/>
          <w:u w:val="single"/>
          <w:lang w:eastAsia="zh-CN"/>
        </w:rPr>
        <w:t xml:space="preserve">11217002             </w:t>
      </w:r>
    </w:p>
    <w:p w14:paraId="52F1E6BD" w14:textId="77777777" w:rsidR="003806AD" w:rsidRDefault="003806AD" w:rsidP="003806AD">
      <w:pPr>
        <w:pStyle w:val="aff2"/>
        <w:rPr>
          <w:lang w:eastAsia="zh-CN"/>
        </w:rPr>
      </w:pPr>
      <w:r>
        <w:rPr>
          <w:rFonts w:hint="eastAsia"/>
          <w:lang w:eastAsia="zh-CN"/>
        </w:rPr>
        <w:t>指</w:t>
      </w:r>
      <w:r>
        <w:rPr>
          <w:rFonts w:hint="eastAsia"/>
          <w:lang w:eastAsia="zh-CN"/>
        </w:rPr>
        <w:t xml:space="preserve"> </w:t>
      </w:r>
      <w:r>
        <w:rPr>
          <w:rFonts w:hint="eastAsia"/>
          <w:lang w:eastAsia="zh-CN"/>
        </w:rPr>
        <w:t>导</w:t>
      </w:r>
      <w:r>
        <w:rPr>
          <w:rFonts w:hint="eastAsia"/>
          <w:lang w:eastAsia="zh-CN"/>
        </w:rPr>
        <w:t xml:space="preserve"> </w:t>
      </w:r>
      <w:r>
        <w:rPr>
          <w:rFonts w:hint="eastAsia"/>
          <w:lang w:eastAsia="zh-CN"/>
        </w:rPr>
        <w:t>教</w:t>
      </w:r>
      <w:r>
        <w:rPr>
          <w:rFonts w:hint="eastAsia"/>
          <w:lang w:eastAsia="zh-CN"/>
        </w:rPr>
        <w:t xml:space="preserve"> </w:t>
      </w:r>
      <w:r>
        <w:rPr>
          <w:rFonts w:hint="eastAsia"/>
          <w:lang w:eastAsia="zh-CN"/>
        </w:rPr>
        <w:t>师：</w:t>
      </w:r>
      <w:r w:rsidRPr="00717549">
        <w:rPr>
          <w:rFonts w:ascii="宋体" w:hAnsi="宋体" w:hint="eastAsia"/>
          <w:u w:val="single"/>
          <w:lang w:eastAsia="zh-CN"/>
        </w:rPr>
        <w:t xml:space="preserve">      </w:t>
      </w:r>
      <w:r w:rsidR="00825842">
        <w:rPr>
          <w:rFonts w:ascii="宋体" w:hAnsi="宋体" w:hint="eastAsia"/>
          <w:u w:val="single"/>
          <w:lang w:eastAsia="zh-CN"/>
        </w:rPr>
        <w:t>王雷</w:t>
      </w:r>
      <w:r w:rsidRPr="00717549">
        <w:rPr>
          <w:rFonts w:ascii="宋体" w:hAnsi="宋体" w:hint="eastAsia"/>
          <w:u w:val="single"/>
          <w:lang w:eastAsia="zh-CN"/>
        </w:rPr>
        <w:t xml:space="preserve">                 </w:t>
      </w:r>
    </w:p>
    <w:p w14:paraId="252DB3FB" w14:textId="77777777" w:rsidR="006F1CF2" w:rsidRDefault="006F1CF2" w:rsidP="001D0743">
      <w:pPr>
        <w:pStyle w:val="aff2"/>
        <w:rPr>
          <w:lang w:eastAsia="zh-CN"/>
        </w:rPr>
      </w:pPr>
      <w:r>
        <w:rPr>
          <w:rFonts w:hint="eastAsia"/>
          <w:lang w:eastAsia="zh-CN"/>
        </w:rPr>
        <w:t>学科、</w:t>
      </w:r>
      <w:r>
        <w:rPr>
          <w:rFonts w:hint="eastAsia"/>
          <w:lang w:eastAsia="zh-CN"/>
        </w:rPr>
        <w:t xml:space="preserve"> </w:t>
      </w:r>
      <w:r>
        <w:rPr>
          <w:rFonts w:hint="eastAsia"/>
          <w:lang w:eastAsia="zh-CN"/>
        </w:rPr>
        <w:t>专业：</w:t>
      </w:r>
      <w:r w:rsidR="00825842">
        <w:rPr>
          <w:rFonts w:ascii="宋体" w:hAnsi="宋体" w:hint="eastAsia"/>
          <w:u w:val="single"/>
          <w:lang w:eastAsia="zh-CN"/>
        </w:rPr>
        <w:t xml:space="preserve">      软件工程             </w:t>
      </w:r>
    </w:p>
    <w:p w14:paraId="655E7D6C" w14:textId="77777777" w:rsidR="006F1CF2" w:rsidRDefault="00D36DE5" w:rsidP="001D0743">
      <w:pPr>
        <w:pStyle w:val="aff2"/>
        <w:rPr>
          <w:lang w:eastAsia="zh-CN"/>
        </w:rPr>
      </w:pPr>
      <w:r>
        <w:rPr>
          <w:rFonts w:hint="eastAsia"/>
          <w:lang w:eastAsia="zh-CN"/>
        </w:rPr>
        <w:t>答</w:t>
      </w:r>
      <w:r w:rsidR="006F1CF2">
        <w:rPr>
          <w:rFonts w:hint="eastAsia"/>
          <w:lang w:eastAsia="zh-CN"/>
        </w:rPr>
        <w:t xml:space="preserve"> </w:t>
      </w:r>
      <w:r>
        <w:rPr>
          <w:rFonts w:hint="eastAsia"/>
          <w:lang w:eastAsia="zh-CN"/>
        </w:rPr>
        <w:t>辩</w:t>
      </w:r>
      <w:r w:rsidR="006F1CF2">
        <w:rPr>
          <w:rFonts w:hint="eastAsia"/>
          <w:lang w:eastAsia="zh-CN"/>
        </w:rPr>
        <w:t xml:space="preserve"> </w:t>
      </w:r>
      <w:r w:rsidR="006F1CF2">
        <w:rPr>
          <w:rFonts w:hint="eastAsia"/>
          <w:lang w:eastAsia="zh-CN"/>
        </w:rPr>
        <w:t>日</w:t>
      </w:r>
      <w:r w:rsidR="006F1CF2">
        <w:rPr>
          <w:rFonts w:hint="eastAsia"/>
          <w:lang w:eastAsia="zh-CN"/>
        </w:rPr>
        <w:t xml:space="preserve"> </w:t>
      </w:r>
      <w:r w:rsidR="006F1CF2">
        <w:rPr>
          <w:rFonts w:hint="eastAsia"/>
          <w:lang w:eastAsia="zh-CN"/>
        </w:rPr>
        <w:t>期：</w:t>
      </w:r>
      <w:r w:rsidR="00A4475E" w:rsidRPr="00717549">
        <w:rPr>
          <w:rFonts w:ascii="宋体" w:hAnsi="宋体" w:hint="eastAsia"/>
          <w:u w:val="single"/>
          <w:lang w:eastAsia="zh-CN"/>
        </w:rPr>
        <w:t xml:space="preserve">                       </w:t>
      </w:r>
    </w:p>
    <w:p w14:paraId="74FE7EE2" w14:textId="77777777" w:rsidR="00B138A1" w:rsidRDefault="00B138A1" w:rsidP="001D0743">
      <w:pPr>
        <w:rPr>
          <w:lang w:eastAsia="zh-CN"/>
        </w:rPr>
      </w:pPr>
    </w:p>
    <w:p w14:paraId="62569E75" w14:textId="77777777" w:rsidR="006F1CF2" w:rsidRDefault="006F1CF2" w:rsidP="001D0743">
      <w:pPr>
        <w:rPr>
          <w:lang w:eastAsia="zh-CN"/>
        </w:rPr>
      </w:pPr>
    </w:p>
    <w:p w14:paraId="3009E02C" w14:textId="77777777" w:rsidR="006F1CF2" w:rsidRDefault="006F1CF2" w:rsidP="001D0743">
      <w:pPr>
        <w:rPr>
          <w:lang w:eastAsia="zh-CN"/>
        </w:rPr>
      </w:pPr>
    </w:p>
    <w:p w14:paraId="05E9C085" w14:textId="77777777" w:rsidR="00B138A1" w:rsidRPr="008D2AE3" w:rsidRDefault="00B138A1" w:rsidP="001D0743">
      <w:pPr>
        <w:pStyle w:val="aff3"/>
        <w:rPr>
          <w:lang w:eastAsia="zh-CN"/>
        </w:rPr>
      </w:pPr>
      <w:r w:rsidRPr="008D2AE3">
        <w:rPr>
          <w:rFonts w:hint="eastAsia"/>
          <w:lang w:eastAsia="zh-CN"/>
        </w:rPr>
        <w:t>大连理工大学</w:t>
      </w:r>
    </w:p>
    <w:p w14:paraId="738B5B32" w14:textId="77777777" w:rsidR="00B138A1" w:rsidRDefault="00B138A1" w:rsidP="001D0743">
      <w:pPr>
        <w:pStyle w:val="aff4"/>
      </w:pPr>
      <w:r>
        <w:rPr>
          <w:rFonts w:hint="eastAsia"/>
        </w:rPr>
        <w:t>Dalian</w:t>
      </w:r>
      <w:r w:rsidR="004D4479">
        <w:rPr>
          <w:rFonts w:hint="eastAsia"/>
        </w:rPr>
        <w:t xml:space="preserve"> University of </w:t>
      </w:r>
      <w:r>
        <w:rPr>
          <w:rFonts w:hint="eastAsia"/>
        </w:rPr>
        <w:t>Technology</w:t>
      </w:r>
    </w:p>
    <w:p w14:paraId="443685CC" w14:textId="77777777" w:rsidR="000A5922" w:rsidRPr="00635983" w:rsidRDefault="00133F46" w:rsidP="00635983">
      <w:pPr>
        <w:spacing w:line="480" w:lineRule="auto"/>
        <w:rPr>
          <w:lang w:eastAsia="zh-CN"/>
        </w:rPr>
      </w:pPr>
      <w:r>
        <w:br w:type="page"/>
      </w:r>
    </w:p>
    <w:p w14:paraId="7AB7CE07" w14:textId="77777777" w:rsidR="00C474D6" w:rsidRPr="00C30BD3" w:rsidRDefault="00C474D6" w:rsidP="004F6B2D">
      <w:pPr>
        <w:pStyle w:val="aff5"/>
      </w:pPr>
      <w:r w:rsidRPr="00C30BD3">
        <w:rPr>
          <w:rFonts w:hint="eastAsia"/>
        </w:rPr>
        <w:lastRenderedPageBreak/>
        <w:t>大连理工大学学位论文独创性声明</w:t>
      </w:r>
    </w:p>
    <w:p w14:paraId="7867EA76" w14:textId="77777777" w:rsidR="00635983" w:rsidRDefault="00635983" w:rsidP="00FD2902">
      <w:pPr>
        <w:spacing w:line="360" w:lineRule="auto"/>
        <w:rPr>
          <w:lang w:eastAsia="zh-CN" w:bidi="ar-SA"/>
        </w:rPr>
      </w:pPr>
    </w:p>
    <w:p w14:paraId="459A9DE3" w14:textId="77777777" w:rsidR="00C474D6" w:rsidRPr="00C474D6" w:rsidRDefault="00C474D6" w:rsidP="00FD2902">
      <w:pPr>
        <w:spacing w:line="360" w:lineRule="auto"/>
        <w:rPr>
          <w:lang w:eastAsia="zh-CN" w:bidi="ar-SA"/>
        </w:rPr>
      </w:pPr>
      <w:r w:rsidRPr="00C474D6">
        <w:rPr>
          <w:rFonts w:hint="eastAsia"/>
          <w:lang w:eastAsia="zh-CN" w:bidi="ar-SA"/>
        </w:rPr>
        <w:t>作者郑重声明：所呈交的学位论文，是本人在导师的指导下进行研究工作所取得的成果。尽我所知，除文中已经注明引用内容和致谢的地方外，本论文不包含其他个人或集体已经发表的研究成果，也不包含其他已申请学位或其他用途使用过的成果。与我一同工作的同志对本研究所做的贡献均已在论文中做了明确的说明并表示了谢意。</w:t>
      </w:r>
    </w:p>
    <w:p w14:paraId="57A7F264" w14:textId="77777777" w:rsidR="00C474D6" w:rsidRPr="00C474D6" w:rsidRDefault="00C474D6" w:rsidP="00FD2902">
      <w:pPr>
        <w:spacing w:line="360" w:lineRule="auto"/>
        <w:rPr>
          <w:lang w:eastAsia="zh-CN" w:bidi="ar-SA"/>
        </w:rPr>
      </w:pPr>
      <w:r w:rsidRPr="00C474D6">
        <w:rPr>
          <w:rFonts w:hint="eastAsia"/>
          <w:lang w:eastAsia="zh-CN" w:bidi="ar-SA"/>
        </w:rPr>
        <w:t>若有不实之处，本人愿意承担相关法律责任。</w:t>
      </w:r>
    </w:p>
    <w:p w14:paraId="610AD9DE" w14:textId="77777777" w:rsidR="00635983" w:rsidRDefault="00635983" w:rsidP="00FD2902">
      <w:pPr>
        <w:spacing w:line="360" w:lineRule="auto"/>
        <w:rPr>
          <w:lang w:eastAsia="zh-CN" w:bidi="ar-SA"/>
        </w:rPr>
      </w:pPr>
    </w:p>
    <w:p w14:paraId="7854F6EE" w14:textId="77777777" w:rsidR="00C474D6" w:rsidRPr="00C474D6" w:rsidRDefault="00C474D6" w:rsidP="00635983">
      <w:pPr>
        <w:spacing w:line="480" w:lineRule="auto"/>
        <w:rPr>
          <w:lang w:eastAsia="zh-CN" w:bidi="ar-SA"/>
        </w:rPr>
      </w:pPr>
      <w:r w:rsidRPr="00C474D6">
        <w:rPr>
          <w:rFonts w:hint="eastAsia"/>
          <w:lang w:eastAsia="zh-CN" w:bidi="ar-SA"/>
        </w:rPr>
        <w:t>学位论文题目</w:t>
      </w:r>
      <w:r w:rsidRPr="00635983">
        <w:rPr>
          <w:rFonts w:hint="eastAsia"/>
          <w:lang w:eastAsia="zh-CN" w:bidi="ar-SA"/>
        </w:rPr>
        <w:t>：</w:t>
      </w:r>
      <w:r w:rsidRPr="00635983">
        <w:rPr>
          <w:rFonts w:hint="eastAsia"/>
          <w:u w:val="single"/>
          <w:lang w:eastAsia="zh-CN" w:bidi="ar-SA"/>
        </w:rPr>
        <w:t xml:space="preserve">                                                   </w:t>
      </w:r>
    </w:p>
    <w:p w14:paraId="6E920E21" w14:textId="77777777" w:rsidR="00C474D6" w:rsidRDefault="00C474D6" w:rsidP="00635983">
      <w:pPr>
        <w:spacing w:line="480" w:lineRule="auto"/>
        <w:rPr>
          <w:lang w:eastAsia="zh-CN" w:bidi="ar-SA"/>
        </w:rPr>
      </w:pPr>
      <w:r w:rsidRPr="00C474D6">
        <w:rPr>
          <w:rFonts w:hint="eastAsia"/>
          <w:lang w:eastAsia="zh-CN" w:bidi="ar-SA"/>
        </w:rPr>
        <w:t>作</w:t>
      </w:r>
      <w:r w:rsidR="00823877">
        <w:rPr>
          <w:rFonts w:hint="eastAsia"/>
          <w:lang w:eastAsia="zh-CN" w:bidi="ar-SA"/>
        </w:rPr>
        <w:t xml:space="preserve"> </w:t>
      </w:r>
      <w:r w:rsidRPr="00C474D6">
        <w:rPr>
          <w:rFonts w:hint="eastAsia"/>
          <w:lang w:eastAsia="zh-CN" w:bidi="ar-SA"/>
        </w:rPr>
        <w:t>者</w:t>
      </w:r>
      <w:r w:rsidR="00823877">
        <w:rPr>
          <w:rFonts w:hint="eastAsia"/>
          <w:lang w:eastAsia="zh-CN" w:bidi="ar-SA"/>
        </w:rPr>
        <w:t xml:space="preserve"> </w:t>
      </w:r>
      <w:r w:rsidRPr="00C474D6">
        <w:rPr>
          <w:rFonts w:hint="eastAsia"/>
          <w:lang w:eastAsia="zh-CN" w:bidi="ar-SA"/>
        </w:rPr>
        <w:t>签</w:t>
      </w:r>
      <w:r w:rsidR="00823877">
        <w:rPr>
          <w:rFonts w:hint="eastAsia"/>
          <w:lang w:eastAsia="zh-CN" w:bidi="ar-SA"/>
        </w:rPr>
        <w:t xml:space="preserve"> </w:t>
      </w:r>
      <w:r w:rsidRPr="00C474D6">
        <w:rPr>
          <w:rFonts w:hint="eastAsia"/>
          <w:lang w:eastAsia="zh-CN" w:bidi="ar-SA"/>
        </w:rPr>
        <w:t>名</w:t>
      </w:r>
      <w:r w:rsidR="00823877">
        <w:rPr>
          <w:rFonts w:hint="eastAsia"/>
          <w:lang w:eastAsia="zh-CN" w:bidi="ar-SA"/>
        </w:rPr>
        <w:t xml:space="preserve"> </w:t>
      </w:r>
      <w:r w:rsidRPr="00C474D6">
        <w:rPr>
          <w:rFonts w:hint="eastAsia"/>
          <w:lang w:eastAsia="zh-CN" w:bidi="ar-SA"/>
        </w:rPr>
        <w:t>：</w:t>
      </w:r>
      <w:r w:rsidRPr="00635983">
        <w:rPr>
          <w:rFonts w:hint="eastAsia"/>
          <w:u w:val="single"/>
          <w:lang w:eastAsia="zh-CN" w:bidi="ar-SA"/>
        </w:rPr>
        <w:t xml:space="preserve">                    </w:t>
      </w:r>
      <w:r w:rsidR="00823877" w:rsidRPr="00635983">
        <w:rPr>
          <w:rFonts w:hint="eastAsia"/>
          <w:u w:val="single"/>
          <w:lang w:eastAsia="zh-CN" w:bidi="ar-SA"/>
        </w:rPr>
        <w:t xml:space="preserve"> </w:t>
      </w:r>
      <w:r w:rsidR="00823877">
        <w:rPr>
          <w:rFonts w:hint="eastAsia"/>
          <w:lang w:eastAsia="zh-CN" w:bidi="ar-SA"/>
        </w:rPr>
        <w:t xml:space="preserve"> </w:t>
      </w:r>
      <w:r w:rsidRPr="00C474D6">
        <w:rPr>
          <w:rFonts w:hint="eastAsia"/>
          <w:lang w:eastAsia="zh-CN" w:bidi="ar-SA"/>
        </w:rPr>
        <w:t xml:space="preserve"> </w:t>
      </w:r>
      <w:r w:rsidR="002162CA">
        <w:rPr>
          <w:rFonts w:hint="eastAsia"/>
          <w:lang w:eastAsia="zh-CN" w:bidi="ar-SA"/>
        </w:rPr>
        <w:t xml:space="preserve"> </w:t>
      </w:r>
      <w:r w:rsidRPr="00C474D6">
        <w:rPr>
          <w:rFonts w:hint="eastAsia"/>
          <w:lang w:eastAsia="zh-CN" w:bidi="ar-SA"/>
        </w:rPr>
        <w:t xml:space="preserve"> </w:t>
      </w:r>
      <w:r w:rsidRPr="00C474D6">
        <w:rPr>
          <w:rFonts w:hint="eastAsia"/>
          <w:lang w:eastAsia="zh-CN" w:bidi="ar-SA"/>
        </w:rPr>
        <w:t>日期：</w:t>
      </w:r>
      <w:r w:rsidRPr="00635983">
        <w:rPr>
          <w:rFonts w:hint="eastAsia"/>
          <w:u w:val="single"/>
          <w:lang w:eastAsia="zh-CN" w:bidi="ar-SA"/>
        </w:rPr>
        <w:t xml:space="preserve">       </w:t>
      </w:r>
      <w:r w:rsidRPr="00C474D6">
        <w:rPr>
          <w:rFonts w:hint="eastAsia"/>
          <w:lang w:eastAsia="zh-CN" w:bidi="ar-SA"/>
        </w:rPr>
        <w:t>年</w:t>
      </w:r>
      <w:r w:rsidRPr="00635983">
        <w:rPr>
          <w:rFonts w:hint="eastAsia"/>
          <w:u w:val="single"/>
          <w:lang w:eastAsia="zh-CN" w:bidi="ar-SA"/>
        </w:rPr>
        <w:t xml:space="preserve">    </w:t>
      </w:r>
      <w:r w:rsidRPr="00C474D6">
        <w:rPr>
          <w:rFonts w:hint="eastAsia"/>
          <w:lang w:eastAsia="zh-CN" w:bidi="ar-SA"/>
        </w:rPr>
        <w:t>月</w:t>
      </w:r>
      <w:r w:rsidRPr="00635983">
        <w:rPr>
          <w:rFonts w:hint="eastAsia"/>
          <w:u w:val="single"/>
          <w:lang w:eastAsia="zh-CN" w:bidi="ar-SA"/>
        </w:rPr>
        <w:t xml:space="preserve">    </w:t>
      </w:r>
      <w:r w:rsidRPr="00C474D6">
        <w:rPr>
          <w:rFonts w:hint="eastAsia"/>
          <w:lang w:eastAsia="zh-CN" w:bidi="ar-SA"/>
        </w:rPr>
        <w:t>日</w:t>
      </w:r>
    </w:p>
    <w:p w14:paraId="743509FC" w14:textId="77777777" w:rsidR="00C30BD3" w:rsidRPr="00814BE9" w:rsidRDefault="00C30BD3" w:rsidP="00102B94">
      <w:pPr>
        <w:pStyle w:val="afff1"/>
        <w:spacing w:before="720"/>
        <w:rPr>
          <w:lang w:eastAsia="zh-CN"/>
        </w:rPr>
      </w:pPr>
      <w:bookmarkStart w:id="0" w:name="_Toc351292543"/>
      <w:bookmarkStart w:id="1" w:name="_Toc105579364"/>
      <w:bookmarkStart w:id="2" w:name="_Toc196962775"/>
      <w:bookmarkStart w:id="3" w:name="_Toc386532780"/>
      <w:bookmarkStart w:id="4" w:name="_Toc387134263"/>
      <w:bookmarkStart w:id="5" w:name="_Toc387134341"/>
      <w:bookmarkStart w:id="6" w:name="_Toc387136560"/>
      <w:bookmarkStart w:id="7" w:name="_Toc517963774"/>
      <w:bookmarkStart w:id="8" w:name="_Toc518474509"/>
      <w:r w:rsidRPr="00814BE9">
        <w:rPr>
          <w:rFonts w:hint="eastAsia"/>
          <w:lang w:eastAsia="zh-CN"/>
        </w:rPr>
        <w:t>大连理工大学学位论文版权使用授权书</w:t>
      </w:r>
      <w:bookmarkEnd w:id="0"/>
      <w:bookmarkEnd w:id="1"/>
      <w:bookmarkEnd w:id="2"/>
      <w:bookmarkEnd w:id="3"/>
      <w:bookmarkEnd w:id="4"/>
      <w:bookmarkEnd w:id="5"/>
      <w:bookmarkEnd w:id="6"/>
      <w:bookmarkEnd w:id="7"/>
      <w:bookmarkEnd w:id="8"/>
    </w:p>
    <w:p w14:paraId="31CD0E72" w14:textId="77777777" w:rsidR="00C30BD3" w:rsidRDefault="00C30BD3" w:rsidP="00FD2902">
      <w:pPr>
        <w:spacing w:line="360" w:lineRule="auto"/>
        <w:rPr>
          <w:lang w:eastAsia="zh-CN" w:bidi="ar-SA"/>
        </w:rPr>
      </w:pPr>
      <w:r w:rsidRPr="00F539A5">
        <w:rPr>
          <w:rFonts w:hint="eastAsia"/>
          <w:lang w:eastAsia="zh-CN" w:bidi="ar-SA"/>
        </w:rPr>
        <w:t>本人完全了解学校有关学位论文知识产权的规定，在校攻读学位期间论文工作的知识产权属于大连理工大学，允许论文被查阅和借阅。学校有权保留论文并向国家有关部门或机构送交论文的复印件和电子版，可以将本学位论文的全部或部分内容编入有关数据库进行检索，可以采用影印、缩印、或扫描等复制手段保存和汇编本学位论文。</w:t>
      </w:r>
    </w:p>
    <w:p w14:paraId="22AFF5AC" w14:textId="77777777" w:rsidR="00635983" w:rsidRPr="00F539A5" w:rsidRDefault="00635983" w:rsidP="00FD2902">
      <w:pPr>
        <w:spacing w:line="360" w:lineRule="auto"/>
        <w:rPr>
          <w:lang w:eastAsia="zh-CN" w:bidi="ar-SA"/>
        </w:rPr>
      </w:pPr>
    </w:p>
    <w:p w14:paraId="53707B2F" w14:textId="77777777" w:rsidR="00C30BD3" w:rsidRPr="001021A9" w:rsidRDefault="00C30BD3" w:rsidP="001021A9">
      <w:pPr>
        <w:spacing w:line="360" w:lineRule="auto"/>
        <w:jc w:val="center"/>
        <w:rPr>
          <w:lang w:eastAsia="zh-CN" w:bidi="ar-SA"/>
        </w:rPr>
      </w:pPr>
    </w:p>
    <w:p w14:paraId="1D32A0A7" w14:textId="77777777" w:rsidR="00C30BD3" w:rsidRPr="00F539A5" w:rsidRDefault="00C30BD3" w:rsidP="00635983">
      <w:pPr>
        <w:spacing w:line="480" w:lineRule="auto"/>
        <w:rPr>
          <w:lang w:eastAsia="zh-CN" w:bidi="ar-SA"/>
        </w:rPr>
      </w:pPr>
      <w:r w:rsidRPr="00F539A5">
        <w:rPr>
          <w:rFonts w:hint="eastAsia"/>
          <w:lang w:eastAsia="zh-CN" w:bidi="ar-SA"/>
        </w:rPr>
        <w:t>学位论文题目：</w:t>
      </w:r>
      <w:r w:rsidRPr="00635983">
        <w:rPr>
          <w:rFonts w:hint="eastAsia"/>
          <w:u w:val="single"/>
          <w:lang w:eastAsia="zh-CN" w:bidi="ar-SA"/>
        </w:rPr>
        <w:t xml:space="preserve">                                                  </w:t>
      </w:r>
    </w:p>
    <w:p w14:paraId="3A49F3B2" w14:textId="77777777" w:rsidR="00C30BD3" w:rsidRPr="00F539A5" w:rsidRDefault="00C30BD3" w:rsidP="00635983">
      <w:pPr>
        <w:spacing w:line="480" w:lineRule="auto"/>
        <w:rPr>
          <w:lang w:eastAsia="zh-CN" w:bidi="ar-SA"/>
        </w:rPr>
      </w:pPr>
      <w:r w:rsidRPr="00F539A5">
        <w:rPr>
          <w:rFonts w:hint="eastAsia"/>
          <w:lang w:eastAsia="zh-CN" w:bidi="ar-SA"/>
        </w:rPr>
        <w:t>作</w:t>
      </w:r>
      <w:r>
        <w:rPr>
          <w:rFonts w:hint="eastAsia"/>
          <w:lang w:eastAsia="zh-CN" w:bidi="ar-SA"/>
        </w:rPr>
        <w:t xml:space="preserve"> </w:t>
      </w:r>
      <w:r w:rsidRPr="00F539A5">
        <w:rPr>
          <w:rFonts w:hint="eastAsia"/>
          <w:lang w:eastAsia="zh-CN" w:bidi="ar-SA"/>
        </w:rPr>
        <w:t>者</w:t>
      </w:r>
      <w:r>
        <w:rPr>
          <w:rFonts w:hint="eastAsia"/>
          <w:lang w:eastAsia="zh-CN" w:bidi="ar-SA"/>
        </w:rPr>
        <w:t xml:space="preserve"> </w:t>
      </w:r>
      <w:r w:rsidRPr="00F539A5">
        <w:rPr>
          <w:rFonts w:hint="eastAsia"/>
          <w:lang w:eastAsia="zh-CN" w:bidi="ar-SA"/>
        </w:rPr>
        <w:t>签</w:t>
      </w:r>
      <w:r>
        <w:rPr>
          <w:rFonts w:hint="eastAsia"/>
          <w:lang w:eastAsia="zh-CN" w:bidi="ar-SA"/>
        </w:rPr>
        <w:t xml:space="preserve"> </w:t>
      </w:r>
      <w:r w:rsidRPr="00F539A5">
        <w:rPr>
          <w:rFonts w:hint="eastAsia"/>
          <w:lang w:eastAsia="zh-CN" w:bidi="ar-SA"/>
        </w:rPr>
        <w:t>名</w:t>
      </w:r>
      <w:r>
        <w:rPr>
          <w:rFonts w:hint="eastAsia"/>
          <w:lang w:eastAsia="zh-CN" w:bidi="ar-SA"/>
        </w:rPr>
        <w:t xml:space="preserve"> </w:t>
      </w:r>
      <w:r w:rsidRPr="00F539A5">
        <w:rPr>
          <w:rFonts w:hint="eastAsia"/>
          <w:lang w:eastAsia="zh-CN" w:bidi="ar-SA"/>
        </w:rPr>
        <w:t>：</w:t>
      </w:r>
      <w:r w:rsidRPr="00635983">
        <w:rPr>
          <w:rFonts w:hint="eastAsia"/>
          <w:u w:val="single"/>
          <w:lang w:eastAsia="zh-CN" w:bidi="ar-SA"/>
        </w:rPr>
        <w:t xml:space="preserve">                         </w:t>
      </w:r>
      <w:r w:rsidRPr="00F539A5">
        <w:rPr>
          <w:rFonts w:hint="eastAsia"/>
          <w:lang w:eastAsia="zh-CN" w:bidi="ar-SA"/>
        </w:rPr>
        <w:t>日期：</w:t>
      </w:r>
      <w:r w:rsidRPr="00635983">
        <w:rPr>
          <w:rFonts w:hint="eastAsia"/>
          <w:u w:val="single"/>
          <w:lang w:eastAsia="zh-CN" w:bidi="ar-SA"/>
        </w:rPr>
        <w:t xml:space="preserve">       </w:t>
      </w:r>
      <w:r w:rsidRPr="00F539A5">
        <w:rPr>
          <w:rFonts w:hint="eastAsia"/>
          <w:lang w:eastAsia="zh-CN" w:bidi="ar-SA"/>
        </w:rPr>
        <w:t>年</w:t>
      </w:r>
      <w:r w:rsidRPr="00635983">
        <w:rPr>
          <w:rFonts w:hint="eastAsia"/>
          <w:u w:val="single"/>
          <w:lang w:eastAsia="zh-CN" w:bidi="ar-SA"/>
        </w:rPr>
        <w:t xml:space="preserve">    </w:t>
      </w:r>
      <w:r w:rsidRPr="00F539A5">
        <w:rPr>
          <w:rFonts w:hint="eastAsia"/>
          <w:lang w:eastAsia="zh-CN" w:bidi="ar-SA"/>
        </w:rPr>
        <w:t>月</w:t>
      </w:r>
      <w:r w:rsidRPr="00635983">
        <w:rPr>
          <w:rFonts w:hint="eastAsia"/>
          <w:u w:val="single"/>
          <w:lang w:eastAsia="zh-CN" w:bidi="ar-SA"/>
        </w:rPr>
        <w:t xml:space="preserve">    </w:t>
      </w:r>
      <w:r w:rsidRPr="00F539A5">
        <w:rPr>
          <w:rFonts w:hint="eastAsia"/>
          <w:lang w:eastAsia="zh-CN" w:bidi="ar-SA"/>
        </w:rPr>
        <w:t>日</w:t>
      </w:r>
    </w:p>
    <w:p w14:paraId="4216C303" w14:textId="77777777" w:rsidR="001021A9" w:rsidRDefault="00C30BD3" w:rsidP="001021A9">
      <w:pPr>
        <w:spacing w:line="480" w:lineRule="auto"/>
        <w:rPr>
          <w:color w:val="FF0000"/>
          <w:lang w:eastAsia="zh-CN" w:bidi="ar-SA"/>
        </w:rPr>
      </w:pPr>
      <w:r w:rsidRPr="00F539A5">
        <w:rPr>
          <w:rFonts w:hint="eastAsia"/>
          <w:lang w:eastAsia="zh-CN" w:bidi="ar-SA"/>
        </w:rPr>
        <w:t>导</w:t>
      </w:r>
      <w:r>
        <w:rPr>
          <w:rFonts w:hint="eastAsia"/>
          <w:lang w:eastAsia="zh-CN" w:bidi="ar-SA"/>
        </w:rPr>
        <w:t xml:space="preserve"> </w:t>
      </w:r>
      <w:r w:rsidRPr="00F539A5">
        <w:rPr>
          <w:rFonts w:hint="eastAsia"/>
          <w:lang w:eastAsia="zh-CN" w:bidi="ar-SA"/>
        </w:rPr>
        <w:t>师</w:t>
      </w:r>
      <w:r>
        <w:rPr>
          <w:rFonts w:hint="eastAsia"/>
          <w:lang w:eastAsia="zh-CN" w:bidi="ar-SA"/>
        </w:rPr>
        <w:t xml:space="preserve"> </w:t>
      </w:r>
      <w:r w:rsidRPr="00F539A5">
        <w:rPr>
          <w:rFonts w:hint="eastAsia"/>
          <w:lang w:eastAsia="zh-CN" w:bidi="ar-SA"/>
        </w:rPr>
        <w:t>签</w:t>
      </w:r>
      <w:r>
        <w:rPr>
          <w:rFonts w:hint="eastAsia"/>
          <w:lang w:eastAsia="zh-CN" w:bidi="ar-SA"/>
        </w:rPr>
        <w:t xml:space="preserve"> </w:t>
      </w:r>
      <w:r w:rsidRPr="00F539A5">
        <w:rPr>
          <w:rFonts w:hint="eastAsia"/>
          <w:lang w:eastAsia="zh-CN" w:bidi="ar-SA"/>
        </w:rPr>
        <w:t>名</w:t>
      </w:r>
      <w:r>
        <w:rPr>
          <w:rFonts w:hint="eastAsia"/>
          <w:lang w:eastAsia="zh-CN" w:bidi="ar-SA"/>
        </w:rPr>
        <w:t xml:space="preserve"> </w:t>
      </w:r>
      <w:r w:rsidRPr="00F539A5">
        <w:rPr>
          <w:rFonts w:hint="eastAsia"/>
          <w:lang w:eastAsia="zh-CN" w:bidi="ar-SA"/>
        </w:rPr>
        <w:t>：</w:t>
      </w:r>
      <w:r w:rsidRPr="00635983">
        <w:rPr>
          <w:rFonts w:hint="eastAsia"/>
          <w:u w:val="single"/>
          <w:lang w:eastAsia="zh-CN" w:bidi="ar-SA"/>
        </w:rPr>
        <w:t xml:space="preserve">                         </w:t>
      </w:r>
      <w:r w:rsidRPr="00F539A5">
        <w:rPr>
          <w:rFonts w:hint="eastAsia"/>
          <w:lang w:eastAsia="zh-CN" w:bidi="ar-SA"/>
        </w:rPr>
        <w:t>日期：</w:t>
      </w:r>
      <w:r w:rsidRPr="00635983">
        <w:rPr>
          <w:rFonts w:hint="eastAsia"/>
          <w:u w:val="single"/>
          <w:lang w:eastAsia="zh-CN" w:bidi="ar-SA"/>
        </w:rPr>
        <w:t xml:space="preserve">       </w:t>
      </w:r>
      <w:r w:rsidRPr="00F539A5">
        <w:rPr>
          <w:rFonts w:hint="eastAsia"/>
          <w:lang w:eastAsia="zh-CN" w:bidi="ar-SA"/>
        </w:rPr>
        <w:t>年</w:t>
      </w:r>
      <w:r w:rsidRPr="00635983">
        <w:rPr>
          <w:rFonts w:hint="eastAsia"/>
          <w:u w:val="single"/>
          <w:lang w:eastAsia="zh-CN" w:bidi="ar-SA"/>
        </w:rPr>
        <w:t xml:space="preserve">    </w:t>
      </w:r>
      <w:r w:rsidRPr="00F539A5">
        <w:rPr>
          <w:rFonts w:hint="eastAsia"/>
          <w:lang w:eastAsia="zh-CN" w:bidi="ar-SA"/>
        </w:rPr>
        <w:t>月</w:t>
      </w:r>
      <w:r w:rsidRPr="00635983">
        <w:rPr>
          <w:rFonts w:hint="eastAsia"/>
          <w:u w:val="single"/>
          <w:lang w:eastAsia="zh-CN" w:bidi="ar-SA"/>
        </w:rPr>
        <w:t xml:space="preserve">    </w:t>
      </w:r>
      <w:r w:rsidRPr="00F539A5">
        <w:rPr>
          <w:rFonts w:hint="eastAsia"/>
          <w:lang w:eastAsia="zh-CN" w:bidi="ar-SA"/>
        </w:rPr>
        <w:t>日</w:t>
      </w:r>
    </w:p>
    <w:p w14:paraId="7E4431A3" w14:textId="4BEF9E4E" w:rsidR="004F6B2D" w:rsidRDefault="004F6B2D" w:rsidP="00AE5FE1">
      <w:pPr>
        <w:spacing w:line="480" w:lineRule="auto"/>
        <w:rPr>
          <w:lang w:eastAsia="zh-CN" w:bidi="ar-SA"/>
        </w:rPr>
      </w:pPr>
      <w:r w:rsidRPr="00AB3EDC">
        <w:rPr>
          <w:rFonts w:hint="eastAsia"/>
          <w:lang w:eastAsia="zh-CN" w:bidi="ar-SA"/>
        </w:rPr>
        <w:t>答辩委员会主席：</w:t>
      </w:r>
      <w:r w:rsidRPr="00AB3EDC">
        <w:rPr>
          <w:rFonts w:hint="eastAsia"/>
          <w:u w:val="single"/>
          <w:lang w:eastAsia="zh-CN" w:bidi="ar-SA"/>
        </w:rPr>
        <w:t xml:space="preserve">                       </w:t>
      </w:r>
      <w:r w:rsidRPr="00F539A5">
        <w:rPr>
          <w:rFonts w:hint="eastAsia"/>
          <w:lang w:eastAsia="zh-CN" w:bidi="ar-SA"/>
        </w:rPr>
        <w:t>日期：</w:t>
      </w:r>
      <w:r w:rsidRPr="00635983">
        <w:rPr>
          <w:rFonts w:hint="eastAsia"/>
          <w:u w:val="single"/>
          <w:lang w:eastAsia="zh-CN" w:bidi="ar-SA"/>
        </w:rPr>
        <w:t xml:space="preserve">       </w:t>
      </w:r>
      <w:r w:rsidRPr="00F539A5">
        <w:rPr>
          <w:rFonts w:hint="eastAsia"/>
          <w:lang w:eastAsia="zh-CN" w:bidi="ar-SA"/>
        </w:rPr>
        <w:t>年</w:t>
      </w:r>
      <w:r w:rsidRPr="00635983">
        <w:rPr>
          <w:rFonts w:hint="eastAsia"/>
          <w:u w:val="single"/>
          <w:lang w:eastAsia="zh-CN" w:bidi="ar-SA"/>
        </w:rPr>
        <w:t xml:space="preserve">    </w:t>
      </w:r>
      <w:r w:rsidRPr="00F539A5">
        <w:rPr>
          <w:rFonts w:hint="eastAsia"/>
          <w:lang w:eastAsia="zh-CN" w:bidi="ar-SA"/>
        </w:rPr>
        <w:t>月</w:t>
      </w:r>
      <w:r w:rsidRPr="00635983">
        <w:rPr>
          <w:rFonts w:hint="eastAsia"/>
          <w:u w:val="single"/>
          <w:lang w:eastAsia="zh-CN" w:bidi="ar-SA"/>
        </w:rPr>
        <w:t xml:space="preserve">    </w:t>
      </w:r>
      <w:r w:rsidRPr="00F539A5">
        <w:rPr>
          <w:rFonts w:hint="eastAsia"/>
          <w:lang w:eastAsia="zh-CN" w:bidi="ar-SA"/>
        </w:rPr>
        <w:t>日</w:t>
      </w:r>
    </w:p>
    <w:p w14:paraId="19313B78" w14:textId="77777777" w:rsidR="00E53577" w:rsidRDefault="00E53577" w:rsidP="001D0743">
      <w:pPr>
        <w:rPr>
          <w:lang w:eastAsia="zh-CN"/>
        </w:rPr>
        <w:sectPr w:rsidR="00E53577">
          <w:headerReference w:type="even" r:id="rId8"/>
          <w:headerReference w:type="default" r:id="rId9"/>
          <w:footerReference w:type="even" r:id="rId10"/>
          <w:footerReference w:type="default" r:id="rId11"/>
          <w:headerReference w:type="first" r:id="rId12"/>
          <w:footerReference w:type="first" r:id="rId13"/>
          <w:pgSz w:w="11906" w:h="16838" w:code="9"/>
          <w:pgMar w:top="1985" w:right="1418" w:bottom="1418" w:left="1418" w:header="1418" w:footer="1134" w:gutter="0"/>
          <w:cols w:space="425"/>
          <w:docGrid w:linePitch="326" w:charSpace="-2048"/>
        </w:sectPr>
      </w:pPr>
    </w:p>
    <w:p w14:paraId="10C32ACF" w14:textId="4AAE3A9D" w:rsidR="00005F06" w:rsidRDefault="00B138A1">
      <w:pPr>
        <w:pStyle w:val="aff9"/>
        <w:rPr>
          <w:lang w:eastAsia="zh-CN"/>
        </w:rPr>
      </w:pPr>
      <w:bookmarkStart w:id="9" w:name="_Toc351292480"/>
      <w:bookmarkStart w:id="10" w:name="_Toc351295846"/>
      <w:bookmarkStart w:id="11" w:name="_Toc353460649"/>
      <w:bookmarkStart w:id="12" w:name="_Toc386527023"/>
      <w:bookmarkStart w:id="13" w:name="_Toc386532781"/>
      <w:bookmarkStart w:id="14" w:name="_Toc387134264"/>
      <w:bookmarkStart w:id="15" w:name="_Toc387134342"/>
      <w:bookmarkStart w:id="16" w:name="_Toc387136561"/>
      <w:bookmarkStart w:id="17" w:name="_Toc517963775"/>
      <w:bookmarkStart w:id="18" w:name="_Toc518474510"/>
      <w:r w:rsidRPr="0074391A">
        <w:rPr>
          <w:rFonts w:hint="eastAsia"/>
          <w:lang w:eastAsia="zh-CN"/>
        </w:rPr>
        <w:lastRenderedPageBreak/>
        <w:t>摘</w:t>
      </w:r>
      <w:r w:rsidRPr="0074391A">
        <w:rPr>
          <w:rFonts w:hint="eastAsia"/>
          <w:lang w:eastAsia="zh-CN"/>
        </w:rPr>
        <w:t xml:space="preserve">    </w:t>
      </w:r>
      <w:r w:rsidRPr="0074391A">
        <w:rPr>
          <w:rFonts w:hint="eastAsia"/>
          <w:lang w:eastAsia="zh-CN"/>
        </w:rPr>
        <w:t>要</w:t>
      </w:r>
      <w:bookmarkEnd w:id="9"/>
      <w:bookmarkEnd w:id="10"/>
      <w:bookmarkEnd w:id="11"/>
      <w:bookmarkEnd w:id="12"/>
      <w:bookmarkEnd w:id="13"/>
      <w:bookmarkEnd w:id="14"/>
      <w:bookmarkEnd w:id="15"/>
      <w:bookmarkEnd w:id="16"/>
      <w:bookmarkEnd w:id="17"/>
      <w:bookmarkEnd w:id="18"/>
    </w:p>
    <w:p w14:paraId="2A4E143A" w14:textId="77777777" w:rsidR="00CD0B7D" w:rsidRPr="00CD0B7D" w:rsidRDefault="00BB7D7F" w:rsidP="00710717">
      <w:pPr>
        <w:rPr>
          <w:lang w:eastAsia="zh-CN"/>
        </w:rPr>
      </w:pPr>
      <w:r>
        <w:rPr>
          <w:rFonts w:hint="eastAsia"/>
          <w:lang w:eastAsia="zh-CN"/>
        </w:rPr>
        <w:t>1</w:t>
      </w:r>
      <w:r>
        <w:rPr>
          <w:rFonts w:hint="eastAsia"/>
          <w:lang w:eastAsia="zh-CN"/>
        </w:rPr>
        <w:t>）</w:t>
      </w:r>
      <w:r w:rsidR="00CD0B7D" w:rsidRPr="00CD0B7D">
        <w:rPr>
          <w:rFonts w:hint="eastAsia"/>
          <w:lang w:eastAsia="zh-CN"/>
        </w:rPr>
        <w:t>无线局域网如今已成为移动设备中提供互联网接入的最广泛技术。运营商和服务商为了给用户提供更好的连接和用户体验，总是提高无线接入点的密度。因此，</w:t>
      </w:r>
      <w:r w:rsidR="00CD0B7D" w:rsidRPr="00CD0B7D">
        <w:rPr>
          <w:rFonts w:hint="eastAsia"/>
          <w:lang w:eastAsia="zh-CN"/>
        </w:rPr>
        <w:t>WLAN</w:t>
      </w:r>
      <w:r w:rsidR="00CD0B7D" w:rsidRPr="00CD0B7D">
        <w:rPr>
          <w:rFonts w:hint="eastAsia"/>
          <w:lang w:eastAsia="zh-CN"/>
        </w:rPr>
        <w:t>用户通常会发现自己被多个接入点覆盖，并且须决定关联哪个接入点。在传统的实现中，大多数无线站点将选择信号最强的接入点，而不考虑该接入点上已有的负载，导致严重的拥塞和不均衡的负载。在本章中，一种新的在线关联算法用来处理长达一天里的任何序列的</w:t>
      </w:r>
      <w:r w:rsidR="00CD0B7D" w:rsidRPr="00CD0B7D">
        <w:rPr>
          <w:rFonts w:hint="eastAsia"/>
          <w:lang w:eastAsia="zh-CN"/>
        </w:rPr>
        <w:t>STA</w:t>
      </w:r>
      <w:r w:rsidR="00CD0B7D" w:rsidRPr="00CD0B7D">
        <w:rPr>
          <w:rFonts w:hint="eastAsia"/>
          <w:lang w:eastAsia="zh-CN"/>
        </w:rPr>
        <w:t>。同时，本章提出一个理论分析，即关联算法的竞争比是</w:t>
      </w:r>
      <w:r w:rsidR="00177A41">
        <w:rPr>
          <w:rFonts w:hint="eastAsia"/>
          <w:lang w:eastAsia="zh-CN"/>
        </w:rPr>
        <w:t>1-1/</w:t>
      </w:r>
      <w:r w:rsidR="00CD0B7D" w:rsidRPr="00CD0B7D">
        <w:rPr>
          <w:rFonts w:hint="eastAsia"/>
          <w:lang w:eastAsia="zh-CN"/>
        </w:rPr>
        <w:t>e</w:t>
      </w:r>
      <w:r w:rsidR="00CD0B7D" w:rsidRPr="00CD0B7D">
        <w:rPr>
          <w:rFonts w:hint="eastAsia"/>
          <w:lang w:eastAsia="zh-CN"/>
        </w:rPr>
        <w:t>，然后通过仿真和实验来评估算法的性能。仿真结果表明，与传统的基于</w:t>
      </w:r>
      <w:r w:rsidR="00CD0B7D" w:rsidRPr="00CD0B7D">
        <w:rPr>
          <w:rFonts w:hint="eastAsia"/>
          <w:lang w:eastAsia="zh-CN"/>
        </w:rPr>
        <w:t>RSSI</w:t>
      </w:r>
      <w:r w:rsidR="00CD0B7D" w:rsidRPr="00CD0B7D">
        <w:rPr>
          <w:rFonts w:hint="eastAsia"/>
          <w:lang w:eastAsia="zh-CN"/>
        </w:rPr>
        <w:t>的方法相比，本算法不仅改进了总吞吐量，提高幅度高达</w:t>
      </w:r>
      <w:r w:rsidR="00CD0B7D" w:rsidRPr="00CD0B7D">
        <w:rPr>
          <w:rFonts w:hint="eastAsia"/>
          <w:lang w:eastAsia="zh-CN"/>
        </w:rPr>
        <w:t>37</w:t>
      </w:r>
      <w:r w:rsidR="00CD0B7D" w:rsidRPr="00CD0B7D">
        <w:rPr>
          <w:rFonts w:hint="eastAsia"/>
          <w:lang w:eastAsia="zh-CN"/>
        </w:rPr>
        <w:t>％，而且也比实验中的</w:t>
      </w:r>
      <w:r w:rsidR="00CD0B7D" w:rsidRPr="00CD0B7D">
        <w:rPr>
          <w:rFonts w:hint="eastAsia"/>
          <w:lang w:eastAsia="zh-CN"/>
        </w:rPr>
        <w:t>SSF</w:t>
      </w:r>
      <w:r w:rsidR="00CD0B7D" w:rsidRPr="00CD0B7D">
        <w:rPr>
          <w:rFonts w:hint="eastAsia"/>
          <w:lang w:eastAsia="zh-CN"/>
        </w:rPr>
        <w:t>（最强信号优先）和</w:t>
      </w:r>
      <w:r w:rsidR="00CD0B7D" w:rsidRPr="00CD0B7D">
        <w:rPr>
          <w:rFonts w:hint="eastAsia"/>
          <w:lang w:eastAsia="zh-CN"/>
        </w:rPr>
        <w:t>LAB</w:t>
      </w:r>
      <w:r w:rsidR="00CD0B7D" w:rsidRPr="00CD0B7D">
        <w:rPr>
          <w:rFonts w:hint="eastAsia"/>
          <w:lang w:eastAsia="zh-CN"/>
        </w:rPr>
        <w:t>（最大可用带宽）性能更好。</w:t>
      </w:r>
    </w:p>
    <w:p w14:paraId="106AC46C" w14:textId="77777777" w:rsidR="00CD0B7D" w:rsidRPr="00CD0B7D" w:rsidRDefault="00BB7D7F" w:rsidP="00710717">
      <w:pPr>
        <w:rPr>
          <w:lang w:eastAsia="zh-CN"/>
        </w:rPr>
      </w:pPr>
      <w:r>
        <w:rPr>
          <w:lang w:eastAsia="zh-CN"/>
        </w:rPr>
        <w:t>2</w:t>
      </w:r>
      <w:r>
        <w:rPr>
          <w:lang w:eastAsia="zh-CN"/>
        </w:rPr>
        <w:t>）</w:t>
      </w:r>
      <w:r w:rsidR="00CD0B7D" w:rsidRPr="00CD0B7D">
        <w:rPr>
          <w:rFonts w:hint="eastAsia"/>
          <w:lang w:eastAsia="zh-CN"/>
        </w:rPr>
        <w:t>传感器网络和智能手机如今已广泛应用于各种应用领域，包括医疗保健，环境和智能建筑监控。尽管</w:t>
      </w:r>
      <w:r w:rsidR="00CD0B7D" w:rsidRPr="00CD0B7D">
        <w:rPr>
          <w:rFonts w:hint="eastAsia"/>
          <w:lang w:eastAsia="zh-CN"/>
        </w:rPr>
        <w:t>iPhone</w:t>
      </w:r>
      <w:r w:rsidR="00CD0B7D" w:rsidRPr="00CD0B7D">
        <w:rPr>
          <w:rFonts w:hint="eastAsia"/>
          <w:lang w:eastAsia="zh-CN"/>
        </w:rPr>
        <w:t>，</w:t>
      </w:r>
      <w:r w:rsidR="00CD0B7D" w:rsidRPr="00CD0B7D">
        <w:rPr>
          <w:rFonts w:hint="eastAsia"/>
          <w:lang w:eastAsia="zh-CN"/>
        </w:rPr>
        <w:t>SAMSUNG</w:t>
      </w:r>
      <w:r w:rsidR="00CD0B7D" w:rsidRPr="00CD0B7D">
        <w:rPr>
          <w:rFonts w:hint="eastAsia"/>
          <w:lang w:eastAsia="zh-CN"/>
        </w:rPr>
        <w:t>和</w:t>
      </w:r>
      <w:r w:rsidR="00CD0B7D" w:rsidRPr="00CD0B7D">
        <w:rPr>
          <w:rFonts w:hint="eastAsia"/>
          <w:lang w:eastAsia="zh-CN"/>
        </w:rPr>
        <w:t>Lumia</w:t>
      </w:r>
      <w:r w:rsidR="00CD0B7D" w:rsidRPr="00CD0B7D">
        <w:rPr>
          <w:rFonts w:hint="eastAsia"/>
          <w:lang w:eastAsia="zh-CN"/>
        </w:rPr>
        <w:t>等现有智能手机内置了位置传感器，摄像头和加速计，但其传感能力有限。另外，</w:t>
      </w:r>
      <w:r w:rsidR="00CD0B7D" w:rsidRPr="00CD0B7D">
        <w:rPr>
          <w:rFonts w:hint="eastAsia"/>
          <w:lang w:eastAsia="zh-CN"/>
        </w:rPr>
        <w:t>ZigBee</w:t>
      </w:r>
      <w:r w:rsidR="00CD0B7D" w:rsidRPr="00CD0B7D">
        <w:rPr>
          <w:rFonts w:hint="eastAsia"/>
          <w:lang w:eastAsia="zh-CN"/>
        </w:rPr>
        <w:t>的带宽可以达到</w:t>
      </w:r>
      <w:r w:rsidR="00CD0B7D" w:rsidRPr="00CD0B7D">
        <w:rPr>
          <w:rFonts w:hint="eastAsia"/>
          <w:lang w:eastAsia="zh-CN"/>
        </w:rPr>
        <w:t>250 kbps</w:t>
      </w:r>
      <w:r w:rsidR="00CD0B7D" w:rsidRPr="00CD0B7D">
        <w:rPr>
          <w:rFonts w:hint="eastAsia"/>
          <w:lang w:eastAsia="zh-CN"/>
        </w:rPr>
        <w:t>，远远高于智能手机的耳机端口。有必要保持它们之间的平衡。在本论文中，一种增强的</w:t>
      </w:r>
      <w:r w:rsidR="00CD0B7D" w:rsidRPr="00CD0B7D">
        <w:rPr>
          <w:rFonts w:hint="eastAsia"/>
          <w:lang w:eastAsia="zh-CN"/>
        </w:rPr>
        <w:t>Lempel-Ziv-Welch</w:t>
      </w:r>
      <w:r w:rsidR="00CD0B7D" w:rsidRPr="00CD0B7D">
        <w:rPr>
          <w:rFonts w:hint="eastAsia"/>
          <w:lang w:eastAsia="zh-CN"/>
        </w:rPr>
        <w:t>编码方案用来帮助更快地传输数据，称为</w:t>
      </w:r>
      <w:r w:rsidR="00CD0B7D" w:rsidRPr="00CD0B7D">
        <w:rPr>
          <w:rFonts w:hint="eastAsia"/>
          <w:lang w:eastAsia="zh-CN"/>
        </w:rPr>
        <w:t>LZW-Huffmam</w:t>
      </w:r>
      <w:r w:rsidR="00CD0B7D" w:rsidRPr="00CD0B7D">
        <w:rPr>
          <w:rFonts w:hint="eastAsia"/>
          <w:lang w:eastAsia="zh-CN"/>
        </w:rPr>
        <w:t>。此外，还将其应用于自行设计的移动扩展</w:t>
      </w:r>
      <w:r w:rsidR="00CD0B7D" w:rsidRPr="00CD0B7D">
        <w:rPr>
          <w:rFonts w:hint="eastAsia"/>
          <w:lang w:eastAsia="zh-CN"/>
        </w:rPr>
        <w:t>MIHBS</w:t>
      </w:r>
      <w:r w:rsidR="00CD0B7D" w:rsidRPr="00CD0B7D">
        <w:rPr>
          <w:rFonts w:hint="eastAsia"/>
          <w:lang w:eastAsia="zh-CN"/>
        </w:rPr>
        <w:t>（传感器网络高带宽移动接口），这是一种通用接口，可使用标准高带宽耳机端口与传感器之间传输数据。</w:t>
      </w:r>
      <w:r w:rsidR="00CD0B7D" w:rsidRPr="00CD0B7D">
        <w:rPr>
          <w:rFonts w:hint="eastAsia"/>
          <w:lang w:eastAsia="zh-CN"/>
        </w:rPr>
        <w:t>LZW-Huffman</w:t>
      </w:r>
      <w:r w:rsidR="00CD0B7D" w:rsidRPr="00CD0B7D">
        <w:rPr>
          <w:rFonts w:hint="eastAsia"/>
          <w:lang w:eastAsia="zh-CN"/>
        </w:rPr>
        <w:t>可以帮助将</w:t>
      </w:r>
      <w:r w:rsidR="00CD0B7D" w:rsidRPr="00CD0B7D">
        <w:rPr>
          <w:rFonts w:hint="eastAsia"/>
          <w:lang w:eastAsia="zh-CN"/>
        </w:rPr>
        <w:t>MIHBS</w:t>
      </w:r>
      <w:r w:rsidR="00CD0B7D" w:rsidRPr="00CD0B7D">
        <w:rPr>
          <w:rFonts w:hint="eastAsia"/>
          <w:lang w:eastAsia="zh-CN"/>
        </w:rPr>
        <w:t>的带宽增加</w:t>
      </w:r>
      <w:r w:rsidR="00CD0B7D" w:rsidRPr="00CD0B7D">
        <w:rPr>
          <w:rFonts w:hint="eastAsia"/>
          <w:lang w:eastAsia="zh-CN"/>
        </w:rPr>
        <w:t>52</w:t>
      </w:r>
      <w:r w:rsidR="00CD0B7D" w:rsidRPr="00CD0B7D">
        <w:rPr>
          <w:rFonts w:hint="eastAsia"/>
          <w:lang w:eastAsia="zh-CN"/>
        </w:rPr>
        <w:t>％。</w:t>
      </w:r>
    </w:p>
    <w:p w14:paraId="6AFE246B" w14:textId="77777777" w:rsidR="00BB7D7F" w:rsidRDefault="00BB7D7F" w:rsidP="001D0743">
      <w:pPr>
        <w:rPr>
          <w:lang w:eastAsia="zh-CN"/>
        </w:rPr>
      </w:pPr>
      <w:r>
        <w:rPr>
          <w:rFonts w:hint="eastAsia"/>
          <w:lang w:eastAsia="zh-CN"/>
        </w:rPr>
        <w:t>3</w:t>
      </w:r>
      <w:r>
        <w:rPr>
          <w:rFonts w:hint="eastAsia"/>
          <w:lang w:eastAsia="zh-CN"/>
        </w:rPr>
        <w:t>）</w:t>
      </w:r>
      <w:r w:rsidR="00CD0B7D" w:rsidRPr="00CD0B7D">
        <w:rPr>
          <w:rFonts w:hint="eastAsia"/>
          <w:lang w:eastAsia="zh-CN"/>
        </w:rPr>
        <w:t>对于时间敏感型应用来说，实现无线网状网络（</w:t>
      </w:r>
      <w:r w:rsidR="00CD0B7D" w:rsidRPr="00CD0B7D">
        <w:rPr>
          <w:rFonts w:hint="eastAsia"/>
          <w:lang w:eastAsia="zh-CN"/>
        </w:rPr>
        <w:t>WMN</w:t>
      </w:r>
      <w:r w:rsidR="00CD0B7D" w:rsidRPr="00CD0B7D">
        <w:rPr>
          <w:rFonts w:hint="eastAsia"/>
          <w:lang w:eastAsia="zh-CN"/>
        </w:rPr>
        <w:t>）中有界数据传输延迟的无缝连接至关重要。本文提出了一种基于缓存列表的快速切换机制（</w:t>
      </w:r>
      <w:r w:rsidR="00CD0B7D" w:rsidRPr="00CD0B7D">
        <w:rPr>
          <w:rFonts w:hint="eastAsia"/>
          <w:lang w:eastAsia="zh-CN"/>
        </w:rPr>
        <w:t>CLH</w:t>
      </w:r>
      <w:r w:rsidR="00CD0B7D" w:rsidRPr="00CD0B7D">
        <w:rPr>
          <w:rFonts w:hint="eastAsia"/>
          <w:lang w:eastAsia="zh-CN"/>
        </w:rPr>
        <w:t>），包括两部分：首先，客户端需要保留可用接入点的列表；其次，当客户端需要切换时，它将在主动扫描中发送验证请求帧而不是探测请求帧。本章评估</w:t>
      </w:r>
      <w:r w:rsidR="00CD0B7D" w:rsidRPr="00CD0B7D">
        <w:rPr>
          <w:rFonts w:hint="eastAsia"/>
          <w:lang w:eastAsia="zh-CN"/>
        </w:rPr>
        <w:t>CLH</w:t>
      </w:r>
      <w:r w:rsidR="00CD0B7D" w:rsidRPr="00CD0B7D">
        <w:rPr>
          <w:rFonts w:hint="eastAsia"/>
          <w:lang w:eastAsia="zh-CN"/>
        </w:rPr>
        <w:t>在真实网络中的好处，只需修改客户端的无线驱动程序（</w:t>
      </w:r>
      <w:r w:rsidR="00CD0B7D" w:rsidRPr="00CD0B7D">
        <w:rPr>
          <w:rFonts w:hint="eastAsia"/>
          <w:lang w:eastAsia="zh-CN"/>
        </w:rPr>
        <w:t>madwifi</w:t>
      </w:r>
      <w:r w:rsidR="00CD0B7D" w:rsidRPr="00CD0B7D">
        <w:rPr>
          <w:rFonts w:hint="eastAsia"/>
          <w:lang w:eastAsia="zh-CN"/>
        </w:rPr>
        <w:t>）即可。结果表明，</w:t>
      </w:r>
      <w:r w:rsidR="00CD0B7D" w:rsidRPr="00CD0B7D">
        <w:rPr>
          <w:rFonts w:hint="eastAsia"/>
          <w:lang w:eastAsia="zh-CN"/>
        </w:rPr>
        <w:t>CLH</w:t>
      </w:r>
      <w:r w:rsidR="00CD0B7D" w:rsidRPr="00CD0B7D">
        <w:rPr>
          <w:rFonts w:hint="eastAsia"/>
          <w:lang w:eastAsia="zh-CN"/>
        </w:rPr>
        <w:t>提高了可用性并减少了切换延迟。</w:t>
      </w:r>
    </w:p>
    <w:p w14:paraId="32C81E20" w14:textId="77777777" w:rsidR="00BB7D7F" w:rsidRPr="00CD0B7D" w:rsidRDefault="00BB7D7F" w:rsidP="00BB7D7F">
      <w:pPr>
        <w:rPr>
          <w:lang w:eastAsia="zh-CN"/>
        </w:rPr>
      </w:pPr>
      <w:r>
        <w:rPr>
          <w:lang w:eastAsia="zh-CN"/>
        </w:rPr>
        <w:t>4</w:t>
      </w:r>
      <w:r>
        <w:rPr>
          <w:lang w:eastAsia="zh-CN"/>
        </w:rPr>
        <w:t>）</w:t>
      </w:r>
      <w:r w:rsidRPr="00CD0B7D">
        <w:rPr>
          <w:rFonts w:hint="eastAsia"/>
          <w:lang w:eastAsia="zh-CN"/>
        </w:rPr>
        <w:t>Wi-Fi</w:t>
      </w:r>
      <w:r w:rsidRPr="00CD0B7D">
        <w:rPr>
          <w:rFonts w:hint="eastAsia"/>
          <w:lang w:eastAsia="zh-CN"/>
        </w:rPr>
        <w:t>已经成为了人们网上冲浪的首选方式。于是在在人流量比较大的地点，为了满足人们的需求，常常伴随着多个</w:t>
      </w:r>
      <w:r w:rsidRPr="00CD0B7D">
        <w:rPr>
          <w:rFonts w:hint="eastAsia"/>
          <w:lang w:eastAsia="zh-CN"/>
        </w:rPr>
        <w:t>Wi-Fi</w:t>
      </w:r>
      <w:r w:rsidRPr="00CD0B7D">
        <w:rPr>
          <w:rFonts w:hint="eastAsia"/>
          <w:lang w:eastAsia="zh-CN"/>
        </w:rPr>
        <w:t>接入点。在一个大的区域内的不同小的区域，分布着许许多多的节点。但是问题同时也出现了。在可以选择多个节点的场景的时候，应该选择哪个节点才是最优的。如果选择的节点不恰当的话，可能会导致用户的丢包率和延时很高。更糟糕的情况是，大部分的用户去选择同一个接入点，导致接入该接入点的用户得到很差的服务，同时其他的很多接入点只为很少的一部分用户服务，造成了资源的浪费。所以如何从在多个节点中选择应该哪一个成为合适接入的节点成为了一个比</w:t>
      </w:r>
      <w:r w:rsidRPr="00CD0B7D">
        <w:rPr>
          <w:rFonts w:hint="eastAsia"/>
          <w:lang w:eastAsia="zh-CN"/>
        </w:rPr>
        <w:lastRenderedPageBreak/>
        <w:t>较重要的话题。这个问题实际上是一个优化的问题，如何调节用户和资源是这个问题的重中之重。为了解决这个问题，本文使用了软件定义网络（</w:t>
      </w:r>
      <w:r w:rsidRPr="00CD0B7D">
        <w:rPr>
          <w:rFonts w:hint="eastAsia"/>
          <w:lang w:eastAsia="zh-CN"/>
        </w:rPr>
        <w:t>Software Defined Network, SDN</w:t>
      </w:r>
      <w:r w:rsidRPr="00CD0B7D">
        <w:rPr>
          <w:rFonts w:hint="eastAsia"/>
          <w:lang w:eastAsia="zh-CN"/>
        </w:rPr>
        <w:t>）。软件定义网络简单的来讲用网络模型中的高层的程序来控制底层的数据流。借助</w:t>
      </w:r>
      <w:r w:rsidRPr="00CD0B7D">
        <w:rPr>
          <w:rFonts w:hint="eastAsia"/>
          <w:lang w:eastAsia="zh-CN"/>
        </w:rPr>
        <w:t>SDN</w:t>
      </w:r>
      <w:r w:rsidRPr="00CD0B7D">
        <w:rPr>
          <w:rFonts w:hint="eastAsia"/>
          <w:lang w:eastAsia="zh-CN"/>
        </w:rPr>
        <w:t>网络，我们将把合适的用户和合适的接入点链接起来，减少了丢包和延时，并且使得网络资源的充分利用。</w:t>
      </w:r>
    </w:p>
    <w:p w14:paraId="423871D7" w14:textId="07022625" w:rsidR="00B138A1" w:rsidRDefault="00B138A1" w:rsidP="001D0743">
      <w:pPr>
        <w:rPr>
          <w:lang w:eastAsia="zh-CN"/>
        </w:rPr>
      </w:pPr>
    </w:p>
    <w:p w14:paraId="0A741223" w14:textId="4CE8270F" w:rsidR="004605DC" w:rsidRPr="005E0025" w:rsidRDefault="00B138A1" w:rsidP="001D0743">
      <w:pPr>
        <w:rPr>
          <w:rStyle w:val="Charf0"/>
          <w:rFonts w:ascii="Times New Roman"/>
          <w:lang w:eastAsia="zh-CN"/>
        </w:rPr>
      </w:pPr>
      <w:r w:rsidRPr="001B06BC">
        <w:rPr>
          <w:rStyle w:val="Charf1"/>
          <w:rFonts w:hint="eastAsia"/>
          <w:lang w:eastAsia="zh-CN"/>
        </w:rPr>
        <w:t>关键词：</w:t>
      </w:r>
      <w:r w:rsidR="00A3404B" w:rsidRPr="00A3404B">
        <w:rPr>
          <w:rStyle w:val="Charf0"/>
          <w:rFonts w:ascii="Times New Roman" w:hint="eastAsia"/>
          <w:lang w:eastAsia="zh-CN"/>
        </w:rPr>
        <w:t>异构无线网络；</w:t>
      </w:r>
      <w:r w:rsidR="00A3404B" w:rsidRPr="00A3404B">
        <w:rPr>
          <w:rStyle w:val="Charf0"/>
          <w:rFonts w:ascii="Times New Roman" w:hint="eastAsia"/>
          <w:lang w:eastAsia="zh-CN"/>
        </w:rPr>
        <w:t>WIFI</w:t>
      </w:r>
      <w:r w:rsidR="00A3404B" w:rsidRPr="00A3404B">
        <w:rPr>
          <w:rStyle w:val="Charf0"/>
          <w:rFonts w:ascii="Times New Roman" w:hint="eastAsia"/>
          <w:lang w:eastAsia="zh-CN"/>
        </w:rPr>
        <w:t>；</w:t>
      </w:r>
      <w:r w:rsidR="00A3404B" w:rsidRPr="005E0025">
        <w:rPr>
          <w:rStyle w:val="Charf0"/>
          <w:rFonts w:ascii="Times New Roman" w:hint="eastAsia"/>
          <w:lang w:eastAsia="zh-CN"/>
        </w:rPr>
        <w:t>无线网状网</w:t>
      </w:r>
      <w:r w:rsidR="009C1FD0" w:rsidRPr="00D612AD">
        <w:rPr>
          <w:rStyle w:val="Charf0"/>
          <w:rFonts w:ascii="Times New Roman"/>
          <w:lang w:eastAsia="zh-CN"/>
        </w:rPr>
        <w:t>；</w:t>
      </w:r>
      <w:r w:rsidR="00A3404B">
        <w:rPr>
          <w:rStyle w:val="Charf0"/>
          <w:rFonts w:ascii="Times New Roman" w:hint="eastAsia"/>
          <w:lang w:eastAsia="zh-CN"/>
        </w:rPr>
        <w:t>无线传感网</w:t>
      </w:r>
      <w:r w:rsidR="009C1FD0" w:rsidRPr="00D612AD">
        <w:rPr>
          <w:rStyle w:val="Charf0"/>
          <w:rFonts w:ascii="Times New Roman"/>
          <w:lang w:eastAsia="zh-CN"/>
        </w:rPr>
        <w:t>；</w:t>
      </w:r>
      <w:r w:rsidR="005E0025">
        <w:rPr>
          <w:rStyle w:val="Charf0"/>
          <w:rFonts w:ascii="Times New Roman" w:hint="eastAsia"/>
          <w:lang w:eastAsia="zh-CN"/>
        </w:rPr>
        <w:t>软件定义网络</w:t>
      </w:r>
      <w:r w:rsidR="005E0025">
        <w:rPr>
          <w:rStyle w:val="Charf0"/>
          <w:rFonts w:ascii="Times New Roman"/>
          <w:lang w:eastAsia="zh-CN"/>
        </w:rPr>
        <w:t>；</w:t>
      </w:r>
    </w:p>
    <w:p w14:paraId="21E871B4" w14:textId="77777777" w:rsidR="00056E90" w:rsidRPr="005620BF" w:rsidRDefault="00056E90" w:rsidP="001D0743">
      <w:pPr>
        <w:rPr>
          <w:lang w:eastAsia="zh-CN"/>
        </w:rPr>
      </w:pPr>
    </w:p>
    <w:p w14:paraId="6D5EC793" w14:textId="77777777" w:rsidR="00E53577" w:rsidRDefault="00E53577" w:rsidP="001D0743">
      <w:pPr>
        <w:rPr>
          <w:lang w:eastAsia="zh-CN"/>
        </w:rPr>
      </w:pPr>
    </w:p>
    <w:p w14:paraId="681B53A7" w14:textId="77777777" w:rsidR="00E53577" w:rsidRDefault="00E53577" w:rsidP="001D0743">
      <w:pPr>
        <w:rPr>
          <w:lang w:eastAsia="zh-CN"/>
        </w:rPr>
      </w:pPr>
    </w:p>
    <w:p w14:paraId="7B65143E" w14:textId="77777777" w:rsidR="00B138A1" w:rsidRDefault="00B138A1" w:rsidP="00710717">
      <w:pPr>
        <w:ind w:firstLineChars="0" w:firstLine="0"/>
        <w:rPr>
          <w:lang w:eastAsia="zh-CN"/>
        </w:rPr>
        <w:sectPr w:rsidR="00B138A1">
          <w:headerReference w:type="even" r:id="rId14"/>
          <w:headerReference w:type="default" r:id="rId15"/>
          <w:footerReference w:type="even" r:id="rId16"/>
          <w:footerReference w:type="default" r:id="rId17"/>
          <w:pgSz w:w="11906" w:h="16838" w:code="9"/>
          <w:pgMar w:top="1985" w:right="1418" w:bottom="1418" w:left="1418" w:header="1418" w:footer="1134" w:gutter="0"/>
          <w:pgNumType w:fmt="upperRoman" w:start="1"/>
          <w:cols w:space="425"/>
          <w:docGrid w:linePitch="326" w:charSpace="-2048"/>
        </w:sectPr>
      </w:pPr>
    </w:p>
    <w:p w14:paraId="6FC681E9" w14:textId="7A41D5A6" w:rsidR="00B138A1" w:rsidRPr="001021A9" w:rsidRDefault="001021A9" w:rsidP="001021A9">
      <w:pPr>
        <w:pStyle w:val="ABSTRACT0"/>
      </w:pPr>
      <w:bookmarkStart w:id="19" w:name="_Toc387136562"/>
      <w:bookmarkStart w:id="20" w:name="_Toc517963776"/>
      <w:bookmarkStart w:id="21" w:name="_Toc518474511"/>
      <w:r>
        <w:rPr>
          <w:rFonts w:hint="eastAsia"/>
        </w:rPr>
        <w:lastRenderedPageBreak/>
        <w:t>ABSTRACT</w:t>
      </w:r>
      <w:bookmarkEnd w:id="19"/>
      <w:bookmarkEnd w:id="20"/>
      <w:bookmarkEnd w:id="21"/>
    </w:p>
    <w:p w14:paraId="2D72BD5C" w14:textId="77777777" w:rsidR="00005F06" w:rsidRDefault="00005F06" w:rsidP="00710717">
      <w:pPr>
        <w:pStyle w:val="affa"/>
        <w:rPr>
          <w:rFonts w:ascii="宋体" w:hAnsi="宋体" w:cs="宋体"/>
          <w:lang w:eastAsia="zh-CN"/>
        </w:rPr>
      </w:pPr>
      <w:r>
        <w:t xml:space="preserve">I) </w:t>
      </w:r>
      <w:r w:rsidRPr="00710717">
        <w:t>Nowadays, wireless LAN has become the most widely deployed technology in mobile devices for providing Internet access. Operators and service providers remarkably increase the density of wireless access points in order to provide their subscribers with better connectivity and user experience. As a result, WLAN users usually find themselves covered by multipleaccess points and have to decide which one to associate with. In traditional implementations, most wireless stations would select the access point with the strongest signal, regardless of traffic load on that access point, which might result in heavy congestion and</w:t>
      </w:r>
      <w:r>
        <w:t xml:space="preserve"> </w:t>
      </w:r>
      <w:r w:rsidRPr="00710717">
        <w:t xml:space="preserve">unfair load. In this paper, we propose a novel on-line association algorithm to deal with any sequence of STAs during a long-term time such as one day. We present a theoretical analysis that the competitive ratio of our association algorithm is </w:t>
      </w:r>
      <w:r>
        <w:rPr>
          <w:rFonts w:hint="eastAsia"/>
          <w:lang w:eastAsia="zh-CN"/>
        </w:rPr>
        <w:t>1-1/</w:t>
      </w:r>
      <w:r w:rsidRPr="00CD0B7D">
        <w:rPr>
          <w:rFonts w:hint="eastAsia"/>
          <w:lang w:eastAsia="zh-CN"/>
        </w:rPr>
        <w:t>e</w:t>
      </w:r>
      <w:r w:rsidRPr="00710717">
        <w:t>. We evaluate the performance of our algorithm through simulation and experiments. Simulation results show that our algorithm improves the overall WLAN throughput by up to 37%, compared with the conventional RSSI-based approach. Our algorithm also performs better than SSF (Strongest Signal First) and LAB</w:t>
      </w:r>
      <w:r>
        <w:rPr>
          <w:rFonts w:ascii="宋体" w:eastAsia="宋体" w:hAnsi="宋体" w:cs="宋体"/>
          <w:lang w:eastAsia="zh-CN"/>
        </w:rPr>
        <w:t>.</w:t>
      </w:r>
    </w:p>
    <w:p w14:paraId="25D733B0" w14:textId="77777777" w:rsidR="00005F06" w:rsidRDefault="00005F06" w:rsidP="00710717">
      <w:pPr>
        <w:pStyle w:val="affa"/>
        <w:ind w:firstLineChars="0"/>
        <w:rPr>
          <w:rStyle w:val="Charf4"/>
          <w:rFonts w:ascii="Times New Roman" w:hAnsi="Times New Roman"/>
          <w:lang w:eastAsia="zh-CN"/>
        </w:rPr>
      </w:pPr>
      <w:r>
        <w:t>II) In modern day, sensors networks and smart phones have been widely used in various application domains including healthcare, environment, and smart building monitoring. Although the existing smart phones, such as iPhone, SAMSUNG, and Lumia, have in-built sensors of location, camera and accelerometer, their sensing capabilities are limited. Besides, the bandwidth of ZigBee can reach 250 kbps, which is much higher than that of smart phones’ headset port. It is necessary to keep the balance between them. In this paper, we propose an enhanced Lempel-Ziv-Welch coding scheme is introduced to help transmitting data faster, called LZW-Huffmam. Further, we apply it in a self-designed mobile extension, MIHBS (Mobile Interface of High Bandwidth for Sensor network), which is a universal interface that can transfer data to and from sensors using standard headset port of high bandwidth. LZW-Huffman can help increase the bandwidth of MIHBS by 52%.</w:t>
      </w:r>
      <w:r w:rsidRPr="00005F06" w:rsidDel="00005F06">
        <w:rPr>
          <w:rStyle w:val="Charf4"/>
          <w:rFonts w:ascii="Times New Roman" w:hAnsi="Times New Roman"/>
          <w:lang w:eastAsia="zh-CN"/>
        </w:rPr>
        <w:t xml:space="preserve"> </w:t>
      </w:r>
    </w:p>
    <w:p w14:paraId="4BE6A26E" w14:textId="77777777" w:rsidR="00005F06" w:rsidRDefault="00005F06" w:rsidP="00710717">
      <w:pPr>
        <w:autoSpaceDE w:val="0"/>
        <w:autoSpaceDN w:val="0"/>
        <w:adjustRightInd w:val="0"/>
        <w:snapToGrid/>
        <w:ind w:firstLineChars="0"/>
        <w:rPr>
          <w:rFonts w:eastAsia="Times New Roman"/>
        </w:rPr>
      </w:pPr>
      <w:r w:rsidRPr="00710717">
        <w:rPr>
          <w:rFonts w:eastAsia="Times New Roman"/>
        </w:rPr>
        <w:t>III) It is critical for time-sensitive applications to realize</w:t>
      </w:r>
      <w:r>
        <w:rPr>
          <w:rFonts w:eastAsia="Times New Roman"/>
        </w:rPr>
        <w:t xml:space="preserve"> seamless connectivity with </w:t>
      </w:r>
      <w:r w:rsidRPr="00710717">
        <w:rPr>
          <w:rFonts w:eastAsia="Times New Roman"/>
        </w:rPr>
        <w:t>bounded data transmission delay in</w:t>
      </w:r>
      <w:r>
        <w:rPr>
          <w:rFonts w:eastAsia="Times New Roman"/>
        </w:rPr>
        <w:t xml:space="preserve"> </w:t>
      </w:r>
      <w:r w:rsidRPr="00710717">
        <w:rPr>
          <w:rFonts w:eastAsia="Times New Roman"/>
        </w:rPr>
        <w:t>wireless mesh networks (WMNs). This paper presents a cachinglist</w:t>
      </w:r>
      <w:r>
        <w:rPr>
          <w:rFonts w:eastAsia="Times New Roman"/>
        </w:rPr>
        <w:t xml:space="preserve"> </w:t>
      </w:r>
      <w:r w:rsidRPr="00710717">
        <w:rPr>
          <w:rFonts w:eastAsia="Times New Roman"/>
        </w:rPr>
        <w:t>based fast handoff mechanism (CLH) which includes two</w:t>
      </w:r>
      <w:r>
        <w:rPr>
          <w:rFonts w:eastAsia="Times New Roman"/>
        </w:rPr>
        <w:t xml:space="preserve"> </w:t>
      </w:r>
      <w:r w:rsidRPr="00710717">
        <w:rPr>
          <w:rFonts w:eastAsia="Times New Roman"/>
        </w:rPr>
        <w:t>parts: first, the client needs to keep a list of available access</w:t>
      </w:r>
      <w:r>
        <w:rPr>
          <w:rFonts w:eastAsia="Times New Roman"/>
        </w:rPr>
        <w:t xml:space="preserve"> </w:t>
      </w:r>
      <w:r w:rsidRPr="00710717">
        <w:rPr>
          <w:rFonts w:eastAsia="Times New Roman"/>
        </w:rPr>
        <w:t>points; second, when the client needs to handoff, it will send an</w:t>
      </w:r>
      <w:r>
        <w:rPr>
          <w:rFonts w:eastAsia="Times New Roman"/>
        </w:rPr>
        <w:t xml:space="preserve"> </w:t>
      </w:r>
      <w:r w:rsidRPr="00710717">
        <w:rPr>
          <w:rFonts w:eastAsia="Times New Roman"/>
        </w:rPr>
        <w:t>authentication request frame rather than probe request frame</w:t>
      </w:r>
      <w:r>
        <w:rPr>
          <w:rFonts w:eastAsia="Times New Roman"/>
        </w:rPr>
        <w:t xml:space="preserve"> </w:t>
      </w:r>
      <w:r w:rsidRPr="00710717">
        <w:rPr>
          <w:rFonts w:eastAsia="Times New Roman"/>
        </w:rPr>
        <w:t>in active scanning. We evaluate the benefits of CLH in a real</w:t>
      </w:r>
      <w:r>
        <w:rPr>
          <w:rFonts w:eastAsia="Times New Roman"/>
        </w:rPr>
        <w:t xml:space="preserve"> </w:t>
      </w:r>
      <w:r w:rsidRPr="00710717">
        <w:rPr>
          <w:rFonts w:eastAsia="Times New Roman"/>
        </w:rPr>
        <w:t>network which only needs to modify the wireless driver (madwifi)</w:t>
      </w:r>
      <w:r>
        <w:rPr>
          <w:rFonts w:eastAsia="Times New Roman"/>
        </w:rPr>
        <w:t xml:space="preserve"> </w:t>
      </w:r>
      <w:r w:rsidRPr="00710717">
        <w:rPr>
          <w:rFonts w:eastAsia="Times New Roman"/>
        </w:rPr>
        <w:t>in the client side. Our result shows that CLH improves the</w:t>
      </w:r>
      <w:r>
        <w:rPr>
          <w:rFonts w:eastAsia="Times New Roman"/>
        </w:rPr>
        <w:t xml:space="preserve"> </w:t>
      </w:r>
      <w:r w:rsidRPr="00710717">
        <w:rPr>
          <w:rFonts w:eastAsia="Times New Roman"/>
        </w:rPr>
        <w:t>availability and results in reducing the handoff latency.</w:t>
      </w:r>
    </w:p>
    <w:p w14:paraId="69F23857" w14:textId="77777777" w:rsidR="001C4334" w:rsidRDefault="001C4334" w:rsidP="00710717">
      <w:pPr>
        <w:tabs>
          <w:tab w:val="left" w:pos="377"/>
        </w:tabs>
        <w:ind w:firstLineChars="0" w:firstLine="426"/>
      </w:pPr>
      <w:r>
        <w:rPr>
          <w:rFonts w:eastAsia="Times New Roman"/>
          <w:lang w:eastAsia="zh-CN"/>
        </w:rPr>
        <w:t xml:space="preserve">IV) </w:t>
      </w:r>
      <w:r>
        <w:rPr>
          <w:rFonts w:hint="eastAsia"/>
        </w:rPr>
        <w:t xml:space="preserve">Wi-Fi has become the </w:t>
      </w:r>
      <w:r>
        <w:rPr>
          <w:rFonts w:hint="eastAsia"/>
          <w:lang w:eastAsia="zh-CN"/>
        </w:rPr>
        <w:t>most favorite</w:t>
      </w:r>
      <w:r>
        <w:rPr>
          <w:rFonts w:hint="eastAsia"/>
        </w:rPr>
        <w:t xml:space="preserve"> way to surf </w:t>
      </w:r>
      <w:r>
        <w:rPr>
          <w:rFonts w:hint="eastAsia"/>
          <w:lang w:eastAsia="zh-CN"/>
        </w:rPr>
        <w:t>Internet</w:t>
      </w:r>
      <w:r>
        <w:rPr>
          <w:rFonts w:hint="eastAsia"/>
        </w:rPr>
        <w:t xml:space="preserve">. So in the relatively large flow of people, in order to meet people's needs, often accompanied by multiple Wi-Fi access points. </w:t>
      </w:r>
      <w:r>
        <w:rPr>
          <w:rFonts w:hint="eastAsia"/>
        </w:rPr>
        <w:lastRenderedPageBreak/>
        <w:t xml:space="preserve">In a small area within a large area, there are many nodes distributed. But the problem also appeared. When you can select multiple nodes in the scene, you should choose which node is optimal. If the selected node is not appropriate, it may cause </w:t>
      </w:r>
      <w:r>
        <w:rPr>
          <w:rFonts w:hint="eastAsia"/>
          <w:lang w:eastAsia="zh-CN"/>
        </w:rPr>
        <w:t xml:space="preserve">that </w:t>
      </w:r>
      <w:r>
        <w:rPr>
          <w:rFonts w:hint="eastAsia"/>
        </w:rPr>
        <w:t xml:space="preserve">the user's packet loss rate and delay is high. Worse still, most of the users to choose the same access point, resulting in access to the access point users get poor </w:t>
      </w:r>
      <w:r>
        <w:rPr>
          <w:rFonts w:hint="eastAsia"/>
          <w:lang w:eastAsia="zh-CN"/>
        </w:rPr>
        <w:t>resource</w:t>
      </w:r>
      <w:r>
        <w:rPr>
          <w:rFonts w:hint="eastAsia"/>
        </w:rPr>
        <w:t>, while many other access points only  service</w:t>
      </w:r>
      <w:r>
        <w:rPr>
          <w:rFonts w:hint="eastAsia"/>
          <w:lang w:eastAsia="zh-CN"/>
        </w:rPr>
        <w:t xml:space="preserve"> </w:t>
      </w:r>
      <w:r>
        <w:rPr>
          <w:rFonts w:hint="eastAsia"/>
        </w:rPr>
        <w:t>for a small part of the user</w:t>
      </w:r>
      <w:r>
        <w:rPr>
          <w:rFonts w:hint="eastAsia"/>
          <w:lang w:eastAsia="zh-CN"/>
        </w:rPr>
        <w:t xml:space="preserve">. </w:t>
      </w:r>
      <w:r>
        <w:rPr>
          <w:rFonts w:hint="eastAsia"/>
        </w:rPr>
        <w:t>Resulting in a waste of resources. So how to choose from a number of nodes should be connected to the node has become a more important topic.</w:t>
      </w:r>
      <w:r>
        <w:t xml:space="preserve"> </w:t>
      </w:r>
      <w:r>
        <w:rPr>
          <w:rFonts w:hint="eastAsia"/>
        </w:rPr>
        <w:t>This question is actually an optimization problem</w:t>
      </w:r>
      <w:r>
        <w:rPr>
          <w:rFonts w:hint="eastAsia"/>
          <w:lang w:eastAsia="zh-CN"/>
        </w:rPr>
        <w:t>. H</w:t>
      </w:r>
      <w:r>
        <w:rPr>
          <w:rFonts w:hint="eastAsia"/>
        </w:rPr>
        <w:t>ow to regulate users and resources is the top priority of this problem.</w:t>
      </w:r>
      <w:r>
        <w:t xml:space="preserve"> </w:t>
      </w:r>
      <w:r>
        <w:rPr>
          <w:rFonts w:hint="eastAsia"/>
        </w:rPr>
        <w:t xml:space="preserve">To solve this problem, </w:t>
      </w:r>
      <w:r>
        <w:rPr>
          <w:rFonts w:hint="eastAsia"/>
          <w:lang w:eastAsia="zh-CN"/>
        </w:rPr>
        <w:t xml:space="preserve">I used </w:t>
      </w:r>
      <w:r>
        <w:rPr>
          <w:rFonts w:hint="eastAsia"/>
        </w:rPr>
        <w:t>the Software Defined Network</w:t>
      </w:r>
      <w:r>
        <w:rPr>
          <w:rFonts w:hint="eastAsia"/>
          <w:lang w:eastAsia="zh-CN"/>
        </w:rPr>
        <w:t>.</w:t>
      </w:r>
      <w:r>
        <w:rPr>
          <w:rFonts w:hint="eastAsia"/>
        </w:rPr>
        <w:t xml:space="preserve"> The software definition network simply uses the upper level program in the network model to control the underlying data flow. With the SDN network, we will link the right user and the appropriate access point, so that </w:t>
      </w:r>
      <w:r>
        <w:rPr>
          <w:rFonts w:hint="eastAsia"/>
          <w:lang w:eastAsia="zh-CN"/>
        </w:rPr>
        <w:t>we can make</w:t>
      </w:r>
      <w:r>
        <w:rPr>
          <w:rFonts w:hint="eastAsia"/>
        </w:rPr>
        <w:t xml:space="preserve"> full use of network resources.</w:t>
      </w:r>
    </w:p>
    <w:p w14:paraId="0C684E68" w14:textId="77777777" w:rsidR="001C4334" w:rsidRPr="00710717" w:rsidRDefault="001C4334" w:rsidP="00710717">
      <w:pPr>
        <w:autoSpaceDE w:val="0"/>
        <w:autoSpaceDN w:val="0"/>
        <w:adjustRightInd w:val="0"/>
        <w:snapToGrid/>
        <w:ind w:firstLineChars="0"/>
        <w:rPr>
          <w:rFonts w:ascii="宋体" w:hAnsi="宋体" w:cs="宋体"/>
        </w:rPr>
      </w:pPr>
    </w:p>
    <w:p w14:paraId="1894955F" w14:textId="77777777" w:rsidR="00B138A1" w:rsidRPr="008C30BB" w:rsidRDefault="00B138A1" w:rsidP="00710717">
      <w:pPr>
        <w:pStyle w:val="affa"/>
        <w:ind w:firstLineChars="0"/>
      </w:pPr>
    </w:p>
    <w:p w14:paraId="173309B9" w14:textId="288BBC8B" w:rsidR="005620BF" w:rsidRPr="008C30BB" w:rsidRDefault="00B138A1" w:rsidP="00102B94">
      <w:pPr>
        <w:ind w:firstLine="482"/>
        <w:rPr>
          <w:rStyle w:val="Charf4"/>
          <w:rFonts w:ascii="Times New Roman" w:hAnsi="Times New Roman"/>
          <w:lang w:eastAsia="zh-CN"/>
        </w:rPr>
      </w:pPr>
      <w:r w:rsidRPr="008C30BB">
        <w:rPr>
          <w:rStyle w:val="KeywordsChar"/>
        </w:rPr>
        <w:t>Key Words</w:t>
      </w:r>
      <w:r w:rsidR="00B2776B" w:rsidRPr="008C30BB">
        <w:rPr>
          <w:rStyle w:val="Charf4"/>
          <w:rFonts w:ascii="Times New Roman"/>
          <w:lang w:eastAsia="zh-CN"/>
        </w:rPr>
        <w:t>：</w:t>
      </w:r>
      <w:r w:rsidR="005E0025">
        <w:rPr>
          <w:rStyle w:val="Charf4"/>
          <w:rFonts w:ascii="Times New Roman"/>
          <w:lang w:eastAsia="zh-CN"/>
        </w:rPr>
        <w:t>Heterogeneous W</w:t>
      </w:r>
      <w:bookmarkStart w:id="22" w:name="_GoBack"/>
      <w:bookmarkEnd w:id="22"/>
      <w:r w:rsidR="005E0025">
        <w:rPr>
          <w:rStyle w:val="Charf4"/>
          <w:rFonts w:ascii="Times New Roman"/>
          <w:lang w:eastAsia="zh-CN"/>
        </w:rPr>
        <w:t>ireless N</w:t>
      </w:r>
      <w:r w:rsidR="005E0025" w:rsidRPr="005E0025">
        <w:rPr>
          <w:rStyle w:val="Charf4"/>
          <w:rFonts w:ascii="Times New Roman"/>
          <w:lang w:eastAsia="zh-CN"/>
        </w:rPr>
        <w:t>etwork</w:t>
      </w:r>
      <w:r w:rsidR="005E0025">
        <w:rPr>
          <w:rStyle w:val="Charf4"/>
          <w:rFonts w:ascii="Times New Roman"/>
          <w:lang w:eastAsia="zh-CN"/>
        </w:rPr>
        <w:t xml:space="preserve">; </w:t>
      </w:r>
      <w:r w:rsidR="005E0025">
        <w:rPr>
          <w:rStyle w:val="Charf4"/>
          <w:rFonts w:ascii="Times New Roman" w:hint="eastAsia"/>
          <w:lang w:eastAsia="zh-CN"/>
        </w:rPr>
        <w:t xml:space="preserve">WIFI; </w:t>
      </w:r>
      <w:r w:rsidR="007C5C8B" w:rsidRPr="007C5C8B">
        <w:rPr>
          <w:rFonts w:hint="eastAsia"/>
        </w:rPr>
        <w:t>MESH</w:t>
      </w:r>
      <w:r w:rsidR="007C5C8B" w:rsidRPr="007C5C8B">
        <w:rPr>
          <w:rFonts w:hint="eastAsia"/>
        </w:rPr>
        <w:t>；</w:t>
      </w:r>
      <w:r w:rsidR="007C5C8B" w:rsidRPr="007C5C8B">
        <w:rPr>
          <w:rFonts w:hint="eastAsia"/>
        </w:rPr>
        <w:t>WSN</w:t>
      </w:r>
      <w:r w:rsidR="007C5C8B" w:rsidRPr="007C5C8B">
        <w:rPr>
          <w:rFonts w:hint="eastAsia"/>
        </w:rPr>
        <w:t>；</w:t>
      </w:r>
      <w:r w:rsidR="007C5C8B" w:rsidRPr="007C5C8B">
        <w:rPr>
          <w:rFonts w:hint="eastAsia"/>
        </w:rPr>
        <w:t>SDN</w:t>
      </w:r>
    </w:p>
    <w:p w14:paraId="1C08B821" w14:textId="77777777" w:rsidR="00B138A1" w:rsidRDefault="00B138A1" w:rsidP="001D0743"/>
    <w:p w14:paraId="158C8D20" w14:textId="77777777" w:rsidR="00B138A1" w:rsidRDefault="00B138A1" w:rsidP="001D0743">
      <w:pPr>
        <w:sectPr w:rsidR="00B138A1">
          <w:footerReference w:type="default" r:id="rId18"/>
          <w:pgSz w:w="11906" w:h="16838" w:code="9"/>
          <w:pgMar w:top="1985" w:right="1418" w:bottom="1418" w:left="1418" w:header="1418" w:footer="1134" w:gutter="0"/>
          <w:pgNumType w:fmt="upperRoman"/>
          <w:cols w:space="425"/>
          <w:docGrid w:linePitch="326" w:charSpace="-2048"/>
        </w:sectPr>
      </w:pPr>
    </w:p>
    <w:p w14:paraId="4C0ED4DF" w14:textId="77777777" w:rsidR="00B138A1" w:rsidRPr="000C61BD" w:rsidRDefault="00B138A1" w:rsidP="001D0743">
      <w:pPr>
        <w:pStyle w:val="affc"/>
      </w:pPr>
      <w:r w:rsidRPr="000C61BD">
        <w:rPr>
          <w:rFonts w:hint="eastAsia"/>
        </w:rPr>
        <w:lastRenderedPageBreak/>
        <w:t>目</w:t>
      </w:r>
      <w:r w:rsidRPr="000C61BD">
        <w:rPr>
          <w:rFonts w:hint="eastAsia"/>
        </w:rPr>
        <w:t xml:space="preserve">    </w:t>
      </w:r>
      <w:r w:rsidRPr="000C61BD">
        <w:rPr>
          <w:rFonts w:hint="eastAsia"/>
        </w:rPr>
        <w:t>录</w:t>
      </w:r>
    </w:p>
    <w:p w14:paraId="16B85E39" w14:textId="1125A9A0" w:rsidR="004F15F0" w:rsidRDefault="00AA448A">
      <w:pPr>
        <w:pStyle w:val="10"/>
        <w:rPr>
          <w:rFonts w:asciiTheme="minorHAnsi" w:eastAsiaTheme="minorEastAsia" w:hAnsiTheme="minorHAnsi" w:cstheme="minorBidi"/>
          <w:noProof/>
          <w:szCs w:val="24"/>
          <w:lang w:bidi="ar-SA"/>
        </w:rPr>
      </w:pPr>
      <w:r>
        <w:fldChar w:fldCharType="begin"/>
      </w:r>
      <w:r w:rsidR="00B138A1">
        <w:instrText xml:space="preserve"> </w:instrText>
      </w:r>
      <w:r w:rsidR="00B138A1">
        <w:rPr>
          <w:rFonts w:hint="eastAsia"/>
        </w:rPr>
        <w:instrText>TOC \o "1-3" \h \z \u</w:instrText>
      </w:r>
      <w:r w:rsidR="00B138A1">
        <w:instrText xml:space="preserve"> </w:instrText>
      </w:r>
      <w:r>
        <w:fldChar w:fldCharType="separate"/>
      </w:r>
      <w:hyperlink w:anchor="_Toc518474509" w:history="1">
        <w:r w:rsidR="004F15F0" w:rsidRPr="0039509B">
          <w:rPr>
            <w:rStyle w:val="afc"/>
            <w:rFonts w:hint="eastAsia"/>
            <w:noProof/>
          </w:rPr>
          <w:t>大连理工大学学位论文版权使用授权书</w:t>
        </w:r>
        <w:r w:rsidR="004F15F0">
          <w:rPr>
            <w:noProof/>
            <w:webHidden/>
          </w:rPr>
          <w:tab/>
        </w:r>
        <w:r w:rsidR="004F15F0">
          <w:rPr>
            <w:noProof/>
            <w:webHidden/>
          </w:rPr>
          <w:fldChar w:fldCharType="begin"/>
        </w:r>
        <w:r w:rsidR="004F15F0">
          <w:rPr>
            <w:noProof/>
            <w:webHidden/>
          </w:rPr>
          <w:instrText xml:space="preserve"> PAGEREF _Toc518474509 \h </w:instrText>
        </w:r>
        <w:r w:rsidR="004F15F0">
          <w:rPr>
            <w:noProof/>
            <w:webHidden/>
          </w:rPr>
        </w:r>
        <w:r w:rsidR="004F15F0">
          <w:rPr>
            <w:noProof/>
            <w:webHidden/>
          </w:rPr>
          <w:fldChar w:fldCharType="separate"/>
        </w:r>
        <w:r w:rsidR="004F15F0">
          <w:rPr>
            <w:noProof/>
            <w:webHidden/>
          </w:rPr>
          <w:t>2</w:t>
        </w:r>
        <w:r w:rsidR="004F15F0">
          <w:rPr>
            <w:noProof/>
            <w:webHidden/>
          </w:rPr>
          <w:fldChar w:fldCharType="end"/>
        </w:r>
      </w:hyperlink>
    </w:p>
    <w:p w14:paraId="3A035B6B" w14:textId="2175DBC3" w:rsidR="004F15F0" w:rsidRDefault="00A3404B">
      <w:pPr>
        <w:pStyle w:val="10"/>
        <w:rPr>
          <w:rFonts w:asciiTheme="minorHAnsi" w:eastAsiaTheme="minorEastAsia" w:hAnsiTheme="minorHAnsi" w:cstheme="minorBidi"/>
          <w:noProof/>
          <w:szCs w:val="24"/>
          <w:lang w:bidi="ar-SA"/>
        </w:rPr>
      </w:pPr>
      <w:hyperlink w:anchor="_Toc518474510" w:history="1">
        <w:r w:rsidR="004F15F0" w:rsidRPr="0039509B">
          <w:rPr>
            <w:rStyle w:val="afc"/>
            <w:rFonts w:hint="eastAsia"/>
            <w:noProof/>
          </w:rPr>
          <w:t>摘</w:t>
        </w:r>
        <w:r w:rsidR="004F15F0" w:rsidRPr="0039509B">
          <w:rPr>
            <w:rStyle w:val="afc"/>
            <w:noProof/>
          </w:rPr>
          <w:t xml:space="preserve">    </w:t>
        </w:r>
        <w:r w:rsidR="004F15F0" w:rsidRPr="0039509B">
          <w:rPr>
            <w:rStyle w:val="afc"/>
            <w:rFonts w:hint="eastAsia"/>
            <w:noProof/>
          </w:rPr>
          <w:t>要</w:t>
        </w:r>
        <w:r w:rsidR="004F15F0">
          <w:rPr>
            <w:noProof/>
            <w:webHidden/>
          </w:rPr>
          <w:tab/>
        </w:r>
        <w:r w:rsidR="004F15F0">
          <w:rPr>
            <w:noProof/>
            <w:webHidden/>
          </w:rPr>
          <w:fldChar w:fldCharType="begin"/>
        </w:r>
        <w:r w:rsidR="004F15F0">
          <w:rPr>
            <w:noProof/>
            <w:webHidden/>
          </w:rPr>
          <w:instrText xml:space="preserve"> PAGEREF _Toc518474510 \h </w:instrText>
        </w:r>
        <w:r w:rsidR="004F15F0">
          <w:rPr>
            <w:noProof/>
            <w:webHidden/>
          </w:rPr>
        </w:r>
        <w:r w:rsidR="004F15F0">
          <w:rPr>
            <w:noProof/>
            <w:webHidden/>
          </w:rPr>
          <w:fldChar w:fldCharType="separate"/>
        </w:r>
        <w:r w:rsidR="004F15F0">
          <w:rPr>
            <w:noProof/>
            <w:webHidden/>
          </w:rPr>
          <w:t>I</w:t>
        </w:r>
        <w:r w:rsidR="004F15F0">
          <w:rPr>
            <w:noProof/>
            <w:webHidden/>
          </w:rPr>
          <w:fldChar w:fldCharType="end"/>
        </w:r>
      </w:hyperlink>
    </w:p>
    <w:p w14:paraId="2DD6DFE1" w14:textId="4163FDC0" w:rsidR="004F15F0" w:rsidRDefault="00A3404B">
      <w:pPr>
        <w:pStyle w:val="10"/>
        <w:rPr>
          <w:rFonts w:asciiTheme="minorHAnsi" w:eastAsiaTheme="minorEastAsia" w:hAnsiTheme="minorHAnsi" w:cstheme="minorBidi"/>
          <w:noProof/>
          <w:szCs w:val="24"/>
          <w:lang w:bidi="ar-SA"/>
        </w:rPr>
      </w:pPr>
      <w:hyperlink w:anchor="_Toc518474511" w:history="1">
        <w:r w:rsidR="004F15F0" w:rsidRPr="0039509B">
          <w:rPr>
            <w:rStyle w:val="afc"/>
            <w:noProof/>
          </w:rPr>
          <w:t>ABSTRACT</w:t>
        </w:r>
        <w:r w:rsidR="004F15F0">
          <w:rPr>
            <w:noProof/>
            <w:webHidden/>
          </w:rPr>
          <w:tab/>
        </w:r>
        <w:r w:rsidR="004F15F0">
          <w:rPr>
            <w:noProof/>
            <w:webHidden/>
          </w:rPr>
          <w:fldChar w:fldCharType="begin"/>
        </w:r>
        <w:r w:rsidR="004F15F0">
          <w:rPr>
            <w:noProof/>
            <w:webHidden/>
          </w:rPr>
          <w:instrText xml:space="preserve"> PAGEREF _Toc518474511 \h </w:instrText>
        </w:r>
        <w:r w:rsidR="004F15F0">
          <w:rPr>
            <w:noProof/>
            <w:webHidden/>
          </w:rPr>
        </w:r>
        <w:r w:rsidR="004F15F0">
          <w:rPr>
            <w:noProof/>
            <w:webHidden/>
          </w:rPr>
          <w:fldChar w:fldCharType="separate"/>
        </w:r>
        <w:r w:rsidR="004F15F0">
          <w:rPr>
            <w:noProof/>
            <w:webHidden/>
          </w:rPr>
          <w:t>III</w:t>
        </w:r>
        <w:r w:rsidR="004F15F0">
          <w:rPr>
            <w:noProof/>
            <w:webHidden/>
          </w:rPr>
          <w:fldChar w:fldCharType="end"/>
        </w:r>
      </w:hyperlink>
    </w:p>
    <w:p w14:paraId="27578392" w14:textId="696439BC" w:rsidR="004F15F0" w:rsidRDefault="00A3404B">
      <w:pPr>
        <w:pStyle w:val="10"/>
        <w:rPr>
          <w:rFonts w:asciiTheme="minorHAnsi" w:eastAsiaTheme="minorEastAsia" w:hAnsiTheme="minorHAnsi" w:cstheme="minorBidi"/>
          <w:noProof/>
          <w:szCs w:val="24"/>
          <w:lang w:bidi="ar-SA"/>
        </w:rPr>
      </w:pPr>
      <w:hyperlink w:anchor="_Toc518474512" w:history="1">
        <w:r w:rsidR="004F15F0" w:rsidRPr="0039509B">
          <w:rPr>
            <w:rStyle w:val="afc"/>
            <w:noProof/>
          </w:rPr>
          <w:t>TABLE OF CONTENTS</w:t>
        </w:r>
        <w:r w:rsidR="004F15F0">
          <w:rPr>
            <w:noProof/>
            <w:webHidden/>
          </w:rPr>
          <w:tab/>
        </w:r>
        <w:r w:rsidR="004F15F0">
          <w:rPr>
            <w:noProof/>
            <w:webHidden/>
          </w:rPr>
          <w:fldChar w:fldCharType="begin"/>
        </w:r>
        <w:r w:rsidR="004F15F0">
          <w:rPr>
            <w:noProof/>
            <w:webHidden/>
          </w:rPr>
          <w:instrText xml:space="preserve"> PAGEREF _Toc518474512 \h </w:instrText>
        </w:r>
        <w:r w:rsidR="004F15F0">
          <w:rPr>
            <w:noProof/>
            <w:webHidden/>
          </w:rPr>
        </w:r>
        <w:r w:rsidR="004F15F0">
          <w:rPr>
            <w:noProof/>
            <w:webHidden/>
          </w:rPr>
          <w:fldChar w:fldCharType="separate"/>
        </w:r>
        <w:r w:rsidR="004F15F0">
          <w:rPr>
            <w:noProof/>
            <w:webHidden/>
          </w:rPr>
          <w:t>VIII</w:t>
        </w:r>
        <w:r w:rsidR="004F15F0">
          <w:rPr>
            <w:noProof/>
            <w:webHidden/>
          </w:rPr>
          <w:fldChar w:fldCharType="end"/>
        </w:r>
      </w:hyperlink>
    </w:p>
    <w:p w14:paraId="635F40CB" w14:textId="6171A16C" w:rsidR="004F15F0" w:rsidRDefault="00A3404B">
      <w:pPr>
        <w:pStyle w:val="10"/>
        <w:rPr>
          <w:rFonts w:asciiTheme="minorHAnsi" w:eastAsiaTheme="minorEastAsia" w:hAnsiTheme="minorHAnsi" w:cstheme="minorBidi"/>
          <w:noProof/>
          <w:szCs w:val="24"/>
          <w:lang w:bidi="ar-SA"/>
        </w:rPr>
      </w:pPr>
      <w:hyperlink w:anchor="_Toc518474513" w:history="1">
        <w:r w:rsidR="004F15F0" w:rsidRPr="0039509B">
          <w:rPr>
            <w:rStyle w:val="afc"/>
            <w:rFonts w:hint="eastAsia"/>
            <w:noProof/>
          </w:rPr>
          <w:t>图目录</w:t>
        </w:r>
        <w:r w:rsidR="004F15F0">
          <w:rPr>
            <w:noProof/>
            <w:webHidden/>
          </w:rPr>
          <w:tab/>
        </w:r>
        <w:r w:rsidR="004F15F0">
          <w:rPr>
            <w:noProof/>
            <w:webHidden/>
          </w:rPr>
          <w:fldChar w:fldCharType="begin"/>
        </w:r>
        <w:r w:rsidR="004F15F0">
          <w:rPr>
            <w:noProof/>
            <w:webHidden/>
          </w:rPr>
          <w:instrText xml:space="preserve"> PAGEREF _Toc518474513 \h </w:instrText>
        </w:r>
        <w:r w:rsidR="004F15F0">
          <w:rPr>
            <w:noProof/>
            <w:webHidden/>
          </w:rPr>
        </w:r>
        <w:r w:rsidR="004F15F0">
          <w:rPr>
            <w:noProof/>
            <w:webHidden/>
          </w:rPr>
          <w:fldChar w:fldCharType="separate"/>
        </w:r>
        <w:r w:rsidR="004F15F0">
          <w:rPr>
            <w:noProof/>
            <w:webHidden/>
          </w:rPr>
          <w:t>XI</w:t>
        </w:r>
        <w:r w:rsidR="004F15F0">
          <w:rPr>
            <w:noProof/>
            <w:webHidden/>
          </w:rPr>
          <w:fldChar w:fldCharType="end"/>
        </w:r>
      </w:hyperlink>
    </w:p>
    <w:p w14:paraId="584593E5" w14:textId="3A969653" w:rsidR="004F15F0" w:rsidRDefault="00A3404B">
      <w:pPr>
        <w:pStyle w:val="10"/>
        <w:rPr>
          <w:rFonts w:asciiTheme="minorHAnsi" w:eastAsiaTheme="minorEastAsia" w:hAnsiTheme="minorHAnsi" w:cstheme="minorBidi"/>
          <w:noProof/>
          <w:szCs w:val="24"/>
          <w:lang w:bidi="ar-SA"/>
        </w:rPr>
      </w:pPr>
      <w:hyperlink w:anchor="_Toc518474514" w:history="1">
        <w:r w:rsidR="004F15F0" w:rsidRPr="0039509B">
          <w:rPr>
            <w:rStyle w:val="afc"/>
            <w:rFonts w:hint="eastAsia"/>
            <w:noProof/>
          </w:rPr>
          <w:t>表目录</w:t>
        </w:r>
        <w:r w:rsidR="004F15F0">
          <w:rPr>
            <w:noProof/>
            <w:webHidden/>
          </w:rPr>
          <w:tab/>
        </w:r>
        <w:r w:rsidR="004F15F0">
          <w:rPr>
            <w:noProof/>
            <w:webHidden/>
          </w:rPr>
          <w:fldChar w:fldCharType="begin"/>
        </w:r>
        <w:r w:rsidR="004F15F0">
          <w:rPr>
            <w:noProof/>
            <w:webHidden/>
          </w:rPr>
          <w:instrText xml:space="preserve"> PAGEREF _Toc518474514 \h </w:instrText>
        </w:r>
        <w:r w:rsidR="004F15F0">
          <w:rPr>
            <w:noProof/>
            <w:webHidden/>
          </w:rPr>
        </w:r>
        <w:r w:rsidR="004F15F0">
          <w:rPr>
            <w:noProof/>
            <w:webHidden/>
          </w:rPr>
          <w:fldChar w:fldCharType="separate"/>
        </w:r>
        <w:r w:rsidR="004F15F0">
          <w:rPr>
            <w:noProof/>
            <w:webHidden/>
          </w:rPr>
          <w:t>XIII</w:t>
        </w:r>
        <w:r w:rsidR="004F15F0">
          <w:rPr>
            <w:noProof/>
            <w:webHidden/>
          </w:rPr>
          <w:fldChar w:fldCharType="end"/>
        </w:r>
      </w:hyperlink>
    </w:p>
    <w:p w14:paraId="0047A478" w14:textId="5A30BE58" w:rsidR="004F15F0" w:rsidRDefault="00A3404B">
      <w:pPr>
        <w:pStyle w:val="10"/>
        <w:rPr>
          <w:rFonts w:asciiTheme="minorHAnsi" w:eastAsiaTheme="minorEastAsia" w:hAnsiTheme="minorHAnsi" w:cstheme="minorBidi"/>
          <w:noProof/>
          <w:szCs w:val="24"/>
          <w:lang w:bidi="ar-SA"/>
        </w:rPr>
      </w:pPr>
      <w:hyperlink w:anchor="_Toc518474515" w:history="1">
        <w:r w:rsidR="004F15F0" w:rsidRPr="0039509B">
          <w:rPr>
            <w:rStyle w:val="afc"/>
            <w:noProof/>
          </w:rPr>
          <w:t xml:space="preserve">1  </w:t>
        </w:r>
        <w:r w:rsidR="004F15F0" w:rsidRPr="0039509B">
          <w:rPr>
            <w:rStyle w:val="afc"/>
            <w:rFonts w:hint="eastAsia"/>
            <w:noProof/>
          </w:rPr>
          <w:t>绪论</w:t>
        </w:r>
        <w:r w:rsidR="004F15F0">
          <w:rPr>
            <w:noProof/>
            <w:webHidden/>
          </w:rPr>
          <w:tab/>
        </w:r>
        <w:r w:rsidR="004F15F0">
          <w:rPr>
            <w:noProof/>
            <w:webHidden/>
          </w:rPr>
          <w:fldChar w:fldCharType="begin"/>
        </w:r>
        <w:r w:rsidR="004F15F0">
          <w:rPr>
            <w:noProof/>
            <w:webHidden/>
          </w:rPr>
          <w:instrText xml:space="preserve"> PAGEREF _Toc518474515 \h </w:instrText>
        </w:r>
        <w:r w:rsidR="004F15F0">
          <w:rPr>
            <w:noProof/>
            <w:webHidden/>
          </w:rPr>
        </w:r>
        <w:r w:rsidR="004F15F0">
          <w:rPr>
            <w:noProof/>
            <w:webHidden/>
          </w:rPr>
          <w:fldChar w:fldCharType="separate"/>
        </w:r>
        <w:r w:rsidR="004F15F0">
          <w:rPr>
            <w:noProof/>
            <w:webHidden/>
          </w:rPr>
          <w:t>1</w:t>
        </w:r>
        <w:r w:rsidR="004F15F0">
          <w:rPr>
            <w:noProof/>
            <w:webHidden/>
          </w:rPr>
          <w:fldChar w:fldCharType="end"/>
        </w:r>
      </w:hyperlink>
    </w:p>
    <w:p w14:paraId="577D2EC3" w14:textId="09502FEA" w:rsidR="004F15F0" w:rsidRDefault="00A3404B">
      <w:pPr>
        <w:pStyle w:val="20"/>
        <w:tabs>
          <w:tab w:val="right" w:leader="dot" w:pos="9060"/>
        </w:tabs>
        <w:ind w:left="480"/>
        <w:rPr>
          <w:rFonts w:asciiTheme="minorHAnsi" w:eastAsiaTheme="minorEastAsia" w:hAnsiTheme="minorHAnsi" w:cstheme="minorBidi"/>
          <w:noProof/>
          <w:szCs w:val="24"/>
          <w:lang w:eastAsia="zh-CN" w:bidi="ar-SA"/>
        </w:rPr>
      </w:pPr>
      <w:hyperlink w:anchor="_Toc518474516" w:history="1">
        <w:r w:rsidR="004F15F0" w:rsidRPr="0039509B">
          <w:rPr>
            <w:rStyle w:val="afc"/>
            <w:noProof/>
            <w:lang w:eastAsia="zh-CN"/>
          </w:rPr>
          <w:t xml:space="preserve">1.1  </w:t>
        </w:r>
        <w:r w:rsidR="004F15F0" w:rsidRPr="0039509B">
          <w:rPr>
            <w:rStyle w:val="afc"/>
            <w:rFonts w:hint="eastAsia"/>
            <w:noProof/>
            <w:lang w:eastAsia="zh-CN"/>
          </w:rPr>
          <w:t>研究背景与意义</w:t>
        </w:r>
        <w:r w:rsidR="004F15F0">
          <w:rPr>
            <w:noProof/>
            <w:webHidden/>
          </w:rPr>
          <w:tab/>
        </w:r>
        <w:r w:rsidR="004F15F0">
          <w:rPr>
            <w:noProof/>
            <w:webHidden/>
          </w:rPr>
          <w:fldChar w:fldCharType="begin"/>
        </w:r>
        <w:r w:rsidR="004F15F0">
          <w:rPr>
            <w:noProof/>
            <w:webHidden/>
          </w:rPr>
          <w:instrText xml:space="preserve"> PAGEREF _Toc518474516 \h </w:instrText>
        </w:r>
        <w:r w:rsidR="004F15F0">
          <w:rPr>
            <w:noProof/>
            <w:webHidden/>
          </w:rPr>
        </w:r>
        <w:r w:rsidR="004F15F0">
          <w:rPr>
            <w:noProof/>
            <w:webHidden/>
          </w:rPr>
          <w:fldChar w:fldCharType="separate"/>
        </w:r>
        <w:r w:rsidR="004F15F0">
          <w:rPr>
            <w:noProof/>
            <w:webHidden/>
          </w:rPr>
          <w:t>1</w:t>
        </w:r>
        <w:r w:rsidR="004F15F0">
          <w:rPr>
            <w:noProof/>
            <w:webHidden/>
          </w:rPr>
          <w:fldChar w:fldCharType="end"/>
        </w:r>
      </w:hyperlink>
    </w:p>
    <w:p w14:paraId="7877DE42" w14:textId="0A68797C" w:rsidR="004F15F0" w:rsidRDefault="00A3404B">
      <w:pPr>
        <w:pStyle w:val="20"/>
        <w:tabs>
          <w:tab w:val="right" w:leader="dot" w:pos="9060"/>
        </w:tabs>
        <w:ind w:left="480"/>
        <w:rPr>
          <w:rFonts w:asciiTheme="minorHAnsi" w:eastAsiaTheme="minorEastAsia" w:hAnsiTheme="minorHAnsi" w:cstheme="minorBidi"/>
          <w:noProof/>
          <w:szCs w:val="24"/>
          <w:lang w:eastAsia="zh-CN" w:bidi="ar-SA"/>
        </w:rPr>
      </w:pPr>
      <w:hyperlink w:anchor="_Toc518474517" w:history="1">
        <w:r w:rsidR="004F15F0" w:rsidRPr="0039509B">
          <w:rPr>
            <w:rStyle w:val="afc"/>
            <w:noProof/>
            <w:lang w:eastAsia="zh-CN"/>
          </w:rPr>
          <w:t xml:space="preserve">1.2  </w:t>
        </w:r>
        <w:r w:rsidR="004F15F0" w:rsidRPr="0039509B">
          <w:rPr>
            <w:rStyle w:val="afc"/>
            <w:rFonts w:hint="eastAsia"/>
            <w:noProof/>
            <w:lang w:eastAsia="zh-CN"/>
          </w:rPr>
          <w:t>国内外相关工作研究进展</w:t>
        </w:r>
        <w:r w:rsidR="004F15F0">
          <w:rPr>
            <w:noProof/>
            <w:webHidden/>
          </w:rPr>
          <w:tab/>
        </w:r>
        <w:r w:rsidR="004F15F0">
          <w:rPr>
            <w:noProof/>
            <w:webHidden/>
          </w:rPr>
          <w:fldChar w:fldCharType="begin"/>
        </w:r>
        <w:r w:rsidR="004F15F0">
          <w:rPr>
            <w:noProof/>
            <w:webHidden/>
          </w:rPr>
          <w:instrText xml:space="preserve"> PAGEREF _Toc518474517 \h </w:instrText>
        </w:r>
        <w:r w:rsidR="004F15F0">
          <w:rPr>
            <w:noProof/>
            <w:webHidden/>
          </w:rPr>
        </w:r>
        <w:r w:rsidR="004F15F0">
          <w:rPr>
            <w:noProof/>
            <w:webHidden/>
          </w:rPr>
          <w:fldChar w:fldCharType="separate"/>
        </w:r>
        <w:r w:rsidR="004F15F0">
          <w:rPr>
            <w:noProof/>
            <w:webHidden/>
          </w:rPr>
          <w:t>2</w:t>
        </w:r>
        <w:r w:rsidR="004F15F0">
          <w:rPr>
            <w:noProof/>
            <w:webHidden/>
          </w:rPr>
          <w:fldChar w:fldCharType="end"/>
        </w:r>
      </w:hyperlink>
    </w:p>
    <w:p w14:paraId="29967606" w14:textId="5F7215F1" w:rsidR="004F15F0" w:rsidRDefault="00A3404B">
      <w:pPr>
        <w:pStyle w:val="30"/>
        <w:tabs>
          <w:tab w:val="right" w:leader="dot" w:pos="9060"/>
        </w:tabs>
        <w:ind w:left="960"/>
        <w:rPr>
          <w:rFonts w:asciiTheme="minorHAnsi" w:eastAsiaTheme="minorEastAsia" w:hAnsiTheme="minorHAnsi" w:cstheme="minorBidi"/>
          <w:noProof/>
          <w:szCs w:val="24"/>
          <w:lang w:eastAsia="zh-CN" w:bidi="ar-SA"/>
        </w:rPr>
      </w:pPr>
      <w:hyperlink w:anchor="_Toc518474518" w:history="1">
        <w:r w:rsidR="004F15F0" w:rsidRPr="0039509B">
          <w:rPr>
            <w:rStyle w:val="afc"/>
            <w:noProof/>
            <w:lang w:eastAsia="zh-CN"/>
          </w:rPr>
          <w:t xml:space="preserve">1.2.1  </w:t>
        </w:r>
        <w:r w:rsidR="004F15F0" w:rsidRPr="0039509B">
          <w:rPr>
            <w:rStyle w:val="afc"/>
            <w:rFonts w:hint="eastAsia"/>
            <w:noProof/>
            <w:lang w:eastAsia="zh-CN"/>
          </w:rPr>
          <w:t>早期可编程网络</w:t>
        </w:r>
        <w:r w:rsidR="004F15F0">
          <w:rPr>
            <w:noProof/>
            <w:webHidden/>
          </w:rPr>
          <w:tab/>
        </w:r>
        <w:r w:rsidR="004F15F0">
          <w:rPr>
            <w:noProof/>
            <w:webHidden/>
          </w:rPr>
          <w:fldChar w:fldCharType="begin"/>
        </w:r>
        <w:r w:rsidR="004F15F0">
          <w:rPr>
            <w:noProof/>
            <w:webHidden/>
          </w:rPr>
          <w:instrText xml:space="preserve"> PAGEREF _Toc518474518 \h </w:instrText>
        </w:r>
        <w:r w:rsidR="004F15F0">
          <w:rPr>
            <w:noProof/>
            <w:webHidden/>
          </w:rPr>
        </w:r>
        <w:r w:rsidR="004F15F0">
          <w:rPr>
            <w:noProof/>
            <w:webHidden/>
          </w:rPr>
          <w:fldChar w:fldCharType="separate"/>
        </w:r>
        <w:r w:rsidR="004F15F0">
          <w:rPr>
            <w:noProof/>
            <w:webHidden/>
          </w:rPr>
          <w:t>2</w:t>
        </w:r>
        <w:r w:rsidR="004F15F0">
          <w:rPr>
            <w:noProof/>
            <w:webHidden/>
          </w:rPr>
          <w:fldChar w:fldCharType="end"/>
        </w:r>
      </w:hyperlink>
    </w:p>
    <w:p w14:paraId="0C3A9B53" w14:textId="2B795210" w:rsidR="004F15F0" w:rsidRDefault="00A3404B">
      <w:pPr>
        <w:pStyle w:val="30"/>
        <w:tabs>
          <w:tab w:val="right" w:leader="dot" w:pos="9060"/>
        </w:tabs>
        <w:ind w:left="960"/>
        <w:rPr>
          <w:rFonts w:asciiTheme="minorHAnsi" w:eastAsiaTheme="minorEastAsia" w:hAnsiTheme="minorHAnsi" w:cstheme="minorBidi"/>
          <w:noProof/>
          <w:szCs w:val="24"/>
          <w:lang w:eastAsia="zh-CN" w:bidi="ar-SA"/>
        </w:rPr>
      </w:pPr>
      <w:hyperlink w:anchor="_Toc518474519" w:history="1">
        <w:r w:rsidR="004F15F0" w:rsidRPr="0039509B">
          <w:rPr>
            <w:rStyle w:val="afc"/>
            <w:noProof/>
            <w:lang w:eastAsia="zh-CN"/>
          </w:rPr>
          <w:t xml:space="preserve">1.2.2  </w:t>
        </w:r>
        <w:r w:rsidR="004F15F0" w:rsidRPr="0039509B">
          <w:rPr>
            <w:rStyle w:val="afc"/>
            <w:rFonts w:hint="eastAsia"/>
            <w:noProof/>
            <w:lang w:eastAsia="zh-CN"/>
          </w:rPr>
          <w:t>软件定义的网络结构</w:t>
        </w:r>
        <w:r w:rsidR="004F15F0">
          <w:rPr>
            <w:noProof/>
            <w:webHidden/>
          </w:rPr>
          <w:tab/>
        </w:r>
        <w:r w:rsidR="004F15F0">
          <w:rPr>
            <w:noProof/>
            <w:webHidden/>
          </w:rPr>
          <w:fldChar w:fldCharType="begin"/>
        </w:r>
        <w:r w:rsidR="004F15F0">
          <w:rPr>
            <w:noProof/>
            <w:webHidden/>
          </w:rPr>
          <w:instrText xml:space="preserve"> PAGEREF _Toc518474519 \h </w:instrText>
        </w:r>
        <w:r w:rsidR="004F15F0">
          <w:rPr>
            <w:noProof/>
            <w:webHidden/>
          </w:rPr>
        </w:r>
        <w:r w:rsidR="004F15F0">
          <w:rPr>
            <w:noProof/>
            <w:webHidden/>
          </w:rPr>
          <w:fldChar w:fldCharType="separate"/>
        </w:r>
        <w:r w:rsidR="004F15F0">
          <w:rPr>
            <w:noProof/>
            <w:webHidden/>
          </w:rPr>
          <w:t>4</w:t>
        </w:r>
        <w:r w:rsidR="004F15F0">
          <w:rPr>
            <w:noProof/>
            <w:webHidden/>
          </w:rPr>
          <w:fldChar w:fldCharType="end"/>
        </w:r>
      </w:hyperlink>
    </w:p>
    <w:p w14:paraId="3F657C25" w14:textId="4276A15B" w:rsidR="004F15F0" w:rsidRDefault="00A3404B">
      <w:pPr>
        <w:pStyle w:val="30"/>
        <w:tabs>
          <w:tab w:val="right" w:leader="dot" w:pos="9060"/>
        </w:tabs>
        <w:ind w:left="960"/>
        <w:rPr>
          <w:rFonts w:asciiTheme="minorHAnsi" w:eastAsiaTheme="minorEastAsia" w:hAnsiTheme="minorHAnsi" w:cstheme="minorBidi"/>
          <w:noProof/>
          <w:szCs w:val="24"/>
          <w:lang w:eastAsia="zh-CN" w:bidi="ar-SA"/>
        </w:rPr>
      </w:pPr>
      <w:hyperlink w:anchor="_Toc518474520" w:history="1">
        <w:r w:rsidR="004F15F0" w:rsidRPr="0039509B">
          <w:rPr>
            <w:rStyle w:val="afc"/>
            <w:noProof/>
            <w:lang w:eastAsia="zh-CN"/>
          </w:rPr>
          <w:t xml:space="preserve">1.2.3  </w:t>
        </w:r>
        <w:r w:rsidR="004F15F0" w:rsidRPr="0039509B">
          <w:rPr>
            <w:rStyle w:val="afc"/>
            <w:rFonts w:hint="eastAsia"/>
            <w:noProof/>
            <w:lang w:eastAsia="zh-CN"/>
          </w:rPr>
          <w:t>开发工具</w:t>
        </w:r>
        <w:r w:rsidR="004F15F0">
          <w:rPr>
            <w:noProof/>
            <w:webHidden/>
          </w:rPr>
          <w:tab/>
        </w:r>
        <w:r w:rsidR="004F15F0">
          <w:rPr>
            <w:noProof/>
            <w:webHidden/>
          </w:rPr>
          <w:fldChar w:fldCharType="begin"/>
        </w:r>
        <w:r w:rsidR="004F15F0">
          <w:rPr>
            <w:noProof/>
            <w:webHidden/>
          </w:rPr>
          <w:instrText xml:space="preserve"> PAGEREF _Toc518474520 \h </w:instrText>
        </w:r>
        <w:r w:rsidR="004F15F0">
          <w:rPr>
            <w:noProof/>
            <w:webHidden/>
          </w:rPr>
        </w:r>
        <w:r w:rsidR="004F15F0">
          <w:rPr>
            <w:noProof/>
            <w:webHidden/>
          </w:rPr>
          <w:fldChar w:fldCharType="separate"/>
        </w:r>
        <w:r w:rsidR="004F15F0">
          <w:rPr>
            <w:noProof/>
            <w:webHidden/>
          </w:rPr>
          <w:t>14</w:t>
        </w:r>
        <w:r w:rsidR="004F15F0">
          <w:rPr>
            <w:noProof/>
            <w:webHidden/>
          </w:rPr>
          <w:fldChar w:fldCharType="end"/>
        </w:r>
      </w:hyperlink>
    </w:p>
    <w:p w14:paraId="33586BBD" w14:textId="598D0698" w:rsidR="004F15F0" w:rsidRDefault="00A3404B">
      <w:pPr>
        <w:pStyle w:val="30"/>
        <w:tabs>
          <w:tab w:val="right" w:leader="dot" w:pos="9060"/>
        </w:tabs>
        <w:ind w:left="960"/>
        <w:rPr>
          <w:rFonts w:asciiTheme="minorHAnsi" w:eastAsiaTheme="minorEastAsia" w:hAnsiTheme="minorHAnsi" w:cstheme="minorBidi"/>
          <w:noProof/>
          <w:szCs w:val="24"/>
          <w:lang w:eastAsia="zh-CN" w:bidi="ar-SA"/>
        </w:rPr>
      </w:pPr>
      <w:hyperlink w:anchor="_Toc518474521" w:history="1">
        <w:r w:rsidR="004F15F0" w:rsidRPr="0039509B">
          <w:rPr>
            <w:rStyle w:val="afc"/>
            <w:noProof/>
            <w:lang w:eastAsia="zh-CN"/>
          </w:rPr>
          <w:t xml:space="preserve">1.2.4  </w:t>
        </w:r>
        <w:r w:rsidR="004F15F0" w:rsidRPr="0039509B">
          <w:rPr>
            <w:rStyle w:val="afc"/>
            <w:rFonts w:hint="eastAsia"/>
            <w:noProof/>
            <w:lang w:eastAsia="zh-CN"/>
          </w:rPr>
          <w:t>应用程序</w:t>
        </w:r>
        <w:r w:rsidR="004F15F0">
          <w:rPr>
            <w:noProof/>
            <w:webHidden/>
          </w:rPr>
          <w:tab/>
        </w:r>
        <w:r w:rsidR="004F15F0">
          <w:rPr>
            <w:noProof/>
            <w:webHidden/>
          </w:rPr>
          <w:fldChar w:fldCharType="begin"/>
        </w:r>
        <w:r w:rsidR="004F15F0">
          <w:rPr>
            <w:noProof/>
            <w:webHidden/>
          </w:rPr>
          <w:instrText xml:space="preserve"> PAGEREF _Toc518474521 \h </w:instrText>
        </w:r>
        <w:r w:rsidR="004F15F0">
          <w:rPr>
            <w:noProof/>
            <w:webHidden/>
          </w:rPr>
        </w:r>
        <w:r w:rsidR="004F15F0">
          <w:rPr>
            <w:noProof/>
            <w:webHidden/>
          </w:rPr>
          <w:fldChar w:fldCharType="separate"/>
        </w:r>
        <w:r w:rsidR="004F15F0">
          <w:rPr>
            <w:noProof/>
            <w:webHidden/>
          </w:rPr>
          <w:t>18</w:t>
        </w:r>
        <w:r w:rsidR="004F15F0">
          <w:rPr>
            <w:noProof/>
            <w:webHidden/>
          </w:rPr>
          <w:fldChar w:fldCharType="end"/>
        </w:r>
      </w:hyperlink>
    </w:p>
    <w:p w14:paraId="6229F265" w14:textId="50E9EFA8" w:rsidR="004F15F0" w:rsidRDefault="00A3404B">
      <w:pPr>
        <w:pStyle w:val="30"/>
        <w:tabs>
          <w:tab w:val="right" w:leader="dot" w:pos="9060"/>
        </w:tabs>
        <w:ind w:left="960"/>
        <w:rPr>
          <w:rFonts w:asciiTheme="minorHAnsi" w:eastAsiaTheme="minorEastAsia" w:hAnsiTheme="minorHAnsi" w:cstheme="minorBidi"/>
          <w:noProof/>
          <w:szCs w:val="24"/>
          <w:lang w:eastAsia="zh-CN" w:bidi="ar-SA"/>
        </w:rPr>
      </w:pPr>
      <w:hyperlink w:anchor="_Toc518474522" w:history="1">
        <w:r w:rsidR="004F15F0" w:rsidRPr="0039509B">
          <w:rPr>
            <w:rStyle w:val="afc"/>
            <w:noProof/>
            <w:lang w:eastAsia="zh-CN"/>
          </w:rPr>
          <w:t xml:space="preserve">1.2.5  </w:t>
        </w:r>
        <w:r w:rsidR="004F15F0" w:rsidRPr="0039509B">
          <w:rPr>
            <w:rStyle w:val="afc"/>
            <w:rFonts w:hint="eastAsia"/>
            <w:noProof/>
            <w:lang w:eastAsia="zh-CN"/>
          </w:rPr>
          <w:t>研究挑战和未来方向</w:t>
        </w:r>
        <w:r w:rsidR="004F15F0">
          <w:rPr>
            <w:noProof/>
            <w:webHidden/>
          </w:rPr>
          <w:tab/>
        </w:r>
        <w:r w:rsidR="004F15F0">
          <w:rPr>
            <w:noProof/>
            <w:webHidden/>
          </w:rPr>
          <w:fldChar w:fldCharType="begin"/>
        </w:r>
        <w:r w:rsidR="004F15F0">
          <w:rPr>
            <w:noProof/>
            <w:webHidden/>
          </w:rPr>
          <w:instrText xml:space="preserve"> PAGEREF _Toc518474522 \h </w:instrText>
        </w:r>
        <w:r w:rsidR="004F15F0">
          <w:rPr>
            <w:noProof/>
            <w:webHidden/>
          </w:rPr>
        </w:r>
        <w:r w:rsidR="004F15F0">
          <w:rPr>
            <w:noProof/>
            <w:webHidden/>
          </w:rPr>
          <w:fldChar w:fldCharType="separate"/>
        </w:r>
        <w:r w:rsidR="004F15F0">
          <w:rPr>
            <w:noProof/>
            <w:webHidden/>
          </w:rPr>
          <w:t>21</w:t>
        </w:r>
        <w:r w:rsidR="004F15F0">
          <w:rPr>
            <w:noProof/>
            <w:webHidden/>
          </w:rPr>
          <w:fldChar w:fldCharType="end"/>
        </w:r>
      </w:hyperlink>
    </w:p>
    <w:p w14:paraId="7E450A7E" w14:textId="5EC764A3" w:rsidR="004F15F0" w:rsidRDefault="00A3404B">
      <w:pPr>
        <w:pStyle w:val="20"/>
        <w:tabs>
          <w:tab w:val="right" w:leader="dot" w:pos="9060"/>
        </w:tabs>
        <w:ind w:left="480"/>
        <w:rPr>
          <w:rFonts w:asciiTheme="minorHAnsi" w:eastAsiaTheme="minorEastAsia" w:hAnsiTheme="minorHAnsi" w:cstheme="minorBidi"/>
          <w:noProof/>
          <w:szCs w:val="24"/>
          <w:lang w:eastAsia="zh-CN" w:bidi="ar-SA"/>
        </w:rPr>
      </w:pPr>
      <w:hyperlink w:anchor="_Toc518474523" w:history="1">
        <w:r w:rsidR="004F15F0" w:rsidRPr="0039509B">
          <w:rPr>
            <w:rStyle w:val="afc"/>
            <w:noProof/>
            <w:lang w:eastAsia="zh-CN"/>
          </w:rPr>
          <w:t xml:space="preserve">1.3  </w:t>
        </w:r>
        <w:r w:rsidR="004F15F0" w:rsidRPr="0039509B">
          <w:rPr>
            <w:rStyle w:val="afc"/>
            <w:rFonts w:hint="eastAsia"/>
            <w:noProof/>
            <w:lang w:eastAsia="zh-CN"/>
          </w:rPr>
          <w:t>本文选题及研究思路</w:t>
        </w:r>
        <w:r w:rsidR="004F15F0">
          <w:rPr>
            <w:noProof/>
            <w:webHidden/>
          </w:rPr>
          <w:tab/>
        </w:r>
        <w:r w:rsidR="004F15F0">
          <w:rPr>
            <w:noProof/>
            <w:webHidden/>
          </w:rPr>
          <w:fldChar w:fldCharType="begin"/>
        </w:r>
        <w:r w:rsidR="004F15F0">
          <w:rPr>
            <w:noProof/>
            <w:webHidden/>
          </w:rPr>
          <w:instrText xml:space="preserve"> PAGEREF _Toc518474523 \h </w:instrText>
        </w:r>
        <w:r w:rsidR="004F15F0">
          <w:rPr>
            <w:noProof/>
            <w:webHidden/>
          </w:rPr>
        </w:r>
        <w:r w:rsidR="004F15F0">
          <w:rPr>
            <w:noProof/>
            <w:webHidden/>
          </w:rPr>
          <w:fldChar w:fldCharType="separate"/>
        </w:r>
        <w:r w:rsidR="004F15F0">
          <w:rPr>
            <w:noProof/>
            <w:webHidden/>
          </w:rPr>
          <w:t>25</w:t>
        </w:r>
        <w:r w:rsidR="004F15F0">
          <w:rPr>
            <w:noProof/>
            <w:webHidden/>
          </w:rPr>
          <w:fldChar w:fldCharType="end"/>
        </w:r>
      </w:hyperlink>
    </w:p>
    <w:p w14:paraId="39B08301" w14:textId="35266379" w:rsidR="004F15F0" w:rsidRDefault="00A3404B">
      <w:pPr>
        <w:pStyle w:val="10"/>
        <w:rPr>
          <w:rFonts w:asciiTheme="minorHAnsi" w:eastAsiaTheme="minorEastAsia" w:hAnsiTheme="minorHAnsi" w:cstheme="minorBidi"/>
          <w:noProof/>
          <w:szCs w:val="24"/>
          <w:lang w:bidi="ar-SA"/>
        </w:rPr>
      </w:pPr>
      <w:hyperlink w:anchor="_Toc518474524" w:history="1">
        <w:r w:rsidR="004F15F0" w:rsidRPr="0039509B">
          <w:rPr>
            <w:rStyle w:val="afc"/>
            <w:noProof/>
          </w:rPr>
          <w:t xml:space="preserve">2  </w:t>
        </w:r>
        <w:r w:rsidR="004F15F0" w:rsidRPr="0039509B">
          <w:rPr>
            <w:rStyle w:val="afc"/>
            <w:rFonts w:hint="eastAsia"/>
            <w:noProof/>
          </w:rPr>
          <w:t>一种新的支持多</w:t>
        </w:r>
        <w:r w:rsidR="004F15F0" w:rsidRPr="0039509B">
          <w:rPr>
            <w:rStyle w:val="afc"/>
            <w:noProof/>
          </w:rPr>
          <w:t>AP</w:t>
        </w:r>
        <w:r w:rsidR="004F15F0" w:rsidRPr="0039509B">
          <w:rPr>
            <w:rStyle w:val="afc"/>
            <w:rFonts w:hint="eastAsia"/>
            <w:noProof/>
          </w:rPr>
          <w:t>无线负载平衡的在线关联算法</w:t>
        </w:r>
        <w:r w:rsidR="004F15F0">
          <w:rPr>
            <w:noProof/>
            <w:webHidden/>
          </w:rPr>
          <w:tab/>
        </w:r>
        <w:r w:rsidR="004F15F0">
          <w:rPr>
            <w:noProof/>
            <w:webHidden/>
          </w:rPr>
          <w:fldChar w:fldCharType="begin"/>
        </w:r>
        <w:r w:rsidR="004F15F0">
          <w:rPr>
            <w:noProof/>
            <w:webHidden/>
          </w:rPr>
          <w:instrText xml:space="preserve"> PAGEREF _Toc518474524 \h </w:instrText>
        </w:r>
        <w:r w:rsidR="004F15F0">
          <w:rPr>
            <w:noProof/>
            <w:webHidden/>
          </w:rPr>
        </w:r>
        <w:r w:rsidR="004F15F0">
          <w:rPr>
            <w:noProof/>
            <w:webHidden/>
          </w:rPr>
          <w:fldChar w:fldCharType="separate"/>
        </w:r>
        <w:r w:rsidR="004F15F0">
          <w:rPr>
            <w:noProof/>
            <w:webHidden/>
          </w:rPr>
          <w:t>27</w:t>
        </w:r>
        <w:r w:rsidR="004F15F0">
          <w:rPr>
            <w:noProof/>
            <w:webHidden/>
          </w:rPr>
          <w:fldChar w:fldCharType="end"/>
        </w:r>
      </w:hyperlink>
    </w:p>
    <w:p w14:paraId="439E8153" w14:textId="523F0180" w:rsidR="004F15F0" w:rsidRDefault="00A3404B">
      <w:pPr>
        <w:pStyle w:val="20"/>
        <w:tabs>
          <w:tab w:val="right" w:leader="dot" w:pos="9060"/>
        </w:tabs>
        <w:ind w:left="480"/>
        <w:rPr>
          <w:rFonts w:asciiTheme="minorHAnsi" w:eastAsiaTheme="minorEastAsia" w:hAnsiTheme="minorHAnsi" w:cstheme="minorBidi"/>
          <w:noProof/>
          <w:szCs w:val="24"/>
          <w:lang w:eastAsia="zh-CN" w:bidi="ar-SA"/>
        </w:rPr>
      </w:pPr>
      <w:hyperlink w:anchor="_Toc518474525" w:history="1">
        <w:r w:rsidR="004F15F0" w:rsidRPr="0039509B">
          <w:rPr>
            <w:rStyle w:val="afc"/>
            <w:noProof/>
            <w:lang w:eastAsia="zh-CN"/>
          </w:rPr>
          <w:t xml:space="preserve">2.1  </w:t>
        </w:r>
        <w:r w:rsidR="004F15F0" w:rsidRPr="0039509B">
          <w:rPr>
            <w:rStyle w:val="afc"/>
            <w:rFonts w:hint="eastAsia"/>
            <w:noProof/>
            <w:lang w:eastAsia="zh-CN"/>
          </w:rPr>
          <w:t>引言</w:t>
        </w:r>
        <w:r w:rsidR="004F15F0">
          <w:rPr>
            <w:noProof/>
            <w:webHidden/>
          </w:rPr>
          <w:tab/>
        </w:r>
        <w:r w:rsidR="004F15F0">
          <w:rPr>
            <w:noProof/>
            <w:webHidden/>
          </w:rPr>
          <w:fldChar w:fldCharType="begin"/>
        </w:r>
        <w:r w:rsidR="004F15F0">
          <w:rPr>
            <w:noProof/>
            <w:webHidden/>
          </w:rPr>
          <w:instrText xml:space="preserve"> PAGEREF _Toc518474525 \h </w:instrText>
        </w:r>
        <w:r w:rsidR="004F15F0">
          <w:rPr>
            <w:noProof/>
            <w:webHidden/>
          </w:rPr>
        </w:r>
        <w:r w:rsidR="004F15F0">
          <w:rPr>
            <w:noProof/>
            <w:webHidden/>
          </w:rPr>
          <w:fldChar w:fldCharType="separate"/>
        </w:r>
        <w:r w:rsidR="004F15F0">
          <w:rPr>
            <w:noProof/>
            <w:webHidden/>
          </w:rPr>
          <w:t>27</w:t>
        </w:r>
        <w:r w:rsidR="004F15F0">
          <w:rPr>
            <w:noProof/>
            <w:webHidden/>
          </w:rPr>
          <w:fldChar w:fldCharType="end"/>
        </w:r>
      </w:hyperlink>
    </w:p>
    <w:p w14:paraId="32D41D54" w14:textId="2AA623A9" w:rsidR="004F15F0" w:rsidRDefault="00A3404B">
      <w:pPr>
        <w:pStyle w:val="20"/>
        <w:tabs>
          <w:tab w:val="right" w:leader="dot" w:pos="9060"/>
        </w:tabs>
        <w:ind w:left="480"/>
        <w:rPr>
          <w:rFonts w:asciiTheme="minorHAnsi" w:eastAsiaTheme="minorEastAsia" w:hAnsiTheme="minorHAnsi" w:cstheme="minorBidi"/>
          <w:noProof/>
          <w:szCs w:val="24"/>
          <w:lang w:eastAsia="zh-CN" w:bidi="ar-SA"/>
        </w:rPr>
      </w:pPr>
      <w:hyperlink w:anchor="_Toc518474526" w:history="1">
        <w:r w:rsidR="004F15F0" w:rsidRPr="0039509B">
          <w:rPr>
            <w:rStyle w:val="afc"/>
            <w:noProof/>
            <w:lang w:eastAsia="zh-CN"/>
          </w:rPr>
          <w:t xml:space="preserve">2.2  </w:t>
        </w:r>
        <w:r w:rsidR="004F15F0" w:rsidRPr="0039509B">
          <w:rPr>
            <w:rStyle w:val="afc"/>
            <w:rFonts w:hint="eastAsia"/>
            <w:noProof/>
            <w:lang w:eastAsia="zh-CN"/>
          </w:rPr>
          <w:t>研究背景</w:t>
        </w:r>
        <w:r w:rsidR="004F15F0">
          <w:rPr>
            <w:noProof/>
            <w:webHidden/>
          </w:rPr>
          <w:tab/>
        </w:r>
        <w:r w:rsidR="004F15F0">
          <w:rPr>
            <w:noProof/>
            <w:webHidden/>
          </w:rPr>
          <w:fldChar w:fldCharType="begin"/>
        </w:r>
        <w:r w:rsidR="004F15F0">
          <w:rPr>
            <w:noProof/>
            <w:webHidden/>
          </w:rPr>
          <w:instrText xml:space="preserve"> PAGEREF _Toc518474526 \h </w:instrText>
        </w:r>
        <w:r w:rsidR="004F15F0">
          <w:rPr>
            <w:noProof/>
            <w:webHidden/>
          </w:rPr>
        </w:r>
        <w:r w:rsidR="004F15F0">
          <w:rPr>
            <w:noProof/>
            <w:webHidden/>
          </w:rPr>
          <w:fldChar w:fldCharType="separate"/>
        </w:r>
        <w:r w:rsidR="004F15F0">
          <w:rPr>
            <w:noProof/>
            <w:webHidden/>
          </w:rPr>
          <w:t>28</w:t>
        </w:r>
        <w:r w:rsidR="004F15F0">
          <w:rPr>
            <w:noProof/>
            <w:webHidden/>
          </w:rPr>
          <w:fldChar w:fldCharType="end"/>
        </w:r>
      </w:hyperlink>
    </w:p>
    <w:p w14:paraId="0E75E0A2" w14:textId="1E3D4155" w:rsidR="004F15F0" w:rsidRDefault="00A3404B">
      <w:pPr>
        <w:pStyle w:val="20"/>
        <w:tabs>
          <w:tab w:val="right" w:leader="dot" w:pos="9060"/>
        </w:tabs>
        <w:ind w:left="480"/>
        <w:rPr>
          <w:rFonts w:asciiTheme="minorHAnsi" w:eastAsiaTheme="minorEastAsia" w:hAnsiTheme="minorHAnsi" w:cstheme="minorBidi"/>
          <w:noProof/>
          <w:szCs w:val="24"/>
          <w:lang w:eastAsia="zh-CN" w:bidi="ar-SA"/>
        </w:rPr>
      </w:pPr>
      <w:hyperlink w:anchor="_Toc518474527" w:history="1">
        <w:r w:rsidR="004F15F0" w:rsidRPr="0039509B">
          <w:rPr>
            <w:rStyle w:val="afc"/>
            <w:noProof/>
            <w:lang w:eastAsia="zh-CN"/>
          </w:rPr>
          <w:t xml:space="preserve">2.3  </w:t>
        </w:r>
        <w:r w:rsidR="004F15F0" w:rsidRPr="0039509B">
          <w:rPr>
            <w:rStyle w:val="afc"/>
            <w:rFonts w:hint="eastAsia"/>
            <w:noProof/>
            <w:lang w:eastAsia="zh-CN"/>
          </w:rPr>
          <w:t>网络和系统描述</w:t>
        </w:r>
        <w:r w:rsidR="004F15F0">
          <w:rPr>
            <w:noProof/>
            <w:webHidden/>
          </w:rPr>
          <w:tab/>
        </w:r>
        <w:r w:rsidR="004F15F0">
          <w:rPr>
            <w:noProof/>
            <w:webHidden/>
          </w:rPr>
          <w:fldChar w:fldCharType="begin"/>
        </w:r>
        <w:r w:rsidR="004F15F0">
          <w:rPr>
            <w:noProof/>
            <w:webHidden/>
          </w:rPr>
          <w:instrText xml:space="preserve"> PAGEREF _Toc518474527 \h </w:instrText>
        </w:r>
        <w:r w:rsidR="004F15F0">
          <w:rPr>
            <w:noProof/>
            <w:webHidden/>
          </w:rPr>
        </w:r>
        <w:r w:rsidR="004F15F0">
          <w:rPr>
            <w:noProof/>
            <w:webHidden/>
          </w:rPr>
          <w:fldChar w:fldCharType="separate"/>
        </w:r>
        <w:r w:rsidR="004F15F0">
          <w:rPr>
            <w:noProof/>
            <w:webHidden/>
          </w:rPr>
          <w:t>29</w:t>
        </w:r>
        <w:r w:rsidR="004F15F0">
          <w:rPr>
            <w:noProof/>
            <w:webHidden/>
          </w:rPr>
          <w:fldChar w:fldCharType="end"/>
        </w:r>
      </w:hyperlink>
    </w:p>
    <w:p w14:paraId="5B375468" w14:textId="168585F8" w:rsidR="004F15F0" w:rsidRDefault="00A3404B">
      <w:pPr>
        <w:pStyle w:val="20"/>
        <w:tabs>
          <w:tab w:val="right" w:leader="dot" w:pos="9060"/>
        </w:tabs>
        <w:ind w:left="480"/>
        <w:rPr>
          <w:rFonts w:asciiTheme="minorHAnsi" w:eastAsiaTheme="minorEastAsia" w:hAnsiTheme="minorHAnsi" w:cstheme="minorBidi"/>
          <w:noProof/>
          <w:szCs w:val="24"/>
          <w:lang w:eastAsia="zh-CN" w:bidi="ar-SA"/>
        </w:rPr>
      </w:pPr>
      <w:hyperlink w:anchor="_Toc518474528" w:history="1">
        <w:r w:rsidR="004F15F0" w:rsidRPr="0039509B">
          <w:rPr>
            <w:rStyle w:val="afc"/>
            <w:noProof/>
            <w:lang w:eastAsia="zh-CN"/>
          </w:rPr>
          <w:t xml:space="preserve">2.4  </w:t>
        </w:r>
        <w:r w:rsidR="004F15F0" w:rsidRPr="0039509B">
          <w:rPr>
            <w:rStyle w:val="afc"/>
            <w:rFonts w:hint="eastAsia"/>
            <w:noProof/>
            <w:lang w:eastAsia="zh-CN"/>
          </w:rPr>
          <w:t>算法设计</w:t>
        </w:r>
        <w:r w:rsidR="004F15F0">
          <w:rPr>
            <w:noProof/>
            <w:webHidden/>
          </w:rPr>
          <w:tab/>
        </w:r>
        <w:r w:rsidR="004F15F0">
          <w:rPr>
            <w:noProof/>
            <w:webHidden/>
          </w:rPr>
          <w:fldChar w:fldCharType="begin"/>
        </w:r>
        <w:r w:rsidR="004F15F0">
          <w:rPr>
            <w:noProof/>
            <w:webHidden/>
          </w:rPr>
          <w:instrText xml:space="preserve"> PAGEREF _Toc518474528 \h </w:instrText>
        </w:r>
        <w:r w:rsidR="004F15F0">
          <w:rPr>
            <w:noProof/>
            <w:webHidden/>
          </w:rPr>
        </w:r>
        <w:r w:rsidR="004F15F0">
          <w:rPr>
            <w:noProof/>
            <w:webHidden/>
          </w:rPr>
          <w:fldChar w:fldCharType="separate"/>
        </w:r>
        <w:r w:rsidR="004F15F0">
          <w:rPr>
            <w:noProof/>
            <w:webHidden/>
          </w:rPr>
          <w:t>30</w:t>
        </w:r>
        <w:r w:rsidR="004F15F0">
          <w:rPr>
            <w:noProof/>
            <w:webHidden/>
          </w:rPr>
          <w:fldChar w:fldCharType="end"/>
        </w:r>
      </w:hyperlink>
    </w:p>
    <w:p w14:paraId="74AE0467" w14:textId="74BAA00D" w:rsidR="004F15F0" w:rsidRDefault="00A3404B">
      <w:pPr>
        <w:pStyle w:val="20"/>
        <w:tabs>
          <w:tab w:val="right" w:leader="dot" w:pos="9060"/>
        </w:tabs>
        <w:ind w:left="480"/>
        <w:rPr>
          <w:rFonts w:asciiTheme="minorHAnsi" w:eastAsiaTheme="minorEastAsia" w:hAnsiTheme="minorHAnsi" w:cstheme="minorBidi"/>
          <w:noProof/>
          <w:szCs w:val="24"/>
          <w:lang w:eastAsia="zh-CN" w:bidi="ar-SA"/>
        </w:rPr>
      </w:pPr>
      <w:hyperlink w:anchor="_Toc518474529" w:history="1">
        <w:r w:rsidR="004F15F0" w:rsidRPr="0039509B">
          <w:rPr>
            <w:rStyle w:val="afc"/>
            <w:noProof/>
            <w:lang w:eastAsia="zh-CN"/>
          </w:rPr>
          <w:t xml:space="preserve">2.5  </w:t>
        </w:r>
        <w:r w:rsidR="004F15F0" w:rsidRPr="0039509B">
          <w:rPr>
            <w:rStyle w:val="afc"/>
            <w:rFonts w:hint="eastAsia"/>
            <w:noProof/>
            <w:lang w:eastAsia="zh-CN"/>
          </w:rPr>
          <w:t>理论分析</w:t>
        </w:r>
        <w:r w:rsidR="004F15F0">
          <w:rPr>
            <w:noProof/>
            <w:webHidden/>
          </w:rPr>
          <w:tab/>
        </w:r>
        <w:r w:rsidR="004F15F0">
          <w:rPr>
            <w:noProof/>
            <w:webHidden/>
          </w:rPr>
          <w:fldChar w:fldCharType="begin"/>
        </w:r>
        <w:r w:rsidR="004F15F0">
          <w:rPr>
            <w:noProof/>
            <w:webHidden/>
          </w:rPr>
          <w:instrText xml:space="preserve"> PAGEREF _Toc518474529 \h </w:instrText>
        </w:r>
        <w:r w:rsidR="004F15F0">
          <w:rPr>
            <w:noProof/>
            <w:webHidden/>
          </w:rPr>
        </w:r>
        <w:r w:rsidR="004F15F0">
          <w:rPr>
            <w:noProof/>
            <w:webHidden/>
          </w:rPr>
          <w:fldChar w:fldCharType="separate"/>
        </w:r>
        <w:r w:rsidR="004F15F0">
          <w:rPr>
            <w:noProof/>
            <w:webHidden/>
          </w:rPr>
          <w:t>33</w:t>
        </w:r>
        <w:r w:rsidR="004F15F0">
          <w:rPr>
            <w:noProof/>
            <w:webHidden/>
          </w:rPr>
          <w:fldChar w:fldCharType="end"/>
        </w:r>
      </w:hyperlink>
    </w:p>
    <w:p w14:paraId="52EBCF77" w14:textId="192DD00D" w:rsidR="004F15F0" w:rsidRDefault="00A3404B">
      <w:pPr>
        <w:pStyle w:val="20"/>
        <w:tabs>
          <w:tab w:val="right" w:leader="dot" w:pos="9060"/>
        </w:tabs>
        <w:ind w:left="480"/>
        <w:rPr>
          <w:rFonts w:asciiTheme="minorHAnsi" w:eastAsiaTheme="minorEastAsia" w:hAnsiTheme="minorHAnsi" w:cstheme="minorBidi"/>
          <w:noProof/>
          <w:szCs w:val="24"/>
          <w:lang w:eastAsia="zh-CN" w:bidi="ar-SA"/>
        </w:rPr>
      </w:pPr>
      <w:hyperlink w:anchor="_Toc518474530" w:history="1">
        <w:r w:rsidR="004F15F0" w:rsidRPr="0039509B">
          <w:rPr>
            <w:rStyle w:val="afc"/>
            <w:noProof/>
            <w:lang w:eastAsia="zh-CN"/>
          </w:rPr>
          <w:t xml:space="preserve">2.6  </w:t>
        </w:r>
        <w:r w:rsidR="004F15F0" w:rsidRPr="0039509B">
          <w:rPr>
            <w:rStyle w:val="afc"/>
            <w:rFonts w:hint="eastAsia"/>
            <w:noProof/>
            <w:lang w:eastAsia="zh-CN"/>
          </w:rPr>
          <w:t>实验和讨论</w:t>
        </w:r>
        <w:r w:rsidR="004F15F0">
          <w:rPr>
            <w:noProof/>
            <w:webHidden/>
          </w:rPr>
          <w:tab/>
        </w:r>
        <w:r w:rsidR="004F15F0">
          <w:rPr>
            <w:noProof/>
            <w:webHidden/>
          </w:rPr>
          <w:fldChar w:fldCharType="begin"/>
        </w:r>
        <w:r w:rsidR="004F15F0">
          <w:rPr>
            <w:noProof/>
            <w:webHidden/>
          </w:rPr>
          <w:instrText xml:space="preserve"> PAGEREF _Toc518474530 \h </w:instrText>
        </w:r>
        <w:r w:rsidR="004F15F0">
          <w:rPr>
            <w:noProof/>
            <w:webHidden/>
          </w:rPr>
        </w:r>
        <w:r w:rsidR="004F15F0">
          <w:rPr>
            <w:noProof/>
            <w:webHidden/>
          </w:rPr>
          <w:fldChar w:fldCharType="separate"/>
        </w:r>
        <w:r w:rsidR="004F15F0">
          <w:rPr>
            <w:noProof/>
            <w:webHidden/>
          </w:rPr>
          <w:t>39</w:t>
        </w:r>
        <w:r w:rsidR="004F15F0">
          <w:rPr>
            <w:noProof/>
            <w:webHidden/>
          </w:rPr>
          <w:fldChar w:fldCharType="end"/>
        </w:r>
      </w:hyperlink>
    </w:p>
    <w:p w14:paraId="3B82DF5F" w14:textId="20254CFC" w:rsidR="004F15F0" w:rsidRDefault="00A3404B">
      <w:pPr>
        <w:pStyle w:val="30"/>
        <w:tabs>
          <w:tab w:val="right" w:leader="dot" w:pos="9060"/>
        </w:tabs>
        <w:ind w:left="960"/>
        <w:rPr>
          <w:rFonts w:asciiTheme="minorHAnsi" w:eastAsiaTheme="minorEastAsia" w:hAnsiTheme="minorHAnsi" w:cstheme="minorBidi"/>
          <w:noProof/>
          <w:szCs w:val="24"/>
          <w:lang w:eastAsia="zh-CN" w:bidi="ar-SA"/>
        </w:rPr>
      </w:pPr>
      <w:hyperlink w:anchor="_Toc518474531" w:history="1">
        <w:r w:rsidR="004F15F0" w:rsidRPr="0039509B">
          <w:rPr>
            <w:rStyle w:val="afc"/>
            <w:noProof/>
            <w:lang w:eastAsia="zh-CN"/>
          </w:rPr>
          <w:t xml:space="preserve">2.6.1  </w:t>
        </w:r>
        <w:r w:rsidR="004F15F0" w:rsidRPr="0039509B">
          <w:rPr>
            <w:rStyle w:val="afc"/>
            <w:rFonts w:hint="eastAsia"/>
            <w:noProof/>
            <w:lang w:eastAsia="zh-CN"/>
          </w:rPr>
          <w:t>模拟</w:t>
        </w:r>
        <w:r w:rsidR="004F15F0">
          <w:rPr>
            <w:noProof/>
            <w:webHidden/>
          </w:rPr>
          <w:tab/>
        </w:r>
        <w:r w:rsidR="004F15F0">
          <w:rPr>
            <w:noProof/>
            <w:webHidden/>
          </w:rPr>
          <w:fldChar w:fldCharType="begin"/>
        </w:r>
        <w:r w:rsidR="004F15F0">
          <w:rPr>
            <w:noProof/>
            <w:webHidden/>
          </w:rPr>
          <w:instrText xml:space="preserve"> PAGEREF _Toc518474531 \h </w:instrText>
        </w:r>
        <w:r w:rsidR="004F15F0">
          <w:rPr>
            <w:noProof/>
            <w:webHidden/>
          </w:rPr>
        </w:r>
        <w:r w:rsidR="004F15F0">
          <w:rPr>
            <w:noProof/>
            <w:webHidden/>
          </w:rPr>
          <w:fldChar w:fldCharType="separate"/>
        </w:r>
        <w:r w:rsidR="004F15F0">
          <w:rPr>
            <w:noProof/>
            <w:webHidden/>
          </w:rPr>
          <w:t>39</w:t>
        </w:r>
        <w:r w:rsidR="004F15F0">
          <w:rPr>
            <w:noProof/>
            <w:webHidden/>
          </w:rPr>
          <w:fldChar w:fldCharType="end"/>
        </w:r>
      </w:hyperlink>
    </w:p>
    <w:p w14:paraId="26C022DE" w14:textId="5EE9D4EB" w:rsidR="004F15F0" w:rsidRDefault="00A3404B">
      <w:pPr>
        <w:pStyle w:val="30"/>
        <w:tabs>
          <w:tab w:val="right" w:leader="dot" w:pos="9060"/>
        </w:tabs>
        <w:ind w:left="960"/>
        <w:rPr>
          <w:rFonts w:asciiTheme="minorHAnsi" w:eastAsiaTheme="minorEastAsia" w:hAnsiTheme="minorHAnsi" w:cstheme="minorBidi"/>
          <w:noProof/>
          <w:szCs w:val="24"/>
          <w:lang w:eastAsia="zh-CN" w:bidi="ar-SA"/>
        </w:rPr>
      </w:pPr>
      <w:hyperlink w:anchor="_Toc518474532" w:history="1">
        <w:r w:rsidR="004F15F0" w:rsidRPr="0039509B">
          <w:rPr>
            <w:rStyle w:val="afc"/>
            <w:noProof/>
            <w:lang w:eastAsia="zh-CN"/>
          </w:rPr>
          <w:t xml:space="preserve">2.6.2  </w:t>
        </w:r>
        <w:r w:rsidR="004F15F0" w:rsidRPr="0039509B">
          <w:rPr>
            <w:rStyle w:val="afc"/>
            <w:rFonts w:hint="eastAsia"/>
            <w:noProof/>
            <w:lang w:eastAsia="zh-CN"/>
          </w:rPr>
          <w:t>实验方法</w:t>
        </w:r>
        <w:r w:rsidR="004F15F0">
          <w:rPr>
            <w:noProof/>
            <w:webHidden/>
          </w:rPr>
          <w:tab/>
        </w:r>
        <w:r w:rsidR="004F15F0">
          <w:rPr>
            <w:noProof/>
            <w:webHidden/>
          </w:rPr>
          <w:fldChar w:fldCharType="begin"/>
        </w:r>
        <w:r w:rsidR="004F15F0">
          <w:rPr>
            <w:noProof/>
            <w:webHidden/>
          </w:rPr>
          <w:instrText xml:space="preserve"> PAGEREF _Toc518474532 \h </w:instrText>
        </w:r>
        <w:r w:rsidR="004F15F0">
          <w:rPr>
            <w:noProof/>
            <w:webHidden/>
          </w:rPr>
        </w:r>
        <w:r w:rsidR="004F15F0">
          <w:rPr>
            <w:noProof/>
            <w:webHidden/>
          </w:rPr>
          <w:fldChar w:fldCharType="separate"/>
        </w:r>
        <w:r w:rsidR="004F15F0">
          <w:rPr>
            <w:noProof/>
            <w:webHidden/>
          </w:rPr>
          <w:t>43</w:t>
        </w:r>
        <w:r w:rsidR="004F15F0">
          <w:rPr>
            <w:noProof/>
            <w:webHidden/>
          </w:rPr>
          <w:fldChar w:fldCharType="end"/>
        </w:r>
      </w:hyperlink>
    </w:p>
    <w:p w14:paraId="340672F2" w14:textId="39C27835" w:rsidR="004F15F0" w:rsidRDefault="00A3404B">
      <w:pPr>
        <w:pStyle w:val="20"/>
        <w:tabs>
          <w:tab w:val="right" w:leader="dot" w:pos="9060"/>
        </w:tabs>
        <w:ind w:left="480"/>
        <w:rPr>
          <w:rFonts w:asciiTheme="minorHAnsi" w:eastAsiaTheme="minorEastAsia" w:hAnsiTheme="minorHAnsi" w:cstheme="minorBidi"/>
          <w:noProof/>
          <w:szCs w:val="24"/>
          <w:lang w:eastAsia="zh-CN" w:bidi="ar-SA"/>
        </w:rPr>
      </w:pPr>
      <w:hyperlink w:anchor="_Toc518474533" w:history="1">
        <w:r w:rsidR="004F15F0" w:rsidRPr="0039509B">
          <w:rPr>
            <w:rStyle w:val="afc"/>
            <w:noProof/>
            <w:lang w:eastAsia="zh-CN"/>
          </w:rPr>
          <w:t xml:space="preserve">2.7  </w:t>
        </w:r>
        <w:r w:rsidR="004F15F0" w:rsidRPr="0039509B">
          <w:rPr>
            <w:rStyle w:val="afc"/>
            <w:rFonts w:hint="eastAsia"/>
            <w:noProof/>
            <w:lang w:eastAsia="zh-CN"/>
          </w:rPr>
          <w:t>本章小结</w:t>
        </w:r>
        <w:r w:rsidR="004F15F0">
          <w:rPr>
            <w:noProof/>
            <w:webHidden/>
          </w:rPr>
          <w:tab/>
        </w:r>
        <w:r w:rsidR="004F15F0">
          <w:rPr>
            <w:noProof/>
            <w:webHidden/>
          </w:rPr>
          <w:fldChar w:fldCharType="begin"/>
        </w:r>
        <w:r w:rsidR="004F15F0">
          <w:rPr>
            <w:noProof/>
            <w:webHidden/>
          </w:rPr>
          <w:instrText xml:space="preserve"> PAGEREF _Toc518474533 \h </w:instrText>
        </w:r>
        <w:r w:rsidR="004F15F0">
          <w:rPr>
            <w:noProof/>
            <w:webHidden/>
          </w:rPr>
        </w:r>
        <w:r w:rsidR="004F15F0">
          <w:rPr>
            <w:noProof/>
            <w:webHidden/>
          </w:rPr>
          <w:fldChar w:fldCharType="separate"/>
        </w:r>
        <w:r w:rsidR="004F15F0">
          <w:rPr>
            <w:noProof/>
            <w:webHidden/>
          </w:rPr>
          <w:t>44</w:t>
        </w:r>
        <w:r w:rsidR="004F15F0">
          <w:rPr>
            <w:noProof/>
            <w:webHidden/>
          </w:rPr>
          <w:fldChar w:fldCharType="end"/>
        </w:r>
      </w:hyperlink>
    </w:p>
    <w:p w14:paraId="76746EA6" w14:textId="6AB715D1" w:rsidR="004F15F0" w:rsidRDefault="00A3404B">
      <w:pPr>
        <w:pStyle w:val="10"/>
        <w:rPr>
          <w:rFonts w:asciiTheme="minorHAnsi" w:eastAsiaTheme="minorEastAsia" w:hAnsiTheme="minorHAnsi" w:cstheme="minorBidi"/>
          <w:noProof/>
          <w:szCs w:val="24"/>
          <w:lang w:bidi="ar-SA"/>
        </w:rPr>
      </w:pPr>
      <w:hyperlink w:anchor="_Toc518474534" w:history="1">
        <w:r w:rsidR="004F15F0" w:rsidRPr="0039509B">
          <w:rPr>
            <w:rStyle w:val="afc"/>
            <w:noProof/>
          </w:rPr>
          <w:t xml:space="preserve">3  </w:t>
        </w:r>
        <w:r w:rsidR="004F15F0" w:rsidRPr="0039509B">
          <w:rPr>
            <w:rStyle w:val="afc"/>
            <w:rFonts w:hint="eastAsia"/>
            <w:noProof/>
          </w:rPr>
          <w:t>无线传感器网络的高带宽移动接口</w:t>
        </w:r>
        <w:r w:rsidR="004F15F0">
          <w:rPr>
            <w:noProof/>
            <w:webHidden/>
          </w:rPr>
          <w:tab/>
        </w:r>
        <w:r w:rsidR="004F15F0">
          <w:rPr>
            <w:noProof/>
            <w:webHidden/>
          </w:rPr>
          <w:fldChar w:fldCharType="begin"/>
        </w:r>
        <w:r w:rsidR="004F15F0">
          <w:rPr>
            <w:noProof/>
            <w:webHidden/>
          </w:rPr>
          <w:instrText xml:space="preserve"> PAGEREF _Toc518474534 \h </w:instrText>
        </w:r>
        <w:r w:rsidR="004F15F0">
          <w:rPr>
            <w:noProof/>
            <w:webHidden/>
          </w:rPr>
        </w:r>
        <w:r w:rsidR="004F15F0">
          <w:rPr>
            <w:noProof/>
            <w:webHidden/>
          </w:rPr>
          <w:fldChar w:fldCharType="separate"/>
        </w:r>
        <w:r w:rsidR="004F15F0">
          <w:rPr>
            <w:noProof/>
            <w:webHidden/>
          </w:rPr>
          <w:t>45</w:t>
        </w:r>
        <w:r w:rsidR="004F15F0">
          <w:rPr>
            <w:noProof/>
            <w:webHidden/>
          </w:rPr>
          <w:fldChar w:fldCharType="end"/>
        </w:r>
      </w:hyperlink>
    </w:p>
    <w:p w14:paraId="6BC5D41B" w14:textId="13BBC6DA" w:rsidR="004F15F0" w:rsidRDefault="00A3404B">
      <w:pPr>
        <w:pStyle w:val="20"/>
        <w:tabs>
          <w:tab w:val="right" w:leader="dot" w:pos="9060"/>
        </w:tabs>
        <w:ind w:left="480"/>
        <w:rPr>
          <w:rFonts w:asciiTheme="minorHAnsi" w:eastAsiaTheme="minorEastAsia" w:hAnsiTheme="minorHAnsi" w:cstheme="minorBidi"/>
          <w:noProof/>
          <w:szCs w:val="24"/>
          <w:lang w:eastAsia="zh-CN" w:bidi="ar-SA"/>
        </w:rPr>
      </w:pPr>
      <w:hyperlink w:anchor="_Toc518474535" w:history="1">
        <w:r w:rsidR="004F15F0" w:rsidRPr="0039509B">
          <w:rPr>
            <w:rStyle w:val="afc"/>
            <w:noProof/>
            <w:lang w:eastAsia="zh-CN"/>
          </w:rPr>
          <w:t xml:space="preserve">3.1  </w:t>
        </w:r>
        <w:r w:rsidR="004F15F0" w:rsidRPr="0039509B">
          <w:rPr>
            <w:rStyle w:val="afc"/>
            <w:rFonts w:hint="eastAsia"/>
            <w:noProof/>
            <w:lang w:eastAsia="zh-CN"/>
          </w:rPr>
          <w:t>前言</w:t>
        </w:r>
        <w:r w:rsidR="004F15F0">
          <w:rPr>
            <w:noProof/>
            <w:webHidden/>
          </w:rPr>
          <w:tab/>
        </w:r>
        <w:r w:rsidR="004F15F0">
          <w:rPr>
            <w:noProof/>
            <w:webHidden/>
          </w:rPr>
          <w:fldChar w:fldCharType="begin"/>
        </w:r>
        <w:r w:rsidR="004F15F0">
          <w:rPr>
            <w:noProof/>
            <w:webHidden/>
          </w:rPr>
          <w:instrText xml:space="preserve"> PAGEREF _Toc518474535 \h </w:instrText>
        </w:r>
        <w:r w:rsidR="004F15F0">
          <w:rPr>
            <w:noProof/>
            <w:webHidden/>
          </w:rPr>
        </w:r>
        <w:r w:rsidR="004F15F0">
          <w:rPr>
            <w:noProof/>
            <w:webHidden/>
          </w:rPr>
          <w:fldChar w:fldCharType="separate"/>
        </w:r>
        <w:r w:rsidR="004F15F0">
          <w:rPr>
            <w:noProof/>
            <w:webHidden/>
          </w:rPr>
          <w:t>45</w:t>
        </w:r>
        <w:r w:rsidR="004F15F0">
          <w:rPr>
            <w:noProof/>
            <w:webHidden/>
          </w:rPr>
          <w:fldChar w:fldCharType="end"/>
        </w:r>
      </w:hyperlink>
    </w:p>
    <w:p w14:paraId="1F670F1D" w14:textId="5B9075D7" w:rsidR="004F15F0" w:rsidRDefault="00A3404B">
      <w:pPr>
        <w:pStyle w:val="20"/>
        <w:tabs>
          <w:tab w:val="right" w:leader="dot" w:pos="9060"/>
        </w:tabs>
        <w:ind w:left="480"/>
        <w:rPr>
          <w:rFonts w:asciiTheme="minorHAnsi" w:eastAsiaTheme="minorEastAsia" w:hAnsiTheme="minorHAnsi" w:cstheme="minorBidi"/>
          <w:noProof/>
          <w:szCs w:val="24"/>
          <w:lang w:eastAsia="zh-CN" w:bidi="ar-SA"/>
        </w:rPr>
      </w:pPr>
      <w:hyperlink w:anchor="_Toc518474536" w:history="1">
        <w:r w:rsidR="004F15F0" w:rsidRPr="0039509B">
          <w:rPr>
            <w:rStyle w:val="afc"/>
            <w:noProof/>
            <w:lang w:eastAsia="zh-CN"/>
          </w:rPr>
          <w:t xml:space="preserve">3.2  </w:t>
        </w:r>
        <w:r w:rsidR="004F15F0" w:rsidRPr="0039509B">
          <w:rPr>
            <w:rStyle w:val="afc"/>
            <w:rFonts w:hint="eastAsia"/>
            <w:noProof/>
            <w:lang w:eastAsia="zh-CN"/>
          </w:rPr>
          <w:t>系统设计</w:t>
        </w:r>
        <w:r w:rsidR="004F15F0">
          <w:rPr>
            <w:noProof/>
            <w:webHidden/>
          </w:rPr>
          <w:tab/>
        </w:r>
        <w:r w:rsidR="004F15F0">
          <w:rPr>
            <w:noProof/>
            <w:webHidden/>
          </w:rPr>
          <w:fldChar w:fldCharType="begin"/>
        </w:r>
        <w:r w:rsidR="004F15F0">
          <w:rPr>
            <w:noProof/>
            <w:webHidden/>
          </w:rPr>
          <w:instrText xml:space="preserve"> PAGEREF _Toc518474536 \h </w:instrText>
        </w:r>
        <w:r w:rsidR="004F15F0">
          <w:rPr>
            <w:noProof/>
            <w:webHidden/>
          </w:rPr>
        </w:r>
        <w:r w:rsidR="004F15F0">
          <w:rPr>
            <w:noProof/>
            <w:webHidden/>
          </w:rPr>
          <w:fldChar w:fldCharType="separate"/>
        </w:r>
        <w:r w:rsidR="004F15F0">
          <w:rPr>
            <w:noProof/>
            <w:webHidden/>
          </w:rPr>
          <w:t>46</w:t>
        </w:r>
        <w:r w:rsidR="004F15F0">
          <w:rPr>
            <w:noProof/>
            <w:webHidden/>
          </w:rPr>
          <w:fldChar w:fldCharType="end"/>
        </w:r>
      </w:hyperlink>
    </w:p>
    <w:p w14:paraId="4FBB9663" w14:textId="7F09E8CF" w:rsidR="004F15F0" w:rsidRDefault="00A3404B">
      <w:pPr>
        <w:pStyle w:val="30"/>
        <w:tabs>
          <w:tab w:val="right" w:leader="dot" w:pos="9060"/>
        </w:tabs>
        <w:ind w:left="960"/>
        <w:rPr>
          <w:rFonts w:asciiTheme="minorHAnsi" w:eastAsiaTheme="minorEastAsia" w:hAnsiTheme="minorHAnsi" w:cstheme="minorBidi"/>
          <w:noProof/>
          <w:szCs w:val="24"/>
          <w:lang w:eastAsia="zh-CN" w:bidi="ar-SA"/>
        </w:rPr>
      </w:pPr>
      <w:hyperlink w:anchor="_Toc518474537" w:history="1">
        <w:r w:rsidR="004F15F0" w:rsidRPr="0039509B">
          <w:rPr>
            <w:rStyle w:val="afc"/>
            <w:noProof/>
            <w:lang w:eastAsia="zh-CN"/>
          </w:rPr>
          <w:t xml:space="preserve">3.2.1  </w:t>
        </w:r>
        <w:r w:rsidR="004F15F0" w:rsidRPr="0039509B">
          <w:rPr>
            <w:rStyle w:val="afc"/>
            <w:rFonts w:hint="eastAsia"/>
            <w:noProof/>
            <w:lang w:eastAsia="zh-CN"/>
          </w:rPr>
          <w:t>数据通信</w:t>
        </w:r>
        <w:r w:rsidR="004F15F0">
          <w:rPr>
            <w:noProof/>
            <w:webHidden/>
          </w:rPr>
          <w:tab/>
        </w:r>
        <w:r w:rsidR="004F15F0">
          <w:rPr>
            <w:noProof/>
            <w:webHidden/>
          </w:rPr>
          <w:fldChar w:fldCharType="begin"/>
        </w:r>
        <w:r w:rsidR="004F15F0">
          <w:rPr>
            <w:noProof/>
            <w:webHidden/>
          </w:rPr>
          <w:instrText xml:space="preserve"> PAGEREF _Toc518474537 \h </w:instrText>
        </w:r>
        <w:r w:rsidR="004F15F0">
          <w:rPr>
            <w:noProof/>
            <w:webHidden/>
          </w:rPr>
        </w:r>
        <w:r w:rsidR="004F15F0">
          <w:rPr>
            <w:noProof/>
            <w:webHidden/>
          </w:rPr>
          <w:fldChar w:fldCharType="separate"/>
        </w:r>
        <w:r w:rsidR="004F15F0">
          <w:rPr>
            <w:noProof/>
            <w:webHidden/>
          </w:rPr>
          <w:t>46</w:t>
        </w:r>
        <w:r w:rsidR="004F15F0">
          <w:rPr>
            <w:noProof/>
            <w:webHidden/>
          </w:rPr>
          <w:fldChar w:fldCharType="end"/>
        </w:r>
      </w:hyperlink>
    </w:p>
    <w:p w14:paraId="6A853F69" w14:textId="1A2CE4D3" w:rsidR="004F15F0" w:rsidRDefault="00A3404B">
      <w:pPr>
        <w:pStyle w:val="30"/>
        <w:tabs>
          <w:tab w:val="right" w:leader="dot" w:pos="9060"/>
        </w:tabs>
        <w:ind w:left="960"/>
        <w:rPr>
          <w:rFonts w:asciiTheme="minorHAnsi" w:eastAsiaTheme="minorEastAsia" w:hAnsiTheme="minorHAnsi" w:cstheme="minorBidi"/>
          <w:noProof/>
          <w:szCs w:val="24"/>
          <w:lang w:eastAsia="zh-CN" w:bidi="ar-SA"/>
        </w:rPr>
      </w:pPr>
      <w:hyperlink w:anchor="_Toc518474538" w:history="1">
        <w:r w:rsidR="004F15F0" w:rsidRPr="0039509B">
          <w:rPr>
            <w:rStyle w:val="afc"/>
            <w:noProof/>
            <w:lang w:eastAsia="zh-CN"/>
          </w:rPr>
          <w:t xml:space="preserve">3.2.2  </w:t>
        </w:r>
        <w:r w:rsidR="004F15F0" w:rsidRPr="0039509B">
          <w:rPr>
            <w:rStyle w:val="afc"/>
            <w:rFonts w:hint="eastAsia"/>
            <w:noProof/>
            <w:lang w:eastAsia="zh-CN"/>
          </w:rPr>
          <w:t>数据压缩</w:t>
        </w:r>
        <w:r w:rsidR="004F15F0">
          <w:rPr>
            <w:noProof/>
            <w:webHidden/>
          </w:rPr>
          <w:tab/>
        </w:r>
        <w:r w:rsidR="004F15F0">
          <w:rPr>
            <w:noProof/>
            <w:webHidden/>
          </w:rPr>
          <w:fldChar w:fldCharType="begin"/>
        </w:r>
        <w:r w:rsidR="004F15F0">
          <w:rPr>
            <w:noProof/>
            <w:webHidden/>
          </w:rPr>
          <w:instrText xml:space="preserve"> PAGEREF _Toc518474538 \h </w:instrText>
        </w:r>
        <w:r w:rsidR="004F15F0">
          <w:rPr>
            <w:noProof/>
            <w:webHidden/>
          </w:rPr>
        </w:r>
        <w:r w:rsidR="004F15F0">
          <w:rPr>
            <w:noProof/>
            <w:webHidden/>
          </w:rPr>
          <w:fldChar w:fldCharType="separate"/>
        </w:r>
        <w:r w:rsidR="004F15F0">
          <w:rPr>
            <w:noProof/>
            <w:webHidden/>
          </w:rPr>
          <w:t>49</w:t>
        </w:r>
        <w:r w:rsidR="004F15F0">
          <w:rPr>
            <w:noProof/>
            <w:webHidden/>
          </w:rPr>
          <w:fldChar w:fldCharType="end"/>
        </w:r>
      </w:hyperlink>
    </w:p>
    <w:p w14:paraId="14DE8B1F" w14:textId="0BB7CF12" w:rsidR="004F15F0" w:rsidRDefault="00A3404B">
      <w:pPr>
        <w:pStyle w:val="30"/>
        <w:tabs>
          <w:tab w:val="right" w:leader="dot" w:pos="9060"/>
        </w:tabs>
        <w:ind w:left="960"/>
        <w:rPr>
          <w:rFonts w:asciiTheme="minorHAnsi" w:eastAsiaTheme="minorEastAsia" w:hAnsiTheme="minorHAnsi" w:cstheme="minorBidi"/>
          <w:noProof/>
          <w:szCs w:val="24"/>
          <w:lang w:eastAsia="zh-CN" w:bidi="ar-SA"/>
        </w:rPr>
      </w:pPr>
      <w:hyperlink w:anchor="_Toc518474539" w:history="1">
        <w:r w:rsidR="004F15F0" w:rsidRPr="0039509B">
          <w:rPr>
            <w:rStyle w:val="afc"/>
            <w:noProof/>
            <w:lang w:eastAsia="zh-CN"/>
          </w:rPr>
          <w:t xml:space="preserve">3.2.3  </w:t>
        </w:r>
        <w:r w:rsidR="004F15F0" w:rsidRPr="0039509B">
          <w:rPr>
            <w:rStyle w:val="afc"/>
            <w:rFonts w:hint="eastAsia"/>
            <w:noProof/>
            <w:lang w:eastAsia="zh-CN"/>
          </w:rPr>
          <w:t>能量收集</w:t>
        </w:r>
        <w:r w:rsidR="004F15F0">
          <w:rPr>
            <w:noProof/>
            <w:webHidden/>
          </w:rPr>
          <w:tab/>
        </w:r>
        <w:r w:rsidR="004F15F0">
          <w:rPr>
            <w:noProof/>
            <w:webHidden/>
          </w:rPr>
          <w:fldChar w:fldCharType="begin"/>
        </w:r>
        <w:r w:rsidR="004F15F0">
          <w:rPr>
            <w:noProof/>
            <w:webHidden/>
          </w:rPr>
          <w:instrText xml:space="preserve"> PAGEREF _Toc518474539 \h </w:instrText>
        </w:r>
        <w:r w:rsidR="004F15F0">
          <w:rPr>
            <w:noProof/>
            <w:webHidden/>
          </w:rPr>
        </w:r>
        <w:r w:rsidR="004F15F0">
          <w:rPr>
            <w:noProof/>
            <w:webHidden/>
          </w:rPr>
          <w:fldChar w:fldCharType="separate"/>
        </w:r>
        <w:r w:rsidR="004F15F0">
          <w:rPr>
            <w:noProof/>
            <w:webHidden/>
          </w:rPr>
          <w:t>49</w:t>
        </w:r>
        <w:r w:rsidR="004F15F0">
          <w:rPr>
            <w:noProof/>
            <w:webHidden/>
          </w:rPr>
          <w:fldChar w:fldCharType="end"/>
        </w:r>
      </w:hyperlink>
    </w:p>
    <w:p w14:paraId="388BCDEC" w14:textId="23D4207F" w:rsidR="004F15F0" w:rsidRDefault="00A3404B">
      <w:pPr>
        <w:pStyle w:val="20"/>
        <w:tabs>
          <w:tab w:val="right" w:leader="dot" w:pos="9060"/>
        </w:tabs>
        <w:ind w:left="480"/>
        <w:rPr>
          <w:rFonts w:asciiTheme="minorHAnsi" w:eastAsiaTheme="minorEastAsia" w:hAnsiTheme="minorHAnsi" w:cstheme="minorBidi"/>
          <w:noProof/>
          <w:szCs w:val="24"/>
          <w:lang w:eastAsia="zh-CN" w:bidi="ar-SA"/>
        </w:rPr>
      </w:pPr>
      <w:hyperlink w:anchor="_Toc518474540" w:history="1">
        <w:r w:rsidR="004F15F0" w:rsidRPr="0039509B">
          <w:rPr>
            <w:rStyle w:val="afc"/>
            <w:noProof/>
            <w:lang w:eastAsia="zh-CN"/>
          </w:rPr>
          <w:t xml:space="preserve">3.3  </w:t>
        </w:r>
        <w:r w:rsidR="004F15F0" w:rsidRPr="0039509B">
          <w:rPr>
            <w:rStyle w:val="afc"/>
            <w:rFonts w:hint="eastAsia"/>
            <w:noProof/>
            <w:lang w:eastAsia="zh-CN"/>
          </w:rPr>
          <w:t>算法</w:t>
        </w:r>
        <w:r w:rsidR="004F15F0">
          <w:rPr>
            <w:noProof/>
            <w:webHidden/>
          </w:rPr>
          <w:tab/>
        </w:r>
        <w:r w:rsidR="004F15F0">
          <w:rPr>
            <w:noProof/>
            <w:webHidden/>
          </w:rPr>
          <w:fldChar w:fldCharType="begin"/>
        </w:r>
        <w:r w:rsidR="004F15F0">
          <w:rPr>
            <w:noProof/>
            <w:webHidden/>
          </w:rPr>
          <w:instrText xml:space="preserve"> PAGEREF _Toc518474540 \h </w:instrText>
        </w:r>
        <w:r w:rsidR="004F15F0">
          <w:rPr>
            <w:noProof/>
            <w:webHidden/>
          </w:rPr>
        </w:r>
        <w:r w:rsidR="004F15F0">
          <w:rPr>
            <w:noProof/>
            <w:webHidden/>
          </w:rPr>
          <w:fldChar w:fldCharType="separate"/>
        </w:r>
        <w:r w:rsidR="004F15F0">
          <w:rPr>
            <w:noProof/>
            <w:webHidden/>
          </w:rPr>
          <w:t>50</w:t>
        </w:r>
        <w:r w:rsidR="004F15F0">
          <w:rPr>
            <w:noProof/>
            <w:webHidden/>
          </w:rPr>
          <w:fldChar w:fldCharType="end"/>
        </w:r>
      </w:hyperlink>
    </w:p>
    <w:p w14:paraId="6667B046" w14:textId="60427ED8" w:rsidR="004F15F0" w:rsidRDefault="00A3404B">
      <w:pPr>
        <w:pStyle w:val="30"/>
        <w:tabs>
          <w:tab w:val="right" w:leader="dot" w:pos="9060"/>
        </w:tabs>
        <w:ind w:left="960"/>
        <w:rPr>
          <w:rFonts w:asciiTheme="minorHAnsi" w:eastAsiaTheme="minorEastAsia" w:hAnsiTheme="minorHAnsi" w:cstheme="minorBidi"/>
          <w:noProof/>
          <w:szCs w:val="24"/>
          <w:lang w:eastAsia="zh-CN" w:bidi="ar-SA"/>
        </w:rPr>
      </w:pPr>
      <w:hyperlink w:anchor="_Toc518474541" w:history="1">
        <w:r w:rsidR="004F15F0" w:rsidRPr="0039509B">
          <w:rPr>
            <w:rStyle w:val="afc"/>
            <w:noProof/>
            <w:lang w:eastAsia="zh-CN"/>
          </w:rPr>
          <w:t>3.3.1  LZW</w:t>
        </w:r>
        <w:r w:rsidR="004F15F0" w:rsidRPr="0039509B">
          <w:rPr>
            <w:rStyle w:val="afc"/>
            <w:rFonts w:hint="eastAsia"/>
            <w:noProof/>
            <w:lang w:eastAsia="zh-CN"/>
          </w:rPr>
          <w:t>编码</w:t>
        </w:r>
        <w:r w:rsidR="004F15F0">
          <w:rPr>
            <w:noProof/>
            <w:webHidden/>
          </w:rPr>
          <w:tab/>
        </w:r>
        <w:r w:rsidR="004F15F0">
          <w:rPr>
            <w:noProof/>
            <w:webHidden/>
          </w:rPr>
          <w:fldChar w:fldCharType="begin"/>
        </w:r>
        <w:r w:rsidR="004F15F0">
          <w:rPr>
            <w:noProof/>
            <w:webHidden/>
          </w:rPr>
          <w:instrText xml:space="preserve"> PAGEREF _Toc518474541 \h </w:instrText>
        </w:r>
        <w:r w:rsidR="004F15F0">
          <w:rPr>
            <w:noProof/>
            <w:webHidden/>
          </w:rPr>
        </w:r>
        <w:r w:rsidR="004F15F0">
          <w:rPr>
            <w:noProof/>
            <w:webHidden/>
          </w:rPr>
          <w:fldChar w:fldCharType="separate"/>
        </w:r>
        <w:r w:rsidR="004F15F0">
          <w:rPr>
            <w:noProof/>
            <w:webHidden/>
          </w:rPr>
          <w:t>51</w:t>
        </w:r>
        <w:r w:rsidR="004F15F0">
          <w:rPr>
            <w:noProof/>
            <w:webHidden/>
          </w:rPr>
          <w:fldChar w:fldCharType="end"/>
        </w:r>
      </w:hyperlink>
    </w:p>
    <w:p w14:paraId="32E24998" w14:textId="604D5130" w:rsidR="004F15F0" w:rsidRDefault="00A3404B">
      <w:pPr>
        <w:pStyle w:val="30"/>
        <w:tabs>
          <w:tab w:val="right" w:leader="dot" w:pos="9060"/>
        </w:tabs>
        <w:ind w:left="960"/>
        <w:rPr>
          <w:rFonts w:asciiTheme="minorHAnsi" w:eastAsiaTheme="minorEastAsia" w:hAnsiTheme="minorHAnsi" w:cstheme="minorBidi"/>
          <w:noProof/>
          <w:szCs w:val="24"/>
          <w:lang w:eastAsia="zh-CN" w:bidi="ar-SA"/>
        </w:rPr>
      </w:pPr>
      <w:hyperlink w:anchor="_Toc518474542" w:history="1">
        <w:r w:rsidR="004F15F0" w:rsidRPr="0039509B">
          <w:rPr>
            <w:rStyle w:val="afc"/>
            <w:noProof/>
          </w:rPr>
          <w:t xml:space="preserve">3.3.2  </w:t>
        </w:r>
        <w:r w:rsidR="004F15F0" w:rsidRPr="0039509B">
          <w:rPr>
            <w:rStyle w:val="afc"/>
            <w:rFonts w:hint="eastAsia"/>
            <w:noProof/>
          </w:rPr>
          <w:t>增强</w:t>
        </w:r>
        <w:r w:rsidR="004F15F0" w:rsidRPr="0039509B">
          <w:rPr>
            <w:rStyle w:val="afc"/>
            <w:noProof/>
          </w:rPr>
          <w:t>LZW</w:t>
        </w:r>
        <w:r w:rsidR="004F15F0">
          <w:rPr>
            <w:noProof/>
            <w:webHidden/>
          </w:rPr>
          <w:tab/>
        </w:r>
        <w:r w:rsidR="004F15F0">
          <w:rPr>
            <w:noProof/>
            <w:webHidden/>
          </w:rPr>
          <w:fldChar w:fldCharType="begin"/>
        </w:r>
        <w:r w:rsidR="004F15F0">
          <w:rPr>
            <w:noProof/>
            <w:webHidden/>
          </w:rPr>
          <w:instrText xml:space="preserve"> PAGEREF _Toc518474542 \h </w:instrText>
        </w:r>
        <w:r w:rsidR="004F15F0">
          <w:rPr>
            <w:noProof/>
            <w:webHidden/>
          </w:rPr>
        </w:r>
        <w:r w:rsidR="004F15F0">
          <w:rPr>
            <w:noProof/>
            <w:webHidden/>
          </w:rPr>
          <w:fldChar w:fldCharType="separate"/>
        </w:r>
        <w:r w:rsidR="004F15F0">
          <w:rPr>
            <w:noProof/>
            <w:webHidden/>
          </w:rPr>
          <w:t>52</w:t>
        </w:r>
        <w:r w:rsidR="004F15F0">
          <w:rPr>
            <w:noProof/>
            <w:webHidden/>
          </w:rPr>
          <w:fldChar w:fldCharType="end"/>
        </w:r>
      </w:hyperlink>
    </w:p>
    <w:p w14:paraId="2E2E0FBB" w14:textId="6DE89388" w:rsidR="004F15F0" w:rsidRDefault="00A3404B">
      <w:pPr>
        <w:pStyle w:val="30"/>
        <w:tabs>
          <w:tab w:val="right" w:leader="dot" w:pos="9060"/>
        </w:tabs>
        <w:ind w:left="960"/>
        <w:rPr>
          <w:rFonts w:asciiTheme="minorHAnsi" w:eastAsiaTheme="minorEastAsia" w:hAnsiTheme="minorHAnsi" w:cstheme="minorBidi"/>
          <w:noProof/>
          <w:szCs w:val="24"/>
          <w:lang w:eastAsia="zh-CN" w:bidi="ar-SA"/>
        </w:rPr>
      </w:pPr>
      <w:hyperlink w:anchor="_Toc518474543" w:history="1">
        <w:r w:rsidR="004F15F0" w:rsidRPr="0039509B">
          <w:rPr>
            <w:rStyle w:val="afc"/>
            <w:noProof/>
          </w:rPr>
          <w:t xml:space="preserve">3.3.3  </w:t>
        </w:r>
        <w:r w:rsidR="004F15F0" w:rsidRPr="0039509B">
          <w:rPr>
            <w:rStyle w:val="afc"/>
            <w:rFonts w:hint="eastAsia"/>
            <w:noProof/>
          </w:rPr>
          <w:t>霍夫曼编码</w:t>
        </w:r>
        <w:r w:rsidR="004F15F0">
          <w:rPr>
            <w:noProof/>
            <w:webHidden/>
          </w:rPr>
          <w:tab/>
        </w:r>
        <w:r w:rsidR="004F15F0">
          <w:rPr>
            <w:noProof/>
            <w:webHidden/>
          </w:rPr>
          <w:fldChar w:fldCharType="begin"/>
        </w:r>
        <w:r w:rsidR="004F15F0">
          <w:rPr>
            <w:noProof/>
            <w:webHidden/>
          </w:rPr>
          <w:instrText xml:space="preserve"> PAGEREF _Toc518474543 \h </w:instrText>
        </w:r>
        <w:r w:rsidR="004F15F0">
          <w:rPr>
            <w:noProof/>
            <w:webHidden/>
          </w:rPr>
        </w:r>
        <w:r w:rsidR="004F15F0">
          <w:rPr>
            <w:noProof/>
            <w:webHidden/>
          </w:rPr>
          <w:fldChar w:fldCharType="separate"/>
        </w:r>
        <w:r w:rsidR="004F15F0">
          <w:rPr>
            <w:noProof/>
            <w:webHidden/>
          </w:rPr>
          <w:t>53</w:t>
        </w:r>
        <w:r w:rsidR="004F15F0">
          <w:rPr>
            <w:noProof/>
            <w:webHidden/>
          </w:rPr>
          <w:fldChar w:fldCharType="end"/>
        </w:r>
      </w:hyperlink>
    </w:p>
    <w:p w14:paraId="381E45A9" w14:textId="5BDA76CB" w:rsidR="004F15F0" w:rsidRDefault="00A3404B">
      <w:pPr>
        <w:pStyle w:val="30"/>
        <w:tabs>
          <w:tab w:val="right" w:leader="dot" w:pos="9060"/>
        </w:tabs>
        <w:ind w:left="960"/>
        <w:rPr>
          <w:rFonts w:asciiTheme="minorHAnsi" w:eastAsiaTheme="minorEastAsia" w:hAnsiTheme="minorHAnsi" w:cstheme="minorBidi"/>
          <w:noProof/>
          <w:szCs w:val="24"/>
          <w:lang w:eastAsia="zh-CN" w:bidi="ar-SA"/>
        </w:rPr>
      </w:pPr>
      <w:hyperlink w:anchor="_Toc518474544" w:history="1">
        <w:r w:rsidR="004F15F0" w:rsidRPr="0039509B">
          <w:rPr>
            <w:rStyle w:val="afc"/>
            <w:noProof/>
            <w:lang w:eastAsia="zh-CN"/>
          </w:rPr>
          <w:t xml:space="preserve">3.3.4  </w:t>
        </w:r>
        <w:r w:rsidR="004F15F0" w:rsidRPr="0039509B">
          <w:rPr>
            <w:rStyle w:val="afc"/>
            <w:rFonts w:hint="eastAsia"/>
            <w:noProof/>
            <w:lang w:eastAsia="zh-CN"/>
          </w:rPr>
          <w:t>解码</w:t>
        </w:r>
        <w:r w:rsidR="004F15F0">
          <w:rPr>
            <w:noProof/>
            <w:webHidden/>
          </w:rPr>
          <w:tab/>
        </w:r>
        <w:r w:rsidR="004F15F0">
          <w:rPr>
            <w:noProof/>
            <w:webHidden/>
          </w:rPr>
          <w:fldChar w:fldCharType="begin"/>
        </w:r>
        <w:r w:rsidR="004F15F0">
          <w:rPr>
            <w:noProof/>
            <w:webHidden/>
          </w:rPr>
          <w:instrText xml:space="preserve"> PAGEREF _Toc518474544 \h </w:instrText>
        </w:r>
        <w:r w:rsidR="004F15F0">
          <w:rPr>
            <w:noProof/>
            <w:webHidden/>
          </w:rPr>
        </w:r>
        <w:r w:rsidR="004F15F0">
          <w:rPr>
            <w:noProof/>
            <w:webHidden/>
          </w:rPr>
          <w:fldChar w:fldCharType="separate"/>
        </w:r>
        <w:r w:rsidR="004F15F0">
          <w:rPr>
            <w:noProof/>
            <w:webHidden/>
          </w:rPr>
          <w:t>55</w:t>
        </w:r>
        <w:r w:rsidR="004F15F0">
          <w:rPr>
            <w:noProof/>
            <w:webHidden/>
          </w:rPr>
          <w:fldChar w:fldCharType="end"/>
        </w:r>
      </w:hyperlink>
    </w:p>
    <w:p w14:paraId="7C633E3B" w14:textId="02B06CE1" w:rsidR="004F15F0" w:rsidRDefault="00A3404B">
      <w:pPr>
        <w:pStyle w:val="30"/>
        <w:tabs>
          <w:tab w:val="right" w:leader="dot" w:pos="9060"/>
        </w:tabs>
        <w:ind w:left="960"/>
        <w:rPr>
          <w:rFonts w:asciiTheme="minorHAnsi" w:eastAsiaTheme="minorEastAsia" w:hAnsiTheme="minorHAnsi" w:cstheme="minorBidi"/>
          <w:noProof/>
          <w:szCs w:val="24"/>
          <w:lang w:eastAsia="zh-CN" w:bidi="ar-SA"/>
        </w:rPr>
      </w:pPr>
      <w:hyperlink w:anchor="_Toc518474545" w:history="1">
        <w:r w:rsidR="004F15F0" w:rsidRPr="0039509B">
          <w:rPr>
            <w:rStyle w:val="afc"/>
            <w:noProof/>
            <w:lang w:eastAsia="zh-CN"/>
          </w:rPr>
          <w:t xml:space="preserve">3.3.5  </w:t>
        </w:r>
        <w:r w:rsidR="004F15F0" w:rsidRPr="0039509B">
          <w:rPr>
            <w:rStyle w:val="afc"/>
            <w:rFonts w:hint="eastAsia"/>
            <w:noProof/>
            <w:lang w:eastAsia="zh-CN"/>
          </w:rPr>
          <w:t>性能分析</w:t>
        </w:r>
        <w:r w:rsidR="004F15F0">
          <w:rPr>
            <w:noProof/>
            <w:webHidden/>
          </w:rPr>
          <w:tab/>
        </w:r>
        <w:r w:rsidR="004F15F0">
          <w:rPr>
            <w:noProof/>
            <w:webHidden/>
          </w:rPr>
          <w:fldChar w:fldCharType="begin"/>
        </w:r>
        <w:r w:rsidR="004F15F0">
          <w:rPr>
            <w:noProof/>
            <w:webHidden/>
          </w:rPr>
          <w:instrText xml:space="preserve"> PAGEREF _Toc518474545 \h </w:instrText>
        </w:r>
        <w:r w:rsidR="004F15F0">
          <w:rPr>
            <w:noProof/>
            <w:webHidden/>
          </w:rPr>
        </w:r>
        <w:r w:rsidR="004F15F0">
          <w:rPr>
            <w:noProof/>
            <w:webHidden/>
          </w:rPr>
          <w:fldChar w:fldCharType="separate"/>
        </w:r>
        <w:r w:rsidR="004F15F0">
          <w:rPr>
            <w:noProof/>
            <w:webHidden/>
          </w:rPr>
          <w:t>55</w:t>
        </w:r>
        <w:r w:rsidR="004F15F0">
          <w:rPr>
            <w:noProof/>
            <w:webHidden/>
          </w:rPr>
          <w:fldChar w:fldCharType="end"/>
        </w:r>
      </w:hyperlink>
    </w:p>
    <w:p w14:paraId="06575579" w14:textId="05A7003E" w:rsidR="004F15F0" w:rsidRDefault="00A3404B">
      <w:pPr>
        <w:pStyle w:val="20"/>
        <w:tabs>
          <w:tab w:val="right" w:leader="dot" w:pos="9060"/>
        </w:tabs>
        <w:ind w:left="480"/>
        <w:rPr>
          <w:rFonts w:asciiTheme="minorHAnsi" w:eastAsiaTheme="minorEastAsia" w:hAnsiTheme="minorHAnsi" w:cstheme="minorBidi"/>
          <w:noProof/>
          <w:szCs w:val="24"/>
          <w:lang w:eastAsia="zh-CN" w:bidi="ar-SA"/>
        </w:rPr>
      </w:pPr>
      <w:hyperlink w:anchor="_Toc518474546" w:history="1">
        <w:r w:rsidR="004F15F0" w:rsidRPr="0039509B">
          <w:rPr>
            <w:rStyle w:val="afc"/>
            <w:noProof/>
            <w:lang w:eastAsia="zh-CN"/>
          </w:rPr>
          <w:t>3.4  MIHBS</w:t>
        </w:r>
        <w:r w:rsidR="004F15F0" w:rsidRPr="0039509B">
          <w:rPr>
            <w:rStyle w:val="afc"/>
            <w:rFonts w:hint="eastAsia"/>
            <w:noProof/>
            <w:lang w:eastAsia="zh-CN"/>
          </w:rPr>
          <w:t>系统的实现</w:t>
        </w:r>
        <w:r w:rsidR="004F15F0">
          <w:rPr>
            <w:noProof/>
            <w:webHidden/>
          </w:rPr>
          <w:tab/>
        </w:r>
        <w:r w:rsidR="004F15F0">
          <w:rPr>
            <w:noProof/>
            <w:webHidden/>
          </w:rPr>
          <w:fldChar w:fldCharType="begin"/>
        </w:r>
        <w:r w:rsidR="004F15F0">
          <w:rPr>
            <w:noProof/>
            <w:webHidden/>
          </w:rPr>
          <w:instrText xml:space="preserve"> PAGEREF _Toc518474546 \h </w:instrText>
        </w:r>
        <w:r w:rsidR="004F15F0">
          <w:rPr>
            <w:noProof/>
            <w:webHidden/>
          </w:rPr>
        </w:r>
        <w:r w:rsidR="004F15F0">
          <w:rPr>
            <w:noProof/>
            <w:webHidden/>
          </w:rPr>
          <w:fldChar w:fldCharType="separate"/>
        </w:r>
        <w:r w:rsidR="004F15F0">
          <w:rPr>
            <w:noProof/>
            <w:webHidden/>
          </w:rPr>
          <w:t>58</w:t>
        </w:r>
        <w:r w:rsidR="004F15F0">
          <w:rPr>
            <w:noProof/>
            <w:webHidden/>
          </w:rPr>
          <w:fldChar w:fldCharType="end"/>
        </w:r>
      </w:hyperlink>
    </w:p>
    <w:p w14:paraId="5F76B622" w14:textId="17DAE995" w:rsidR="004F15F0" w:rsidRDefault="00A3404B">
      <w:pPr>
        <w:pStyle w:val="20"/>
        <w:tabs>
          <w:tab w:val="right" w:leader="dot" w:pos="9060"/>
        </w:tabs>
        <w:ind w:left="480"/>
        <w:rPr>
          <w:rFonts w:asciiTheme="minorHAnsi" w:eastAsiaTheme="minorEastAsia" w:hAnsiTheme="minorHAnsi" w:cstheme="minorBidi"/>
          <w:noProof/>
          <w:szCs w:val="24"/>
          <w:lang w:eastAsia="zh-CN" w:bidi="ar-SA"/>
        </w:rPr>
      </w:pPr>
      <w:hyperlink w:anchor="_Toc518474547" w:history="1">
        <w:r w:rsidR="004F15F0" w:rsidRPr="0039509B">
          <w:rPr>
            <w:rStyle w:val="afc"/>
            <w:noProof/>
            <w:lang w:eastAsia="zh-CN"/>
          </w:rPr>
          <w:t xml:space="preserve">3.5  </w:t>
        </w:r>
        <w:r w:rsidR="004F15F0" w:rsidRPr="0039509B">
          <w:rPr>
            <w:rStyle w:val="afc"/>
            <w:rFonts w:hint="eastAsia"/>
            <w:noProof/>
            <w:lang w:eastAsia="zh-CN"/>
          </w:rPr>
          <w:t>案例分析</w:t>
        </w:r>
        <w:r w:rsidR="004F15F0">
          <w:rPr>
            <w:noProof/>
            <w:webHidden/>
          </w:rPr>
          <w:tab/>
        </w:r>
        <w:r w:rsidR="004F15F0">
          <w:rPr>
            <w:noProof/>
            <w:webHidden/>
          </w:rPr>
          <w:fldChar w:fldCharType="begin"/>
        </w:r>
        <w:r w:rsidR="004F15F0">
          <w:rPr>
            <w:noProof/>
            <w:webHidden/>
          </w:rPr>
          <w:instrText xml:space="preserve"> PAGEREF _Toc518474547 \h </w:instrText>
        </w:r>
        <w:r w:rsidR="004F15F0">
          <w:rPr>
            <w:noProof/>
            <w:webHidden/>
          </w:rPr>
        </w:r>
        <w:r w:rsidR="004F15F0">
          <w:rPr>
            <w:noProof/>
            <w:webHidden/>
          </w:rPr>
          <w:fldChar w:fldCharType="separate"/>
        </w:r>
        <w:r w:rsidR="004F15F0">
          <w:rPr>
            <w:noProof/>
            <w:webHidden/>
          </w:rPr>
          <w:t>61</w:t>
        </w:r>
        <w:r w:rsidR="004F15F0">
          <w:rPr>
            <w:noProof/>
            <w:webHidden/>
          </w:rPr>
          <w:fldChar w:fldCharType="end"/>
        </w:r>
      </w:hyperlink>
    </w:p>
    <w:p w14:paraId="68361283" w14:textId="75484A07" w:rsidR="004F15F0" w:rsidRDefault="00A3404B">
      <w:pPr>
        <w:pStyle w:val="20"/>
        <w:tabs>
          <w:tab w:val="right" w:leader="dot" w:pos="9060"/>
        </w:tabs>
        <w:ind w:left="480"/>
        <w:rPr>
          <w:rFonts w:asciiTheme="minorHAnsi" w:eastAsiaTheme="minorEastAsia" w:hAnsiTheme="minorHAnsi" w:cstheme="minorBidi"/>
          <w:noProof/>
          <w:szCs w:val="24"/>
          <w:lang w:eastAsia="zh-CN" w:bidi="ar-SA"/>
        </w:rPr>
      </w:pPr>
      <w:hyperlink w:anchor="_Toc518474548" w:history="1">
        <w:r w:rsidR="004F15F0" w:rsidRPr="0039509B">
          <w:rPr>
            <w:rStyle w:val="afc"/>
            <w:noProof/>
            <w:lang w:eastAsia="zh-CN"/>
          </w:rPr>
          <w:t xml:space="preserve">3.6  </w:t>
        </w:r>
        <w:r w:rsidR="004F15F0" w:rsidRPr="0039509B">
          <w:rPr>
            <w:rStyle w:val="afc"/>
            <w:rFonts w:hint="eastAsia"/>
            <w:noProof/>
            <w:lang w:eastAsia="zh-CN"/>
          </w:rPr>
          <w:t>相关工作</w:t>
        </w:r>
        <w:r w:rsidR="004F15F0">
          <w:rPr>
            <w:noProof/>
            <w:webHidden/>
          </w:rPr>
          <w:tab/>
        </w:r>
        <w:r w:rsidR="004F15F0">
          <w:rPr>
            <w:noProof/>
            <w:webHidden/>
          </w:rPr>
          <w:fldChar w:fldCharType="begin"/>
        </w:r>
        <w:r w:rsidR="004F15F0">
          <w:rPr>
            <w:noProof/>
            <w:webHidden/>
          </w:rPr>
          <w:instrText xml:space="preserve"> PAGEREF _Toc518474548 \h </w:instrText>
        </w:r>
        <w:r w:rsidR="004F15F0">
          <w:rPr>
            <w:noProof/>
            <w:webHidden/>
          </w:rPr>
        </w:r>
        <w:r w:rsidR="004F15F0">
          <w:rPr>
            <w:noProof/>
            <w:webHidden/>
          </w:rPr>
          <w:fldChar w:fldCharType="separate"/>
        </w:r>
        <w:r w:rsidR="004F15F0">
          <w:rPr>
            <w:noProof/>
            <w:webHidden/>
          </w:rPr>
          <w:t>62</w:t>
        </w:r>
        <w:r w:rsidR="004F15F0">
          <w:rPr>
            <w:noProof/>
            <w:webHidden/>
          </w:rPr>
          <w:fldChar w:fldCharType="end"/>
        </w:r>
      </w:hyperlink>
    </w:p>
    <w:p w14:paraId="7D711576" w14:textId="5CF92C73" w:rsidR="004F15F0" w:rsidRDefault="00A3404B">
      <w:pPr>
        <w:pStyle w:val="30"/>
        <w:tabs>
          <w:tab w:val="right" w:leader="dot" w:pos="9060"/>
        </w:tabs>
        <w:ind w:left="960"/>
        <w:rPr>
          <w:rFonts w:asciiTheme="minorHAnsi" w:eastAsiaTheme="minorEastAsia" w:hAnsiTheme="minorHAnsi" w:cstheme="minorBidi"/>
          <w:noProof/>
          <w:szCs w:val="24"/>
          <w:lang w:eastAsia="zh-CN" w:bidi="ar-SA"/>
        </w:rPr>
      </w:pPr>
      <w:hyperlink w:anchor="_Toc518474549" w:history="1">
        <w:r w:rsidR="004F15F0" w:rsidRPr="0039509B">
          <w:rPr>
            <w:rStyle w:val="afc"/>
            <w:noProof/>
            <w:lang w:eastAsia="zh-CN"/>
          </w:rPr>
          <w:t xml:space="preserve">3.6.1  </w:t>
        </w:r>
        <w:r w:rsidR="004F15F0" w:rsidRPr="0039509B">
          <w:rPr>
            <w:rStyle w:val="afc"/>
            <w:rFonts w:hint="eastAsia"/>
            <w:noProof/>
            <w:lang w:eastAsia="zh-CN"/>
          </w:rPr>
          <w:t>非耳机外设</w:t>
        </w:r>
        <w:r w:rsidR="004F15F0">
          <w:rPr>
            <w:noProof/>
            <w:webHidden/>
          </w:rPr>
          <w:tab/>
        </w:r>
        <w:r w:rsidR="004F15F0">
          <w:rPr>
            <w:noProof/>
            <w:webHidden/>
          </w:rPr>
          <w:fldChar w:fldCharType="begin"/>
        </w:r>
        <w:r w:rsidR="004F15F0">
          <w:rPr>
            <w:noProof/>
            <w:webHidden/>
          </w:rPr>
          <w:instrText xml:space="preserve"> PAGEREF _Toc518474549 \h </w:instrText>
        </w:r>
        <w:r w:rsidR="004F15F0">
          <w:rPr>
            <w:noProof/>
            <w:webHidden/>
          </w:rPr>
        </w:r>
        <w:r w:rsidR="004F15F0">
          <w:rPr>
            <w:noProof/>
            <w:webHidden/>
          </w:rPr>
          <w:fldChar w:fldCharType="separate"/>
        </w:r>
        <w:r w:rsidR="004F15F0">
          <w:rPr>
            <w:noProof/>
            <w:webHidden/>
          </w:rPr>
          <w:t>62</w:t>
        </w:r>
        <w:r w:rsidR="004F15F0">
          <w:rPr>
            <w:noProof/>
            <w:webHidden/>
          </w:rPr>
          <w:fldChar w:fldCharType="end"/>
        </w:r>
      </w:hyperlink>
    </w:p>
    <w:p w14:paraId="765142F4" w14:textId="572AF1AC" w:rsidR="004F15F0" w:rsidRDefault="00A3404B">
      <w:pPr>
        <w:pStyle w:val="30"/>
        <w:tabs>
          <w:tab w:val="right" w:leader="dot" w:pos="9060"/>
        </w:tabs>
        <w:ind w:left="960"/>
        <w:rPr>
          <w:rFonts w:asciiTheme="minorHAnsi" w:eastAsiaTheme="minorEastAsia" w:hAnsiTheme="minorHAnsi" w:cstheme="minorBidi"/>
          <w:noProof/>
          <w:szCs w:val="24"/>
          <w:lang w:eastAsia="zh-CN" w:bidi="ar-SA"/>
        </w:rPr>
      </w:pPr>
      <w:hyperlink w:anchor="_Toc518474550" w:history="1">
        <w:r w:rsidR="004F15F0" w:rsidRPr="0039509B">
          <w:rPr>
            <w:rStyle w:val="afc"/>
            <w:noProof/>
            <w:lang w:eastAsia="zh-CN"/>
          </w:rPr>
          <w:t xml:space="preserve">3.6.2  </w:t>
        </w:r>
        <w:r w:rsidR="004F15F0" w:rsidRPr="0039509B">
          <w:rPr>
            <w:rStyle w:val="afc"/>
            <w:rFonts w:hint="eastAsia"/>
            <w:noProof/>
            <w:lang w:eastAsia="zh-CN"/>
          </w:rPr>
          <w:t>音频耳机外设</w:t>
        </w:r>
        <w:r w:rsidR="004F15F0">
          <w:rPr>
            <w:noProof/>
            <w:webHidden/>
          </w:rPr>
          <w:tab/>
        </w:r>
        <w:r w:rsidR="004F15F0">
          <w:rPr>
            <w:noProof/>
            <w:webHidden/>
          </w:rPr>
          <w:fldChar w:fldCharType="begin"/>
        </w:r>
        <w:r w:rsidR="004F15F0">
          <w:rPr>
            <w:noProof/>
            <w:webHidden/>
          </w:rPr>
          <w:instrText xml:space="preserve"> PAGEREF _Toc518474550 \h </w:instrText>
        </w:r>
        <w:r w:rsidR="004F15F0">
          <w:rPr>
            <w:noProof/>
            <w:webHidden/>
          </w:rPr>
        </w:r>
        <w:r w:rsidR="004F15F0">
          <w:rPr>
            <w:noProof/>
            <w:webHidden/>
          </w:rPr>
          <w:fldChar w:fldCharType="separate"/>
        </w:r>
        <w:r w:rsidR="004F15F0">
          <w:rPr>
            <w:noProof/>
            <w:webHidden/>
          </w:rPr>
          <w:t>62</w:t>
        </w:r>
        <w:r w:rsidR="004F15F0">
          <w:rPr>
            <w:noProof/>
            <w:webHidden/>
          </w:rPr>
          <w:fldChar w:fldCharType="end"/>
        </w:r>
      </w:hyperlink>
    </w:p>
    <w:p w14:paraId="26828AD8" w14:textId="7CB4A9B9" w:rsidR="004F15F0" w:rsidRDefault="00A3404B">
      <w:pPr>
        <w:pStyle w:val="30"/>
        <w:tabs>
          <w:tab w:val="right" w:leader="dot" w:pos="9060"/>
        </w:tabs>
        <w:ind w:left="960"/>
        <w:rPr>
          <w:rFonts w:asciiTheme="minorHAnsi" w:eastAsiaTheme="minorEastAsia" w:hAnsiTheme="minorHAnsi" w:cstheme="minorBidi"/>
          <w:noProof/>
          <w:szCs w:val="24"/>
          <w:lang w:eastAsia="zh-CN" w:bidi="ar-SA"/>
        </w:rPr>
      </w:pPr>
      <w:hyperlink w:anchor="_Toc518474551" w:history="1">
        <w:r w:rsidR="004F15F0" w:rsidRPr="0039509B">
          <w:rPr>
            <w:rStyle w:val="afc"/>
            <w:noProof/>
            <w:lang w:eastAsia="zh-CN"/>
          </w:rPr>
          <w:t>3.6.3  WSN</w:t>
        </w:r>
        <w:r w:rsidR="004F15F0" w:rsidRPr="0039509B">
          <w:rPr>
            <w:rStyle w:val="afc"/>
            <w:rFonts w:hint="eastAsia"/>
            <w:noProof/>
            <w:lang w:eastAsia="zh-CN"/>
          </w:rPr>
          <w:t>节点和手机之间的接口</w:t>
        </w:r>
        <w:r w:rsidR="004F15F0">
          <w:rPr>
            <w:noProof/>
            <w:webHidden/>
          </w:rPr>
          <w:tab/>
        </w:r>
        <w:r w:rsidR="004F15F0">
          <w:rPr>
            <w:noProof/>
            <w:webHidden/>
          </w:rPr>
          <w:fldChar w:fldCharType="begin"/>
        </w:r>
        <w:r w:rsidR="004F15F0">
          <w:rPr>
            <w:noProof/>
            <w:webHidden/>
          </w:rPr>
          <w:instrText xml:space="preserve"> PAGEREF _Toc518474551 \h </w:instrText>
        </w:r>
        <w:r w:rsidR="004F15F0">
          <w:rPr>
            <w:noProof/>
            <w:webHidden/>
          </w:rPr>
        </w:r>
        <w:r w:rsidR="004F15F0">
          <w:rPr>
            <w:noProof/>
            <w:webHidden/>
          </w:rPr>
          <w:fldChar w:fldCharType="separate"/>
        </w:r>
        <w:r w:rsidR="004F15F0">
          <w:rPr>
            <w:noProof/>
            <w:webHidden/>
          </w:rPr>
          <w:t>63</w:t>
        </w:r>
        <w:r w:rsidR="004F15F0">
          <w:rPr>
            <w:noProof/>
            <w:webHidden/>
          </w:rPr>
          <w:fldChar w:fldCharType="end"/>
        </w:r>
      </w:hyperlink>
    </w:p>
    <w:p w14:paraId="79155236" w14:textId="3CAF06A1" w:rsidR="004F15F0" w:rsidRDefault="00A3404B">
      <w:pPr>
        <w:pStyle w:val="20"/>
        <w:tabs>
          <w:tab w:val="right" w:leader="dot" w:pos="9060"/>
        </w:tabs>
        <w:ind w:left="480"/>
        <w:rPr>
          <w:rFonts w:asciiTheme="minorHAnsi" w:eastAsiaTheme="minorEastAsia" w:hAnsiTheme="minorHAnsi" w:cstheme="minorBidi"/>
          <w:noProof/>
          <w:szCs w:val="24"/>
          <w:lang w:eastAsia="zh-CN" w:bidi="ar-SA"/>
        </w:rPr>
      </w:pPr>
      <w:hyperlink w:anchor="_Toc518474552" w:history="1">
        <w:r w:rsidR="004F15F0" w:rsidRPr="0039509B">
          <w:rPr>
            <w:rStyle w:val="afc"/>
            <w:noProof/>
            <w:lang w:eastAsia="zh-CN"/>
          </w:rPr>
          <w:t xml:space="preserve">3.7  </w:t>
        </w:r>
        <w:r w:rsidR="004F15F0" w:rsidRPr="0039509B">
          <w:rPr>
            <w:rStyle w:val="afc"/>
            <w:rFonts w:hint="eastAsia"/>
            <w:noProof/>
            <w:lang w:eastAsia="zh-CN"/>
          </w:rPr>
          <w:t>本章小结</w:t>
        </w:r>
        <w:r w:rsidR="004F15F0">
          <w:rPr>
            <w:noProof/>
            <w:webHidden/>
          </w:rPr>
          <w:tab/>
        </w:r>
        <w:r w:rsidR="004F15F0">
          <w:rPr>
            <w:noProof/>
            <w:webHidden/>
          </w:rPr>
          <w:fldChar w:fldCharType="begin"/>
        </w:r>
        <w:r w:rsidR="004F15F0">
          <w:rPr>
            <w:noProof/>
            <w:webHidden/>
          </w:rPr>
          <w:instrText xml:space="preserve"> PAGEREF _Toc518474552 \h </w:instrText>
        </w:r>
        <w:r w:rsidR="004F15F0">
          <w:rPr>
            <w:noProof/>
            <w:webHidden/>
          </w:rPr>
        </w:r>
        <w:r w:rsidR="004F15F0">
          <w:rPr>
            <w:noProof/>
            <w:webHidden/>
          </w:rPr>
          <w:fldChar w:fldCharType="separate"/>
        </w:r>
        <w:r w:rsidR="004F15F0">
          <w:rPr>
            <w:noProof/>
            <w:webHidden/>
          </w:rPr>
          <w:t>63</w:t>
        </w:r>
        <w:r w:rsidR="004F15F0">
          <w:rPr>
            <w:noProof/>
            <w:webHidden/>
          </w:rPr>
          <w:fldChar w:fldCharType="end"/>
        </w:r>
      </w:hyperlink>
    </w:p>
    <w:p w14:paraId="41FFE857" w14:textId="551C53CF" w:rsidR="004F15F0" w:rsidRDefault="00A3404B">
      <w:pPr>
        <w:pStyle w:val="10"/>
        <w:rPr>
          <w:rFonts w:asciiTheme="minorHAnsi" w:eastAsiaTheme="minorEastAsia" w:hAnsiTheme="minorHAnsi" w:cstheme="minorBidi"/>
          <w:noProof/>
          <w:szCs w:val="24"/>
          <w:lang w:bidi="ar-SA"/>
        </w:rPr>
      </w:pPr>
      <w:hyperlink w:anchor="_Toc518474553" w:history="1">
        <w:r w:rsidR="004F15F0" w:rsidRPr="0039509B">
          <w:rPr>
            <w:rStyle w:val="afc"/>
            <w:noProof/>
          </w:rPr>
          <w:t xml:space="preserve">4  </w:t>
        </w:r>
        <w:r w:rsidR="004F15F0" w:rsidRPr="0039509B">
          <w:rPr>
            <w:rStyle w:val="afc"/>
            <w:rFonts w:hint="eastAsia"/>
            <w:noProof/>
          </w:rPr>
          <w:t>无线网状网络中基于缓存列表的快速切换机制</w:t>
        </w:r>
        <w:r w:rsidR="004F15F0">
          <w:rPr>
            <w:noProof/>
            <w:webHidden/>
          </w:rPr>
          <w:tab/>
        </w:r>
        <w:r w:rsidR="004F15F0">
          <w:rPr>
            <w:noProof/>
            <w:webHidden/>
          </w:rPr>
          <w:fldChar w:fldCharType="begin"/>
        </w:r>
        <w:r w:rsidR="004F15F0">
          <w:rPr>
            <w:noProof/>
            <w:webHidden/>
          </w:rPr>
          <w:instrText xml:space="preserve"> PAGEREF _Toc518474553 \h </w:instrText>
        </w:r>
        <w:r w:rsidR="004F15F0">
          <w:rPr>
            <w:noProof/>
            <w:webHidden/>
          </w:rPr>
        </w:r>
        <w:r w:rsidR="004F15F0">
          <w:rPr>
            <w:noProof/>
            <w:webHidden/>
          </w:rPr>
          <w:fldChar w:fldCharType="separate"/>
        </w:r>
        <w:r w:rsidR="004F15F0">
          <w:rPr>
            <w:noProof/>
            <w:webHidden/>
          </w:rPr>
          <w:t>64</w:t>
        </w:r>
        <w:r w:rsidR="004F15F0">
          <w:rPr>
            <w:noProof/>
            <w:webHidden/>
          </w:rPr>
          <w:fldChar w:fldCharType="end"/>
        </w:r>
      </w:hyperlink>
    </w:p>
    <w:p w14:paraId="11811BDD" w14:textId="173883EC" w:rsidR="004F15F0" w:rsidRDefault="00A3404B">
      <w:pPr>
        <w:pStyle w:val="20"/>
        <w:tabs>
          <w:tab w:val="right" w:leader="dot" w:pos="9060"/>
        </w:tabs>
        <w:ind w:left="480"/>
        <w:rPr>
          <w:rFonts w:asciiTheme="minorHAnsi" w:eastAsiaTheme="minorEastAsia" w:hAnsiTheme="minorHAnsi" w:cstheme="minorBidi"/>
          <w:noProof/>
          <w:szCs w:val="24"/>
          <w:lang w:eastAsia="zh-CN" w:bidi="ar-SA"/>
        </w:rPr>
      </w:pPr>
      <w:hyperlink w:anchor="_Toc518474554" w:history="1">
        <w:r w:rsidR="004F15F0" w:rsidRPr="0039509B">
          <w:rPr>
            <w:rStyle w:val="afc"/>
            <w:noProof/>
            <w:lang w:eastAsia="zh-CN"/>
          </w:rPr>
          <w:t xml:space="preserve">4.1  </w:t>
        </w:r>
        <w:r w:rsidR="004F15F0" w:rsidRPr="0039509B">
          <w:rPr>
            <w:rStyle w:val="afc"/>
            <w:rFonts w:hint="eastAsia"/>
            <w:noProof/>
            <w:lang w:eastAsia="zh-CN"/>
          </w:rPr>
          <w:t>引言</w:t>
        </w:r>
        <w:r w:rsidR="004F15F0">
          <w:rPr>
            <w:noProof/>
            <w:webHidden/>
          </w:rPr>
          <w:tab/>
        </w:r>
        <w:r w:rsidR="004F15F0">
          <w:rPr>
            <w:noProof/>
            <w:webHidden/>
          </w:rPr>
          <w:fldChar w:fldCharType="begin"/>
        </w:r>
        <w:r w:rsidR="004F15F0">
          <w:rPr>
            <w:noProof/>
            <w:webHidden/>
          </w:rPr>
          <w:instrText xml:space="preserve"> PAGEREF _Toc518474554 \h </w:instrText>
        </w:r>
        <w:r w:rsidR="004F15F0">
          <w:rPr>
            <w:noProof/>
            <w:webHidden/>
          </w:rPr>
        </w:r>
        <w:r w:rsidR="004F15F0">
          <w:rPr>
            <w:noProof/>
            <w:webHidden/>
          </w:rPr>
          <w:fldChar w:fldCharType="separate"/>
        </w:r>
        <w:r w:rsidR="004F15F0">
          <w:rPr>
            <w:noProof/>
            <w:webHidden/>
          </w:rPr>
          <w:t>64</w:t>
        </w:r>
        <w:r w:rsidR="004F15F0">
          <w:rPr>
            <w:noProof/>
            <w:webHidden/>
          </w:rPr>
          <w:fldChar w:fldCharType="end"/>
        </w:r>
      </w:hyperlink>
    </w:p>
    <w:p w14:paraId="2116A0FD" w14:textId="33BF00CA" w:rsidR="004F15F0" w:rsidRDefault="00A3404B">
      <w:pPr>
        <w:pStyle w:val="20"/>
        <w:tabs>
          <w:tab w:val="right" w:leader="dot" w:pos="9060"/>
        </w:tabs>
        <w:ind w:left="480"/>
        <w:rPr>
          <w:rFonts w:asciiTheme="minorHAnsi" w:eastAsiaTheme="minorEastAsia" w:hAnsiTheme="minorHAnsi" w:cstheme="minorBidi"/>
          <w:noProof/>
          <w:szCs w:val="24"/>
          <w:lang w:eastAsia="zh-CN" w:bidi="ar-SA"/>
        </w:rPr>
      </w:pPr>
      <w:hyperlink w:anchor="_Toc518474555" w:history="1">
        <w:r w:rsidR="004F15F0" w:rsidRPr="0039509B">
          <w:rPr>
            <w:rStyle w:val="afc"/>
            <w:noProof/>
            <w:lang w:eastAsia="zh-CN"/>
          </w:rPr>
          <w:t xml:space="preserve">4.2  </w:t>
        </w:r>
        <w:r w:rsidR="004F15F0" w:rsidRPr="0039509B">
          <w:rPr>
            <w:rStyle w:val="afc"/>
            <w:rFonts w:hint="eastAsia"/>
            <w:noProof/>
            <w:lang w:eastAsia="zh-CN"/>
          </w:rPr>
          <w:t>无线网络中的</w:t>
        </w:r>
        <w:r w:rsidR="004F15F0" w:rsidRPr="0039509B">
          <w:rPr>
            <w:rStyle w:val="afc"/>
            <w:noProof/>
            <w:lang w:eastAsia="zh-CN"/>
          </w:rPr>
          <w:t>Handoff</w:t>
        </w:r>
        <w:r w:rsidR="004F15F0" w:rsidRPr="0039509B">
          <w:rPr>
            <w:rStyle w:val="afc"/>
            <w:rFonts w:hint="eastAsia"/>
            <w:noProof/>
            <w:lang w:eastAsia="zh-CN"/>
          </w:rPr>
          <w:t>分析</w:t>
        </w:r>
        <w:r w:rsidR="004F15F0">
          <w:rPr>
            <w:noProof/>
            <w:webHidden/>
          </w:rPr>
          <w:tab/>
        </w:r>
        <w:r w:rsidR="004F15F0">
          <w:rPr>
            <w:noProof/>
            <w:webHidden/>
          </w:rPr>
          <w:fldChar w:fldCharType="begin"/>
        </w:r>
        <w:r w:rsidR="004F15F0">
          <w:rPr>
            <w:noProof/>
            <w:webHidden/>
          </w:rPr>
          <w:instrText xml:space="preserve"> PAGEREF _Toc518474555 \h </w:instrText>
        </w:r>
        <w:r w:rsidR="004F15F0">
          <w:rPr>
            <w:noProof/>
            <w:webHidden/>
          </w:rPr>
        </w:r>
        <w:r w:rsidR="004F15F0">
          <w:rPr>
            <w:noProof/>
            <w:webHidden/>
          </w:rPr>
          <w:fldChar w:fldCharType="separate"/>
        </w:r>
        <w:r w:rsidR="004F15F0">
          <w:rPr>
            <w:noProof/>
            <w:webHidden/>
          </w:rPr>
          <w:t>66</w:t>
        </w:r>
        <w:r w:rsidR="004F15F0">
          <w:rPr>
            <w:noProof/>
            <w:webHidden/>
          </w:rPr>
          <w:fldChar w:fldCharType="end"/>
        </w:r>
      </w:hyperlink>
    </w:p>
    <w:p w14:paraId="7C2ACA1F" w14:textId="004457DB" w:rsidR="004F15F0" w:rsidRDefault="00A3404B">
      <w:pPr>
        <w:pStyle w:val="30"/>
        <w:tabs>
          <w:tab w:val="right" w:leader="dot" w:pos="9060"/>
        </w:tabs>
        <w:ind w:left="960"/>
        <w:rPr>
          <w:rFonts w:asciiTheme="minorHAnsi" w:eastAsiaTheme="minorEastAsia" w:hAnsiTheme="minorHAnsi" w:cstheme="minorBidi"/>
          <w:noProof/>
          <w:szCs w:val="24"/>
          <w:lang w:eastAsia="zh-CN" w:bidi="ar-SA"/>
        </w:rPr>
      </w:pPr>
      <w:hyperlink w:anchor="_Toc518474556" w:history="1">
        <w:r w:rsidR="004F15F0" w:rsidRPr="0039509B">
          <w:rPr>
            <w:rStyle w:val="afc"/>
            <w:noProof/>
            <w:lang w:eastAsia="zh-CN"/>
          </w:rPr>
          <w:t>4.4.1  WMN</w:t>
        </w:r>
        <w:r w:rsidR="004F15F0" w:rsidRPr="0039509B">
          <w:rPr>
            <w:rStyle w:val="afc"/>
            <w:rFonts w:hint="eastAsia"/>
            <w:noProof/>
            <w:lang w:eastAsia="zh-CN"/>
          </w:rPr>
          <w:t>中的</w:t>
        </w:r>
        <w:r w:rsidR="004F15F0" w:rsidRPr="0039509B">
          <w:rPr>
            <w:rStyle w:val="afc"/>
            <w:noProof/>
            <w:lang w:eastAsia="zh-CN"/>
          </w:rPr>
          <w:t>Handoff</w:t>
        </w:r>
        <w:r w:rsidR="004F15F0" w:rsidRPr="0039509B">
          <w:rPr>
            <w:rStyle w:val="afc"/>
            <w:rFonts w:hint="eastAsia"/>
            <w:noProof/>
            <w:lang w:eastAsia="zh-CN"/>
          </w:rPr>
          <w:t>阶段</w:t>
        </w:r>
        <w:r w:rsidR="004F15F0">
          <w:rPr>
            <w:noProof/>
            <w:webHidden/>
          </w:rPr>
          <w:tab/>
        </w:r>
        <w:r w:rsidR="004F15F0">
          <w:rPr>
            <w:noProof/>
            <w:webHidden/>
          </w:rPr>
          <w:fldChar w:fldCharType="begin"/>
        </w:r>
        <w:r w:rsidR="004F15F0">
          <w:rPr>
            <w:noProof/>
            <w:webHidden/>
          </w:rPr>
          <w:instrText xml:space="preserve"> PAGEREF _Toc518474556 \h </w:instrText>
        </w:r>
        <w:r w:rsidR="004F15F0">
          <w:rPr>
            <w:noProof/>
            <w:webHidden/>
          </w:rPr>
        </w:r>
        <w:r w:rsidR="004F15F0">
          <w:rPr>
            <w:noProof/>
            <w:webHidden/>
          </w:rPr>
          <w:fldChar w:fldCharType="separate"/>
        </w:r>
        <w:r w:rsidR="004F15F0">
          <w:rPr>
            <w:noProof/>
            <w:webHidden/>
          </w:rPr>
          <w:t>66</w:t>
        </w:r>
        <w:r w:rsidR="004F15F0">
          <w:rPr>
            <w:noProof/>
            <w:webHidden/>
          </w:rPr>
          <w:fldChar w:fldCharType="end"/>
        </w:r>
      </w:hyperlink>
    </w:p>
    <w:p w14:paraId="1098FAA8" w14:textId="59B7ABAF" w:rsidR="004F15F0" w:rsidRDefault="00A3404B">
      <w:pPr>
        <w:pStyle w:val="30"/>
        <w:tabs>
          <w:tab w:val="right" w:leader="dot" w:pos="9060"/>
        </w:tabs>
        <w:ind w:left="960"/>
        <w:rPr>
          <w:rFonts w:asciiTheme="minorHAnsi" w:eastAsiaTheme="minorEastAsia" w:hAnsiTheme="minorHAnsi" w:cstheme="minorBidi"/>
          <w:noProof/>
          <w:szCs w:val="24"/>
          <w:lang w:eastAsia="zh-CN" w:bidi="ar-SA"/>
        </w:rPr>
      </w:pPr>
      <w:hyperlink w:anchor="_Toc518474557" w:history="1">
        <w:r w:rsidR="004F15F0" w:rsidRPr="0039509B">
          <w:rPr>
            <w:rStyle w:val="afc"/>
            <w:noProof/>
            <w:lang w:eastAsia="zh-CN"/>
          </w:rPr>
          <w:t>4.4.2</w:t>
        </w:r>
        <w:r w:rsidR="004F15F0" w:rsidRPr="0039509B">
          <w:rPr>
            <w:rStyle w:val="afc"/>
            <w:rFonts w:hint="eastAsia"/>
            <w:noProof/>
            <w:lang w:eastAsia="zh-CN"/>
          </w:rPr>
          <w:t>切换的触发原则</w:t>
        </w:r>
        <w:r w:rsidR="004F15F0">
          <w:rPr>
            <w:noProof/>
            <w:webHidden/>
          </w:rPr>
          <w:tab/>
        </w:r>
        <w:r w:rsidR="004F15F0">
          <w:rPr>
            <w:noProof/>
            <w:webHidden/>
          </w:rPr>
          <w:fldChar w:fldCharType="begin"/>
        </w:r>
        <w:r w:rsidR="004F15F0">
          <w:rPr>
            <w:noProof/>
            <w:webHidden/>
          </w:rPr>
          <w:instrText xml:space="preserve"> PAGEREF _Toc518474557 \h </w:instrText>
        </w:r>
        <w:r w:rsidR="004F15F0">
          <w:rPr>
            <w:noProof/>
            <w:webHidden/>
          </w:rPr>
        </w:r>
        <w:r w:rsidR="004F15F0">
          <w:rPr>
            <w:noProof/>
            <w:webHidden/>
          </w:rPr>
          <w:fldChar w:fldCharType="separate"/>
        </w:r>
        <w:r w:rsidR="004F15F0">
          <w:rPr>
            <w:noProof/>
            <w:webHidden/>
          </w:rPr>
          <w:t>67</w:t>
        </w:r>
        <w:r w:rsidR="004F15F0">
          <w:rPr>
            <w:noProof/>
            <w:webHidden/>
          </w:rPr>
          <w:fldChar w:fldCharType="end"/>
        </w:r>
      </w:hyperlink>
    </w:p>
    <w:p w14:paraId="57D4A804" w14:textId="3C942AE3" w:rsidR="004F15F0" w:rsidRDefault="00A3404B">
      <w:pPr>
        <w:pStyle w:val="20"/>
        <w:tabs>
          <w:tab w:val="right" w:leader="dot" w:pos="9060"/>
        </w:tabs>
        <w:ind w:left="480"/>
        <w:rPr>
          <w:rFonts w:asciiTheme="minorHAnsi" w:eastAsiaTheme="minorEastAsia" w:hAnsiTheme="minorHAnsi" w:cstheme="minorBidi"/>
          <w:noProof/>
          <w:szCs w:val="24"/>
          <w:lang w:eastAsia="zh-CN" w:bidi="ar-SA"/>
        </w:rPr>
      </w:pPr>
      <w:hyperlink w:anchor="_Toc518474558" w:history="1">
        <w:r w:rsidR="004F15F0" w:rsidRPr="0039509B">
          <w:rPr>
            <w:rStyle w:val="afc"/>
            <w:noProof/>
            <w:lang w:eastAsia="zh-CN"/>
          </w:rPr>
          <w:t xml:space="preserve">4.3  </w:t>
        </w:r>
        <w:r w:rsidR="004F15F0" w:rsidRPr="0039509B">
          <w:rPr>
            <w:rStyle w:val="afc"/>
            <w:rFonts w:hint="eastAsia"/>
            <w:noProof/>
            <w:lang w:eastAsia="zh-CN"/>
          </w:rPr>
          <w:t>无线</w:t>
        </w:r>
        <w:r w:rsidR="004F15F0" w:rsidRPr="0039509B">
          <w:rPr>
            <w:rStyle w:val="afc"/>
            <w:noProof/>
            <w:lang w:eastAsia="zh-CN"/>
          </w:rPr>
          <w:t>mesh</w:t>
        </w:r>
        <w:r w:rsidR="004F15F0" w:rsidRPr="0039509B">
          <w:rPr>
            <w:rStyle w:val="afc"/>
            <w:rFonts w:hint="eastAsia"/>
            <w:noProof/>
            <w:lang w:eastAsia="zh-CN"/>
          </w:rPr>
          <w:t>网络中基于缓存的快速切换机制</w:t>
        </w:r>
        <w:r w:rsidR="004F15F0">
          <w:rPr>
            <w:noProof/>
            <w:webHidden/>
          </w:rPr>
          <w:tab/>
        </w:r>
        <w:r w:rsidR="004F15F0">
          <w:rPr>
            <w:noProof/>
            <w:webHidden/>
          </w:rPr>
          <w:fldChar w:fldCharType="begin"/>
        </w:r>
        <w:r w:rsidR="004F15F0">
          <w:rPr>
            <w:noProof/>
            <w:webHidden/>
          </w:rPr>
          <w:instrText xml:space="preserve"> PAGEREF _Toc518474558 \h </w:instrText>
        </w:r>
        <w:r w:rsidR="004F15F0">
          <w:rPr>
            <w:noProof/>
            <w:webHidden/>
          </w:rPr>
        </w:r>
        <w:r w:rsidR="004F15F0">
          <w:rPr>
            <w:noProof/>
            <w:webHidden/>
          </w:rPr>
          <w:fldChar w:fldCharType="separate"/>
        </w:r>
        <w:r w:rsidR="004F15F0">
          <w:rPr>
            <w:noProof/>
            <w:webHidden/>
          </w:rPr>
          <w:t>68</w:t>
        </w:r>
        <w:r w:rsidR="004F15F0">
          <w:rPr>
            <w:noProof/>
            <w:webHidden/>
          </w:rPr>
          <w:fldChar w:fldCharType="end"/>
        </w:r>
      </w:hyperlink>
    </w:p>
    <w:p w14:paraId="143E8902" w14:textId="2982F736" w:rsidR="004F15F0" w:rsidRDefault="00A3404B">
      <w:pPr>
        <w:pStyle w:val="30"/>
        <w:tabs>
          <w:tab w:val="right" w:leader="dot" w:pos="9060"/>
        </w:tabs>
        <w:ind w:left="960"/>
        <w:rPr>
          <w:rFonts w:asciiTheme="minorHAnsi" w:eastAsiaTheme="minorEastAsia" w:hAnsiTheme="minorHAnsi" w:cstheme="minorBidi"/>
          <w:noProof/>
          <w:szCs w:val="24"/>
          <w:lang w:eastAsia="zh-CN" w:bidi="ar-SA"/>
        </w:rPr>
      </w:pPr>
      <w:hyperlink w:anchor="_Toc518474559" w:history="1">
        <w:r w:rsidR="004F15F0" w:rsidRPr="0039509B">
          <w:rPr>
            <w:rStyle w:val="afc"/>
            <w:noProof/>
            <w:lang w:eastAsia="zh-CN"/>
          </w:rPr>
          <w:t>4.3.1 CLH</w:t>
        </w:r>
        <w:r w:rsidR="004F15F0" w:rsidRPr="0039509B">
          <w:rPr>
            <w:rStyle w:val="afc"/>
            <w:rFonts w:hint="eastAsia"/>
            <w:noProof/>
            <w:lang w:eastAsia="zh-CN"/>
          </w:rPr>
          <w:t>的快速切换过程</w:t>
        </w:r>
        <w:r w:rsidR="004F15F0">
          <w:rPr>
            <w:noProof/>
            <w:webHidden/>
          </w:rPr>
          <w:tab/>
        </w:r>
        <w:r w:rsidR="004F15F0">
          <w:rPr>
            <w:noProof/>
            <w:webHidden/>
          </w:rPr>
          <w:fldChar w:fldCharType="begin"/>
        </w:r>
        <w:r w:rsidR="004F15F0">
          <w:rPr>
            <w:noProof/>
            <w:webHidden/>
          </w:rPr>
          <w:instrText xml:space="preserve"> PAGEREF _Toc518474559 \h </w:instrText>
        </w:r>
        <w:r w:rsidR="004F15F0">
          <w:rPr>
            <w:noProof/>
            <w:webHidden/>
          </w:rPr>
        </w:r>
        <w:r w:rsidR="004F15F0">
          <w:rPr>
            <w:noProof/>
            <w:webHidden/>
          </w:rPr>
          <w:fldChar w:fldCharType="separate"/>
        </w:r>
        <w:r w:rsidR="004F15F0">
          <w:rPr>
            <w:noProof/>
            <w:webHidden/>
          </w:rPr>
          <w:t>71</w:t>
        </w:r>
        <w:r w:rsidR="004F15F0">
          <w:rPr>
            <w:noProof/>
            <w:webHidden/>
          </w:rPr>
          <w:fldChar w:fldCharType="end"/>
        </w:r>
      </w:hyperlink>
    </w:p>
    <w:p w14:paraId="3E1AC640" w14:textId="32E8DF5B" w:rsidR="004F15F0" w:rsidRDefault="00A3404B">
      <w:pPr>
        <w:pStyle w:val="20"/>
        <w:tabs>
          <w:tab w:val="right" w:leader="dot" w:pos="9060"/>
        </w:tabs>
        <w:ind w:left="480"/>
        <w:rPr>
          <w:rFonts w:asciiTheme="minorHAnsi" w:eastAsiaTheme="minorEastAsia" w:hAnsiTheme="minorHAnsi" w:cstheme="minorBidi"/>
          <w:noProof/>
          <w:szCs w:val="24"/>
          <w:lang w:eastAsia="zh-CN" w:bidi="ar-SA"/>
        </w:rPr>
      </w:pPr>
      <w:hyperlink w:anchor="_Toc518474560" w:history="1">
        <w:r w:rsidR="004F15F0" w:rsidRPr="0039509B">
          <w:rPr>
            <w:rStyle w:val="afc"/>
            <w:noProof/>
            <w:lang w:eastAsia="zh-CN"/>
          </w:rPr>
          <w:t xml:space="preserve">4.4  </w:t>
        </w:r>
        <w:r w:rsidR="004F15F0" w:rsidRPr="0039509B">
          <w:rPr>
            <w:rStyle w:val="afc"/>
            <w:rFonts w:hint="eastAsia"/>
            <w:noProof/>
            <w:lang w:eastAsia="zh-CN"/>
          </w:rPr>
          <w:t>本章小结</w:t>
        </w:r>
        <w:r w:rsidR="004F15F0">
          <w:rPr>
            <w:noProof/>
            <w:webHidden/>
          </w:rPr>
          <w:tab/>
        </w:r>
        <w:r w:rsidR="004F15F0">
          <w:rPr>
            <w:noProof/>
            <w:webHidden/>
          </w:rPr>
          <w:fldChar w:fldCharType="begin"/>
        </w:r>
        <w:r w:rsidR="004F15F0">
          <w:rPr>
            <w:noProof/>
            <w:webHidden/>
          </w:rPr>
          <w:instrText xml:space="preserve"> PAGEREF _Toc518474560 \h </w:instrText>
        </w:r>
        <w:r w:rsidR="004F15F0">
          <w:rPr>
            <w:noProof/>
            <w:webHidden/>
          </w:rPr>
        </w:r>
        <w:r w:rsidR="004F15F0">
          <w:rPr>
            <w:noProof/>
            <w:webHidden/>
          </w:rPr>
          <w:fldChar w:fldCharType="separate"/>
        </w:r>
        <w:r w:rsidR="004F15F0">
          <w:rPr>
            <w:noProof/>
            <w:webHidden/>
          </w:rPr>
          <w:t>74</w:t>
        </w:r>
        <w:r w:rsidR="004F15F0">
          <w:rPr>
            <w:noProof/>
            <w:webHidden/>
          </w:rPr>
          <w:fldChar w:fldCharType="end"/>
        </w:r>
      </w:hyperlink>
    </w:p>
    <w:p w14:paraId="24346BC1" w14:textId="1096FDB0" w:rsidR="004F15F0" w:rsidRDefault="00A3404B">
      <w:pPr>
        <w:pStyle w:val="10"/>
        <w:rPr>
          <w:rFonts w:asciiTheme="minorHAnsi" w:eastAsiaTheme="minorEastAsia" w:hAnsiTheme="minorHAnsi" w:cstheme="minorBidi"/>
          <w:noProof/>
          <w:szCs w:val="24"/>
          <w:lang w:bidi="ar-SA"/>
        </w:rPr>
      </w:pPr>
      <w:hyperlink w:anchor="_Toc518474561" w:history="1">
        <w:r w:rsidR="004F15F0" w:rsidRPr="0039509B">
          <w:rPr>
            <w:rStyle w:val="afc"/>
            <w:noProof/>
          </w:rPr>
          <w:t xml:space="preserve">5  </w:t>
        </w:r>
        <w:r w:rsidR="004F15F0" w:rsidRPr="0039509B">
          <w:rPr>
            <w:rStyle w:val="afc"/>
            <w:rFonts w:hint="eastAsia"/>
            <w:noProof/>
          </w:rPr>
          <w:t>基于软件定义网络</w:t>
        </w:r>
        <w:r w:rsidR="004F15F0" w:rsidRPr="0039509B">
          <w:rPr>
            <w:rStyle w:val="afc"/>
            <w:noProof/>
          </w:rPr>
          <w:t>SDN</w:t>
        </w:r>
        <w:r w:rsidR="004F15F0" w:rsidRPr="0039509B">
          <w:rPr>
            <w:rStyle w:val="afc"/>
            <w:rFonts w:hint="eastAsia"/>
            <w:noProof/>
          </w:rPr>
          <w:t>的</w:t>
        </w:r>
        <w:r w:rsidR="004F15F0" w:rsidRPr="0039509B">
          <w:rPr>
            <w:rStyle w:val="afc"/>
            <w:noProof/>
          </w:rPr>
          <w:t>Wi-Fi</w:t>
        </w:r>
        <w:r w:rsidR="004F15F0" w:rsidRPr="0039509B">
          <w:rPr>
            <w:rStyle w:val="afc"/>
            <w:rFonts w:hint="eastAsia"/>
            <w:noProof/>
          </w:rPr>
          <w:t>负载均衡优化</w:t>
        </w:r>
        <w:r w:rsidR="004F15F0">
          <w:rPr>
            <w:noProof/>
            <w:webHidden/>
          </w:rPr>
          <w:tab/>
        </w:r>
        <w:r w:rsidR="004F15F0">
          <w:rPr>
            <w:noProof/>
            <w:webHidden/>
          </w:rPr>
          <w:fldChar w:fldCharType="begin"/>
        </w:r>
        <w:r w:rsidR="004F15F0">
          <w:rPr>
            <w:noProof/>
            <w:webHidden/>
          </w:rPr>
          <w:instrText xml:space="preserve"> PAGEREF _Toc518474561 \h </w:instrText>
        </w:r>
        <w:r w:rsidR="004F15F0">
          <w:rPr>
            <w:noProof/>
            <w:webHidden/>
          </w:rPr>
        </w:r>
        <w:r w:rsidR="004F15F0">
          <w:rPr>
            <w:noProof/>
            <w:webHidden/>
          </w:rPr>
          <w:fldChar w:fldCharType="separate"/>
        </w:r>
        <w:r w:rsidR="004F15F0">
          <w:rPr>
            <w:noProof/>
            <w:webHidden/>
          </w:rPr>
          <w:t>76</w:t>
        </w:r>
        <w:r w:rsidR="004F15F0">
          <w:rPr>
            <w:noProof/>
            <w:webHidden/>
          </w:rPr>
          <w:fldChar w:fldCharType="end"/>
        </w:r>
      </w:hyperlink>
    </w:p>
    <w:p w14:paraId="0A16912D" w14:textId="5F60C614" w:rsidR="004F15F0" w:rsidRDefault="00A3404B">
      <w:pPr>
        <w:pStyle w:val="20"/>
        <w:tabs>
          <w:tab w:val="right" w:leader="dot" w:pos="9060"/>
        </w:tabs>
        <w:ind w:left="480"/>
        <w:rPr>
          <w:rFonts w:asciiTheme="minorHAnsi" w:eastAsiaTheme="minorEastAsia" w:hAnsiTheme="minorHAnsi" w:cstheme="minorBidi"/>
          <w:noProof/>
          <w:szCs w:val="24"/>
          <w:lang w:eastAsia="zh-CN" w:bidi="ar-SA"/>
        </w:rPr>
      </w:pPr>
      <w:hyperlink w:anchor="_Toc518474562" w:history="1">
        <w:r w:rsidR="004F15F0" w:rsidRPr="0039509B">
          <w:rPr>
            <w:rStyle w:val="afc"/>
            <w:noProof/>
            <w:lang w:eastAsia="zh-CN"/>
          </w:rPr>
          <w:t xml:space="preserve">5.1  </w:t>
        </w:r>
        <w:r w:rsidR="004F15F0" w:rsidRPr="0039509B">
          <w:rPr>
            <w:rStyle w:val="afc"/>
            <w:rFonts w:hint="eastAsia"/>
            <w:noProof/>
            <w:lang w:eastAsia="zh-CN"/>
          </w:rPr>
          <w:t>前言</w:t>
        </w:r>
        <w:r w:rsidR="004F15F0">
          <w:rPr>
            <w:noProof/>
            <w:webHidden/>
          </w:rPr>
          <w:tab/>
        </w:r>
        <w:r w:rsidR="004F15F0">
          <w:rPr>
            <w:noProof/>
            <w:webHidden/>
          </w:rPr>
          <w:fldChar w:fldCharType="begin"/>
        </w:r>
        <w:r w:rsidR="004F15F0">
          <w:rPr>
            <w:noProof/>
            <w:webHidden/>
          </w:rPr>
          <w:instrText xml:space="preserve"> PAGEREF _Toc518474562 \h </w:instrText>
        </w:r>
        <w:r w:rsidR="004F15F0">
          <w:rPr>
            <w:noProof/>
            <w:webHidden/>
          </w:rPr>
        </w:r>
        <w:r w:rsidR="004F15F0">
          <w:rPr>
            <w:noProof/>
            <w:webHidden/>
          </w:rPr>
          <w:fldChar w:fldCharType="separate"/>
        </w:r>
        <w:r w:rsidR="004F15F0">
          <w:rPr>
            <w:noProof/>
            <w:webHidden/>
          </w:rPr>
          <w:t>76</w:t>
        </w:r>
        <w:r w:rsidR="004F15F0">
          <w:rPr>
            <w:noProof/>
            <w:webHidden/>
          </w:rPr>
          <w:fldChar w:fldCharType="end"/>
        </w:r>
      </w:hyperlink>
    </w:p>
    <w:p w14:paraId="1ECC1875" w14:textId="2E1FEF24" w:rsidR="004F15F0" w:rsidRDefault="00A3404B">
      <w:pPr>
        <w:pStyle w:val="20"/>
        <w:tabs>
          <w:tab w:val="right" w:leader="dot" w:pos="9060"/>
        </w:tabs>
        <w:ind w:left="480"/>
        <w:rPr>
          <w:rFonts w:asciiTheme="minorHAnsi" w:eastAsiaTheme="minorEastAsia" w:hAnsiTheme="minorHAnsi" w:cstheme="minorBidi"/>
          <w:noProof/>
          <w:szCs w:val="24"/>
          <w:lang w:eastAsia="zh-CN" w:bidi="ar-SA"/>
        </w:rPr>
      </w:pPr>
      <w:hyperlink w:anchor="_Toc518474563" w:history="1">
        <w:r w:rsidR="004F15F0" w:rsidRPr="0039509B">
          <w:rPr>
            <w:rStyle w:val="afc"/>
            <w:noProof/>
            <w:lang w:eastAsia="zh-CN"/>
          </w:rPr>
          <w:t xml:space="preserve">5.2  </w:t>
        </w:r>
        <w:r w:rsidR="004F15F0" w:rsidRPr="0039509B">
          <w:rPr>
            <w:rStyle w:val="afc"/>
            <w:rFonts w:hint="eastAsia"/>
            <w:noProof/>
            <w:lang w:eastAsia="zh-CN"/>
          </w:rPr>
          <w:t>国内外研究现状</w:t>
        </w:r>
        <w:r w:rsidR="004F15F0">
          <w:rPr>
            <w:noProof/>
            <w:webHidden/>
          </w:rPr>
          <w:tab/>
        </w:r>
        <w:r w:rsidR="004F15F0">
          <w:rPr>
            <w:noProof/>
            <w:webHidden/>
          </w:rPr>
          <w:fldChar w:fldCharType="begin"/>
        </w:r>
        <w:r w:rsidR="004F15F0">
          <w:rPr>
            <w:noProof/>
            <w:webHidden/>
          </w:rPr>
          <w:instrText xml:space="preserve"> PAGEREF _Toc518474563 \h </w:instrText>
        </w:r>
        <w:r w:rsidR="004F15F0">
          <w:rPr>
            <w:noProof/>
            <w:webHidden/>
          </w:rPr>
        </w:r>
        <w:r w:rsidR="004F15F0">
          <w:rPr>
            <w:noProof/>
            <w:webHidden/>
          </w:rPr>
          <w:fldChar w:fldCharType="separate"/>
        </w:r>
        <w:r w:rsidR="004F15F0">
          <w:rPr>
            <w:noProof/>
            <w:webHidden/>
          </w:rPr>
          <w:t>78</w:t>
        </w:r>
        <w:r w:rsidR="004F15F0">
          <w:rPr>
            <w:noProof/>
            <w:webHidden/>
          </w:rPr>
          <w:fldChar w:fldCharType="end"/>
        </w:r>
      </w:hyperlink>
    </w:p>
    <w:p w14:paraId="16D30152" w14:textId="78AD9937" w:rsidR="004F15F0" w:rsidRDefault="00A3404B">
      <w:pPr>
        <w:pStyle w:val="20"/>
        <w:tabs>
          <w:tab w:val="right" w:leader="dot" w:pos="9060"/>
        </w:tabs>
        <w:ind w:left="480"/>
        <w:rPr>
          <w:rFonts w:asciiTheme="minorHAnsi" w:eastAsiaTheme="minorEastAsia" w:hAnsiTheme="minorHAnsi" w:cstheme="minorBidi"/>
          <w:noProof/>
          <w:szCs w:val="24"/>
          <w:lang w:eastAsia="zh-CN" w:bidi="ar-SA"/>
        </w:rPr>
      </w:pPr>
      <w:hyperlink w:anchor="_Toc518474564" w:history="1">
        <w:r w:rsidR="004F15F0" w:rsidRPr="0039509B">
          <w:rPr>
            <w:rStyle w:val="afc"/>
            <w:noProof/>
            <w:lang w:eastAsia="zh-CN"/>
          </w:rPr>
          <w:t xml:space="preserve">5.3  </w:t>
        </w:r>
        <w:r w:rsidR="004F15F0" w:rsidRPr="0039509B">
          <w:rPr>
            <w:rStyle w:val="afc"/>
            <w:rFonts w:hint="eastAsia"/>
            <w:noProof/>
            <w:lang w:eastAsia="zh-CN"/>
          </w:rPr>
          <w:t>负载均衡算法核心</w:t>
        </w:r>
        <w:r w:rsidR="004F15F0">
          <w:rPr>
            <w:noProof/>
            <w:webHidden/>
          </w:rPr>
          <w:tab/>
        </w:r>
        <w:r w:rsidR="004F15F0">
          <w:rPr>
            <w:noProof/>
            <w:webHidden/>
          </w:rPr>
          <w:fldChar w:fldCharType="begin"/>
        </w:r>
        <w:r w:rsidR="004F15F0">
          <w:rPr>
            <w:noProof/>
            <w:webHidden/>
          </w:rPr>
          <w:instrText xml:space="preserve"> PAGEREF _Toc518474564 \h </w:instrText>
        </w:r>
        <w:r w:rsidR="004F15F0">
          <w:rPr>
            <w:noProof/>
            <w:webHidden/>
          </w:rPr>
        </w:r>
        <w:r w:rsidR="004F15F0">
          <w:rPr>
            <w:noProof/>
            <w:webHidden/>
          </w:rPr>
          <w:fldChar w:fldCharType="separate"/>
        </w:r>
        <w:r w:rsidR="004F15F0">
          <w:rPr>
            <w:noProof/>
            <w:webHidden/>
          </w:rPr>
          <w:t>79</w:t>
        </w:r>
        <w:r w:rsidR="004F15F0">
          <w:rPr>
            <w:noProof/>
            <w:webHidden/>
          </w:rPr>
          <w:fldChar w:fldCharType="end"/>
        </w:r>
      </w:hyperlink>
    </w:p>
    <w:p w14:paraId="37E65ED6" w14:textId="745EF773" w:rsidR="004F15F0" w:rsidRDefault="00A3404B">
      <w:pPr>
        <w:pStyle w:val="30"/>
        <w:tabs>
          <w:tab w:val="right" w:leader="dot" w:pos="9060"/>
        </w:tabs>
        <w:ind w:left="960"/>
        <w:rPr>
          <w:rFonts w:asciiTheme="minorHAnsi" w:eastAsiaTheme="minorEastAsia" w:hAnsiTheme="minorHAnsi" w:cstheme="minorBidi"/>
          <w:noProof/>
          <w:szCs w:val="24"/>
          <w:lang w:eastAsia="zh-CN" w:bidi="ar-SA"/>
        </w:rPr>
      </w:pPr>
      <w:hyperlink w:anchor="_Toc518474565" w:history="1">
        <w:r w:rsidR="004F15F0" w:rsidRPr="0039509B">
          <w:rPr>
            <w:rStyle w:val="afc"/>
            <w:noProof/>
            <w:lang w:eastAsia="zh-CN"/>
          </w:rPr>
          <w:t xml:space="preserve">5.3.1  </w:t>
        </w:r>
        <w:r w:rsidR="004F15F0" w:rsidRPr="0039509B">
          <w:rPr>
            <w:rStyle w:val="afc"/>
            <w:rFonts w:hint="eastAsia"/>
            <w:noProof/>
            <w:lang w:eastAsia="zh-CN"/>
          </w:rPr>
          <w:t>网络系统描述</w:t>
        </w:r>
        <w:r w:rsidR="004F15F0">
          <w:rPr>
            <w:noProof/>
            <w:webHidden/>
          </w:rPr>
          <w:tab/>
        </w:r>
        <w:r w:rsidR="004F15F0">
          <w:rPr>
            <w:noProof/>
            <w:webHidden/>
          </w:rPr>
          <w:fldChar w:fldCharType="begin"/>
        </w:r>
        <w:r w:rsidR="004F15F0">
          <w:rPr>
            <w:noProof/>
            <w:webHidden/>
          </w:rPr>
          <w:instrText xml:space="preserve"> PAGEREF _Toc518474565 \h </w:instrText>
        </w:r>
        <w:r w:rsidR="004F15F0">
          <w:rPr>
            <w:noProof/>
            <w:webHidden/>
          </w:rPr>
        </w:r>
        <w:r w:rsidR="004F15F0">
          <w:rPr>
            <w:noProof/>
            <w:webHidden/>
          </w:rPr>
          <w:fldChar w:fldCharType="separate"/>
        </w:r>
        <w:r w:rsidR="004F15F0">
          <w:rPr>
            <w:noProof/>
            <w:webHidden/>
          </w:rPr>
          <w:t>79</w:t>
        </w:r>
        <w:r w:rsidR="004F15F0">
          <w:rPr>
            <w:noProof/>
            <w:webHidden/>
          </w:rPr>
          <w:fldChar w:fldCharType="end"/>
        </w:r>
      </w:hyperlink>
    </w:p>
    <w:p w14:paraId="1BD10C7D" w14:textId="083B295A" w:rsidR="004F15F0" w:rsidRDefault="00A3404B">
      <w:pPr>
        <w:pStyle w:val="30"/>
        <w:tabs>
          <w:tab w:val="right" w:leader="dot" w:pos="9060"/>
        </w:tabs>
        <w:ind w:left="960"/>
        <w:rPr>
          <w:rFonts w:asciiTheme="minorHAnsi" w:eastAsiaTheme="minorEastAsia" w:hAnsiTheme="minorHAnsi" w:cstheme="minorBidi"/>
          <w:noProof/>
          <w:szCs w:val="24"/>
          <w:lang w:eastAsia="zh-CN" w:bidi="ar-SA"/>
        </w:rPr>
      </w:pPr>
      <w:hyperlink w:anchor="_Toc518474566" w:history="1">
        <w:r w:rsidR="004F15F0" w:rsidRPr="0039509B">
          <w:rPr>
            <w:rStyle w:val="afc"/>
            <w:noProof/>
            <w:lang w:eastAsia="zh-CN"/>
          </w:rPr>
          <w:t xml:space="preserve">5.3.2  </w:t>
        </w:r>
        <w:r w:rsidR="004F15F0" w:rsidRPr="0039509B">
          <w:rPr>
            <w:rStyle w:val="afc"/>
            <w:rFonts w:hint="eastAsia"/>
            <w:noProof/>
            <w:lang w:eastAsia="zh-CN"/>
          </w:rPr>
          <w:t>算法原理</w:t>
        </w:r>
        <w:r w:rsidR="004F15F0">
          <w:rPr>
            <w:noProof/>
            <w:webHidden/>
          </w:rPr>
          <w:tab/>
        </w:r>
        <w:r w:rsidR="004F15F0">
          <w:rPr>
            <w:noProof/>
            <w:webHidden/>
          </w:rPr>
          <w:fldChar w:fldCharType="begin"/>
        </w:r>
        <w:r w:rsidR="004F15F0">
          <w:rPr>
            <w:noProof/>
            <w:webHidden/>
          </w:rPr>
          <w:instrText xml:space="preserve"> PAGEREF _Toc518474566 \h </w:instrText>
        </w:r>
        <w:r w:rsidR="004F15F0">
          <w:rPr>
            <w:noProof/>
            <w:webHidden/>
          </w:rPr>
        </w:r>
        <w:r w:rsidR="004F15F0">
          <w:rPr>
            <w:noProof/>
            <w:webHidden/>
          </w:rPr>
          <w:fldChar w:fldCharType="separate"/>
        </w:r>
        <w:r w:rsidR="004F15F0">
          <w:rPr>
            <w:noProof/>
            <w:webHidden/>
          </w:rPr>
          <w:t>79</w:t>
        </w:r>
        <w:r w:rsidR="004F15F0">
          <w:rPr>
            <w:noProof/>
            <w:webHidden/>
          </w:rPr>
          <w:fldChar w:fldCharType="end"/>
        </w:r>
      </w:hyperlink>
    </w:p>
    <w:p w14:paraId="3DD8DB98" w14:textId="5FB42EB5" w:rsidR="004F15F0" w:rsidRDefault="00A3404B">
      <w:pPr>
        <w:pStyle w:val="30"/>
        <w:tabs>
          <w:tab w:val="right" w:leader="dot" w:pos="9060"/>
        </w:tabs>
        <w:ind w:left="960"/>
        <w:rPr>
          <w:rFonts w:asciiTheme="minorHAnsi" w:eastAsiaTheme="minorEastAsia" w:hAnsiTheme="minorHAnsi" w:cstheme="minorBidi"/>
          <w:noProof/>
          <w:szCs w:val="24"/>
          <w:lang w:eastAsia="zh-CN" w:bidi="ar-SA"/>
        </w:rPr>
      </w:pPr>
      <w:hyperlink w:anchor="_Toc518474567" w:history="1">
        <w:r w:rsidR="004F15F0" w:rsidRPr="0039509B">
          <w:rPr>
            <w:rStyle w:val="afc"/>
            <w:noProof/>
            <w:lang w:eastAsia="zh-CN"/>
          </w:rPr>
          <w:t xml:space="preserve">5.3.3  </w:t>
        </w:r>
        <w:r w:rsidR="004F15F0" w:rsidRPr="0039509B">
          <w:rPr>
            <w:rStyle w:val="afc"/>
            <w:rFonts w:hint="eastAsia"/>
            <w:noProof/>
            <w:lang w:eastAsia="zh-CN"/>
          </w:rPr>
          <w:t>负载均衡算法分析</w:t>
        </w:r>
        <w:r w:rsidR="004F15F0">
          <w:rPr>
            <w:noProof/>
            <w:webHidden/>
          </w:rPr>
          <w:tab/>
        </w:r>
        <w:r w:rsidR="004F15F0">
          <w:rPr>
            <w:noProof/>
            <w:webHidden/>
          </w:rPr>
          <w:fldChar w:fldCharType="begin"/>
        </w:r>
        <w:r w:rsidR="004F15F0">
          <w:rPr>
            <w:noProof/>
            <w:webHidden/>
          </w:rPr>
          <w:instrText xml:space="preserve"> PAGEREF _Toc518474567 \h </w:instrText>
        </w:r>
        <w:r w:rsidR="004F15F0">
          <w:rPr>
            <w:noProof/>
            <w:webHidden/>
          </w:rPr>
        </w:r>
        <w:r w:rsidR="004F15F0">
          <w:rPr>
            <w:noProof/>
            <w:webHidden/>
          </w:rPr>
          <w:fldChar w:fldCharType="separate"/>
        </w:r>
        <w:r w:rsidR="004F15F0">
          <w:rPr>
            <w:noProof/>
            <w:webHidden/>
          </w:rPr>
          <w:t>81</w:t>
        </w:r>
        <w:r w:rsidR="004F15F0">
          <w:rPr>
            <w:noProof/>
            <w:webHidden/>
          </w:rPr>
          <w:fldChar w:fldCharType="end"/>
        </w:r>
      </w:hyperlink>
    </w:p>
    <w:p w14:paraId="436D3B4C" w14:textId="2A68BE97" w:rsidR="004F15F0" w:rsidRDefault="00A3404B">
      <w:pPr>
        <w:pStyle w:val="20"/>
        <w:tabs>
          <w:tab w:val="right" w:leader="dot" w:pos="9060"/>
        </w:tabs>
        <w:ind w:left="480"/>
        <w:rPr>
          <w:rFonts w:asciiTheme="minorHAnsi" w:eastAsiaTheme="minorEastAsia" w:hAnsiTheme="minorHAnsi" w:cstheme="minorBidi"/>
          <w:noProof/>
          <w:szCs w:val="24"/>
          <w:lang w:eastAsia="zh-CN" w:bidi="ar-SA"/>
        </w:rPr>
      </w:pPr>
      <w:hyperlink w:anchor="_Toc518474568" w:history="1">
        <w:r w:rsidR="004F15F0" w:rsidRPr="0039509B">
          <w:rPr>
            <w:rStyle w:val="afc"/>
            <w:noProof/>
            <w:lang w:eastAsia="zh-CN"/>
          </w:rPr>
          <w:t xml:space="preserve">5.4  </w:t>
        </w:r>
        <w:r w:rsidR="004F15F0" w:rsidRPr="0039509B">
          <w:rPr>
            <w:rStyle w:val="afc"/>
            <w:rFonts w:hint="eastAsia"/>
            <w:noProof/>
            <w:lang w:eastAsia="zh-CN"/>
          </w:rPr>
          <w:t>负载均衡算法在</w:t>
        </w:r>
        <w:r w:rsidR="004F15F0" w:rsidRPr="0039509B">
          <w:rPr>
            <w:rStyle w:val="afc"/>
            <w:noProof/>
            <w:lang w:eastAsia="zh-CN"/>
          </w:rPr>
          <w:t>SDN</w:t>
        </w:r>
        <w:r w:rsidR="004F15F0" w:rsidRPr="0039509B">
          <w:rPr>
            <w:rStyle w:val="afc"/>
            <w:rFonts w:hint="eastAsia"/>
            <w:noProof/>
            <w:lang w:eastAsia="zh-CN"/>
          </w:rPr>
          <w:t>网络中应用的流程图</w:t>
        </w:r>
        <w:r w:rsidR="004F15F0">
          <w:rPr>
            <w:noProof/>
            <w:webHidden/>
          </w:rPr>
          <w:tab/>
        </w:r>
        <w:r w:rsidR="004F15F0">
          <w:rPr>
            <w:noProof/>
            <w:webHidden/>
          </w:rPr>
          <w:fldChar w:fldCharType="begin"/>
        </w:r>
        <w:r w:rsidR="004F15F0">
          <w:rPr>
            <w:noProof/>
            <w:webHidden/>
          </w:rPr>
          <w:instrText xml:space="preserve"> PAGEREF _Toc518474568 \h </w:instrText>
        </w:r>
        <w:r w:rsidR="004F15F0">
          <w:rPr>
            <w:noProof/>
            <w:webHidden/>
          </w:rPr>
        </w:r>
        <w:r w:rsidR="004F15F0">
          <w:rPr>
            <w:noProof/>
            <w:webHidden/>
          </w:rPr>
          <w:fldChar w:fldCharType="separate"/>
        </w:r>
        <w:r w:rsidR="004F15F0">
          <w:rPr>
            <w:noProof/>
            <w:webHidden/>
          </w:rPr>
          <w:t>82</w:t>
        </w:r>
        <w:r w:rsidR="004F15F0">
          <w:rPr>
            <w:noProof/>
            <w:webHidden/>
          </w:rPr>
          <w:fldChar w:fldCharType="end"/>
        </w:r>
      </w:hyperlink>
    </w:p>
    <w:p w14:paraId="5088ADB9" w14:textId="57660047" w:rsidR="004F15F0" w:rsidRDefault="00A3404B">
      <w:pPr>
        <w:pStyle w:val="20"/>
        <w:tabs>
          <w:tab w:val="right" w:leader="dot" w:pos="9060"/>
        </w:tabs>
        <w:ind w:left="480"/>
        <w:rPr>
          <w:rFonts w:asciiTheme="minorHAnsi" w:eastAsiaTheme="minorEastAsia" w:hAnsiTheme="minorHAnsi" w:cstheme="minorBidi"/>
          <w:noProof/>
          <w:szCs w:val="24"/>
          <w:lang w:eastAsia="zh-CN" w:bidi="ar-SA"/>
        </w:rPr>
      </w:pPr>
      <w:hyperlink w:anchor="_Toc518474569" w:history="1">
        <w:r w:rsidR="004F15F0" w:rsidRPr="0039509B">
          <w:rPr>
            <w:rStyle w:val="afc"/>
            <w:noProof/>
            <w:lang w:eastAsia="zh-CN"/>
          </w:rPr>
          <w:t xml:space="preserve">5.5  </w:t>
        </w:r>
        <w:r w:rsidR="004F15F0" w:rsidRPr="0039509B">
          <w:rPr>
            <w:rStyle w:val="afc"/>
            <w:rFonts w:hint="eastAsia"/>
            <w:noProof/>
            <w:lang w:eastAsia="zh-CN"/>
          </w:rPr>
          <w:t>传统的算法与负载均衡算法的应用场合</w:t>
        </w:r>
        <w:r w:rsidR="004F15F0">
          <w:rPr>
            <w:noProof/>
            <w:webHidden/>
          </w:rPr>
          <w:tab/>
        </w:r>
        <w:r w:rsidR="004F15F0">
          <w:rPr>
            <w:noProof/>
            <w:webHidden/>
          </w:rPr>
          <w:fldChar w:fldCharType="begin"/>
        </w:r>
        <w:r w:rsidR="004F15F0">
          <w:rPr>
            <w:noProof/>
            <w:webHidden/>
          </w:rPr>
          <w:instrText xml:space="preserve"> PAGEREF _Toc518474569 \h </w:instrText>
        </w:r>
        <w:r w:rsidR="004F15F0">
          <w:rPr>
            <w:noProof/>
            <w:webHidden/>
          </w:rPr>
        </w:r>
        <w:r w:rsidR="004F15F0">
          <w:rPr>
            <w:noProof/>
            <w:webHidden/>
          </w:rPr>
          <w:fldChar w:fldCharType="separate"/>
        </w:r>
        <w:r w:rsidR="004F15F0">
          <w:rPr>
            <w:noProof/>
            <w:webHidden/>
          </w:rPr>
          <w:t>83</w:t>
        </w:r>
        <w:r w:rsidR="004F15F0">
          <w:rPr>
            <w:noProof/>
            <w:webHidden/>
          </w:rPr>
          <w:fldChar w:fldCharType="end"/>
        </w:r>
      </w:hyperlink>
    </w:p>
    <w:p w14:paraId="267D6741" w14:textId="0D13DACC" w:rsidR="004F15F0" w:rsidRDefault="00A3404B">
      <w:pPr>
        <w:pStyle w:val="30"/>
        <w:tabs>
          <w:tab w:val="right" w:leader="dot" w:pos="9060"/>
        </w:tabs>
        <w:ind w:left="960"/>
        <w:rPr>
          <w:rFonts w:asciiTheme="minorHAnsi" w:eastAsiaTheme="minorEastAsia" w:hAnsiTheme="minorHAnsi" w:cstheme="minorBidi"/>
          <w:noProof/>
          <w:szCs w:val="24"/>
          <w:lang w:eastAsia="zh-CN" w:bidi="ar-SA"/>
        </w:rPr>
      </w:pPr>
      <w:hyperlink w:anchor="_Toc518474570" w:history="1">
        <w:r w:rsidR="004F15F0" w:rsidRPr="0039509B">
          <w:rPr>
            <w:rStyle w:val="afc"/>
            <w:noProof/>
            <w:lang w:eastAsia="zh-CN"/>
          </w:rPr>
          <w:t xml:space="preserve">5.5.1  </w:t>
        </w:r>
        <w:r w:rsidR="004F15F0" w:rsidRPr="0039509B">
          <w:rPr>
            <w:rStyle w:val="afc"/>
            <w:rFonts w:hint="eastAsia"/>
            <w:noProof/>
            <w:lang w:eastAsia="zh-CN"/>
          </w:rPr>
          <w:t>传统算法的适用场合</w:t>
        </w:r>
        <w:r w:rsidR="004F15F0">
          <w:rPr>
            <w:noProof/>
            <w:webHidden/>
          </w:rPr>
          <w:tab/>
        </w:r>
        <w:r w:rsidR="004F15F0">
          <w:rPr>
            <w:noProof/>
            <w:webHidden/>
          </w:rPr>
          <w:fldChar w:fldCharType="begin"/>
        </w:r>
        <w:r w:rsidR="004F15F0">
          <w:rPr>
            <w:noProof/>
            <w:webHidden/>
          </w:rPr>
          <w:instrText xml:space="preserve"> PAGEREF _Toc518474570 \h </w:instrText>
        </w:r>
        <w:r w:rsidR="004F15F0">
          <w:rPr>
            <w:noProof/>
            <w:webHidden/>
          </w:rPr>
        </w:r>
        <w:r w:rsidR="004F15F0">
          <w:rPr>
            <w:noProof/>
            <w:webHidden/>
          </w:rPr>
          <w:fldChar w:fldCharType="separate"/>
        </w:r>
        <w:r w:rsidR="004F15F0">
          <w:rPr>
            <w:noProof/>
            <w:webHidden/>
          </w:rPr>
          <w:t>83</w:t>
        </w:r>
        <w:r w:rsidR="004F15F0">
          <w:rPr>
            <w:noProof/>
            <w:webHidden/>
          </w:rPr>
          <w:fldChar w:fldCharType="end"/>
        </w:r>
      </w:hyperlink>
    </w:p>
    <w:p w14:paraId="33EEE24F" w14:textId="61D93183" w:rsidR="004F15F0" w:rsidRDefault="00A3404B">
      <w:pPr>
        <w:pStyle w:val="30"/>
        <w:tabs>
          <w:tab w:val="right" w:leader="dot" w:pos="9060"/>
        </w:tabs>
        <w:ind w:left="960"/>
        <w:rPr>
          <w:rFonts w:asciiTheme="minorHAnsi" w:eastAsiaTheme="minorEastAsia" w:hAnsiTheme="minorHAnsi" w:cstheme="minorBidi"/>
          <w:noProof/>
          <w:szCs w:val="24"/>
          <w:lang w:eastAsia="zh-CN" w:bidi="ar-SA"/>
        </w:rPr>
      </w:pPr>
      <w:hyperlink w:anchor="_Toc518474571" w:history="1">
        <w:r w:rsidR="004F15F0" w:rsidRPr="0039509B">
          <w:rPr>
            <w:rStyle w:val="afc"/>
            <w:noProof/>
            <w:lang w:eastAsia="zh-CN"/>
          </w:rPr>
          <w:t xml:space="preserve">5.5.2  </w:t>
        </w:r>
        <w:r w:rsidR="004F15F0" w:rsidRPr="0039509B">
          <w:rPr>
            <w:rStyle w:val="afc"/>
            <w:rFonts w:hint="eastAsia"/>
            <w:noProof/>
            <w:lang w:eastAsia="zh-CN"/>
          </w:rPr>
          <w:t>负载均衡算法的应用场合</w:t>
        </w:r>
        <w:r w:rsidR="004F15F0">
          <w:rPr>
            <w:noProof/>
            <w:webHidden/>
          </w:rPr>
          <w:tab/>
        </w:r>
        <w:r w:rsidR="004F15F0">
          <w:rPr>
            <w:noProof/>
            <w:webHidden/>
          </w:rPr>
          <w:fldChar w:fldCharType="begin"/>
        </w:r>
        <w:r w:rsidR="004F15F0">
          <w:rPr>
            <w:noProof/>
            <w:webHidden/>
          </w:rPr>
          <w:instrText xml:space="preserve"> PAGEREF _Toc518474571 \h </w:instrText>
        </w:r>
        <w:r w:rsidR="004F15F0">
          <w:rPr>
            <w:noProof/>
            <w:webHidden/>
          </w:rPr>
        </w:r>
        <w:r w:rsidR="004F15F0">
          <w:rPr>
            <w:noProof/>
            <w:webHidden/>
          </w:rPr>
          <w:fldChar w:fldCharType="separate"/>
        </w:r>
        <w:r w:rsidR="004F15F0">
          <w:rPr>
            <w:noProof/>
            <w:webHidden/>
          </w:rPr>
          <w:t>83</w:t>
        </w:r>
        <w:r w:rsidR="004F15F0">
          <w:rPr>
            <w:noProof/>
            <w:webHidden/>
          </w:rPr>
          <w:fldChar w:fldCharType="end"/>
        </w:r>
      </w:hyperlink>
    </w:p>
    <w:p w14:paraId="6E6CC54A" w14:textId="5EDA8B1B" w:rsidR="004F15F0" w:rsidRDefault="00A3404B">
      <w:pPr>
        <w:pStyle w:val="20"/>
        <w:tabs>
          <w:tab w:val="right" w:leader="dot" w:pos="9060"/>
        </w:tabs>
        <w:ind w:left="480"/>
        <w:rPr>
          <w:rFonts w:asciiTheme="minorHAnsi" w:eastAsiaTheme="minorEastAsia" w:hAnsiTheme="minorHAnsi" w:cstheme="minorBidi"/>
          <w:noProof/>
          <w:szCs w:val="24"/>
          <w:lang w:eastAsia="zh-CN" w:bidi="ar-SA"/>
        </w:rPr>
      </w:pPr>
      <w:hyperlink w:anchor="_Toc518474572" w:history="1">
        <w:r w:rsidR="004F15F0" w:rsidRPr="0039509B">
          <w:rPr>
            <w:rStyle w:val="afc"/>
            <w:noProof/>
            <w:lang w:eastAsia="zh-CN"/>
          </w:rPr>
          <w:t xml:space="preserve">5.6  </w:t>
        </w:r>
        <w:r w:rsidR="004F15F0" w:rsidRPr="0039509B">
          <w:rPr>
            <w:rStyle w:val="afc"/>
            <w:rFonts w:hint="eastAsia"/>
            <w:noProof/>
            <w:lang w:eastAsia="zh-CN"/>
          </w:rPr>
          <w:t>仿真结果</w:t>
        </w:r>
        <w:r w:rsidR="004F15F0">
          <w:rPr>
            <w:noProof/>
            <w:webHidden/>
          </w:rPr>
          <w:tab/>
        </w:r>
        <w:r w:rsidR="004F15F0">
          <w:rPr>
            <w:noProof/>
            <w:webHidden/>
          </w:rPr>
          <w:fldChar w:fldCharType="begin"/>
        </w:r>
        <w:r w:rsidR="004F15F0">
          <w:rPr>
            <w:noProof/>
            <w:webHidden/>
          </w:rPr>
          <w:instrText xml:space="preserve"> PAGEREF _Toc518474572 \h </w:instrText>
        </w:r>
        <w:r w:rsidR="004F15F0">
          <w:rPr>
            <w:noProof/>
            <w:webHidden/>
          </w:rPr>
        </w:r>
        <w:r w:rsidR="004F15F0">
          <w:rPr>
            <w:noProof/>
            <w:webHidden/>
          </w:rPr>
          <w:fldChar w:fldCharType="separate"/>
        </w:r>
        <w:r w:rsidR="004F15F0">
          <w:rPr>
            <w:noProof/>
            <w:webHidden/>
          </w:rPr>
          <w:t>84</w:t>
        </w:r>
        <w:r w:rsidR="004F15F0">
          <w:rPr>
            <w:noProof/>
            <w:webHidden/>
          </w:rPr>
          <w:fldChar w:fldCharType="end"/>
        </w:r>
      </w:hyperlink>
    </w:p>
    <w:p w14:paraId="5DD9AADB" w14:textId="3D2114B3" w:rsidR="004F15F0" w:rsidRDefault="00A3404B">
      <w:pPr>
        <w:pStyle w:val="30"/>
        <w:tabs>
          <w:tab w:val="right" w:leader="dot" w:pos="9060"/>
        </w:tabs>
        <w:ind w:left="960"/>
        <w:rPr>
          <w:rFonts w:asciiTheme="minorHAnsi" w:eastAsiaTheme="minorEastAsia" w:hAnsiTheme="minorHAnsi" w:cstheme="minorBidi"/>
          <w:noProof/>
          <w:szCs w:val="24"/>
          <w:lang w:eastAsia="zh-CN" w:bidi="ar-SA"/>
        </w:rPr>
      </w:pPr>
      <w:hyperlink w:anchor="_Toc518474573" w:history="1">
        <w:r w:rsidR="004F15F0" w:rsidRPr="0039509B">
          <w:rPr>
            <w:rStyle w:val="afc"/>
            <w:noProof/>
            <w:lang w:eastAsia="zh-CN"/>
          </w:rPr>
          <w:t xml:space="preserve">5.6.1  </w:t>
        </w:r>
        <w:r w:rsidR="004F15F0" w:rsidRPr="0039509B">
          <w:rPr>
            <w:rStyle w:val="afc"/>
            <w:rFonts w:hint="eastAsia"/>
            <w:noProof/>
            <w:lang w:eastAsia="zh-CN"/>
          </w:rPr>
          <w:t>算法的竞争比</w:t>
        </w:r>
        <w:r w:rsidR="004F15F0">
          <w:rPr>
            <w:noProof/>
            <w:webHidden/>
          </w:rPr>
          <w:tab/>
        </w:r>
        <w:r w:rsidR="004F15F0">
          <w:rPr>
            <w:noProof/>
            <w:webHidden/>
          </w:rPr>
          <w:fldChar w:fldCharType="begin"/>
        </w:r>
        <w:r w:rsidR="004F15F0">
          <w:rPr>
            <w:noProof/>
            <w:webHidden/>
          </w:rPr>
          <w:instrText xml:space="preserve"> PAGEREF _Toc518474573 \h </w:instrText>
        </w:r>
        <w:r w:rsidR="004F15F0">
          <w:rPr>
            <w:noProof/>
            <w:webHidden/>
          </w:rPr>
        </w:r>
        <w:r w:rsidR="004F15F0">
          <w:rPr>
            <w:noProof/>
            <w:webHidden/>
          </w:rPr>
          <w:fldChar w:fldCharType="separate"/>
        </w:r>
        <w:r w:rsidR="004F15F0">
          <w:rPr>
            <w:noProof/>
            <w:webHidden/>
          </w:rPr>
          <w:t>84</w:t>
        </w:r>
        <w:r w:rsidR="004F15F0">
          <w:rPr>
            <w:noProof/>
            <w:webHidden/>
          </w:rPr>
          <w:fldChar w:fldCharType="end"/>
        </w:r>
      </w:hyperlink>
    </w:p>
    <w:p w14:paraId="027C80E2" w14:textId="1CC7B020" w:rsidR="004F15F0" w:rsidRDefault="00A3404B">
      <w:pPr>
        <w:pStyle w:val="30"/>
        <w:tabs>
          <w:tab w:val="right" w:leader="dot" w:pos="9060"/>
        </w:tabs>
        <w:ind w:left="960"/>
        <w:rPr>
          <w:rFonts w:asciiTheme="minorHAnsi" w:eastAsiaTheme="minorEastAsia" w:hAnsiTheme="minorHAnsi" w:cstheme="minorBidi"/>
          <w:noProof/>
          <w:szCs w:val="24"/>
          <w:lang w:eastAsia="zh-CN" w:bidi="ar-SA"/>
        </w:rPr>
      </w:pPr>
      <w:hyperlink w:anchor="_Toc518474574" w:history="1">
        <w:r w:rsidR="004F15F0" w:rsidRPr="0039509B">
          <w:rPr>
            <w:rStyle w:val="afc"/>
            <w:noProof/>
            <w:lang w:eastAsia="zh-CN"/>
          </w:rPr>
          <w:t xml:space="preserve">5.6.2  </w:t>
        </w:r>
        <w:r w:rsidR="004F15F0" w:rsidRPr="0039509B">
          <w:rPr>
            <w:rStyle w:val="afc"/>
            <w:rFonts w:hint="eastAsia"/>
            <w:noProof/>
            <w:lang w:eastAsia="zh-CN"/>
          </w:rPr>
          <w:t>负载均衡算法中各个</w:t>
        </w:r>
        <w:r w:rsidR="004F15F0" w:rsidRPr="0039509B">
          <w:rPr>
            <w:rStyle w:val="afc"/>
            <w:noProof/>
            <w:lang w:eastAsia="zh-CN"/>
          </w:rPr>
          <w:t>AP</w:t>
        </w:r>
        <w:r w:rsidR="004F15F0" w:rsidRPr="0039509B">
          <w:rPr>
            <w:rStyle w:val="afc"/>
            <w:rFonts w:hint="eastAsia"/>
            <w:noProof/>
            <w:lang w:eastAsia="zh-CN"/>
          </w:rPr>
          <w:t>的负载情况</w:t>
        </w:r>
        <w:r w:rsidR="004F15F0">
          <w:rPr>
            <w:noProof/>
            <w:webHidden/>
          </w:rPr>
          <w:tab/>
        </w:r>
        <w:r w:rsidR="004F15F0">
          <w:rPr>
            <w:noProof/>
            <w:webHidden/>
          </w:rPr>
          <w:fldChar w:fldCharType="begin"/>
        </w:r>
        <w:r w:rsidR="004F15F0">
          <w:rPr>
            <w:noProof/>
            <w:webHidden/>
          </w:rPr>
          <w:instrText xml:space="preserve"> PAGEREF _Toc518474574 \h </w:instrText>
        </w:r>
        <w:r w:rsidR="004F15F0">
          <w:rPr>
            <w:noProof/>
            <w:webHidden/>
          </w:rPr>
        </w:r>
        <w:r w:rsidR="004F15F0">
          <w:rPr>
            <w:noProof/>
            <w:webHidden/>
          </w:rPr>
          <w:fldChar w:fldCharType="separate"/>
        </w:r>
        <w:r w:rsidR="004F15F0">
          <w:rPr>
            <w:noProof/>
            <w:webHidden/>
          </w:rPr>
          <w:t>84</w:t>
        </w:r>
        <w:r w:rsidR="004F15F0">
          <w:rPr>
            <w:noProof/>
            <w:webHidden/>
          </w:rPr>
          <w:fldChar w:fldCharType="end"/>
        </w:r>
      </w:hyperlink>
    </w:p>
    <w:p w14:paraId="7D691219" w14:textId="667D61CE" w:rsidR="004F15F0" w:rsidRDefault="00A3404B">
      <w:pPr>
        <w:pStyle w:val="30"/>
        <w:tabs>
          <w:tab w:val="right" w:leader="dot" w:pos="9060"/>
        </w:tabs>
        <w:ind w:left="960"/>
        <w:rPr>
          <w:rFonts w:asciiTheme="minorHAnsi" w:eastAsiaTheme="minorEastAsia" w:hAnsiTheme="minorHAnsi" w:cstheme="minorBidi"/>
          <w:noProof/>
          <w:szCs w:val="24"/>
          <w:lang w:eastAsia="zh-CN" w:bidi="ar-SA"/>
        </w:rPr>
      </w:pPr>
      <w:hyperlink w:anchor="_Toc518474575" w:history="1">
        <w:r w:rsidR="004F15F0" w:rsidRPr="0039509B">
          <w:rPr>
            <w:rStyle w:val="afc"/>
            <w:noProof/>
            <w:lang w:eastAsia="zh-CN"/>
          </w:rPr>
          <w:t xml:space="preserve">5.6.3  </w:t>
        </w:r>
        <w:r w:rsidR="004F15F0" w:rsidRPr="0039509B">
          <w:rPr>
            <w:rStyle w:val="afc"/>
            <w:rFonts w:hint="eastAsia"/>
            <w:noProof/>
            <w:lang w:eastAsia="zh-CN"/>
          </w:rPr>
          <w:t>传统算法中各个</w:t>
        </w:r>
        <w:r w:rsidR="004F15F0" w:rsidRPr="0039509B">
          <w:rPr>
            <w:rStyle w:val="afc"/>
            <w:noProof/>
            <w:lang w:eastAsia="zh-CN"/>
          </w:rPr>
          <w:t>AP</w:t>
        </w:r>
        <w:r w:rsidR="004F15F0" w:rsidRPr="0039509B">
          <w:rPr>
            <w:rStyle w:val="afc"/>
            <w:rFonts w:hint="eastAsia"/>
            <w:noProof/>
            <w:lang w:eastAsia="zh-CN"/>
          </w:rPr>
          <w:t>的负载情况</w:t>
        </w:r>
        <w:r w:rsidR="004F15F0">
          <w:rPr>
            <w:noProof/>
            <w:webHidden/>
          </w:rPr>
          <w:tab/>
        </w:r>
        <w:r w:rsidR="004F15F0">
          <w:rPr>
            <w:noProof/>
            <w:webHidden/>
          </w:rPr>
          <w:fldChar w:fldCharType="begin"/>
        </w:r>
        <w:r w:rsidR="004F15F0">
          <w:rPr>
            <w:noProof/>
            <w:webHidden/>
          </w:rPr>
          <w:instrText xml:space="preserve"> PAGEREF _Toc518474575 \h </w:instrText>
        </w:r>
        <w:r w:rsidR="004F15F0">
          <w:rPr>
            <w:noProof/>
            <w:webHidden/>
          </w:rPr>
        </w:r>
        <w:r w:rsidR="004F15F0">
          <w:rPr>
            <w:noProof/>
            <w:webHidden/>
          </w:rPr>
          <w:fldChar w:fldCharType="separate"/>
        </w:r>
        <w:r w:rsidR="004F15F0">
          <w:rPr>
            <w:noProof/>
            <w:webHidden/>
          </w:rPr>
          <w:t>86</w:t>
        </w:r>
        <w:r w:rsidR="004F15F0">
          <w:rPr>
            <w:noProof/>
            <w:webHidden/>
          </w:rPr>
          <w:fldChar w:fldCharType="end"/>
        </w:r>
      </w:hyperlink>
    </w:p>
    <w:p w14:paraId="42E84B89" w14:textId="5E89B537" w:rsidR="004F15F0" w:rsidRDefault="00A3404B">
      <w:pPr>
        <w:pStyle w:val="20"/>
        <w:tabs>
          <w:tab w:val="right" w:leader="dot" w:pos="9060"/>
        </w:tabs>
        <w:ind w:left="480"/>
        <w:rPr>
          <w:rFonts w:asciiTheme="minorHAnsi" w:eastAsiaTheme="minorEastAsia" w:hAnsiTheme="minorHAnsi" w:cstheme="minorBidi"/>
          <w:noProof/>
          <w:szCs w:val="24"/>
          <w:lang w:eastAsia="zh-CN" w:bidi="ar-SA"/>
        </w:rPr>
      </w:pPr>
      <w:hyperlink w:anchor="_Toc518474576" w:history="1">
        <w:r w:rsidR="004F15F0" w:rsidRPr="0039509B">
          <w:rPr>
            <w:rStyle w:val="afc"/>
            <w:noProof/>
            <w:lang w:eastAsia="zh-CN"/>
          </w:rPr>
          <w:t xml:space="preserve">5.7  </w:t>
        </w:r>
        <w:r w:rsidR="004F15F0" w:rsidRPr="0039509B">
          <w:rPr>
            <w:rStyle w:val="afc"/>
            <w:rFonts w:hint="eastAsia"/>
            <w:noProof/>
            <w:lang w:eastAsia="zh-CN"/>
          </w:rPr>
          <w:t>本章小结</w:t>
        </w:r>
        <w:r w:rsidR="004F15F0">
          <w:rPr>
            <w:noProof/>
            <w:webHidden/>
          </w:rPr>
          <w:tab/>
        </w:r>
        <w:r w:rsidR="004F15F0">
          <w:rPr>
            <w:noProof/>
            <w:webHidden/>
          </w:rPr>
          <w:fldChar w:fldCharType="begin"/>
        </w:r>
        <w:r w:rsidR="004F15F0">
          <w:rPr>
            <w:noProof/>
            <w:webHidden/>
          </w:rPr>
          <w:instrText xml:space="preserve"> PAGEREF _Toc518474576 \h </w:instrText>
        </w:r>
        <w:r w:rsidR="004F15F0">
          <w:rPr>
            <w:noProof/>
            <w:webHidden/>
          </w:rPr>
        </w:r>
        <w:r w:rsidR="004F15F0">
          <w:rPr>
            <w:noProof/>
            <w:webHidden/>
          </w:rPr>
          <w:fldChar w:fldCharType="separate"/>
        </w:r>
        <w:r w:rsidR="004F15F0">
          <w:rPr>
            <w:noProof/>
            <w:webHidden/>
          </w:rPr>
          <w:t>87</w:t>
        </w:r>
        <w:r w:rsidR="004F15F0">
          <w:rPr>
            <w:noProof/>
            <w:webHidden/>
          </w:rPr>
          <w:fldChar w:fldCharType="end"/>
        </w:r>
      </w:hyperlink>
    </w:p>
    <w:p w14:paraId="64A69A50" w14:textId="4458D59D" w:rsidR="004F15F0" w:rsidRDefault="00A3404B">
      <w:pPr>
        <w:pStyle w:val="10"/>
        <w:rPr>
          <w:rFonts w:asciiTheme="minorHAnsi" w:eastAsiaTheme="minorEastAsia" w:hAnsiTheme="minorHAnsi" w:cstheme="minorBidi"/>
          <w:noProof/>
          <w:szCs w:val="24"/>
          <w:lang w:bidi="ar-SA"/>
        </w:rPr>
      </w:pPr>
      <w:hyperlink w:anchor="_Toc518474577" w:history="1">
        <w:r w:rsidR="004F15F0" w:rsidRPr="0039509B">
          <w:rPr>
            <w:rStyle w:val="afc"/>
            <w:noProof/>
          </w:rPr>
          <w:t xml:space="preserve">6  </w:t>
        </w:r>
        <w:r w:rsidR="004F15F0" w:rsidRPr="0039509B">
          <w:rPr>
            <w:rStyle w:val="afc"/>
            <w:rFonts w:hint="eastAsia"/>
            <w:noProof/>
          </w:rPr>
          <w:t>结论与展望</w:t>
        </w:r>
        <w:r w:rsidR="004F15F0">
          <w:rPr>
            <w:noProof/>
            <w:webHidden/>
          </w:rPr>
          <w:tab/>
        </w:r>
        <w:r w:rsidR="004F15F0">
          <w:rPr>
            <w:noProof/>
            <w:webHidden/>
          </w:rPr>
          <w:fldChar w:fldCharType="begin"/>
        </w:r>
        <w:r w:rsidR="004F15F0">
          <w:rPr>
            <w:noProof/>
            <w:webHidden/>
          </w:rPr>
          <w:instrText xml:space="preserve"> PAGEREF _Toc518474577 \h </w:instrText>
        </w:r>
        <w:r w:rsidR="004F15F0">
          <w:rPr>
            <w:noProof/>
            <w:webHidden/>
          </w:rPr>
        </w:r>
        <w:r w:rsidR="004F15F0">
          <w:rPr>
            <w:noProof/>
            <w:webHidden/>
          </w:rPr>
          <w:fldChar w:fldCharType="separate"/>
        </w:r>
        <w:r w:rsidR="004F15F0">
          <w:rPr>
            <w:noProof/>
            <w:webHidden/>
          </w:rPr>
          <w:t>89</w:t>
        </w:r>
        <w:r w:rsidR="004F15F0">
          <w:rPr>
            <w:noProof/>
            <w:webHidden/>
          </w:rPr>
          <w:fldChar w:fldCharType="end"/>
        </w:r>
      </w:hyperlink>
    </w:p>
    <w:p w14:paraId="667ADD34" w14:textId="519BA209" w:rsidR="004F15F0" w:rsidRDefault="00A3404B">
      <w:pPr>
        <w:pStyle w:val="20"/>
        <w:tabs>
          <w:tab w:val="right" w:leader="dot" w:pos="9060"/>
        </w:tabs>
        <w:ind w:left="480"/>
        <w:rPr>
          <w:rFonts w:asciiTheme="minorHAnsi" w:eastAsiaTheme="minorEastAsia" w:hAnsiTheme="minorHAnsi" w:cstheme="minorBidi"/>
          <w:noProof/>
          <w:szCs w:val="24"/>
          <w:lang w:eastAsia="zh-CN" w:bidi="ar-SA"/>
        </w:rPr>
      </w:pPr>
      <w:hyperlink w:anchor="_Toc518474578" w:history="1">
        <w:r w:rsidR="004F15F0" w:rsidRPr="0039509B">
          <w:rPr>
            <w:rStyle w:val="afc"/>
            <w:noProof/>
            <w:lang w:eastAsia="zh-CN"/>
          </w:rPr>
          <w:t xml:space="preserve">6.1  </w:t>
        </w:r>
        <w:r w:rsidR="004F15F0" w:rsidRPr="0039509B">
          <w:rPr>
            <w:rStyle w:val="afc"/>
            <w:rFonts w:hint="eastAsia"/>
            <w:noProof/>
            <w:lang w:eastAsia="zh-CN"/>
          </w:rPr>
          <w:t>结论</w:t>
        </w:r>
        <w:r w:rsidR="004F15F0">
          <w:rPr>
            <w:noProof/>
            <w:webHidden/>
          </w:rPr>
          <w:tab/>
        </w:r>
        <w:r w:rsidR="004F15F0">
          <w:rPr>
            <w:noProof/>
            <w:webHidden/>
          </w:rPr>
          <w:fldChar w:fldCharType="begin"/>
        </w:r>
        <w:r w:rsidR="004F15F0">
          <w:rPr>
            <w:noProof/>
            <w:webHidden/>
          </w:rPr>
          <w:instrText xml:space="preserve"> PAGEREF _Toc518474578 \h </w:instrText>
        </w:r>
        <w:r w:rsidR="004F15F0">
          <w:rPr>
            <w:noProof/>
            <w:webHidden/>
          </w:rPr>
        </w:r>
        <w:r w:rsidR="004F15F0">
          <w:rPr>
            <w:noProof/>
            <w:webHidden/>
          </w:rPr>
          <w:fldChar w:fldCharType="separate"/>
        </w:r>
        <w:r w:rsidR="004F15F0">
          <w:rPr>
            <w:noProof/>
            <w:webHidden/>
          </w:rPr>
          <w:t>89</w:t>
        </w:r>
        <w:r w:rsidR="004F15F0">
          <w:rPr>
            <w:noProof/>
            <w:webHidden/>
          </w:rPr>
          <w:fldChar w:fldCharType="end"/>
        </w:r>
      </w:hyperlink>
    </w:p>
    <w:p w14:paraId="1285148C" w14:textId="72BC702C" w:rsidR="004F15F0" w:rsidRDefault="00A3404B">
      <w:pPr>
        <w:pStyle w:val="20"/>
        <w:tabs>
          <w:tab w:val="right" w:leader="dot" w:pos="9060"/>
        </w:tabs>
        <w:ind w:left="480"/>
        <w:rPr>
          <w:rFonts w:asciiTheme="minorHAnsi" w:eastAsiaTheme="minorEastAsia" w:hAnsiTheme="minorHAnsi" w:cstheme="minorBidi"/>
          <w:noProof/>
          <w:szCs w:val="24"/>
          <w:lang w:eastAsia="zh-CN" w:bidi="ar-SA"/>
        </w:rPr>
      </w:pPr>
      <w:hyperlink w:anchor="_Toc518474579" w:history="1">
        <w:r w:rsidR="004F15F0" w:rsidRPr="0039509B">
          <w:rPr>
            <w:rStyle w:val="afc"/>
            <w:noProof/>
            <w:lang w:eastAsia="zh-CN"/>
          </w:rPr>
          <w:t xml:space="preserve">6.2  </w:t>
        </w:r>
        <w:r w:rsidR="004F15F0" w:rsidRPr="0039509B">
          <w:rPr>
            <w:rStyle w:val="afc"/>
            <w:rFonts w:hint="eastAsia"/>
            <w:noProof/>
            <w:lang w:eastAsia="zh-CN"/>
          </w:rPr>
          <w:t>创新点</w:t>
        </w:r>
        <w:r w:rsidR="004F15F0">
          <w:rPr>
            <w:noProof/>
            <w:webHidden/>
          </w:rPr>
          <w:tab/>
        </w:r>
        <w:r w:rsidR="004F15F0">
          <w:rPr>
            <w:noProof/>
            <w:webHidden/>
          </w:rPr>
          <w:fldChar w:fldCharType="begin"/>
        </w:r>
        <w:r w:rsidR="004F15F0">
          <w:rPr>
            <w:noProof/>
            <w:webHidden/>
          </w:rPr>
          <w:instrText xml:space="preserve"> PAGEREF _Toc518474579 \h </w:instrText>
        </w:r>
        <w:r w:rsidR="004F15F0">
          <w:rPr>
            <w:noProof/>
            <w:webHidden/>
          </w:rPr>
        </w:r>
        <w:r w:rsidR="004F15F0">
          <w:rPr>
            <w:noProof/>
            <w:webHidden/>
          </w:rPr>
          <w:fldChar w:fldCharType="separate"/>
        </w:r>
        <w:r w:rsidR="004F15F0">
          <w:rPr>
            <w:noProof/>
            <w:webHidden/>
          </w:rPr>
          <w:t>89</w:t>
        </w:r>
        <w:r w:rsidR="004F15F0">
          <w:rPr>
            <w:noProof/>
            <w:webHidden/>
          </w:rPr>
          <w:fldChar w:fldCharType="end"/>
        </w:r>
      </w:hyperlink>
    </w:p>
    <w:p w14:paraId="1671ED9E" w14:textId="250326E1" w:rsidR="004F15F0" w:rsidRDefault="00A3404B">
      <w:pPr>
        <w:pStyle w:val="20"/>
        <w:tabs>
          <w:tab w:val="right" w:leader="dot" w:pos="9060"/>
        </w:tabs>
        <w:ind w:left="480"/>
        <w:rPr>
          <w:rFonts w:asciiTheme="minorHAnsi" w:eastAsiaTheme="minorEastAsia" w:hAnsiTheme="minorHAnsi" w:cstheme="minorBidi"/>
          <w:noProof/>
          <w:szCs w:val="24"/>
          <w:lang w:eastAsia="zh-CN" w:bidi="ar-SA"/>
        </w:rPr>
      </w:pPr>
      <w:hyperlink w:anchor="_Toc518474580" w:history="1">
        <w:r w:rsidR="004F15F0" w:rsidRPr="0039509B">
          <w:rPr>
            <w:rStyle w:val="afc"/>
            <w:noProof/>
            <w:lang w:eastAsia="zh-CN"/>
          </w:rPr>
          <w:t xml:space="preserve">6.3  </w:t>
        </w:r>
        <w:r w:rsidR="004F15F0" w:rsidRPr="0039509B">
          <w:rPr>
            <w:rStyle w:val="afc"/>
            <w:rFonts w:hint="eastAsia"/>
            <w:noProof/>
            <w:lang w:eastAsia="zh-CN"/>
          </w:rPr>
          <w:t>展望</w:t>
        </w:r>
        <w:r w:rsidR="004F15F0">
          <w:rPr>
            <w:noProof/>
            <w:webHidden/>
          </w:rPr>
          <w:tab/>
        </w:r>
        <w:r w:rsidR="004F15F0">
          <w:rPr>
            <w:noProof/>
            <w:webHidden/>
          </w:rPr>
          <w:fldChar w:fldCharType="begin"/>
        </w:r>
        <w:r w:rsidR="004F15F0">
          <w:rPr>
            <w:noProof/>
            <w:webHidden/>
          </w:rPr>
          <w:instrText xml:space="preserve"> PAGEREF _Toc518474580 \h </w:instrText>
        </w:r>
        <w:r w:rsidR="004F15F0">
          <w:rPr>
            <w:noProof/>
            <w:webHidden/>
          </w:rPr>
        </w:r>
        <w:r w:rsidR="004F15F0">
          <w:rPr>
            <w:noProof/>
            <w:webHidden/>
          </w:rPr>
          <w:fldChar w:fldCharType="separate"/>
        </w:r>
        <w:r w:rsidR="004F15F0">
          <w:rPr>
            <w:noProof/>
            <w:webHidden/>
          </w:rPr>
          <w:t>90</w:t>
        </w:r>
        <w:r w:rsidR="004F15F0">
          <w:rPr>
            <w:noProof/>
            <w:webHidden/>
          </w:rPr>
          <w:fldChar w:fldCharType="end"/>
        </w:r>
      </w:hyperlink>
    </w:p>
    <w:p w14:paraId="2BB58710" w14:textId="51CD1720" w:rsidR="004F15F0" w:rsidRDefault="00A3404B">
      <w:pPr>
        <w:pStyle w:val="10"/>
        <w:rPr>
          <w:rFonts w:asciiTheme="minorHAnsi" w:eastAsiaTheme="minorEastAsia" w:hAnsiTheme="minorHAnsi" w:cstheme="minorBidi"/>
          <w:noProof/>
          <w:szCs w:val="24"/>
          <w:lang w:bidi="ar-SA"/>
        </w:rPr>
      </w:pPr>
      <w:hyperlink w:anchor="_Toc518474581" w:history="1">
        <w:r w:rsidR="004F15F0" w:rsidRPr="0039509B">
          <w:rPr>
            <w:rStyle w:val="afc"/>
            <w:rFonts w:hint="eastAsia"/>
            <w:noProof/>
          </w:rPr>
          <w:t>参</w:t>
        </w:r>
        <w:r w:rsidR="004F15F0" w:rsidRPr="0039509B">
          <w:rPr>
            <w:rStyle w:val="afc"/>
            <w:noProof/>
          </w:rPr>
          <w:t xml:space="preserve"> </w:t>
        </w:r>
        <w:r w:rsidR="004F15F0" w:rsidRPr="0039509B">
          <w:rPr>
            <w:rStyle w:val="afc"/>
            <w:rFonts w:hint="eastAsia"/>
            <w:noProof/>
          </w:rPr>
          <w:t>考</w:t>
        </w:r>
        <w:r w:rsidR="004F15F0" w:rsidRPr="0039509B">
          <w:rPr>
            <w:rStyle w:val="afc"/>
            <w:noProof/>
          </w:rPr>
          <w:t xml:space="preserve"> </w:t>
        </w:r>
        <w:r w:rsidR="004F15F0" w:rsidRPr="0039509B">
          <w:rPr>
            <w:rStyle w:val="afc"/>
            <w:rFonts w:hint="eastAsia"/>
            <w:noProof/>
          </w:rPr>
          <w:t>文</w:t>
        </w:r>
        <w:r w:rsidR="004F15F0" w:rsidRPr="0039509B">
          <w:rPr>
            <w:rStyle w:val="afc"/>
            <w:noProof/>
          </w:rPr>
          <w:t xml:space="preserve"> </w:t>
        </w:r>
        <w:r w:rsidR="004F15F0" w:rsidRPr="0039509B">
          <w:rPr>
            <w:rStyle w:val="afc"/>
            <w:rFonts w:hint="eastAsia"/>
            <w:noProof/>
          </w:rPr>
          <w:t>献</w:t>
        </w:r>
        <w:r w:rsidR="004F15F0">
          <w:rPr>
            <w:noProof/>
            <w:webHidden/>
          </w:rPr>
          <w:tab/>
        </w:r>
        <w:r w:rsidR="004F15F0">
          <w:rPr>
            <w:noProof/>
            <w:webHidden/>
          </w:rPr>
          <w:fldChar w:fldCharType="begin"/>
        </w:r>
        <w:r w:rsidR="004F15F0">
          <w:rPr>
            <w:noProof/>
            <w:webHidden/>
          </w:rPr>
          <w:instrText xml:space="preserve"> PAGEREF _Toc518474581 \h </w:instrText>
        </w:r>
        <w:r w:rsidR="004F15F0">
          <w:rPr>
            <w:noProof/>
            <w:webHidden/>
          </w:rPr>
        </w:r>
        <w:r w:rsidR="004F15F0">
          <w:rPr>
            <w:noProof/>
            <w:webHidden/>
          </w:rPr>
          <w:fldChar w:fldCharType="separate"/>
        </w:r>
        <w:r w:rsidR="004F15F0">
          <w:rPr>
            <w:noProof/>
            <w:webHidden/>
          </w:rPr>
          <w:t>91</w:t>
        </w:r>
        <w:r w:rsidR="004F15F0">
          <w:rPr>
            <w:noProof/>
            <w:webHidden/>
          </w:rPr>
          <w:fldChar w:fldCharType="end"/>
        </w:r>
      </w:hyperlink>
    </w:p>
    <w:p w14:paraId="6E0B4148" w14:textId="1A378C5F" w:rsidR="004F15F0" w:rsidRDefault="00A3404B">
      <w:pPr>
        <w:pStyle w:val="10"/>
        <w:rPr>
          <w:rFonts w:asciiTheme="minorHAnsi" w:eastAsiaTheme="minorEastAsia" w:hAnsiTheme="minorHAnsi" w:cstheme="minorBidi"/>
          <w:noProof/>
          <w:szCs w:val="24"/>
          <w:lang w:bidi="ar-SA"/>
        </w:rPr>
      </w:pPr>
      <w:hyperlink w:anchor="_Toc518474582" w:history="1">
        <w:r w:rsidR="004F15F0" w:rsidRPr="0039509B">
          <w:rPr>
            <w:rStyle w:val="afc"/>
            <w:rFonts w:hint="eastAsia"/>
            <w:noProof/>
          </w:rPr>
          <w:t>攻读博士学位期间科研项目及科研成果</w:t>
        </w:r>
        <w:r w:rsidR="004F15F0">
          <w:rPr>
            <w:noProof/>
            <w:webHidden/>
          </w:rPr>
          <w:tab/>
        </w:r>
        <w:r w:rsidR="004F15F0">
          <w:rPr>
            <w:noProof/>
            <w:webHidden/>
          </w:rPr>
          <w:fldChar w:fldCharType="begin"/>
        </w:r>
        <w:r w:rsidR="004F15F0">
          <w:rPr>
            <w:noProof/>
            <w:webHidden/>
          </w:rPr>
          <w:instrText xml:space="preserve"> PAGEREF _Toc518474582 \h </w:instrText>
        </w:r>
        <w:r w:rsidR="004F15F0">
          <w:rPr>
            <w:noProof/>
            <w:webHidden/>
          </w:rPr>
        </w:r>
        <w:r w:rsidR="004F15F0">
          <w:rPr>
            <w:noProof/>
            <w:webHidden/>
          </w:rPr>
          <w:fldChar w:fldCharType="separate"/>
        </w:r>
        <w:r w:rsidR="004F15F0">
          <w:rPr>
            <w:noProof/>
            <w:webHidden/>
          </w:rPr>
          <w:t>97</w:t>
        </w:r>
        <w:r w:rsidR="004F15F0">
          <w:rPr>
            <w:noProof/>
            <w:webHidden/>
          </w:rPr>
          <w:fldChar w:fldCharType="end"/>
        </w:r>
      </w:hyperlink>
    </w:p>
    <w:p w14:paraId="40D46A81" w14:textId="796CCDB2" w:rsidR="004F15F0" w:rsidRDefault="00A3404B">
      <w:pPr>
        <w:pStyle w:val="10"/>
        <w:rPr>
          <w:rFonts w:asciiTheme="minorHAnsi" w:eastAsiaTheme="minorEastAsia" w:hAnsiTheme="minorHAnsi" w:cstheme="minorBidi"/>
          <w:noProof/>
          <w:szCs w:val="24"/>
          <w:lang w:bidi="ar-SA"/>
        </w:rPr>
      </w:pPr>
      <w:hyperlink w:anchor="_Toc518474583" w:history="1">
        <w:r w:rsidR="004F15F0" w:rsidRPr="0039509B">
          <w:rPr>
            <w:rStyle w:val="afc"/>
            <w:rFonts w:hint="eastAsia"/>
            <w:noProof/>
          </w:rPr>
          <w:t>致</w:t>
        </w:r>
        <w:r w:rsidR="004F15F0" w:rsidRPr="0039509B">
          <w:rPr>
            <w:rStyle w:val="afc"/>
            <w:noProof/>
          </w:rPr>
          <w:t xml:space="preserve">    </w:t>
        </w:r>
        <w:r w:rsidR="004F15F0" w:rsidRPr="0039509B">
          <w:rPr>
            <w:rStyle w:val="afc"/>
            <w:rFonts w:hint="eastAsia"/>
            <w:noProof/>
          </w:rPr>
          <w:t>谢</w:t>
        </w:r>
        <w:r w:rsidR="004F15F0">
          <w:rPr>
            <w:noProof/>
            <w:webHidden/>
          </w:rPr>
          <w:tab/>
        </w:r>
        <w:r w:rsidR="004F15F0">
          <w:rPr>
            <w:noProof/>
            <w:webHidden/>
          </w:rPr>
          <w:fldChar w:fldCharType="begin"/>
        </w:r>
        <w:r w:rsidR="004F15F0">
          <w:rPr>
            <w:noProof/>
            <w:webHidden/>
          </w:rPr>
          <w:instrText xml:space="preserve"> PAGEREF _Toc518474583 \h </w:instrText>
        </w:r>
        <w:r w:rsidR="004F15F0">
          <w:rPr>
            <w:noProof/>
            <w:webHidden/>
          </w:rPr>
        </w:r>
        <w:r w:rsidR="004F15F0">
          <w:rPr>
            <w:noProof/>
            <w:webHidden/>
          </w:rPr>
          <w:fldChar w:fldCharType="separate"/>
        </w:r>
        <w:r w:rsidR="004F15F0">
          <w:rPr>
            <w:noProof/>
            <w:webHidden/>
          </w:rPr>
          <w:t>98</w:t>
        </w:r>
        <w:r w:rsidR="004F15F0">
          <w:rPr>
            <w:noProof/>
            <w:webHidden/>
          </w:rPr>
          <w:fldChar w:fldCharType="end"/>
        </w:r>
      </w:hyperlink>
    </w:p>
    <w:p w14:paraId="3006C0BD" w14:textId="0E4258C5" w:rsidR="004F15F0" w:rsidRDefault="00A3404B">
      <w:pPr>
        <w:pStyle w:val="10"/>
        <w:rPr>
          <w:rFonts w:asciiTheme="minorHAnsi" w:eastAsiaTheme="minorEastAsia" w:hAnsiTheme="minorHAnsi" w:cstheme="minorBidi"/>
          <w:noProof/>
          <w:szCs w:val="24"/>
          <w:lang w:bidi="ar-SA"/>
        </w:rPr>
      </w:pPr>
      <w:hyperlink w:anchor="_Toc518474584" w:history="1">
        <w:r w:rsidR="004F15F0" w:rsidRPr="0039509B">
          <w:rPr>
            <w:rStyle w:val="afc"/>
            <w:rFonts w:hint="eastAsia"/>
            <w:noProof/>
          </w:rPr>
          <w:t>作者简介</w:t>
        </w:r>
        <w:r w:rsidR="004F15F0">
          <w:rPr>
            <w:noProof/>
            <w:webHidden/>
          </w:rPr>
          <w:tab/>
        </w:r>
        <w:r w:rsidR="004F15F0">
          <w:rPr>
            <w:noProof/>
            <w:webHidden/>
          </w:rPr>
          <w:fldChar w:fldCharType="begin"/>
        </w:r>
        <w:r w:rsidR="004F15F0">
          <w:rPr>
            <w:noProof/>
            <w:webHidden/>
          </w:rPr>
          <w:instrText xml:space="preserve"> PAGEREF _Toc518474584 \h </w:instrText>
        </w:r>
        <w:r w:rsidR="004F15F0">
          <w:rPr>
            <w:noProof/>
            <w:webHidden/>
          </w:rPr>
        </w:r>
        <w:r w:rsidR="004F15F0">
          <w:rPr>
            <w:noProof/>
            <w:webHidden/>
          </w:rPr>
          <w:fldChar w:fldCharType="separate"/>
        </w:r>
        <w:r w:rsidR="004F15F0">
          <w:rPr>
            <w:noProof/>
            <w:webHidden/>
          </w:rPr>
          <w:t>99</w:t>
        </w:r>
        <w:r w:rsidR="004F15F0">
          <w:rPr>
            <w:noProof/>
            <w:webHidden/>
          </w:rPr>
          <w:fldChar w:fldCharType="end"/>
        </w:r>
      </w:hyperlink>
    </w:p>
    <w:p w14:paraId="0700D829" w14:textId="3514CF50" w:rsidR="00575676" w:rsidRPr="00575676" w:rsidRDefault="00AA448A" w:rsidP="001D0743">
      <w:pPr>
        <w:pStyle w:val="10"/>
      </w:pPr>
      <w:r>
        <w:fldChar w:fldCharType="end"/>
      </w:r>
    </w:p>
    <w:p w14:paraId="46715C49" w14:textId="77777777" w:rsidR="00866888" w:rsidRDefault="00AD4053" w:rsidP="001D0743">
      <w:pPr>
        <w:pStyle w:val="aff9"/>
        <w:rPr>
          <w:lang w:eastAsia="zh-CN"/>
        </w:rPr>
      </w:pPr>
      <w:r>
        <w:br w:type="page"/>
      </w:r>
      <w:bookmarkStart w:id="23" w:name="_Toc351292482"/>
      <w:bookmarkStart w:id="24" w:name="_Toc351295848"/>
      <w:bookmarkStart w:id="25" w:name="_Toc353460651"/>
      <w:bookmarkStart w:id="26" w:name="_Toc386527025"/>
      <w:bookmarkStart w:id="27" w:name="_Toc386532783"/>
      <w:bookmarkStart w:id="28" w:name="_Toc387134266"/>
      <w:bookmarkStart w:id="29" w:name="_Toc387134344"/>
      <w:bookmarkStart w:id="30" w:name="_Toc387136563"/>
      <w:bookmarkStart w:id="31" w:name="_Toc517963777"/>
      <w:bookmarkStart w:id="32" w:name="_Toc518474512"/>
      <w:r w:rsidR="00BA2FE7">
        <w:lastRenderedPageBreak/>
        <w:t xml:space="preserve">TABLE OF </w:t>
      </w:r>
      <w:r w:rsidR="002B3460" w:rsidRPr="00674E33">
        <w:t>C</w:t>
      </w:r>
      <w:r w:rsidR="008C30BB" w:rsidRPr="00674E33">
        <w:t>ONTENTS</w:t>
      </w:r>
      <w:bookmarkEnd w:id="23"/>
      <w:bookmarkEnd w:id="24"/>
      <w:bookmarkEnd w:id="25"/>
      <w:bookmarkEnd w:id="26"/>
      <w:bookmarkEnd w:id="27"/>
      <w:bookmarkEnd w:id="28"/>
      <w:bookmarkEnd w:id="29"/>
      <w:bookmarkEnd w:id="30"/>
      <w:bookmarkEnd w:id="31"/>
      <w:bookmarkEnd w:id="32"/>
    </w:p>
    <w:p w14:paraId="1CBF8F15" w14:textId="77777777" w:rsidR="009D175D" w:rsidRPr="00710717" w:rsidRDefault="009D175D" w:rsidP="009D175D">
      <w:pPr>
        <w:pStyle w:val="10"/>
        <w:rPr>
          <w:rFonts w:asciiTheme="minorHAnsi" w:eastAsiaTheme="minorEastAsia" w:hAnsiTheme="minorHAnsi" w:cstheme="minorBidi"/>
          <w:noProof/>
          <w:color w:val="000000" w:themeColor="text1"/>
          <w:szCs w:val="24"/>
          <w:lang w:bidi="ar-SA"/>
        </w:rPr>
      </w:pPr>
      <w:r w:rsidRPr="00710717">
        <w:rPr>
          <w:rStyle w:val="afc"/>
          <w:rFonts w:hint="eastAsia"/>
          <w:noProof/>
          <w:color w:val="000000" w:themeColor="text1"/>
          <w:u w:val="none"/>
        </w:rPr>
        <w:t>Abstranct in Chinese</w:t>
      </w:r>
      <w:r w:rsidRPr="00710717">
        <w:rPr>
          <w:noProof/>
          <w:webHidden/>
          <w:color w:val="000000" w:themeColor="text1"/>
        </w:rPr>
        <w:tab/>
        <w:t>I</w:t>
      </w:r>
    </w:p>
    <w:p w14:paraId="7BE0D5B1" w14:textId="77777777" w:rsidR="009D175D" w:rsidRPr="00710717" w:rsidRDefault="009D175D" w:rsidP="009D175D">
      <w:pPr>
        <w:pStyle w:val="10"/>
        <w:rPr>
          <w:rFonts w:asciiTheme="minorHAnsi" w:eastAsiaTheme="minorEastAsia" w:hAnsiTheme="minorHAnsi" w:cstheme="minorBidi"/>
          <w:noProof/>
          <w:color w:val="000000" w:themeColor="text1"/>
          <w:szCs w:val="24"/>
          <w:lang w:bidi="ar-SA"/>
        </w:rPr>
      </w:pPr>
      <w:r w:rsidRPr="00710717">
        <w:rPr>
          <w:rStyle w:val="afc"/>
          <w:noProof/>
          <w:color w:val="000000" w:themeColor="text1"/>
          <w:u w:val="none"/>
        </w:rPr>
        <w:t>ABSTRACT</w:t>
      </w:r>
      <w:r w:rsidRPr="00710717">
        <w:rPr>
          <w:noProof/>
          <w:webHidden/>
          <w:color w:val="000000" w:themeColor="text1"/>
        </w:rPr>
        <w:tab/>
        <w:t>III</w:t>
      </w:r>
    </w:p>
    <w:p w14:paraId="7B72E8EC" w14:textId="77777777" w:rsidR="009D175D" w:rsidRPr="00710717" w:rsidRDefault="009D175D" w:rsidP="009D175D">
      <w:pPr>
        <w:pStyle w:val="10"/>
        <w:rPr>
          <w:rFonts w:asciiTheme="minorHAnsi" w:eastAsiaTheme="minorEastAsia" w:hAnsiTheme="minorHAnsi" w:cstheme="minorBidi"/>
          <w:noProof/>
          <w:color w:val="000000" w:themeColor="text1"/>
          <w:szCs w:val="24"/>
          <w:lang w:bidi="ar-SA"/>
        </w:rPr>
      </w:pPr>
      <w:r w:rsidRPr="00710717">
        <w:rPr>
          <w:rStyle w:val="afc"/>
          <w:noProof/>
          <w:color w:val="000000" w:themeColor="text1"/>
          <w:u w:val="none"/>
        </w:rPr>
        <w:t>TABLE OF CONTENTS</w:t>
      </w:r>
      <w:r w:rsidRPr="00710717">
        <w:rPr>
          <w:noProof/>
          <w:webHidden/>
          <w:color w:val="000000" w:themeColor="text1"/>
        </w:rPr>
        <w:tab/>
        <w:t>VIII</w:t>
      </w:r>
    </w:p>
    <w:p w14:paraId="025EAF3B" w14:textId="77777777" w:rsidR="009D175D" w:rsidRPr="00710717" w:rsidRDefault="009D175D" w:rsidP="009D175D">
      <w:pPr>
        <w:pStyle w:val="10"/>
        <w:rPr>
          <w:rFonts w:asciiTheme="minorHAnsi" w:eastAsiaTheme="minorEastAsia" w:hAnsiTheme="minorHAnsi" w:cstheme="minorBidi"/>
          <w:noProof/>
          <w:color w:val="000000" w:themeColor="text1"/>
          <w:szCs w:val="24"/>
          <w:lang w:bidi="ar-SA"/>
        </w:rPr>
      </w:pPr>
      <w:r w:rsidRPr="00710717">
        <w:rPr>
          <w:rStyle w:val="afc"/>
          <w:rFonts w:hint="eastAsia"/>
          <w:noProof/>
          <w:color w:val="000000" w:themeColor="text1"/>
          <w:u w:val="none"/>
        </w:rPr>
        <w:t>Table of Figures</w:t>
      </w:r>
      <w:r w:rsidRPr="00710717">
        <w:rPr>
          <w:noProof/>
          <w:webHidden/>
          <w:color w:val="000000" w:themeColor="text1"/>
        </w:rPr>
        <w:tab/>
        <w:t>XI</w:t>
      </w:r>
    </w:p>
    <w:p w14:paraId="057529E7" w14:textId="77777777" w:rsidR="009D175D" w:rsidRPr="00710717" w:rsidRDefault="009D175D" w:rsidP="009D175D">
      <w:pPr>
        <w:pStyle w:val="10"/>
        <w:rPr>
          <w:rFonts w:asciiTheme="minorHAnsi" w:eastAsiaTheme="minorEastAsia" w:hAnsiTheme="minorHAnsi" w:cstheme="minorBidi"/>
          <w:noProof/>
          <w:color w:val="000000" w:themeColor="text1"/>
          <w:szCs w:val="24"/>
          <w:lang w:bidi="ar-SA"/>
        </w:rPr>
      </w:pPr>
      <w:r w:rsidRPr="00710717">
        <w:rPr>
          <w:rStyle w:val="afc"/>
          <w:rFonts w:hint="eastAsia"/>
          <w:noProof/>
          <w:color w:val="000000" w:themeColor="text1"/>
          <w:u w:val="none"/>
        </w:rPr>
        <w:t>Table of Tables</w:t>
      </w:r>
      <w:r w:rsidRPr="00710717">
        <w:rPr>
          <w:noProof/>
          <w:webHidden/>
          <w:color w:val="000000" w:themeColor="text1"/>
        </w:rPr>
        <w:tab/>
        <w:t>XIII</w:t>
      </w:r>
    </w:p>
    <w:p w14:paraId="7AD530A0" w14:textId="77777777" w:rsidR="009D175D" w:rsidRPr="00710717" w:rsidRDefault="009D175D" w:rsidP="009D175D">
      <w:pPr>
        <w:pStyle w:val="10"/>
        <w:rPr>
          <w:rFonts w:asciiTheme="minorHAnsi" w:eastAsiaTheme="minorEastAsia" w:hAnsiTheme="minorHAnsi" w:cstheme="minorBidi"/>
          <w:noProof/>
          <w:color w:val="000000" w:themeColor="text1"/>
          <w:szCs w:val="24"/>
          <w:lang w:bidi="ar-SA"/>
        </w:rPr>
      </w:pPr>
      <w:r w:rsidRPr="00710717">
        <w:rPr>
          <w:rStyle w:val="afc"/>
          <w:rFonts w:hint="eastAsia"/>
          <w:noProof/>
          <w:color w:val="000000" w:themeColor="text1"/>
          <w:u w:val="none"/>
        </w:rPr>
        <w:t xml:space="preserve">The Main </w:t>
      </w:r>
      <w:r w:rsidRPr="00710717">
        <w:rPr>
          <w:rStyle w:val="afc"/>
          <w:noProof/>
          <w:color w:val="000000" w:themeColor="text1"/>
          <w:u w:val="none"/>
        </w:rPr>
        <w:t>Symbol Table</w:t>
      </w:r>
      <w:r w:rsidRPr="00710717">
        <w:rPr>
          <w:noProof/>
          <w:webHidden/>
          <w:color w:val="000000" w:themeColor="text1"/>
        </w:rPr>
        <w:tab/>
        <w:t>XIV</w:t>
      </w:r>
    </w:p>
    <w:p w14:paraId="5FB75350" w14:textId="77777777" w:rsidR="009D175D" w:rsidRPr="00710717" w:rsidRDefault="009D175D" w:rsidP="009D175D">
      <w:pPr>
        <w:pStyle w:val="10"/>
        <w:rPr>
          <w:rFonts w:asciiTheme="minorHAnsi" w:eastAsiaTheme="minorEastAsia" w:hAnsiTheme="minorHAnsi" w:cstheme="minorBidi"/>
          <w:noProof/>
          <w:color w:val="000000" w:themeColor="text1"/>
          <w:szCs w:val="24"/>
          <w:lang w:bidi="ar-SA"/>
        </w:rPr>
      </w:pPr>
      <w:r w:rsidRPr="00710717">
        <w:rPr>
          <w:rStyle w:val="afc"/>
          <w:noProof/>
          <w:color w:val="000000" w:themeColor="text1"/>
          <w:u w:val="none"/>
        </w:rPr>
        <w:t xml:space="preserve">1  </w:t>
      </w:r>
      <w:r w:rsidRPr="00710717">
        <w:rPr>
          <w:rStyle w:val="afc"/>
          <w:rFonts w:hint="eastAsia"/>
          <w:noProof/>
          <w:color w:val="000000" w:themeColor="text1"/>
          <w:u w:val="none"/>
        </w:rPr>
        <w:t>Introduction</w:t>
      </w:r>
      <w:r w:rsidRPr="00710717">
        <w:rPr>
          <w:noProof/>
          <w:webHidden/>
          <w:color w:val="000000" w:themeColor="text1"/>
        </w:rPr>
        <w:tab/>
        <w:t>1</w:t>
      </w:r>
    </w:p>
    <w:p w14:paraId="17041608" w14:textId="77777777" w:rsidR="009D175D" w:rsidRPr="00710717" w:rsidRDefault="009D175D" w:rsidP="009D175D">
      <w:pPr>
        <w:pStyle w:val="20"/>
        <w:tabs>
          <w:tab w:val="right" w:leader="dot" w:pos="9060"/>
        </w:tabs>
        <w:ind w:left="480"/>
        <w:rPr>
          <w:rFonts w:asciiTheme="minorHAnsi" w:eastAsiaTheme="minorEastAsia" w:hAnsiTheme="minorHAnsi" w:cstheme="minorBidi"/>
          <w:noProof/>
          <w:color w:val="000000" w:themeColor="text1"/>
          <w:szCs w:val="24"/>
          <w:lang w:eastAsia="zh-CN" w:bidi="ar-SA"/>
        </w:rPr>
      </w:pPr>
      <w:r w:rsidRPr="00710717">
        <w:rPr>
          <w:rStyle w:val="afc"/>
          <w:noProof/>
          <w:color w:val="000000" w:themeColor="text1"/>
          <w:u w:val="none"/>
          <w:lang w:eastAsia="zh-CN"/>
        </w:rPr>
        <w:t xml:space="preserve">1.1  </w:t>
      </w:r>
      <w:r w:rsidRPr="00710717">
        <w:rPr>
          <w:rStyle w:val="afc"/>
          <w:rFonts w:hint="eastAsia"/>
          <w:noProof/>
          <w:color w:val="000000" w:themeColor="text1"/>
          <w:u w:val="none"/>
          <w:lang w:eastAsia="zh-CN"/>
        </w:rPr>
        <w:t>Re</w:t>
      </w:r>
      <w:r w:rsidRPr="00710717">
        <w:rPr>
          <w:rStyle w:val="afc"/>
          <w:noProof/>
          <w:color w:val="000000" w:themeColor="text1"/>
          <w:u w:val="none"/>
          <w:lang w:eastAsia="zh-CN"/>
        </w:rPr>
        <w:t>search Background</w:t>
      </w:r>
      <w:r w:rsidRPr="00710717">
        <w:rPr>
          <w:noProof/>
          <w:webHidden/>
          <w:color w:val="000000" w:themeColor="text1"/>
          <w:lang w:eastAsia="zh-CN"/>
        </w:rPr>
        <w:tab/>
        <w:t>1</w:t>
      </w:r>
    </w:p>
    <w:p w14:paraId="12CDEEF3" w14:textId="77777777" w:rsidR="009D175D" w:rsidRPr="00710717" w:rsidRDefault="009D175D" w:rsidP="009D175D">
      <w:pPr>
        <w:pStyle w:val="20"/>
        <w:tabs>
          <w:tab w:val="right" w:leader="dot" w:pos="9060"/>
        </w:tabs>
        <w:ind w:left="480"/>
        <w:rPr>
          <w:rFonts w:asciiTheme="minorHAnsi" w:eastAsiaTheme="minorEastAsia" w:hAnsiTheme="minorHAnsi" w:cstheme="minorBidi"/>
          <w:noProof/>
          <w:color w:val="000000" w:themeColor="text1"/>
          <w:szCs w:val="24"/>
          <w:lang w:eastAsia="zh-CN" w:bidi="ar-SA"/>
        </w:rPr>
      </w:pPr>
      <w:r w:rsidRPr="00710717">
        <w:rPr>
          <w:rStyle w:val="afc"/>
          <w:noProof/>
          <w:color w:val="000000" w:themeColor="text1"/>
          <w:u w:val="none"/>
          <w:lang w:eastAsia="zh-CN"/>
        </w:rPr>
        <w:t xml:space="preserve">1.2  </w:t>
      </w:r>
      <w:r w:rsidRPr="00710717">
        <w:rPr>
          <w:rStyle w:val="afc"/>
          <w:rFonts w:hint="eastAsia"/>
          <w:noProof/>
          <w:color w:val="000000" w:themeColor="text1"/>
          <w:u w:val="none"/>
          <w:lang w:eastAsia="zh-CN"/>
        </w:rPr>
        <w:t>Research Progress</w:t>
      </w:r>
      <w:r w:rsidRPr="00710717">
        <w:rPr>
          <w:noProof/>
          <w:webHidden/>
          <w:color w:val="000000" w:themeColor="text1"/>
          <w:lang w:eastAsia="zh-CN"/>
        </w:rPr>
        <w:tab/>
        <w:t>2</w:t>
      </w:r>
    </w:p>
    <w:p w14:paraId="0154A30B" w14:textId="1B8CA116" w:rsidR="009D175D" w:rsidRPr="00710717" w:rsidRDefault="009D175D" w:rsidP="009D175D">
      <w:pPr>
        <w:pStyle w:val="30"/>
        <w:tabs>
          <w:tab w:val="right" w:leader="dot" w:pos="9060"/>
        </w:tabs>
        <w:ind w:left="960"/>
        <w:rPr>
          <w:rFonts w:asciiTheme="minorHAnsi" w:eastAsiaTheme="minorEastAsia" w:hAnsiTheme="minorHAnsi" w:cstheme="minorBidi"/>
          <w:noProof/>
          <w:color w:val="000000" w:themeColor="text1"/>
          <w:szCs w:val="24"/>
          <w:lang w:eastAsia="zh-CN" w:bidi="ar-SA"/>
        </w:rPr>
      </w:pPr>
      <w:r w:rsidRPr="00710717">
        <w:rPr>
          <w:rStyle w:val="afc"/>
          <w:noProof/>
          <w:color w:val="000000" w:themeColor="text1"/>
          <w:u w:val="none"/>
          <w:lang w:eastAsia="zh-CN"/>
        </w:rPr>
        <w:t xml:space="preserve">1.2.1  </w:t>
      </w:r>
      <w:r w:rsidRPr="00710717">
        <w:rPr>
          <w:rStyle w:val="afc"/>
          <w:rFonts w:hint="eastAsia"/>
          <w:noProof/>
          <w:color w:val="000000" w:themeColor="text1"/>
          <w:u w:val="none"/>
          <w:lang w:eastAsia="zh-CN"/>
        </w:rPr>
        <w:t>Early</w:t>
      </w:r>
      <w:r w:rsidRPr="00710717">
        <w:rPr>
          <w:rStyle w:val="afc"/>
          <w:noProof/>
          <w:color w:val="000000" w:themeColor="text1"/>
          <w:u w:val="none"/>
          <w:lang w:eastAsia="zh-CN"/>
        </w:rPr>
        <w:t xml:space="preserve"> Programmable Networks</w:t>
      </w:r>
      <w:r w:rsidRPr="00710717">
        <w:rPr>
          <w:noProof/>
          <w:webHidden/>
          <w:color w:val="000000" w:themeColor="text1"/>
          <w:lang w:eastAsia="zh-CN"/>
        </w:rPr>
        <w:tab/>
      </w:r>
      <w:r w:rsidR="006D3810">
        <w:rPr>
          <w:noProof/>
          <w:webHidden/>
          <w:color w:val="000000" w:themeColor="text1"/>
          <w:lang w:eastAsia="zh-CN"/>
        </w:rPr>
        <w:t>2</w:t>
      </w:r>
    </w:p>
    <w:p w14:paraId="26FF8A68" w14:textId="666E3277" w:rsidR="009D175D" w:rsidRPr="00710717" w:rsidRDefault="009D175D" w:rsidP="009D175D">
      <w:pPr>
        <w:pStyle w:val="30"/>
        <w:tabs>
          <w:tab w:val="right" w:leader="dot" w:pos="9060"/>
        </w:tabs>
        <w:ind w:left="960"/>
        <w:rPr>
          <w:rFonts w:asciiTheme="minorHAnsi" w:eastAsiaTheme="minorEastAsia" w:hAnsiTheme="minorHAnsi" w:cstheme="minorBidi"/>
          <w:noProof/>
          <w:color w:val="000000" w:themeColor="text1"/>
          <w:szCs w:val="24"/>
          <w:lang w:eastAsia="zh-CN" w:bidi="ar-SA"/>
        </w:rPr>
      </w:pPr>
      <w:r w:rsidRPr="00710717">
        <w:rPr>
          <w:rStyle w:val="afc"/>
          <w:noProof/>
          <w:color w:val="000000" w:themeColor="text1"/>
          <w:u w:val="none"/>
          <w:lang w:eastAsia="zh-CN"/>
        </w:rPr>
        <w:t xml:space="preserve">1.2.2  </w:t>
      </w:r>
      <w:r w:rsidRPr="00710717">
        <w:rPr>
          <w:rStyle w:val="afc"/>
          <w:rFonts w:hint="eastAsia"/>
          <w:noProof/>
          <w:color w:val="000000" w:themeColor="text1"/>
          <w:u w:val="none"/>
          <w:lang w:eastAsia="zh-CN"/>
        </w:rPr>
        <w:t>Sofeware</w:t>
      </w:r>
      <w:r w:rsidRPr="00710717">
        <w:rPr>
          <w:rStyle w:val="afc"/>
          <w:noProof/>
          <w:color w:val="000000" w:themeColor="text1"/>
          <w:u w:val="none"/>
          <w:lang w:eastAsia="zh-CN"/>
        </w:rPr>
        <w:t>-Defined Networking Architechture</w:t>
      </w:r>
      <w:r w:rsidRPr="00710717">
        <w:rPr>
          <w:noProof/>
          <w:webHidden/>
          <w:color w:val="000000" w:themeColor="text1"/>
          <w:lang w:eastAsia="zh-CN"/>
        </w:rPr>
        <w:tab/>
      </w:r>
      <w:r w:rsidR="006D3810">
        <w:rPr>
          <w:noProof/>
          <w:webHidden/>
          <w:color w:val="000000" w:themeColor="text1"/>
          <w:lang w:eastAsia="zh-CN"/>
        </w:rPr>
        <w:t>4</w:t>
      </w:r>
    </w:p>
    <w:p w14:paraId="346D6E1B" w14:textId="77777777" w:rsidR="009D175D" w:rsidRPr="00710717" w:rsidRDefault="009D175D" w:rsidP="009D175D">
      <w:pPr>
        <w:pStyle w:val="30"/>
        <w:tabs>
          <w:tab w:val="right" w:leader="dot" w:pos="9060"/>
        </w:tabs>
        <w:ind w:left="960"/>
        <w:rPr>
          <w:rFonts w:asciiTheme="minorHAnsi" w:eastAsiaTheme="minorEastAsia" w:hAnsiTheme="minorHAnsi" w:cstheme="minorBidi"/>
          <w:noProof/>
          <w:color w:val="000000" w:themeColor="text1"/>
          <w:szCs w:val="24"/>
          <w:lang w:eastAsia="zh-CN" w:bidi="ar-SA"/>
        </w:rPr>
      </w:pPr>
      <w:r w:rsidRPr="00710717">
        <w:rPr>
          <w:rStyle w:val="afc"/>
          <w:noProof/>
          <w:color w:val="000000" w:themeColor="text1"/>
          <w:u w:val="none"/>
          <w:lang w:eastAsia="zh-CN"/>
        </w:rPr>
        <w:t xml:space="preserve">1.2.3  </w:t>
      </w:r>
      <w:r w:rsidRPr="00710717">
        <w:rPr>
          <w:rStyle w:val="afc"/>
          <w:rFonts w:hint="eastAsia"/>
          <w:noProof/>
          <w:color w:val="000000" w:themeColor="text1"/>
          <w:u w:val="none"/>
          <w:lang w:eastAsia="zh-CN"/>
        </w:rPr>
        <w:t xml:space="preserve">SDN </w:t>
      </w:r>
      <w:r w:rsidRPr="00710717">
        <w:rPr>
          <w:rStyle w:val="afc"/>
          <w:noProof/>
          <w:color w:val="000000" w:themeColor="text1"/>
          <w:u w:val="none"/>
          <w:lang w:eastAsia="zh-CN"/>
        </w:rPr>
        <w:t>Development Tools</w:t>
      </w:r>
      <w:r w:rsidRPr="00710717">
        <w:rPr>
          <w:noProof/>
          <w:webHidden/>
          <w:color w:val="000000" w:themeColor="text1"/>
          <w:lang w:eastAsia="zh-CN"/>
        </w:rPr>
        <w:tab/>
        <w:t>14</w:t>
      </w:r>
    </w:p>
    <w:p w14:paraId="6525DB3C" w14:textId="77777777" w:rsidR="009D175D" w:rsidRPr="00710717" w:rsidRDefault="009D175D" w:rsidP="009D175D">
      <w:pPr>
        <w:pStyle w:val="30"/>
        <w:tabs>
          <w:tab w:val="right" w:leader="dot" w:pos="9060"/>
        </w:tabs>
        <w:ind w:left="960"/>
        <w:rPr>
          <w:rFonts w:asciiTheme="minorHAnsi" w:eastAsiaTheme="minorEastAsia" w:hAnsiTheme="minorHAnsi" w:cstheme="minorBidi"/>
          <w:noProof/>
          <w:color w:val="000000" w:themeColor="text1"/>
          <w:szCs w:val="24"/>
          <w:lang w:eastAsia="zh-CN" w:bidi="ar-SA"/>
        </w:rPr>
      </w:pPr>
      <w:r w:rsidRPr="00710717">
        <w:rPr>
          <w:rStyle w:val="afc"/>
          <w:noProof/>
          <w:color w:val="000000" w:themeColor="text1"/>
          <w:u w:val="none"/>
          <w:lang w:eastAsia="zh-CN"/>
        </w:rPr>
        <w:t xml:space="preserve">1.2.4  </w:t>
      </w:r>
      <w:r w:rsidRPr="00710717">
        <w:rPr>
          <w:rStyle w:val="afc"/>
          <w:rFonts w:hint="eastAsia"/>
          <w:noProof/>
          <w:color w:val="000000" w:themeColor="text1"/>
          <w:u w:val="none"/>
          <w:lang w:eastAsia="zh-CN"/>
        </w:rPr>
        <w:t xml:space="preserve">SDN </w:t>
      </w:r>
      <w:r w:rsidRPr="00710717">
        <w:rPr>
          <w:rStyle w:val="afc"/>
          <w:noProof/>
          <w:color w:val="000000" w:themeColor="text1"/>
          <w:u w:val="none"/>
          <w:lang w:eastAsia="zh-CN"/>
        </w:rPr>
        <w:t>Applications</w:t>
      </w:r>
      <w:r w:rsidRPr="00710717">
        <w:rPr>
          <w:noProof/>
          <w:webHidden/>
          <w:color w:val="000000" w:themeColor="text1"/>
          <w:lang w:eastAsia="zh-CN"/>
        </w:rPr>
        <w:tab/>
        <w:t>18</w:t>
      </w:r>
    </w:p>
    <w:p w14:paraId="785871AF" w14:textId="1D052685" w:rsidR="009D175D" w:rsidRPr="00710717" w:rsidRDefault="009D175D" w:rsidP="009D175D">
      <w:pPr>
        <w:pStyle w:val="30"/>
        <w:tabs>
          <w:tab w:val="right" w:leader="dot" w:pos="9060"/>
        </w:tabs>
        <w:ind w:left="960"/>
        <w:rPr>
          <w:rFonts w:asciiTheme="minorHAnsi" w:eastAsiaTheme="minorEastAsia" w:hAnsiTheme="minorHAnsi" w:cstheme="minorBidi"/>
          <w:noProof/>
          <w:color w:val="000000" w:themeColor="text1"/>
          <w:szCs w:val="24"/>
          <w:lang w:eastAsia="zh-CN" w:bidi="ar-SA"/>
        </w:rPr>
      </w:pPr>
      <w:r w:rsidRPr="00710717">
        <w:rPr>
          <w:rStyle w:val="afc"/>
          <w:noProof/>
          <w:color w:val="000000" w:themeColor="text1"/>
          <w:u w:val="none"/>
          <w:lang w:eastAsia="zh-CN"/>
        </w:rPr>
        <w:t xml:space="preserve">1.2.5  </w:t>
      </w:r>
      <w:r w:rsidRPr="00710717">
        <w:rPr>
          <w:rStyle w:val="afc"/>
          <w:rFonts w:hint="eastAsia"/>
          <w:noProof/>
          <w:color w:val="000000" w:themeColor="text1"/>
          <w:u w:val="none"/>
          <w:lang w:eastAsia="zh-CN"/>
        </w:rPr>
        <w:t>Research Ch</w:t>
      </w:r>
      <w:r w:rsidRPr="00710717">
        <w:rPr>
          <w:rStyle w:val="afc"/>
          <w:noProof/>
          <w:color w:val="000000" w:themeColor="text1"/>
          <w:u w:val="none"/>
          <w:lang w:eastAsia="zh-CN"/>
        </w:rPr>
        <w:t>allenges and Future Directions</w:t>
      </w:r>
      <w:r w:rsidRPr="00710717">
        <w:rPr>
          <w:noProof/>
          <w:webHidden/>
          <w:color w:val="000000" w:themeColor="text1"/>
          <w:lang w:eastAsia="zh-CN"/>
        </w:rPr>
        <w:tab/>
        <w:t>2</w:t>
      </w:r>
      <w:r w:rsidR="006D3810">
        <w:rPr>
          <w:noProof/>
          <w:webHidden/>
          <w:color w:val="000000" w:themeColor="text1"/>
          <w:lang w:eastAsia="zh-CN"/>
        </w:rPr>
        <w:t>1</w:t>
      </w:r>
    </w:p>
    <w:p w14:paraId="740E49D9" w14:textId="779DE843" w:rsidR="009D175D" w:rsidRPr="00710717" w:rsidRDefault="009D175D" w:rsidP="009D175D">
      <w:pPr>
        <w:pStyle w:val="20"/>
        <w:tabs>
          <w:tab w:val="right" w:leader="dot" w:pos="9060"/>
        </w:tabs>
        <w:ind w:left="480"/>
        <w:rPr>
          <w:rFonts w:asciiTheme="minorHAnsi" w:eastAsiaTheme="minorEastAsia" w:hAnsiTheme="minorHAnsi" w:cstheme="minorBidi"/>
          <w:noProof/>
          <w:color w:val="000000" w:themeColor="text1"/>
          <w:szCs w:val="24"/>
          <w:lang w:eastAsia="zh-CN" w:bidi="ar-SA"/>
        </w:rPr>
      </w:pPr>
      <w:r w:rsidRPr="00710717">
        <w:rPr>
          <w:rStyle w:val="afc"/>
          <w:noProof/>
          <w:color w:val="000000" w:themeColor="text1"/>
          <w:u w:val="none"/>
          <w:lang w:eastAsia="zh-CN"/>
        </w:rPr>
        <w:t xml:space="preserve">1.3  </w:t>
      </w:r>
      <w:r w:rsidR="00406EF5">
        <w:rPr>
          <w:rStyle w:val="afc"/>
          <w:rFonts w:hint="eastAsia"/>
          <w:noProof/>
          <w:color w:val="000000" w:themeColor="text1"/>
          <w:u w:val="none"/>
          <w:lang w:eastAsia="zh-CN"/>
        </w:rPr>
        <w:t>Topics</w:t>
      </w:r>
      <w:r w:rsidR="00406EF5">
        <w:rPr>
          <w:rStyle w:val="afc"/>
          <w:noProof/>
          <w:color w:val="000000" w:themeColor="text1"/>
          <w:u w:val="none"/>
          <w:lang w:eastAsia="zh-CN"/>
        </w:rPr>
        <w:t xml:space="preserve"> and research ideas</w:t>
      </w:r>
      <w:r w:rsidRPr="00710717">
        <w:rPr>
          <w:noProof/>
          <w:webHidden/>
          <w:color w:val="000000" w:themeColor="text1"/>
          <w:lang w:eastAsia="zh-CN"/>
        </w:rPr>
        <w:tab/>
        <w:t>25</w:t>
      </w:r>
    </w:p>
    <w:p w14:paraId="6333ECA9" w14:textId="77777777" w:rsidR="009D175D" w:rsidRPr="00710717" w:rsidRDefault="009D175D" w:rsidP="009D175D">
      <w:pPr>
        <w:pStyle w:val="10"/>
        <w:rPr>
          <w:rStyle w:val="afc"/>
          <w:noProof/>
          <w:color w:val="000000" w:themeColor="text1"/>
          <w:u w:val="none"/>
        </w:rPr>
      </w:pPr>
      <w:r w:rsidRPr="00710717">
        <w:rPr>
          <w:rStyle w:val="afc"/>
          <w:noProof/>
          <w:color w:val="000000" w:themeColor="text1"/>
          <w:u w:val="none"/>
        </w:rPr>
        <w:t xml:space="preserve">2  </w:t>
      </w:r>
      <w:r w:rsidRPr="00710717">
        <w:rPr>
          <w:rStyle w:val="afc"/>
          <w:rFonts w:hint="eastAsia"/>
          <w:noProof/>
          <w:color w:val="000000" w:themeColor="text1"/>
          <w:u w:val="none"/>
        </w:rPr>
        <w:t>A Novel On</w:t>
      </w:r>
      <w:r w:rsidRPr="00710717">
        <w:rPr>
          <w:rStyle w:val="afc"/>
          <w:noProof/>
          <w:color w:val="000000" w:themeColor="text1"/>
          <w:u w:val="none"/>
        </w:rPr>
        <w:t>-</w:t>
      </w:r>
      <w:r w:rsidRPr="00710717">
        <w:rPr>
          <w:rStyle w:val="afc"/>
          <w:rFonts w:hint="eastAsia"/>
          <w:noProof/>
          <w:color w:val="000000" w:themeColor="text1"/>
          <w:u w:val="none"/>
        </w:rPr>
        <w:t xml:space="preserve">line </w:t>
      </w:r>
      <w:r w:rsidRPr="00710717">
        <w:rPr>
          <w:rStyle w:val="afc"/>
          <w:noProof/>
          <w:color w:val="000000" w:themeColor="text1"/>
          <w:u w:val="none"/>
        </w:rPr>
        <w:t>Association Algorithm for Supporting Load Balancing in Multiple</w:t>
      </w:r>
    </w:p>
    <w:p w14:paraId="5A0AFFB6" w14:textId="3D525870" w:rsidR="009D175D" w:rsidRPr="00710717" w:rsidRDefault="009D175D" w:rsidP="009D175D">
      <w:pPr>
        <w:pStyle w:val="10"/>
        <w:rPr>
          <w:noProof/>
          <w:color w:val="000000" w:themeColor="text1"/>
        </w:rPr>
      </w:pPr>
      <w:r w:rsidRPr="00710717">
        <w:rPr>
          <w:rStyle w:val="afc"/>
          <w:noProof/>
          <w:color w:val="000000" w:themeColor="text1"/>
          <w:u w:val="none"/>
        </w:rPr>
        <w:t>-AP Wireless LAN</w:t>
      </w:r>
      <w:r w:rsidRPr="00710717">
        <w:rPr>
          <w:noProof/>
          <w:webHidden/>
          <w:color w:val="000000" w:themeColor="text1"/>
        </w:rPr>
        <w:tab/>
        <w:t>2</w:t>
      </w:r>
      <w:r w:rsidR="006D3810">
        <w:rPr>
          <w:noProof/>
          <w:webHidden/>
          <w:color w:val="000000" w:themeColor="text1"/>
        </w:rPr>
        <w:t>7</w:t>
      </w:r>
    </w:p>
    <w:p w14:paraId="7300CDAB" w14:textId="718A95FE" w:rsidR="009D175D" w:rsidRPr="00710717" w:rsidRDefault="009D175D" w:rsidP="009D175D">
      <w:pPr>
        <w:pStyle w:val="20"/>
        <w:tabs>
          <w:tab w:val="right" w:leader="dot" w:pos="9060"/>
        </w:tabs>
        <w:ind w:left="480"/>
        <w:rPr>
          <w:rFonts w:asciiTheme="minorHAnsi" w:eastAsiaTheme="minorEastAsia" w:hAnsiTheme="minorHAnsi" w:cstheme="minorBidi"/>
          <w:noProof/>
          <w:color w:val="000000" w:themeColor="text1"/>
          <w:szCs w:val="24"/>
          <w:lang w:eastAsia="zh-CN" w:bidi="ar-SA"/>
        </w:rPr>
      </w:pPr>
      <w:r w:rsidRPr="00710717">
        <w:rPr>
          <w:rStyle w:val="afc"/>
          <w:noProof/>
          <w:color w:val="000000" w:themeColor="text1"/>
          <w:u w:val="none"/>
          <w:lang w:eastAsia="zh-CN"/>
        </w:rPr>
        <w:t xml:space="preserve">2.1  </w:t>
      </w:r>
      <w:r w:rsidRPr="00710717">
        <w:rPr>
          <w:rStyle w:val="afc"/>
          <w:rFonts w:hint="eastAsia"/>
          <w:noProof/>
          <w:color w:val="000000" w:themeColor="text1"/>
          <w:u w:val="none"/>
          <w:lang w:eastAsia="zh-CN"/>
        </w:rPr>
        <w:t>Introduction</w:t>
      </w:r>
      <w:r w:rsidRPr="00710717">
        <w:rPr>
          <w:noProof/>
          <w:webHidden/>
          <w:color w:val="000000" w:themeColor="text1"/>
          <w:lang w:eastAsia="zh-CN"/>
        </w:rPr>
        <w:tab/>
        <w:t>2</w:t>
      </w:r>
      <w:r w:rsidR="006D3810">
        <w:rPr>
          <w:noProof/>
          <w:webHidden/>
          <w:color w:val="000000" w:themeColor="text1"/>
          <w:lang w:eastAsia="zh-CN"/>
        </w:rPr>
        <w:t>7</w:t>
      </w:r>
    </w:p>
    <w:p w14:paraId="00DF1030" w14:textId="2DF953D1" w:rsidR="009D175D" w:rsidRPr="00710717" w:rsidRDefault="009D175D" w:rsidP="009D175D">
      <w:pPr>
        <w:pStyle w:val="20"/>
        <w:tabs>
          <w:tab w:val="right" w:leader="dot" w:pos="9060"/>
        </w:tabs>
        <w:ind w:left="480"/>
        <w:rPr>
          <w:rFonts w:asciiTheme="minorHAnsi" w:eastAsiaTheme="minorEastAsia" w:hAnsiTheme="minorHAnsi" w:cstheme="minorBidi"/>
          <w:noProof/>
          <w:color w:val="000000" w:themeColor="text1"/>
          <w:szCs w:val="24"/>
          <w:lang w:eastAsia="zh-CN" w:bidi="ar-SA"/>
        </w:rPr>
      </w:pPr>
      <w:r w:rsidRPr="00710717">
        <w:rPr>
          <w:rStyle w:val="afc"/>
          <w:noProof/>
          <w:color w:val="000000" w:themeColor="text1"/>
          <w:u w:val="none"/>
          <w:lang w:eastAsia="zh-CN"/>
        </w:rPr>
        <w:t xml:space="preserve">2.2  </w:t>
      </w:r>
      <w:r w:rsidRPr="00710717">
        <w:rPr>
          <w:rStyle w:val="afc"/>
          <w:rFonts w:hint="eastAsia"/>
          <w:noProof/>
          <w:color w:val="000000" w:themeColor="text1"/>
          <w:u w:val="none"/>
          <w:lang w:eastAsia="zh-CN"/>
        </w:rPr>
        <w:t>Relate</w:t>
      </w:r>
      <w:r w:rsidRPr="00710717">
        <w:rPr>
          <w:rStyle w:val="afc"/>
          <w:noProof/>
          <w:color w:val="000000" w:themeColor="text1"/>
          <w:u w:val="none"/>
          <w:lang w:eastAsia="zh-CN"/>
        </w:rPr>
        <w:t>d Work</w:t>
      </w:r>
      <w:r w:rsidRPr="00710717">
        <w:rPr>
          <w:noProof/>
          <w:webHidden/>
          <w:color w:val="000000" w:themeColor="text1"/>
          <w:lang w:eastAsia="zh-CN"/>
        </w:rPr>
        <w:tab/>
        <w:t>2</w:t>
      </w:r>
      <w:r w:rsidR="006D3810">
        <w:rPr>
          <w:noProof/>
          <w:webHidden/>
          <w:color w:val="000000" w:themeColor="text1"/>
          <w:lang w:eastAsia="zh-CN"/>
        </w:rPr>
        <w:t>8</w:t>
      </w:r>
    </w:p>
    <w:p w14:paraId="087CA6AE" w14:textId="1CD56697" w:rsidR="009D175D" w:rsidRPr="00710717" w:rsidRDefault="009D175D" w:rsidP="009D175D">
      <w:pPr>
        <w:pStyle w:val="20"/>
        <w:tabs>
          <w:tab w:val="right" w:leader="dot" w:pos="9060"/>
        </w:tabs>
        <w:ind w:left="480"/>
        <w:rPr>
          <w:rFonts w:asciiTheme="minorHAnsi" w:eastAsiaTheme="minorEastAsia" w:hAnsiTheme="minorHAnsi" w:cstheme="minorBidi"/>
          <w:noProof/>
          <w:color w:val="000000" w:themeColor="text1"/>
          <w:szCs w:val="24"/>
          <w:lang w:eastAsia="zh-CN" w:bidi="ar-SA"/>
        </w:rPr>
      </w:pPr>
      <w:r w:rsidRPr="00710717">
        <w:rPr>
          <w:rStyle w:val="afc"/>
          <w:noProof/>
          <w:color w:val="000000" w:themeColor="text1"/>
          <w:u w:val="none"/>
          <w:lang w:eastAsia="zh-CN"/>
        </w:rPr>
        <w:t xml:space="preserve">2.3  </w:t>
      </w:r>
      <w:r w:rsidRPr="00710717">
        <w:rPr>
          <w:rStyle w:val="afc"/>
          <w:rFonts w:hint="eastAsia"/>
          <w:noProof/>
          <w:color w:val="000000" w:themeColor="text1"/>
          <w:u w:val="none"/>
          <w:lang w:eastAsia="zh-CN"/>
        </w:rPr>
        <w:t>Network</w:t>
      </w:r>
      <w:r w:rsidRPr="00710717">
        <w:rPr>
          <w:rStyle w:val="afc"/>
          <w:noProof/>
          <w:color w:val="000000" w:themeColor="text1"/>
          <w:u w:val="none"/>
          <w:lang w:eastAsia="zh-CN"/>
        </w:rPr>
        <w:t xml:space="preserve"> and System Description</w:t>
      </w:r>
      <w:r w:rsidRPr="00710717">
        <w:rPr>
          <w:noProof/>
          <w:webHidden/>
          <w:color w:val="000000" w:themeColor="text1"/>
          <w:lang w:eastAsia="zh-CN"/>
        </w:rPr>
        <w:tab/>
        <w:t>2</w:t>
      </w:r>
      <w:r w:rsidR="006D3810">
        <w:rPr>
          <w:noProof/>
          <w:webHidden/>
          <w:color w:val="000000" w:themeColor="text1"/>
          <w:lang w:eastAsia="zh-CN"/>
        </w:rPr>
        <w:t>9</w:t>
      </w:r>
    </w:p>
    <w:p w14:paraId="31131F41" w14:textId="21E961FF" w:rsidR="009D175D" w:rsidRPr="00710717" w:rsidRDefault="009D175D" w:rsidP="009D175D">
      <w:pPr>
        <w:pStyle w:val="20"/>
        <w:tabs>
          <w:tab w:val="right" w:leader="dot" w:pos="9060"/>
        </w:tabs>
        <w:ind w:left="480"/>
        <w:rPr>
          <w:rFonts w:asciiTheme="minorHAnsi" w:eastAsiaTheme="minorEastAsia" w:hAnsiTheme="minorHAnsi" w:cstheme="minorBidi"/>
          <w:noProof/>
          <w:color w:val="000000" w:themeColor="text1"/>
          <w:szCs w:val="24"/>
          <w:lang w:eastAsia="zh-CN" w:bidi="ar-SA"/>
        </w:rPr>
      </w:pPr>
      <w:r w:rsidRPr="00710717">
        <w:rPr>
          <w:rStyle w:val="afc"/>
          <w:noProof/>
          <w:color w:val="000000" w:themeColor="text1"/>
          <w:u w:val="none"/>
          <w:lang w:eastAsia="zh-CN"/>
        </w:rPr>
        <w:t xml:space="preserve">2.4  </w:t>
      </w:r>
      <w:r w:rsidRPr="00710717">
        <w:rPr>
          <w:rStyle w:val="afc"/>
          <w:rFonts w:hint="eastAsia"/>
          <w:noProof/>
          <w:color w:val="000000" w:themeColor="text1"/>
          <w:u w:val="none"/>
          <w:lang w:eastAsia="zh-CN"/>
        </w:rPr>
        <w:t>Alg</w:t>
      </w:r>
      <w:r w:rsidRPr="00710717">
        <w:rPr>
          <w:rStyle w:val="afc"/>
          <w:noProof/>
          <w:color w:val="000000" w:themeColor="text1"/>
          <w:u w:val="none"/>
          <w:lang w:eastAsia="zh-CN"/>
        </w:rPr>
        <w:t>orithm Design</w:t>
      </w:r>
      <w:r w:rsidRPr="00710717">
        <w:rPr>
          <w:noProof/>
          <w:webHidden/>
          <w:color w:val="000000" w:themeColor="text1"/>
          <w:lang w:eastAsia="zh-CN"/>
        </w:rPr>
        <w:tab/>
      </w:r>
      <w:r w:rsidR="006D3810">
        <w:rPr>
          <w:noProof/>
          <w:webHidden/>
          <w:color w:val="000000" w:themeColor="text1"/>
          <w:lang w:eastAsia="zh-CN"/>
        </w:rPr>
        <w:t>30</w:t>
      </w:r>
    </w:p>
    <w:p w14:paraId="45A2CEE0" w14:textId="5831B4AE" w:rsidR="009D175D" w:rsidRPr="00710717" w:rsidRDefault="009D175D" w:rsidP="009D175D">
      <w:pPr>
        <w:pStyle w:val="20"/>
        <w:tabs>
          <w:tab w:val="right" w:leader="dot" w:pos="9060"/>
        </w:tabs>
        <w:ind w:left="480"/>
        <w:rPr>
          <w:rFonts w:asciiTheme="minorHAnsi" w:eastAsiaTheme="minorEastAsia" w:hAnsiTheme="minorHAnsi" w:cstheme="minorBidi"/>
          <w:noProof/>
          <w:color w:val="000000" w:themeColor="text1"/>
          <w:szCs w:val="24"/>
          <w:lang w:eastAsia="zh-CN" w:bidi="ar-SA"/>
        </w:rPr>
      </w:pPr>
      <w:r w:rsidRPr="00710717">
        <w:rPr>
          <w:rStyle w:val="afc"/>
          <w:noProof/>
          <w:color w:val="000000" w:themeColor="text1"/>
          <w:u w:val="none"/>
          <w:lang w:eastAsia="zh-CN"/>
        </w:rPr>
        <w:t xml:space="preserve">2.5  </w:t>
      </w:r>
      <w:r w:rsidRPr="00710717">
        <w:rPr>
          <w:rStyle w:val="afc"/>
          <w:rFonts w:hint="eastAsia"/>
          <w:noProof/>
          <w:color w:val="000000" w:themeColor="text1"/>
          <w:u w:val="none"/>
          <w:lang w:eastAsia="zh-CN"/>
        </w:rPr>
        <w:t>T</w:t>
      </w:r>
      <w:r w:rsidRPr="00710717">
        <w:rPr>
          <w:rStyle w:val="afc"/>
          <w:noProof/>
          <w:color w:val="000000" w:themeColor="text1"/>
          <w:u w:val="none"/>
          <w:lang w:eastAsia="zh-CN"/>
        </w:rPr>
        <w:t>heoretical Analysis</w:t>
      </w:r>
      <w:r w:rsidRPr="00710717">
        <w:rPr>
          <w:noProof/>
          <w:webHidden/>
          <w:color w:val="000000" w:themeColor="text1"/>
          <w:lang w:eastAsia="zh-CN"/>
        </w:rPr>
        <w:tab/>
        <w:t>3</w:t>
      </w:r>
      <w:r w:rsidR="006D3810">
        <w:rPr>
          <w:noProof/>
          <w:webHidden/>
          <w:color w:val="000000" w:themeColor="text1"/>
          <w:lang w:eastAsia="zh-CN"/>
        </w:rPr>
        <w:t>3</w:t>
      </w:r>
    </w:p>
    <w:p w14:paraId="11E749CC" w14:textId="7E7A4833" w:rsidR="009D175D" w:rsidRPr="00710717" w:rsidRDefault="009D175D" w:rsidP="009D175D">
      <w:pPr>
        <w:pStyle w:val="20"/>
        <w:tabs>
          <w:tab w:val="right" w:leader="dot" w:pos="9060"/>
        </w:tabs>
        <w:ind w:left="480"/>
        <w:rPr>
          <w:rFonts w:asciiTheme="minorHAnsi" w:eastAsiaTheme="minorEastAsia" w:hAnsiTheme="minorHAnsi" w:cstheme="minorBidi"/>
          <w:noProof/>
          <w:color w:val="000000" w:themeColor="text1"/>
          <w:szCs w:val="24"/>
          <w:lang w:eastAsia="zh-CN" w:bidi="ar-SA"/>
        </w:rPr>
      </w:pPr>
      <w:r w:rsidRPr="00710717">
        <w:rPr>
          <w:rStyle w:val="afc"/>
          <w:noProof/>
          <w:color w:val="000000" w:themeColor="text1"/>
          <w:u w:val="none"/>
          <w:lang w:eastAsia="zh-CN"/>
        </w:rPr>
        <w:t xml:space="preserve">2.6  </w:t>
      </w:r>
      <w:r w:rsidRPr="00710717">
        <w:rPr>
          <w:rStyle w:val="afc"/>
          <w:rFonts w:hint="eastAsia"/>
          <w:noProof/>
          <w:color w:val="000000" w:themeColor="text1"/>
          <w:u w:val="none"/>
          <w:lang w:eastAsia="zh-CN"/>
        </w:rPr>
        <w:t>Ev</w:t>
      </w:r>
      <w:r w:rsidRPr="00710717">
        <w:rPr>
          <w:rStyle w:val="afc"/>
          <w:noProof/>
          <w:color w:val="000000" w:themeColor="text1"/>
          <w:u w:val="none"/>
          <w:lang w:eastAsia="zh-CN"/>
        </w:rPr>
        <w:t>aluation</w:t>
      </w:r>
      <w:r w:rsidRPr="00710717">
        <w:rPr>
          <w:noProof/>
          <w:webHidden/>
          <w:color w:val="000000" w:themeColor="text1"/>
          <w:lang w:eastAsia="zh-CN"/>
        </w:rPr>
        <w:tab/>
        <w:t>3</w:t>
      </w:r>
      <w:r w:rsidR="006D3810">
        <w:rPr>
          <w:noProof/>
          <w:webHidden/>
          <w:color w:val="000000" w:themeColor="text1"/>
          <w:lang w:eastAsia="zh-CN"/>
        </w:rPr>
        <w:t>9</w:t>
      </w:r>
    </w:p>
    <w:p w14:paraId="7106CDCE" w14:textId="77777777" w:rsidR="009D175D" w:rsidRPr="00710717" w:rsidRDefault="009D175D" w:rsidP="009D175D">
      <w:pPr>
        <w:pStyle w:val="30"/>
        <w:tabs>
          <w:tab w:val="right" w:leader="dot" w:pos="9060"/>
        </w:tabs>
        <w:ind w:left="960"/>
        <w:rPr>
          <w:rFonts w:asciiTheme="minorHAnsi" w:eastAsiaTheme="minorEastAsia" w:hAnsiTheme="minorHAnsi" w:cstheme="minorBidi"/>
          <w:noProof/>
          <w:color w:val="000000" w:themeColor="text1"/>
          <w:szCs w:val="24"/>
          <w:lang w:eastAsia="zh-CN" w:bidi="ar-SA"/>
        </w:rPr>
      </w:pPr>
      <w:r w:rsidRPr="00710717">
        <w:rPr>
          <w:rStyle w:val="afc"/>
          <w:noProof/>
          <w:color w:val="000000" w:themeColor="text1"/>
          <w:u w:val="none"/>
          <w:lang w:eastAsia="zh-CN"/>
        </w:rPr>
        <w:t xml:space="preserve">2.6.1  </w:t>
      </w:r>
      <w:r w:rsidRPr="00710717">
        <w:rPr>
          <w:rStyle w:val="afc"/>
          <w:rFonts w:hint="eastAsia"/>
          <w:noProof/>
          <w:color w:val="000000" w:themeColor="text1"/>
          <w:u w:val="none"/>
          <w:lang w:eastAsia="zh-CN"/>
        </w:rPr>
        <w:t>Simulation</w:t>
      </w:r>
      <w:r w:rsidRPr="00710717">
        <w:rPr>
          <w:rStyle w:val="afc"/>
          <w:noProof/>
          <w:color w:val="000000" w:themeColor="text1"/>
          <w:u w:val="none"/>
          <w:lang w:eastAsia="zh-CN"/>
        </w:rPr>
        <w:t>s</w:t>
      </w:r>
      <w:r w:rsidRPr="00710717">
        <w:rPr>
          <w:noProof/>
          <w:webHidden/>
          <w:color w:val="000000" w:themeColor="text1"/>
          <w:lang w:eastAsia="zh-CN"/>
        </w:rPr>
        <w:tab/>
        <w:t>39</w:t>
      </w:r>
    </w:p>
    <w:p w14:paraId="2D12489B" w14:textId="4F30B36C" w:rsidR="009D175D" w:rsidRPr="00710717" w:rsidRDefault="009D175D" w:rsidP="009D175D">
      <w:pPr>
        <w:pStyle w:val="30"/>
        <w:tabs>
          <w:tab w:val="right" w:leader="dot" w:pos="9060"/>
        </w:tabs>
        <w:ind w:left="960"/>
        <w:rPr>
          <w:rFonts w:asciiTheme="minorHAnsi" w:eastAsiaTheme="minorEastAsia" w:hAnsiTheme="minorHAnsi" w:cstheme="minorBidi"/>
          <w:noProof/>
          <w:color w:val="000000" w:themeColor="text1"/>
          <w:szCs w:val="24"/>
          <w:lang w:eastAsia="zh-CN" w:bidi="ar-SA"/>
        </w:rPr>
      </w:pPr>
      <w:r w:rsidRPr="00710717">
        <w:rPr>
          <w:rStyle w:val="afc"/>
          <w:noProof/>
          <w:color w:val="000000" w:themeColor="text1"/>
          <w:u w:val="none"/>
          <w:lang w:eastAsia="zh-CN"/>
        </w:rPr>
        <w:t xml:space="preserve">2.6.2  </w:t>
      </w:r>
      <w:r w:rsidRPr="00710717">
        <w:rPr>
          <w:rStyle w:val="afc"/>
          <w:rFonts w:hint="eastAsia"/>
          <w:noProof/>
          <w:color w:val="000000" w:themeColor="text1"/>
          <w:u w:val="none"/>
          <w:lang w:eastAsia="zh-CN"/>
        </w:rPr>
        <w:t>Experiments</w:t>
      </w:r>
      <w:r w:rsidRPr="00710717">
        <w:rPr>
          <w:noProof/>
          <w:webHidden/>
          <w:color w:val="000000" w:themeColor="text1"/>
          <w:lang w:eastAsia="zh-CN"/>
        </w:rPr>
        <w:tab/>
        <w:t>4</w:t>
      </w:r>
      <w:r w:rsidR="006D3810">
        <w:rPr>
          <w:noProof/>
          <w:webHidden/>
          <w:color w:val="000000" w:themeColor="text1"/>
          <w:lang w:eastAsia="zh-CN"/>
        </w:rPr>
        <w:t>3</w:t>
      </w:r>
    </w:p>
    <w:p w14:paraId="31782406" w14:textId="72135D8C" w:rsidR="009D175D" w:rsidRPr="00710717" w:rsidRDefault="009D175D" w:rsidP="009D175D">
      <w:pPr>
        <w:pStyle w:val="20"/>
        <w:tabs>
          <w:tab w:val="right" w:leader="dot" w:pos="9060"/>
        </w:tabs>
        <w:ind w:left="480"/>
        <w:rPr>
          <w:rFonts w:asciiTheme="minorHAnsi" w:eastAsiaTheme="minorEastAsia" w:hAnsiTheme="minorHAnsi" w:cstheme="minorBidi"/>
          <w:noProof/>
          <w:color w:val="000000" w:themeColor="text1"/>
          <w:szCs w:val="24"/>
          <w:lang w:eastAsia="zh-CN" w:bidi="ar-SA"/>
        </w:rPr>
      </w:pPr>
      <w:r w:rsidRPr="00710717">
        <w:rPr>
          <w:rStyle w:val="afc"/>
          <w:noProof/>
          <w:color w:val="000000" w:themeColor="text1"/>
          <w:u w:val="none"/>
          <w:lang w:eastAsia="zh-CN"/>
        </w:rPr>
        <w:t xml:space="preserve">2.7  </w:t>
      </w:r>
      <w:r w:rsidRPr="00710717">
        <w:rPr>
          <w:rStyle w:val="afc"/>
          <w:rFonts w:hint="eastAsia"/>
          <w:noProof/>
          <w:color w:val="000000" w:themeColor="text1"/>
          <w:u w:val="none"/>
          <w:lang w:eastAsia="zh-CN"/>
        </w:rPr>
        <w:t>Conclusions</w:t>
      </w:r>
      <w:r w:rsidRPr="00710717">
        <w:rPr>
          <w:noProof/>
          <w:webHidden/>
          <w:color w:val="000000" w:themeColor="text1"/>
          <w:lang w:eastAsia="zh-CN"/>
        </w:rPr>
        <w:tab/>
        <w:t>4</w:t>
      </w:r>
      <w:r w:rsidR="006D3810">
        <w:rPr>
          <w:noProof/>
          <w:webHidden/>
          <w:color w:val="000000" w:themeColor="text1"/>
          <w:lang w:eastAsia="zh-CN"/>
        </w:rPr>
        <w:t>4</w:t>
      </w:r>
    </w:p>
    <w:p w14:paraId="690AB91E" w14:textId="3E6A2F75" w:rsidR="009D175D" w:rsidRPr="00710717" w:rsidRDefault="009D175D" w:rsidP="009D175D">
      <w:pPr>
        <w:pStyle w:val="10"/>
        <w:rPr>
          <w:rFonts w:asciiTheme="minorHAnsi" w:eastAsiaTheme="minorEastAsia" w:hAnsiTheme="minorHAnsi" w:cstheme="minorBidi"/>
          <w:noProof/>
          <w:color w:val="000000" w:themeColor="text1"/>
          <w:szCs w:val="24"/>
          <w:lang w:bidi="ar-SA"/>
        </w:rPr>
      </w:pPr>
      <w:r w:rsidRPr="00710717">
        <w:rPr>
          <w:rStyle w:val="afc"/>
          <w:noProof/>
          <w:color w:val="000000" w:themeColor="text1"/>
          <w:u w:val="none"/>
        </w:rPr>
        <w:t xml:space="preserve">3  </w:t>
      </w:r>
      <w:r w:rsidRPr="00710717">
        <w:rPr>
          <w:rStyle w:val="afc"/>
          <w:rFonts w:hint="eastAsia"/>
          <w:noProof/>
          <w:color w:val="000000" w:themeColor="text1"/>
          <w:u w:val="none"/>
        </w:rPr>
        <w:t>MIHBS</w:t>
      </w:r>
      <w:r w:rsidRPr="00710717">
        <w:rPr>
          <w:rStyle w:val="afc"/>
          <w:noProof/>
          <w:color w:val="000000" w:themeColor="text1"/>
          <w:u w:val="none"/>
        </w:rPr>
        <w:t>: A Mobile Interface of High Bandwidth for Wireless Sensor Networks</w:t>
      </w:r>
      <w:r w:rsidRPr="00710717">
        <w:rPr>
          <w:noProof/>
          <w:webHidden/>
          <w:color w:val="000000" w:themeColor="text1"/>
        </w:rPr>
        <w:tab/>
        <w:t>4</w:t>
      </w:r>
      <w:r w:rsidR="006D3810">
        <w:rPr>
          <w:noProof/>
          <w:webHidden/>
          <w:color w:val="000000" w:themeColor="text1"/>
        </w:rPr>
        <w:t>5</w:t>
      </w:r>
    </w:p>
    <w:p w14:paraId="5B6CA3EA" w14:textId="6F627B65" w:rsidR="009D175D" w:rsidRPr="00710717" w:rsidRDefault="009D175D" w:rsidP="009D175D">
      <w:pPr>
        <w:pStyle w:val="20"/>
        <w:tabs>
          <w:tab w:val="right" w:leader="dot" w:pos="9060"/>
        </w:tabs>
        <w:ind w:left="480"/>
        <w:rPr>
          <w:rFonts w:asciiTheme="minorHAnsi" w:eastAsiaTheme="minorEastAsia" w:hAnsiTheme="minorHAnsi" w:cstheme="minorBidi"/>
          <w:noProof/>
          <w:color w:val="000000" w:themeColor="text1"/>
          <w:szCs w:val="24"/>
          <w:lang w:eastAsia="zh-CN" w:bidi="ar-SA"/>
        </w:rPr>
      </w:pPr>
      <w:r w:rsidRPr="00710717">
        <w:rPr>
          <w:rStyle w:val="afc"/>
          <w:noProof/>
          <w:color w:val="000000" w:themeColor="text1"/>
          <w:u w:val="none"/>
          <w:lang w:eastAsia="zh-CN"/>
        </w:rPr>
        <w:t xml:space="preserve">3.1  </w:t>
      </w:r>
      <w:r w:rsidRPr="00710717">
        <w:rPr>
          <w:rStyle w:val="afc"/>
          <w:rFonts w:hint="eastAsia"/>
          <w:noProof/>
          <w:color w:val="000000" w:themeColor="text1"/>
          <w:u w:val="none"/>
          <w:lang w:eastAsia="zh-CN"/>
        </w:rPr>
        <w:t>Introduction</w:t>
      </w:r>
      <w:r w:rsidRPr="00710717">
        <w:rPr>
          <w:noProof/>
          <w:webHidden/>
          <w:color w:val="000000" w:themeColor="text1"/>
          <w:lang w:eastAsia="zh-CN"/>
        </w:rPr>
        <w:tab/>
        <w:t>4</w:t>
      </w:r>
      <w:r w:rsidR="006D3810">
        <w:rPr>
          <w:noProof/>
          <w:webHidden/>
          <w:color w:val="000000" w:themeColor="text1"/>
          <w:lang w:eastAsia="zh-CN"/>
        </w:rPr>
        <w:t>5</w:t>
      </w:r>
    </w:p>
    <w:p w14:paraId="71D9370C" w14:textId="0F6CD1C1" w:rsidR="009D175D" w:rsidRPr="00710717" w:rsidRDefault="009D175D" w:rsidP="009D175D">
      <w:pPr>
        <w:pStyle w:val="20"/>
        <w:tabs>
          <w:tab w:val="right" w:leader="dot" w:pos="9060"/>
        </w:tabs>
        <w:ind w:left="480"/>
        <w:rPr>
          <w:rFonts w:asciiTheme="minorHAnsi" w:eastAsiaTheme="minorEastAsia" w:hAnsiTheme="minorHAnsi" w:cstheme="minorBidi"/>
          <w:noProof/>
          <w:color w:val="000000" w:themeColor="text1"/>
          <w:szCs w:val="24"/>
          <w:lang w:eastAsia="zh-CN" w:bidi="ar-SA"/>
        </w:rPr>
      </w:pPr>
      <w:r w:rsidRPr="00710717">
        <w:rPr>
          <w:rStyle w:val="afc"/>
          <w:noProof/>
          <w:color w:val="000000" w:themeColor="text1"/>
          <w:u w:val="none"/>
          <w:lang w:eastAsia="zh-CN"/>
        </w:rPr>
        <w:t xml:space="preserve">3.2  </w:t>
      </w:r>
      <w:r w:rsidRPr="00710717">
        <w:rPr>
          <w:rStyle w:val="afc"/>
          <w:rFonts w:hint="eastAsia"/>
          <w:noProof/>
          <w:color w:val="000000" w:themeColor="text1"/>
          <w:u w:val="none"/>
          <w:lang w:eastAsia="zh-CN"/>
        </w:rPr>
        <w:t>System Design</w:t>
      </w:r>
      <w:r w:rsidRPr="00710717">
        <w:rPr>
          <w:noProof/>
          <w:webHidden/>
          <w:color w:val="000000" w:themeColor="text1"/>
          <w:lang w:eastAsia="zh-CN"/>
        </w:rPr>
        <w:tab/>
        <w:t>4</w:t>
      </w:r>
      <w:r w:rsidR="006D3810">
        <w:rPr>
          <w:noProof/>
          <w:webHidden/>
          <w:color w:val="000000" w:themeColor="text1"/>
          <w:lang w:eastAsia="zh-CN"/>
        </w:rPr>
        <w:t>6</w:t>
      </w:r>
    </w:p>
    <w:p w14:paraId="3521CEE8" w14:textId="06B94421" w:rsidR="009D175D" w:rsidRPr="00710717" w:rsidRDefault="009D175D" w:rsidP="009D175D">
      <w:pPr>
        <w:pStyle w:val="30"/>
        <w:tabs>
          <w:tab w:val="right" w:leader="dot" w:pos="9060"/>
        </w:tabs>
        <w:ind w:left="960"/>
        <w:rPr>
          <w:rFonts w:asciiTheme="minorHAnsi" w:eastAsiaTheme="minorEastAsia" w:hAnsiTheme="minorHAnsi" w:cstheme="minorBidi"/>
          <w:noProof/>
          <w:color w:val="000000" w:themeColor="text1"/>
          <w:szCs w:val="24"/>
          <w:lang w:eastAsia="zh-CN" w:bidi="ar-SA"/>
        </w:rPr>
      </w:pPr>
      <w:r w:rsidRPr="00710717">
        <w:rPr>
          <w:rStyle w:val="afc"/>
          <w:noProof/>
          <w:color w:val="000000" w:themeColor="text1"/>
          <w:u w:val="none"/>
          <w:lang w:eastAsia="zh-CN"/>
        </w:rPr>
        <w:t xml:space="preserve">3.2.1  </w:t>
      </w:r>
      <w:r w:rsidRPr="00710717">
        <w:rPr>
          <w:rStyle w:val="afc"/>
          <w:rFonts w:hint="eastAsia"/>
          <w:noProof/>
          <w:color w:val="000000" w:themeColor="text1"/>
          <w:u w:val="none"/>
          <w:lang w:eastAsia="zh-CN"/>
        </w:rPr>
        <w:t>Data Communications</w:t>
      </w:r>
      <w:r w:rsidRPr="00710717">
        <w:rPr>
          <w:noProof/>
          <w:webHidden/>
          <w:color w:val="000000" w:themeColor="text1"/>
          <w:lang w:eastAsia="zh-CN"/>
        </w:rPr>
        <w:tab/>
        <w:t>4</w:t>
      </w:r>
      <w:r w:rsidR="006D3810">
        <w:rPr>
          <w:noProof/>
          <w:webHidden/>
          <w:color w:val="000000" w:themeColor="text1"/>
          <w:lang w:eastAsia="zh-CN"/>
        </w:rPr>
        <w:t>6</w:t>
      </w:r>
    </w:p>
    <w:p w14:paraId="6D0B6462" w14:textId="5945A0B0" w:rsidR="009D175D" w:rsidRPr="00710717" w:rsidRDefault="009D175D" w:rsidP="009D175D">
      <w:pPr>
        <w:pStyle w:val="30"/>
        <w:tabs>
          <w:tab w:val="right" w:leader="dot" w:pos="9060"/>
        </w:tabs>
        <w:ind w:left="960"/>
        <w:rPr>
          <w:rFonts w:asciiTheme="minorHAnsi" w:eastAsiaTheme="minorEastAsia" w:hAnsiTheme="minorHAnsi" w:cstheme="minorBidi"/>
          <w:noProof/>
          <w:color w:val="000000" w:themeColor="text1"/>
          <w:szCs w:val="24"/>
          <w:lang w:eastAsia="zh-CN" w:bidi="ar-SA"/>
        </w:rPr>
      </w:pPr>
      <w:r w:rsidRPr="00710717">
        <w:rPr>
          <w:rStyle w:val="afc"/>
          <w:noProof/>
          <w:color w:val="000000" w:themeColor="text1"/>
          <w:u w:val="none"/>
          <w:lang w:eastAsia="zh-CN"/>
        </w:rPr>
        <w:t xml:space="preserve">3.2.2  </w:t>
      </w:r>
      <w:r w:rsidRPr="00710717">
        <w:rPr>
          <w:rStyle w:val="afc"/>
          <w:rFonts w:hint="eastAsia"/>
          <w:noProof/>
          <w:color w:val="000000" w:themeColor="text1"/>
          <w:u w:val="none"/>
          <w:lang w:eastAsia="zh-CN"/>
        </w:rPr>
        <w:t xml:space="preserve">Data </w:t>
      </w:r>
      <w:r w:rsidRPr="00710717">
        <w:rPr>
          <w:rStyle w:val="afc"/>
          <w:noProof/>
          <w:color w:val="000000" w:themeColor="text1"/>
          <w:u w:val="none"/>
          <w:lang w:eastAsia="zh-CN"/>
        </w:rPr>
        <w:t>Compression</w:t>
      </w:r>
      <w:r w:rsidRPr="00710717">
        <w:rPr>
          <w:noProof/>
          <w:webHidden/>
          <w:color w:val="000000" w:themeColor="text1"/>
          <w:lang w:eastAsia="zh-CN"/>
        </w:rPr>
        <w:tab/>
        <w:t>4</w:t>
      </w:r>
      <w:r w:rsidR="006D3810">
        <w:rPr>
          <w:noProof/>
          <w:webHidden/>
          <w:color w:val="000000" w:themeColor="text1"/>
          <w:lang w:eastAsia="zh-CN"/>
        </w:rPr>
        <w:t>9</w:t>
      </w:r>
    </w:p>
    <w:p w14:paraId="6916F617" w14:textId="29745B6C" w:rsidR="009D175D" w:rsidRPr="00710717" w:rsidRDefault="009D175D" w:rsidP="009D175D">
      <w:pPr>
        <w:pStyle w:val="30"/>
        <w:tabs>
          <w:tab w:val="right" w:leader="dot" w:pos="9060"/>
        </w:tabs>
        <w:ind w:left="960"/>
        <w:rPr>
          <w:rFonts w:asciiTheme="minorHAnsi" w:eastAsiaTheme="minorEastAsia" w:hAnsiTheme="minorHAnsi" w:cstheme="minorBidi"/>
          <w:noProof/>
          <w:color w:val="000000" w:themeColor="text1"/>
          <w:szCs w:val="24"/>
          <w:lang w:eastAsia="zh-CN" w:bidi="ar-SA"/>
        </w:rPr>
      </w:pPr>
      <w:r w:rsidRPr="00710717">
        <w:rPr>
          <w:rStyle w:val="afc"/>
          <w:noProof/>
          <w:color w:val="000000" w:themeColor="text1"/>
          <w:u w:val="none"/>
          <w:lang w:eastAsia="zh-CN"/>
        </w:rPr>
        <w:t xml:space="preserve">3.2.3  </w:t>
      </w:r>
      <w:r w:rsidRPr="00710717">
        <w:rPr>
          <w:rStyle w:val="afc"/>
          <w:rFonts w:hint="eastAsia"/>
          <w:noProof/>
          <w:color w:val="000000" w:themeColor="text1"/>
          <w:u w:val="none"/>
          <w:lang w:eastAsia="zh-CN"/>
        </w:rPr>
        <w:t>Energy Harvasting</w:t>
      </w:r>
      <w:r w:rsidRPr="00710717">
        <w:rPr>
          <w:noProof/>
          <w:webHidden/>
          <w:color w:val="000000" w:themeColor="text1"/>
          <w:lang w:eastAsia="zh-CN"/>
        </w:rPr>
        <w:tab/>
        <w:t>4</w:t>
      </w:r>
      <w:r w:rsidR="006D3810">
        <w:rPr>
          <w:noProof/>
          <w:webHidden/>
          <w:color w:val="000000" w:themeColor="text1"/>
          <w:lang w:eastAsia="zh-CN"/>
        </w:rPr>
        <w:t>9</w:t>
      </w:r>
    </w:p>
    <w:p w14:paraId="30EBBF2D" w14:textId="60FEAF3A" w:rsidR="009D175D" w:rsidRPr="00710717" w:rsidRDefault="009D175D" w:rsidP="009D175D">
      <w:pPr>
        <w:pStyle w:val="20"/>
        <w:tabs>
          <w:tab w:val="right" w:leader="dot" w:pos="9060"/>
        </w:tabs>
        <w:ind w:left="480"/>
        <w:rPr>
          <w:rFonts w:asciiTheme="minorHAnsi" w:eastAsiaTheme="minorEastAsia" w:hAnsiTheme="minorHAnsi" w:cstheme="minorBidi"/>
          <w:noProof/>
          <w:color w:val="000000" w:themeColor="text1"/>
          <w:szCs w:val="24"/>
          <w:lang w:eastAsia="zh-CN" w:bidi="ar-SA"/>
        </w:rPr>
      </w:pPr>
      <w:r w:rsidRPr="00710717">
        <w:rPr>
          <w:rStyle w:val="afc"/>
          <w:noProof/>
          <w:color w:val="000000" w:themeColor="text1"/>
          <w:u w:val="none"/>
          <w:lang w:eastAsia="zh-CN"/>
        </w:rPr>
        <w:t xml:space="preserve">3.3  </w:t>
      </w:r>
      <w:r w:rsidRPr="00710717">
        <w:rPr>
          <w:rStyle w:val="afc"/>
          <w:rFonts w:hint="eastAsia"/>
          <w:noProof/>
          <w:color w:val="000000" w:themeColor="text1"/>
          <w:u w:val="none"/>
          <w:lang w:eastAsia="zh-CN"/>
        </w:rPr>
        <w:t>The Algorithm</w:t>
      </w:r>
      <w:r w:rsidRPr="00710717">
        <w:rPr>
          <w:noProof/>
          <w:webHidden/>
          <w:color w:val="000000" w:themeColor="text1"/>
          <w:lang w:eastAsia="zh-CN"/>
        </w:rPr>
        <w:tab/>
      </w:r>
      <w:r w:rsidR="006D3810">
        <w:rPr>
          <w:noProof/>
          <w:webHidden/>
          <w:color w:val="000000" w:themeColor="text1"/>
          <w:lang w:eastAsia="zh-CN"/>
        </w:rPr>
        <w:t>50</w:t>
      </w:r>
    </w:p>
    <w:p w14:paraId="5F11EDA0" w14:textId="64CEA3A2" w:rsidR="009D175D" w:rsidRPr="00710717" w:rsidRDefault="009D175D" w:rsidP="009D175D">
      <w:pPr>
        <w:pStyle w:val="30"/>
        <w:tabs>
          <w:tab w:val="right" w:leader="dot" w:pos="9060"/>
        </w:tabs>
        <w:ind w:left="960"/>
        <w:rPr>
          <w:rFonts w:asciiTheme="minorHAnsi" w:eastAsiaTheme="minorEastAsia" w:hAnsiTheme="minorHAnsi" w:cstheme="minorBidi"/>
          <w:noProof/>
          <w:color w:val="000000" w:themeColor="text1"/>
          <w:szCs w:val="24"/>
          <w:lang w:eastAsia="zh-CN" w:bidi="ar-SA"/>
        </w:rPr>
      </w:pPr>
      <w:r w:rsidRPr="00710717">
        <w:rPr>
          <w:rStyle w:val="afc"/>
          <w:noProof/>
          <w:color w:val="000000" w:themeColor="text1"/>
          <w:u w:val="none"/>
          <w:lang w:eastAsia="zh-CN"/>
        </w:rPr>
        <w:lastRenderedPageBreak/>
        <w:t>3.3.1  LZW</w:t>
      </w:r>
      <w:r w:rsidRPr="00710717">
        <w:rPr>
          <w:rStyle w:val="afc"/>
          <w:rFonts w:hint="eastAsia"/>
          <w:noProof/>
          <w:color w:val="000000" w:themeColor="text1"/>
          <w:u w:val="none"/>
          <w:lang w:eastAsia="zh-CN"/>
        </w:rPr>
        <w:t xml:space="preserve"> Encoding</w:t>
      </w:r>
      <w:r w:rsidRPr="00710717">
        <w:rPr>
          <w:noProof/>
          <w:webHidden/>
          <w:color w:val="000000" w:themeColor="text1"/>
          <w:lang w:eastAsia="zh-CN"/>
        </w:rPr>
        <w:tab/>
        <w:t>5</w:t>
      </w:r>
      <w:r w:rsidR="006D3810">
        <w:rPr>
          <w:noProof/>
          <w:webHidden/>
          <w:color w:val="000000" w:themeColor="text1"/>
          <w:lang w:eastAsia="zh-CN"/>
        </w:rPr>
        <w:t>1</w:t>
      </w:r>
    </w:p>
    <w:p w14:paraId="4DD5E984" w14:textId="4F5FEBC9" w:rsidR="009D175D" w:rsidRPr="00710717" w:rsidRDefault="009D175D" w:rsidP="009D175D">
      <w:pPr>
        <w:pStyle w:val="30"/>
        <w:tabs>
          <w:tab w:val="right" w:leader="dot" w:pos="9060"/>
        </w:tabs>
        <w:ind w:left="960"/>
        <w:rPr>
          <w:rFonts w:asciiTheme="minorHAnsi" w:eastAsiaTheme="minorEastAsia" w:hAnsiTheme="minorHAnsi" w:cstheme="minorBidi"/>
          <w:noProof/>
          <w:color w:val="000000" w:themeColor="text1"/>
          <w:szCs w:val="24"/>
          <w:lang w:eastAsia="zh-CN" w:bidi="ar-SA"/>
        </w:rPr>
      </w:pPr>
      <w:r w:rsidRPr="00710717">
        <w:rPr>
          <w:rStyle w:val="afc"/>
          <w:noProof/>
          <w:color w:val="000000" w:themeColor="text1"/>
          <w:u w:val="none"/>
          <w:lang w:eastAsia="zh-CN"/>
        </w:rPr>
        <w:t xml:space="preserve">3.3.2  </w:t>
      </w:r>
      <w:r w:rsidRPr="00710717">
        <w:rPr>
          <w:rStyle w:val="afc"/>
          <w:rFonts w:hint="eastAsia"/>
          <w:noProof/>
          <w:color w:val="000000" w:themeColor="text1"/>
          <w:u w:val="none"/>
          <w:lang w:eastAsia="zh-CN"/>
        </w:rPr>
        <w:t xml:space="preserve">Enhancing the </w:t>
      </w:r>
      <w:r w:rsidRPr="00710717">
        <w:rPr>
          <w:rStyle w:val="afc"/>
          <w:noProof/>
          <w:color w:val="000000" w:themeColor="text1"/>
          <w:u w:val="none"/>
          <w:lang w:eastAsia="zh-CN"/>
        </w:rPr>
        <w:t>LZW</w:t>
      </w:r>
      <w:r w:rsidRPr="00710717">
        <w:rPr>
          <w:noProof/>
          <w:webHidden/>
          <w:color w:val="000000" w:themeColor="text1"/>
          <w:lang w:eastAsia="zh-CN"/>
        </w:rPr>
        <w:tab/>
        <w:t>5</w:t>
      </w:r>
      <w:r w:rsidR="006D3810">
        <w:rPr>
          <w:noProof/>
          <w:webHidden/>
          <w:color w:val="000000" w:themeColor="text1"/>
          <w:lang w:eastAsia="zh-CN"/>
        </w:rPr>
        <w:t>2</w:t>
      </w:r>
    </w:p>
    <w:p w14:paraId="226C575A" w14:textId="54EF277F" w:rsidR="009D175D" w:rsidRPr="00710717" w:rsidRDefault="009D175D" w:rsidP="009D175D">
      <w:pPr>
        <w:pStyle w:val="30"/>
        <w:tabs>
          <w:tab w:val="right" w:leader="dot" w:pos="9060"/>
        </w:tabs>
        <w:ind w:left="960"/>
        <w:rPr>
          <w:rFonts w:asciiTheme="minorHAnsi" w:eastAsiaTheme="minorEastAsia" w:hAnsiTheme="minorHAnsi" w:cstheme="minorBidi"/>
          <w:noProof/>
          <w:color w:val="000000" w:themeColor="text1"/>
          <w:szCs w:val="24"/>
          <w:lang w:eastAsia="zh-CN" w:bidi="ar-SA"/>
        </w:rPr>
      </w:pPr>
      <w:r w:rsidRPr="00710717">
        <w:rPr>
          <w:rStyle w:val="afc"/>
          <w:noProof/>
          <w:color w:val="000000" w:themeColor="text1"/>
          <w:u w:val="none"/>
          <w:lang w:eastAsia="zh-CN"/>
        </w:rPr>
        <w:t xml:space="preserve">3.3.3  </w:t>
      </w:r>
      <w:r w:rsidRPr="00710717">
        <w:rPr>
          <w:rStyle w:val="afc"/>
          <w:rFonts w:hint="eastAsia"/>
          <w:noProof/>
          <w:color w:val="000000" w:themeColor="text1"/>
          <w:u w:val="none"/>
          <w:lang w:eastAsia="zh-CN"/>
        </w:rPr>
        <w:t>Huffman Coding</w:t>
      </w:r>
      <w:r w:rsidRPr="00710717">
        <w:rPr>
          <w:noProof/>
          <w:webHidden/>
          <w:color w:val="000000" w:themeColor="text1"/>
          <w:lang w:eastAsia="zh-CN"/>
        </w:rPr>
        <w:tab/>
        <w:t>5</w:t>
      </w:r>
      <w:r w:rsidR="006D3810">
        <w:rPr>
          <w:noProof/>
          <w:webHidden/>
          <w:color w:val="000000" w:themeColor="text1"/>
          <w:lang w:eastAsia="zh-CN"/>
        </w:rPr>
        <w:t>3</w:t>
      </w:r>
    </w:p>
    <w:p w14:paraId="315FEED7" w14:textId="08B25086" w:rsidR="009D175D" w:rsidRPr="00710717" w:rsidRDefault="009D175D" w:rsidP="009D175D">
      <w:pPr>
        <w:pStyle w:val="30"/>
        <w:tabs>
          <w:tab w:val="right" w:leader="dot" w:pos="9060"/>
        </w:tabs>
        <w:ind w:left="960"/>
        <w:rPr>
          <w:rFonts w:asciiTheme="minorHAnsi" w:eastAsiaTheme="minorEastAsia" w:hAnsiTheme="minorHAnsi" w:cstheme="minorBidi"/>
          <w:noProof/>
          <w:color w:val="000000" w:themeColor="text1"/>
          <w:szCs w:val="24"/>
          <w:lang w:eastAsia="zh-CN" w:bidi="ar-SA"/>
        </w:rPr>
      </w:pPr>
      <w:r w:rsidRPr="00710717">
        <w:rPr>
          <w:rStyle w:val="afc"/>
          <w:noProof/>
          <w:color w:val="000000" w:themeColor="text1"/>
          <w:u w:val="none"/>
          <w:lang w:eastAsia="zh-CN"/>
        </w:rPr>
        <w:t xml:space="preserve">3.3.4  </w:t>
      </w:r>
      <w:r w:rsidRPr="00710717">
        <w:rPr>
          <w:rStyle w:val="afc"/>
          <w:rFonts w:hint="eastAsia"/>
          <w:noProof/>
          <w:color w:val="000000" w:themeColor="text1"/>
          <w:u w:val="none"/>
          <w:lang w:eastAsia="zh-CN"/>
        </w:rPr>
        <w:t>Decoding</w:t>
      </w:r>
      <w:r w:rsidRPr="00710717">
        <w:rPr>
          <w:noProof/>
          <w:webHidden/>
          <w:color w:val="000000" w:themeColor="text1"/>
          <w:lang w:eastAsia="zh-CN"/>
        </w:rPr>
        <w:tab/>
        <w:t>5</w:t>
      </w:r>
      <w:r w:rsidR="006D3810">
        <w:rPr>
          <w:noProof/>
          <w:webHidden/>
          <w:color w:val="000000" w:themeColor="text1"/>
          <w:lang w:eastAsia="zh-CN"/>
        </w:rPr>
        <w:t>5</w:t>
      </w:r>
    </w:p>
    <w:p w14:paraId="485A6B19" w14:textId="7C9F897E" w:rsidR="009D175D" w:rsidRPr="00710717" w:rsidRDefault="009D175D" w:rsidP="009D175D">
      <w:pPr>
        <w:pStyle w:val="30"/>
        <w:tabs>
          <w:tab w:val="right" w:leader="dot" w:pos="9060"/>
        </w:tabs>
        <w:ind w:left="960"/>
        <w:rPr>
          <w:rFonts w:asciiTheme="minorHAnsi" w:eastAsiaTheme="minorEastAsia" w:hAnsiTheme="minorHAnsi" w:cstheme="minorBidi"/>
          <w:noProof/>
          <w:color w:val="000000" w:themeColor="text1"/>
          <w:szCs w:val="24"/>
          <w:lang w:eastAsia="zh-CN" w:bidi="ar-SA"/>
        </w:rPr>
      </w:pPr>
      <w:r w:rsidRPr="00710717">
        <w:rPr>
          <w:rStyle w:val="afc"/>
          <w:noProof/>
          <w:color w:val="000000" w:themeColor="text1"/>
          <w:u w:val="none"/>
          <w:lang w:eastAsia="zh-CN"/>
        </w:rPr>
        <w:t xml:space="preserve">3.3.5  </w:t>
      </w:r>
      <w:r w:rsidRPr="00710717">
        <w:rPr>
          <w:rStyle w:val="afc"/>
          <w:rFonts w:hint="eastAsia"/>
          <w:noProof/>
          <w:color w:val="000000" w:themeColor="text1"/>
          <w:u w:val="none"/>
          <w:lang w:eastAsia="zh-CN"/>
        </w:rPr>
        <w:t xml:space="preserve">Performance </w:t>
      </w:r>
      <w:r w:rsidRPr="00710717">
        <w:rPr>
          <w:rStyle w:val="afc"/>
          <w:noProof/>
          <w:color w:val="000000" w:themeColor="text1"/>
          <w:u w:val="none"/>
          <w:lang w:eastAsia="zh-CN"/>
        </w:rPr>
        <w:t>Analysis</w:t>
      </w:r>
      <w:r w:rsidRPr="00710717">
        <w:rPr>
          <w:noProof/>
          <w:webHidden/>
          <w:color w:val="000000" w:themeColor="text1"/>
          <w:lang w:eastAsia="zh-CN"/>
        </w:rPr>
        <w:tab/>
        <w:t>5</w:t>
      </w:r>
      <w:r w:rsidR="006D3810">
        <w:rPr>
          <w:noProof/>
          <w:webHidden/>
          <w:color w:val="000000" w:themeColor="text1"/>
          <w:lang w:eastAsia="zh-CN"/>
        </w:rPr>
        <w:t>5</w:t>
      </w:r>
    </w:p>
    <w:p w14:paraId="4FCB7260" w14:textId="09F0926F" w:rsidR="009D175D" w:rsidRPr="00710717" w:rsidRDefault="009D175D" w:rsidP="009D175D">
      <w:pPr>
        <w:pStyle w:val="20"/>
        <w:tabs>
          <w:tab w:val="right" w:leader="dot" w:pos="9060"/>
        </w:tabs>
        <w:ind w:left="480"/>
        <w:rPr>
          <w:rFonts w:asciiTheme="minorHAnsi" w:eastAsiaTheme="minorEastAsia" w:hAnsiTheme="minorHAnsi" w:cstheme="minorBidi"/>
          <w:noProof/>
          <w:color w:val="000000" w:themeColor="text1"/>
          <w:szCs w:val="24"/>
          <w:lang w:eastAsia="zh-CN" w:bidi="ar-SA"/>
        </w:rPr>
      </w:pPr>
      <w:r w:rsidRPr="00710717">
        <w:rPr>
          <w:rStyle w:val="afc"/>
          <w:noProof/>
          <w:color w:val="000000" w:themeColor="text1"/>
          <w:u w:val="none"/>
          <w:lang w:eastAsia="zh-CN"/>
        </w:rPr>
        <w:t>3.4  MIHBS Implementation</w:t>
      </w:r>
      <w:r w:rsidRPr="00710717">
        <w:rPr>
          <w:noProof/>
          <w:webHidden/>
          <w:color w:val="000000" w:themeColor="text1"/>
          <w:lang w:eastAsia="zh-CN"/>
        </w:rPr>
        <w:tab/>
        <w:t>5</w:t>
      </w:r>
      <w:r w:rsidR="006D3810">
        <w:rPr>
          <w:noProof/>
          <w:webHidden/>
          <w:color w:val="000000" w:themeColor="text1"/>
          <w:lang w:eastAsia="zh-CN"/>
        </w:rPr>
        <w:t>8</w:t>
      </w:r>
    </w:p>
    <w:p w14:paraId="4AEFB3FA" w14:textId="25943EDD" w:rsidR="009D175D" w:rsidRPr="00710717" w:rsidRDefault="009D175D" w:rsidP="009D175D">
      <w:pPr>
        <w:pStyle w:val="20"/>
        <w:tabs>
          <w:tab w:val="right" w:leader="dot" w:pos="9060"/>
        </w:tabs>
        <w:ind w:left="480"/>
        <w:rPr>
          <w:rFonts w:asciiTheme="minorHAnsi" w:eastAsiaTheme="minorEastAsia" w:hAnsiTheme="minorHAnsi" w:cstheme="minorBidi"/>
          <w:noProof/>
          <w:color w:val="000000" w:themeColor="text1"/>
          <w:szCs w:val="24"/>
          <w:lang w:eastAsia="zh-CN" w:bidi="ar-SA"/>
        </w:rPr>
      </w:pPr>
      <w:r w:rsidRPr="00710717">
        <w:rPr>
          <w:rStyle w:val="afc"/>
          <w:noProof/>
          <w:color w:val="000000" w:themeColor="text1"/>
          <w:u w:val="none"/>
          <w:lang w:eastAsia="zh-CN"/>
        </w:rPr>
        <w:t>3.5  Case Study</w:t>
      </w:r>
      <w:r w:rsidRPr="00710717">
        <w:rPr>
          <w:noProof/>
          <w:webHidden/>
          <w:color w:val="000000" w:themeColor="text1"/>
          <w:lang w:eastAsia="zh-CN"/>
        </w:rPr>
        <w:tab/>
        <w:t>6</w:t>
      </w:r>
      <w:r w:rsidR="006D3810">
        <w:rPr>
          <w:noProof/>
          <w:webHidden/>
          <w:color w:val="000000" w:themeColor="text1"/>
          <w:lang w:eastAsia="zh-CN"/>
        </w:rPr>
        <w:t>1</w:t>
      </w:r>
    </w:p>
    <w:p w14:paraId="68D85542" w14:textId="77777777" w:rsidR="009D175D" w:rsidRPr="00710717" w:rsidRDefault="009D175D" w:rsidP="009D175D">
      <w:pPr>
        <w:pStyle w:val="20"/>
        <w:tabs>
          <w:tab w:val="right" w:leader="dot" w:pos="9060"/>
        </w:tabs>
        <w:ind w:left="480"/>
        <w:rPr>
          <w:rFonts w:asciiTheme="minorHAnsi" w:eastAsiaTheme="minorEastAsia" w:hAnsiTheme="minorHAnsi" w:cstheme="minorBidi"/>
          <w:noProof/>
          <w:color w:val="000000" w:themeColor="text1"/>
          <w:szCs w:val="24"/>
          <w:lang w:eastAsia="zh-CN" w:bidi="ar-SA"/>
        </w:rPr>
      </w:pPr>
      <w:r w:rsidRPr="00710717">
        <w:rPr>
          <w:rStyle w:val="afc"/>
          <w:noProof/>
          <w:color w:val="000000" w:themeColor="text1"/>
          <w:u w:val="none"/>
          <w:lang w:eastAsia="zh-CN"/>
        </w:rPr>
        <w:t xml:space="preserve">3.6  </w:t>
      </w:r>
      <w:r w:rsidRPr="00710717">
        <w:rPr>
          <w:rStyle w:val="afc"/>
          <w:rFonts w:hint="eastAsia"/>
          <w:noProof/>
          <w:color w:val="000000" w:themeColor="text1"/>
          <w:u w:val="none"/>
          <w:lang w:eastAsia="zh-CN"/>
        </w:rPr>
        <w:t>Related Work</w:t>
      </w:r>
      <w:r w:rsidRPr="00710717">
        <w:rPr>
          <w:noProof/>
          <w:webHidden/>
          <w:color w:val="000000" w:themeColor="text1"/>
          <w:lang w:eastAsia="zh-CN"/>
        </w:rPr>
        <w:tab/>
        <w:t>61</w:t>
      </w:r>
    </w:p>
    <w:p w14:paraId="4E4BC434" w14:textId="011036B3" w:rsidR="009D175D" w:rsidRPr="00710717" w:rsidRDefault="009D175D" w:rsidP="009D175D">
      <w:pPr>
        <w:pStyle w:val="30"/>
        <w:tabs>
          <w:tab w:val="right" w:leader="dot" w:pos="9060"/>
        </w:tabs>
        <w:ind w:left="960"/>
        <w:rPr>
          <w:rFonts w:asciiTheme="minorHAnsi" w:eastAsiaTheme="minorEastAsia" w:hAnsiTheme="minorHAnsi" w:cstheme="minorBidi"/>
          <w:noProof/>
          <w:color w:val="000000" w:themeColor="text1"/>
          <w:szCs w:val="24"/>
          <w:lang w:eastAsia="zh-CN" w:bidi="ar-SA"/>
        </w:rPr>
      </w:pPr>
      <w:r w:rsidRPr="00710717">
        <w:rPr>
          <w:rStyle w:val="afc"/>
          <w:noProof/>
          <w:color w:val="000000" w:themeColor="text1"/>
          <w:u w:val="none"/>
          <w:lang w:eastAsia="zh-CN"/>
        </w:rPr>
        <w:t xml:space="preserve">3.6.1  </w:t>
      </w:r>
      <w:r w:rsidRPr="00710717">
        <w:rPr>
          <w:rStyle w:val="afc"/>
          <w:rFonts w:hint="eastAsia"/>
          <w:noProof/>
          <w:color w:val="000000" w:themeColor="text1"/>
          <w:u w:val="none"/>
          <w:lang w:eastAsia="zh-CN"/>
        </w:rPr>
        <w:t>Non</w:t>
      </w:r>
      <w:r w:rsidRPr="00710717">
        <w:rPr>
          <w:rStyle w:val="afc"/>
          <w:noProof/>
          <w:color w:val="000000" w:themeColor="text1"/>
          <w:u w:val="none"/>
          <w:lang w:eastAsia="zh-CN"/>
        </w:rPr>
        <w:t>-Headset Peripherals</w:t>
      </w:r>
      <w:r w:rsidRPr="00710717">
        <w:rPr>
          <w:noProof/>
          <w:webHidden/>
          <w:color w:val="000000" w:themeColor="text1"/>
          <w:lang w:eastAsia="zh-CN"/>
        </w:rPr>
        <w:tab/>
        <w:t>6</w:t>
      </w:r>
      <w:r w:rsidR="006D3810">
        <w:rPr>
          <w:noProof/>
          <w:webHidden/>
          <w:color w:val="000000" w:themeColor="text1"/>
          <w:lang w:eastAsia="zh-CN"/>
        </w:rPr>
        <w:t>2</w:t>
      </w:r>
    </w:p>
    <w:p w14:paraId="4BB2E910" w14:textId="6E8DB3CF" w:rsidR="009D175D" w:rsidRPr="00710717" w:rsidRDefault="009D175D" w:rsidP="009D175D">
      <w:pPr>
        <w:pStyle w:val="30"/>
        <w:tabs>
          <w:tab w:val="right" w:leader="dot" w:pos="9060"/>
        </w:tabs>
        <w:ind w:left="960"/>
        <w:rPr>
          <w:rFonts w:asciiTheme="minorHAnsi" w:eastAsiaTheme="minorEastAsia" w:hAnsiTheme="minorHAnsi" w:cstheme="minorBidi"/>
          <w:noProof/>
          <w:color w:val="000000" w:themeColor="text1"/>
          <w:szCs w:val="24"/>
          <w:lang w:eastAsia="zh-CN" w:bidi="ar-SA"/>
        </w:rPr>
      </w:pPr>
      <w:r w:rsidRPr="00710717">
        <w:rPr>
          <w:rStyle w:val="afc"/>
          <w:noProof/>
          <w:color w:val="000000" w:themeColor="text1"/>
          <w:u w:val="none"/>
          <w:lang w:eastAsia="zh-CN"/>
        </w:rPr>
        <w:t xml:space="preserve">3.6.2  </w:t>
      </w:r>
      <w:r w:rsidRPr="00710717">
        <w:rPr>
          <w:rStyle w:val="afc"/>
          <w:rFonts w:hint="eastAsia"/>
          <w:noProof/>
          <w:color w:val="000000" w:themeColor="text1"/>
          <w:u w:val="none"/>
          <w:lang w:eastAsia="zh-CN"/>
        </w:rPr>
        <w:t>A</w:t>
      </w:r>
      <w:r w:rsidRPr="00710717">
        <w:rPr>
          <w:rStyle w:val="afc"/>
          <w:noProof/>
          <w:color w:val="000000" w:themeColor="text1"/>
          <w:u w:val="none"/>
          <w:lang w:eastAsia="zh-CN"/>
        </w:rPr>
        <w:t>udio Headset Peripherals</w:t>
      </w:r>
      <w:r w:rsidRPr="00710717">
        <w:rPr>
          <w:noProof/>
          <w:webHidden/>
          <w:color w:val="000000" w:themeColor="text1"/>
          <w:lang w:eastAsia="zh-CN"/>
        </w:rPr>
        <w:tab/>
        <w:t>6</w:t>
      </w:r>
      <w:r w:rsidR="006D3810">
        <w:rPr>
          <w:noProof/>
          <w:webHidden/>
          <w:color w:val="000000" w:themeColor="text1"/>
          <w:lang w:eastAsia="zh-CN"/>
        </w:rPr>
        <w:t>2</w:t>
      </w:r>
    </w:p>
    <w:p w14:paraId="29A3F36A" w14:textId="7888D106" w:rsidR="009D175D" w:rsidRPr="00710717" w:rsidRDefault="009D175D" w:rsidP="009D175D">
      <w:pPr>
        <w:pStyle w:val="30"/>
        <w:tabs>
          <w:tab w:val="right" w:leader="dot" w:pos="9060"/>
        </w:tabs>
        <w:ind w:left="960"/>
        <w:rPr>
          <w:rFonts w:asciiTheme="minorHAnsi" w:eastAsiaTheme="minorEastAsia" w:hAnsiTheme="minorHAnsi" w:cstheme="minorBidi"/>
          <w:noProof/>
          <w:color w:val="000000" w:themeColor="text1"/>
          <w:szCs w:val="24"/>
          <w:lang w:eastAsia="zh-CN" w:bidi="ar-SA"/>
        </w:rPr>
      </w:pPr>
      <w:r w:rsidRPr="00710717">
        <w:rPr>
          <w:rStyle w:val="afc"/>
          <w:noProof/>
          <w:color w:val="000000" w:themeColor="text1"/>
          <w:u w:val="none"/>
          <w:lang w:eastAsia="zh-CN"/>
        </w:rPr>
        <w:t>3.6.3  Interface between WSN Node and Mobile Phone</w:t>
      </w:r>
      <w:r w:rsidRPr="00710717">
        <w:rPr>
          <w:noProof/>
          <w:webHidden/>
          <w:color w:val="000000" w:themeColor="text1"/>
          <w:lang w:eastAsia="zh-CN"/>
        </w:rPr>
        <w:tab/>
        <w:t>6</w:t>
      </w:r>
      <w:r w:rsidR="006D3810">
        <w:rPr>
          <w:noProof/>
          <w:webHidden/>
          <w:color w:val="000000" w:themeColor="text1"/>
          <w:lang w:eastAsia="zh-CN"/>
        </w:rPr>
        <w:t>3</w:t>
      </w:r>
    </w:p>
    <w:p w14:paraId="11BDF2DE" w14:textId="12CBD686" w:rsidR="009D175D" w:rsidRPr="00710717" w:rsidRDefault="009D175D" w:rsidP="009D175D">
      <w:pPr>
        <w:pStyle w:val="20"/>
        <w:tabs>
          <w:tab w:val="right" w:leader="dot" w:pos="9060"/>
        </w:tabs>
        <w:ind w:left="480"/>
        <w:rPr>
          <w:rFonts w:asciiTheme="minorHAnsi" w:eastAsiaTheme="minorEastAsia" w:hAnsiTheme="minorHAnsi" w:cstheme="minorBidi"/>
          <w:noProof/>
          <w:color w:val="000000" w:themeColor="text1"/>
          <w:szCs w:val="24"/>
          <w:lang w:eastAsia="zh-CN" w:bidi="ar-SA"/>
        </w:rPr>
      </w:pPr>
      <w:r w:rsidRPr="00710717">
        <w:rPr>
          <w:rStyle w:val="afc"/>
          <w:noProof/>
          <w:color w:val="000000" w:themeColor="text1"/>
          <w:u w:val="none"/>
          <w:lang w:eastAsia="zh-CN"/>
        </w:rPr>
        <w:t xml:space="preserve">3.7  </w:t>
      </w:r>
      <w:r w:rsidRPr="00710717">
        <w:rPr>
          <w:rStyle w:val="afc"/>
          <w:rFonts w:hint="eastAsia"/>
          <w:noProof/>
          <w:color w:val="000000" w:themeColor="text1"/>
          <w:u w:val="none"/>
          <w:lang w:eastAsia="zh-CN"/>
        </w:rPr>
        <w:t>Conclusions</w:t>
      </w:r>
      <w:r w:rsidRPr="00710717">
        <w:rPr>
          <w:noProof/>
          <w:webHidden/>
          <w:color w:val="000000" w:themeColor="text1"/>
          <w:lang w:eastAsia="zh-CN"/>
        </w:rPr>
        <w:tab/>
        <w:t>6</w:t>
      </w:r>
      <w:r w:rsidR="006D3810">
        <w:rPr>
          <w:noProof/>
          <w:webHidden/>
          <w:color w:val="000000" w:themeColor="text1"/>
          <w:lang w:eastAsia="zh-CN"/>
        </w:rPr>
        <w:t>3</w:t>
      </w:r>
    </w:p>
    <w:p w14:paraId="3F1ADB75" w14:textId="3D0D9A32" w:rsidR="009D175D" w:rsidRPr="00710717" w:rsidRDefault="009D175D" w:rsidP="009D175D">
      <w:pPr>
        <w:pStyle w:val="10"/>
        <w:rPr>
          <w:rFonts w:asciiTheme="minorHAnsi" w:eastAsiaTheme="minorEastAsia" w:hAnsiTheme="minorHAnsi" w:cstheme="minorBidi"/>
          <w:noProof/>
          <w:color w:val="000000" w:themeColor="text1"/>
          <w:szCs w:val="24"/>
          <w:lang w:bidi="ar-SA"/>
        </w:rPr>
      </w:pPr>
      <w:r w:rsidRPr="00710717">
        <w:rPr>
          <w:rStyle w:val="afc"/>
          <w:noProof/>
          <w:color w:val="000000" w:themeColor="text1"/>
          <w:u w:val="none"/>
        </w:rPr>
        <w:t xml:space="preserve">4  </w:t>
      </w:r>
      <w:r w:rsidRPr="00710717">
        <w:rPr>
          <w:rStyle w:val="afc"/>
          <w:rFonts w:hint="eastAsia"/>
          <w:noProof/>
          <w:color w:val="000000" w:themeColor="text1"/>
          <w:u w:val="none"/>
        </w:rPr>
        <w:t xml:space="preserve">A </w:t>
      </w:r>
      <w:r w:rsidRPr="00710717">
        <w:rPr>
          <w:rStyle w:val="afc"/>
          <w:noProof/>
          <w:color w:val="000000" w:themeColor="text1"/>
          <w:u w:val="none"/>
        </w:rPr>
        <w:t>Caching-List based Fast Handoff Mechanism in Wireless Mesh Networks</w:t>
      </w:r>
      <w:r w:rsidRPr="00710717">
        <w:rPr>
          <w:noProof/>
          <w:webHidden/>
          <w:color w:val="000000" w:themeColor="text1"/>
        </w:rPr>
        <w:tab/>
        <w:t>6</w:t>
      </w:r>
      <w:r w:rsidR="006D3810">
        <w:rPr>
          <w:noProof/>
          <w:webHidden/>
          <w:color w:val="000000" w:themeColor="text1"/>
        </w:rPr>
        <w:t>4</w:t>
      </w:r>
    </w:p>
    <w:p w14:paraId="0461E2D0" w14:textId="54E9D0AB" w:rsidR="009D175D" w:rsidRPr="00710717" w:rsidRDefault="009D175D" w:rsidP="009D175D">
      <w:pPr>
        <w:pStyle w:val="20"/>
        <w:tabs>
          <w:tab w:val="right" w:leader="dot" w:pos="9060"/>
        </w:tabs>
        <w:ind w:left="480"/>
        <w:rPr>
          <w:rFonts w:asciiTheme="minorHAnsi" w:eastAsiaTheme="minorEastAsia" w:hAnsiTheme="minorHAnsi" w:cstheme="minorBidi"/>
          <w:noProof/>
          <w:color w:val="000000" w:themeColor="text1"/>
          <w:szCs w:val="24"/>
          <w:lang w:eastAsia="zh-CN" w:bidi="ar-SA"/>
        </w:rPr>
      </w:pPr>
      <w:r w:rsidRPr="00710717">
        <w:rPr>
          <w:rStyle w:val="afc"/>
          <w:noProof/>
          <w:color w:val="000000" w:themeColor="text1"/>
          <w:u w:val="none"/>
          <w:lang w:eastAsia="zh-CN"/>
        </w:rPr>
        <w:t xml:space="preserve">4.1  </w:t>
      </w:r>
      <w:r w:rsidRPr="00710717">
        <w:rPr>
          <w:rStyle w:val="afc"/>
          <w:rFonts w:hint="eastAsia"/>
          <w:noProof/>
          <w:color w:val="000000" w:themeColor="text1"/>
          <w:u w:val="none"/>
          <w:lang w:eastAsia="zh-CN"/>
        </w:rPr>
        <w:t>Introduction</w:t>
      </w:r>
      <w:r w:rsidRPr="00710717">
        <w:rPr>
          <w:noProof/>
          <w:webHidden/>
          <w:color w:val="000000" w:themeColor="text1"/>
        </w:rPr>
        <w:tab/>
        <w:t>6</w:t>
      </w:r>
      <w:r w:rsidR="006D3810">
        <w:rPr>
          <w:noProof/>
          <w:webHidden/>
          <w:color w:val="000000" w:themeColor="text1"/>
        </w:rPr>
        <w:t>4</w:t>
      </w:r>
    </w:p>
    <w:p w14:paraId="3A46E7BB" w14:textId="270CA223" w:rsidR="009D175D" w:rsidRPr="00710717" w:rsidRDefault="009D175D" w:rsidP="009D175D">
      <w:pPr>
        <w:pStyle w:val="20"/>
        <w:tabs>
          <w:tab w:val="right" w:leader="dot" w:pos="9060"/>
        </w:tabs>
        <w:ind w:left="480"/>
        <w:rPr>
          <w:rFonts w:asciiTheme="minorHAnsi" w:eastAsiaTheme="minorEastAsia" w:hAnsiTheme="minorHAnsi" w:cstheme="minorBidi"/>
          <w:noProof/>
          <w:color w:val="000000" w:themeColor="text1"/>
          <w:szCs w:val="24"/>
          <w:lang w:eastAsia="zh-CN" w:bidi="ar-SA"/>
        </w:rPr>
      </w:pPr>
      <w:r w:rsidRPr="00710717">
        <w:rPr>
          <w:rStyle w:val="afc"/>
          <w:noProof/>
          <w:color w:val="000000" w:themeColor="text1"/>
          <w:u w:val="none"/>
          <w:lang w:eastAsia="zh-CN"/>
        </w:rPr>
        <w:t>4.2  Handoff</w:t>
      </w:r>
      <w:r w:rsidRPr="00710717">
        <w:rPr>
          <w:rStyle w:val="afc"/>
          <w:rFonts w:hint="eastAsia"/>
          <w:noProof/>
          <w:color w:val="000000" w:themeColor="text1"/>
          <w:u w:val="none"/>
          <w:lang w:eastAsia="zh-CN"/>
        </w:rPr>
        <w:t xml:space="preserve"> Analysis </w:t>
      </w:r>
      <w:r w:rsidRPr="00710717">
        <w:rPr>
          <w:rStyle w:val="afc"/>
          <w:noProof/>
          <w:color w:val="000000" w:themeColor="text1"/>
          <w:u w:val="none"/>
          <w:lang w:eastAsia="zh-CN"/>
        </w:rPr>
        <w:t>in WMN</w:t>
      </w:r>
      <w:r w:rsidRPr="00710717">
        <w:rPr>
          <w:noProof/>
          <w:webHidden/>
          <w:color w:val="000000" w:themeColor="text1"/>
          <w:lang w:eastAsia="zh-CN"/>
        </w:rPr>
        <w:tab/>
        <w:t>6</w:t>
      </w:r>
      <w:r w:rsidR="006D3810">
        <w:rPr>
          <w:noProof/>
          <w:webHidden/>
          <w:color w:val="000000" w:themeColor="text1"/>
          <w:lang w:eastAsia="zh-CN"/>
        </w:rPr>
        <w:t>6</w:t>
      </w:r>
    </w:p>
    <w:p w14:paraId="4D34C42E" w14:textId="790C774D" w:rsidR="009D175D" w:rsidRPr="00710717" w:rsidRDefault="009D175D" w:rsidP="009D175D">
      <w:pPr>
        <w:pStyle w:val="30"/>
        <w:tabs>
          <w:tab w:val="right" w:leader="dot" w:pos="9060"/>
        </w:tabs>
        <w:ind w:left="960"/>
        <w:rPr>
          <w:rFonts w:asciiTheme="minorHAnsi" w:eastAsiaTheme="minorEastAsia" w:hAnsiTheme="minorHAnsi" w:cstheme="minorBidi"/>
          <w:noProof/>
          <w:color w:val="000000" w:themeColor="text1"/>
          <w:szCs w:val="24"/>
          <w:lang w:eastAsia="zh-CN" w:bidi="ar-SA"/>
        </w:rPr>
      </w:pPr>
      <w:r w:rsidRPr="00710717">
        <w:rPr>
          <w:rStyle w:val="afc"/>
          <w:noProof/>
          <w:color w:val="000000" w:themeColor="text1"/>
          <w:u w:val="none"/>
          <w:lang w:eastAsia="zh-CN"/>
        </w:rPr>
        <w:t>4.4.1  Handoff phases in WMN</w:t>
      </w:r>
      <w:r w:rsidRPr="00710717">
        <w:rPr>
          <w:noProof/>
          <w:webHidden/>
          <w:color w:val="000000" w:themeColor="text1"/>
          <w:lang w:eastAsia="zh-CN"/>
        </w:rPr>
        <w:tab/>
        <w:t>6</w:t>
      </w:r>
      <w:r w:rsidR="006D3810">
        <w:rPr>
          <w:noProof/>
          <w:webHidden/>
          <w:color w:val="000000" w:themeColor="text1"/>
          <w:lang w:eastAsia="zh-CN"/>
        </w:rPr>
        <w:t>6</w:t>
      </w:r>
    </w:p>
    <w:p w14:paraId="7C56EAFB" w14:textId="1D0A5919" w:rsidR="009D175D" w:rsidRPr="00710717" w:rsidRDefault="009D175D" w:rsidP="009D175D">
      <w:pPr>
        <w:pStyle w:val="30"/>
        <w:tabs>
          <w:tab w:val="right" w:leader="dot" w:pos="9060"/>
        </w:tabs>
        <w:ind w:left="960"/>
        <w:rPr>
          <w:rFonts w:asciiTheme="minorHAnsi" w:eastAsiaTheme="minorEastAsia" w:hAnsiTheme="minorHAnsi" w:cstheme="minorBidi"/>
          <w:noProof/>
          <w:color w:val="000000" w:themeColor="text1"/>
          <w:szCs w:val="24"/>
          <w:lang w:eastAsia="zh-CN" w:bidi="ar-SA"/>
        </w:rPr>
      </w:pPr>
      <w:r w:rsidRPr="00710717">
        <w:rPr>
          <w:rStyle w:val="afc"/>
          <w:noProof/>
          <w:color w:val="000000" w:themeColor="text1"/>
          <w:u w:val="none"/>
          <w:lang w:eastAsia="zh-CN"/>
        </w:rPr>
        <w:t xml:space="preserve">4.4.2  </w:t>
      </w:r>
      <w:r w:rsidRPr="00710717">
        <w:rPr>
          <w:rStyle w:val="afc"/>
          <w:rFonts w:hint="eastAsia"/>
          <w:noProof/>
          <w:color w:val="000000" w:themeColor="text1"/>
          <w:u w:val="none"/>
          <w:lang w:eastAsia="zh-CN"/>
        </w:rPr>
        <w:t xml:space="preserve">The </w:t>
      </w:r>
      <w:r w:rsidRPr="00710717">
        <w:rPr>
          <w:rStyle w:val="afc"/>
          <w:noProof/>
          <w:color w:val="000000" w:themeColor="text1"/>
          <w:u w:val="none"/>
          <w:lang w:eastAsia="zh-CN"/>
        </w:rPr>
        <w:t>trigger principle of handoff</w:t>
      </w:r>
      <w:r w:rsidRPr="00710717">
        <w:rPr>
          <w:noProof/>
          <w:webHidden/>
          <w:color w:val="000000" w:themeColor="text1"/>
          <w:lang w:eastAsia="zh-CN"/>
        </w:rPr>
        <w:tab/>
        <w:t>6</w:t>
      </w:r>
      <w:r w:rsidR="006D3810">
        <w:rPr>
          <w:noProof/>
          <w:webHidden/>
          <w:color w:val="000000" w:themeColor="text1"/>
          <w:lang w:eastAsia="zh-CN"/>
        </w:rPr>
        <w:t>7</w:t>
      </w:r>
    </w:p>
    <w:p w14:paraId="2D8189F5" w14:textId="3A29FB9F" w:rsidR="009D175D" w:rsidRPr="00710717" w:rsidRDefault="009D175D" w:rsidP="009D175D">
      <w:pPr>
        <w:pStyle w:val="20"/>
        <w:tabs>
          <w:tab w:val="right" w:leader="dot" w:pos="9060"/>
        </w:tabs>
        <w:ind w:left="480"/>
        <w:rPr>
          <w:rFonts w:asciiTheme="minorHAnsi" w:eastAsiaTheme="minorEastAsia" w:hAnsiTheme="minorHAnsi" w:cstheme="minorBidi"/>
          <w:noProof/>
          <w:color w:val="000000" w:themeColor="text1"/>
          <w:szCs w:val="24"/>
          <w:lang w:eastAsia="zh-CN" w:bidi="ar-SA"/>
        </w:rPr>
      </w:pPr>
      <w:r w:rsidRPr="00710717">
        <w:rPr>
          <w:rStyle w:val="afc"/>
          <w:noProof/>
          <w:color w:val="000000" w:themeColor="text1"/>
          <w:u w:val="none"/>
          <w:lang w:eastAsia="zh-CN"/>
        </w:rPr>
        <w:t xml:space="preserve">4.3  </w:t>
      </w:r>
      <w:r w:rsidRPr="00710717">
        <w:rPr>
          <w:rStyle w:val="afc"/>
          <w:rFonts w:hint="eastAsia"/>
          <w:noProof/>
          <w:color w:val="000000" w:themeColor="text1"/>
          <w:u w:val="none"/>
          <w:lang w:eastAsia="zh-CN"/>
        </w:rPr>
        <w:t>C</w:t>
      </w:r>
      <w:r w:rsidRPr="00710717">
        <w:rPr>
          <w:rStyle w:val="afc"/>
          <w:noProof/>
          <w:color w:val="000000" w:themeColor="text1"/>
          <w:u w:val="none"/>
          <w:lang w:eastAsia="zh-CN"/>
        </w:rPr>
        <w:t>aching-List Based Fast Handoff Mechanism in WMN</w:t>
      </w:r>
      <w:r w:rsidRPr="00710717">
        <w:rPr>
          <w:noProof/>
          <w:webHidden/>
          <w:color w:val="000000" w:themeColor="text1"/>
          <w:lang w:eastAsia="zh-CN"/>
        </w:rPr>
        <w:tab/>
        <w:t>6</w:t>
      </w:r>
      <w:r w:rsidR="006D3810">
        <w:rPr>
          <w:noProof/>
          <w:webHidden/>
          <w:color w:val="000000" w:themeColor="text1"/>
          <w:lang w:eastAsia="zh-CN"/>
        </w:rPr>
        <w:t>8</w:t>
      </w:r>
    </w:p>
    <w:p w14:paraId="5D964FB3" w14:textId="530B5A3F" w:rsidR="009D175D" w:rsidRPr="00710717" w:rsidRDefault="009D175D" w:rsidP="009D175D">
      <w:pPr>
        <w:pStyle w:val="30"/>
        <w:tabs>
          <w:tab w:val="right" w:leader="dot" w:pos="9060"/>
        </w:tabs>
        <w:ind w:left="960"/>
        <w:rPr>
          <w:rFonts w:asciiTheme="minorHAnsi" w:eastAsiaTheme="minorEastAsia" w:hAnsiTheme="minorHAnsi" w:cstheme="minorBidi"/>
          <w:noProof/>
          <w:color w:val="000000" w:themeColor="text1"/>
          <w:szCs w:val="24"/>
          <w:lang w:eastAsia="zh-CN" w:bidi="ar-SA"/>
        </w:rPr>
      </w:pPr>
      <w:r w:rsidRPr="00710717">
        <w:rPr>
          <w:rStyle w:val="afc"/>
          <w:noProof/>
          <w:color w:val="000000" w:themeColor="text1"/>
          <w:u w:val="none"/>
          <w:lang w:eastAsia="zh-CN"/>
        </w:rPr>
        <w:t>4.3.1 Handoff mechanism of CLH</w:t>
      </w:r>
      <w:r w:rsidRPr="00710717">
        <w:rPr>
          <w:noProof/>
          <w:webHidden/>
          <w:color w:val="000000" w:themeColor="text1"/>
          <w:lang w:eastAsia="zh-CN"/>
        </w:rPr>
        <w:tab/>
      </w:r>
      <w:r w:rsidR="006D3810">
        <w:rPr>
          <w:noProof/>
          <w:webHidden/>
          <w:color w:val="000000" w:themeColor="text1"/>
          <w:lang w:eastAsia="zh-CN"/>
        </w:rPr>
        <w:t>71</w:t>
      </w:r>
    </w:p>
    <w:p w14:paraId="6A7C5BBE" w14:textId="7E84C720" w:rsidR="009D175D" w:rsidRPr="00710717" w:rsidRDefault="009D175D" w:rsidP="009D175D">
      <w:pPr>
        <w:pStyle w:val="20"/>
        <w:tabs>
          <w:tab w:val="right" w:leader="dot" w:pos="9060"/>
        </w:tabs>
        <w:ind w:left="480"/>
        <w:rPr>
          <w:rFonts w:asciiTheme="minorHAnsi" w:eastAsiaTheme="minorEastAsia" w:hAnsiTheme="minorHAnsi" w:cstheme="minorBidi"/>
          <w:noProof/>
          <w:color w:val="000000" w:themeColor="text1"/>
          <w:szCs w:val="24"/>
          <w:lang w:eastAsia="zh-CN" w:bidi="ar-SA"/>
        </w:rPr>
      </w:pPr>
      <w:r w:rsidRPr="00710717">
        <w:rPr>
          <w:rStyle w:val="afc"/>
          <w:noProof/>
          <w:color w:val="000000" w:themeColor="text1"/>
          <w:u w:val="none"/>
          <w:lang w:eastAsia="zh-CN"/>
        </w:rPr>
        <w:t xml:space="preserve">4.4  </w:t>
      </w:r>
      <w:r w:rsidRPr="00710717">
        <w:rPr>
          <w:rStyle w:val="afc"/>
          <w:rFonts w:hint="eastAsia"/>
          <w:noProof/>
          <w:color w:val="000000" w:themeColor="text1"/>
          <w:u w:val="none"/>
          <w:lang w:eastAsia="zh-CN"/>
        </w:rPr>
        <w:t>Introduction</w:t>
      </w:r>
      <w:r w:rsidRPr="00710717">
        <w:rPr>
          <w:noProof/>
          <w:webHidden/>
          <w:color w:val="000000" w:themeColor="text1"/>
          <w:lang w:eastAsia="zh-CN"/>
        </w:rPr>
        <w:tab/>
        <w:t>7</w:t>
      </w:r>
      <w:r w:rsidR="006D3810">
        <w:rPr>
          <w:noProof/>
          <w:webHidden/>
          <w:color w:val="000000" w:themeColor="text1"/>
          <w:lang w:eastAsia="zh-CN"/>
        </w:rPr>
        <w:t>4</w:t>
      </w:r>
    </w:p>
    <w:p w14:paraId="3FD8806F" w14:textId="68C2EDD9" w:rsidR="009D175D" w:rsidRPr="00710717" w:rsidRDefault="009D175D" w:rsidP="009D175D">
      <w:pPr>
        <w:pStyle w:val="10"/>
        <w:rPr>
          <w:rFonts w:asciiTheme="minorHAnsi" w:eastAsiaTheme="minorEastAsia" w:hAnsiTheme="minorHAnsi" w:cstheme="minorBidi"/>
          <w:noProof/>
          <w:color w:val="000000" w:themeColor="text1"/>
          <w:szCs w:val="24"/>
          <w:lang w:bidi="ar-SA"/>
        </w:rPr>
      </w:pPr>
      <w:r w:rsidRPr="00710717">
        <w:rPr>
          <w:rStyle w:val="afc"/>
          <w:noProof/>
          <w:color w:val="000000" w:themeColor="text1"/>
          <w:u w:val="none"/>
        </w:rPr>
        <w:t xml:space="preserve">5  </w:t>
      </w:r>
      <w:r w:rsidRPr="00710717">
        <w:rPr>
          <w:rStyle w:val="afc"/>
          <w:rFonts w:hint="eastAsia"/>
          <w:noProof/>
          <w:color w:val="000000" w:themeColor="text1"/>
          <w:u w:val="none"/>
        </w:rPr>
        <w:t>Wifi</w:t>
      </w:r>
      <w:r w:rsidRPr="00710717">
        <w:rPr>
          <w:rStyle w:val="afc"/>
          <w:noProof/>
          <w:color w:val="000000" w:themeColor="text1"/>
          <w:u w:val="none"/>
        </w:rPr>
        <w:t xml:space="preserve"> Performance Optimization Based on Software Defined Network</w:t>
      </w:r>
      <w:r w:rsidRPr="00710717">
        <w:rPr>
          <w:noProof/>
          <w:webHidden/>
          <w:color w:val="000000" w:themeColor="text1"/>
        </w:rPr>
        <w:tab/>
        <w:t>7</w:t>
      </w:r>
      <w:r w:rsidR="006D3810">
        <w:rPr>
          <w:noProof/>
          <w:webHidden/>
          <w:color w:val="000000" w:themeColor="text1"/>
        </w:rPr>
        <w:t>6</w:t>
      </w:r>
    </w:p>
    <w:p w14:paraId="6FC3F830" w14:textId="3968F04C" w:rsidR="009D175D" w:rsidRPr="00710717" w:rsidRDefault="009D175D" w:rsidP="009D175D">
      <w:pPr>
        <w:pStyle w:val="20"/>
        <w:tabs>
          <w:tab w:val="right" w:leader="dot" w:pos="9060"/>
        </w:tabs>
        <w:ind w:left="480"/>
        <w:rPr>
          <w:rFonts w:asciiTheme="minorHAnsi" w:eastAsiaTheme="minorEastAsia" w:hAnsiTheme="minorHAnsi" w:cstheme="minorBidi"/>
          <w:noProof/>
          <w:color w:val="000000" w:themeColor="text1"/>
          <w:szCs w:val="24"/>
          <w:lang w:eastAsia="zh-CN" w:bidi="ar-SA"/>
        </w:rPr>
      </w:pPr>
      <w:r w:rsidRPr="00710717">
        <w:rPr>
          <w:rStyle w:val="afc"/>
          <w:noProof/>
          <w:color w:val="000000" w:themeColor="text1"/>
          <w:u w:val="none"/>
          <w:lang w:eastAsia="zh-CN"/>
        </w:rPr>
        <w:t xml:space="preserve">5.1  </w:t>
      </w:r>
      <w:r w:rsidRPr="00710717">
        <w:rPr>
          <w:rStyle w:val="afc"/>
          <w:rFonts w:hint="eastAsia"/>
          <w:noProof/>
          <w:color w:val="000000" w:themeColor="text1"/>
          <w:u w:val="none"/>
          <w:lang w:eastAsia="zh-CN"/>
        </w:rPr>
        <w:t>Introduction</w:t>
      </w:r>
      <w:r w:rsidRPr="00710717">
        <w:rPr>
          <w:noProof/>
          <w:webHidden/>
          <w:color w:val="000000" w:themeColor="text1"/>
        </w:rPr>
        <w:tab/>
        <w:t>7</w:t>
      </w:r>
      <w:r w:rsidR="006D3810">
        <w:rPr>
          <w:noProof/>
          <w:webHidden/>
          <w:color w:val="000000" w:themeColor="text1"/>
        </w:rPr>
        <w:t>6</w:t>
      </w:r>
    </w:p>
    <w:p w14:paraId="4C154FC9" w14:textId="2566EACB" w:rsidR="009D175D" w:rsidRPr="00710717" w:rsidRDefault="009D175D" w:rsidP="009D175D">
      <w:pPr>
        <w:pStyle w:val="20"/>
        <w:tabs>
          <w:tab w:val="right" w:leader="dot" w:pos="9060"/>
        </w:tabs>
        <w:ind w:left="480"/>
        <w:rPr>
          <w:rFonts w:asciiTheme="minorHAnsi" w:eastAsiaTheme="minorEastAsia" w:hAnsiTheme="minorHAnsi" w:cstheme="minorBidi"/>
          <w:noProof/>
          <w:color w:val="000000" w:themeColor="text1"/>
          <w:szCs w:val="24"/>
          <w:lang w:eastAsia="zh-CN" w:bidi="ar-SA"/>
        </w:rPr>
      </w:pPr>
      <w:r w:rsidRPr="00710717">
        <w:rPr>
          <w:rStyle w:val="afc"/>
          <w:noProof/>
          <w:color w:val="000000" w:themeColor="text1"/>
          <w:u w:val="none"/>
          <w:lang w:eastAsia="zh-CN"/>
        </w:rPr>
        <w:t xml:space="preserve">5.2  </w:t>
      </w:r>
      <w:r w:rsidRPr="00710717">
        <w:rPr>
          <w:rStyle w:val="afc"/>
          <w:rFonts w:hint="eastAsia"/>
          <w:noProof/>
          <w:color w:val="000000" w:themeColor="text1"/>
          <w:u w:val="none"/>
          <w:lang w:eastAsia="zh-CN"/>
        </w:rPr>
        <w:t>Research Background</w:t>
      </w:r>
      <w:r w:rsidRPr="00710717">
        <w:rPr>
          <w:noProof/>
          <w:webHidden/>
          <w:color w:val="000000" w:themeColor="text1"/>
          <w:lang w:eastAsia="zh-CN"/>
        </w:rPr>
        <w:tab/>
        <w:t>7</w:t>
      </w:r>
      <w:r w:rsidR="006D3810">
        <w:rPr>
          <w:noProof/>
          <w:webHidden/>
          <w:color w:val="000000" w:themeColor="text1"/>
          <w:lang w:eastAsia="zh-CN"/>
        </w:rPr>
        <w:t>8</w:t>
      </w:r>
    </w:p>
    <w:p w14:paraId="68A29FB8" w14:textId="4FE92DDE" w:rsidR="009D175D" w:rsidRPr="00710717" w:rsidRDefault="009D175D" w:rsidP="009D175D">
      <w:pPr>
        <w:pStyle w:val="20"/>
        <w:tabs>
          <w:tab w:val="right" w:leader="dot" w:pos="9060"/>
        </w:tabs>
        <w:ind w:left="480"/>
        <w:rPr>
          <w:rFonts w:asciiTheme="minorHAnsi" w:eastAsiaTheme="minorEastAsia" w:hAnsiTheme="minorHAnsi" w:cstheme="minorBidi"/>
          <w:noProof/>
          <w:color w:val="000000" w:themeColor="text1"/>
          <w:szCs w:val="24"/>
          <w:lang w:eastAsia="zh-CN" w:bidi="ar-SA"/>
        </w:rPr>
      </w:pPr>
      <w:r w:rsidRPr="00710717">
        <w:rPr>
          <w:rStyle w:val="afc"/>
          <w:noProof/>
          <w:color w:val="000000" w:themeColor="text1"/>
          <w:u w:val="none"/>
          <w:lang w:eastAsia="zh-CN"/>
        </w:rPr>
        <w:t xml:space="preserve">5.3  </w:t>
      </w:r>
      <w:r w:rsidRPr="00710717">
        <w:rPr>
          <w:rStyle w:val="afc"/>
          <w:rFonts w:hint="eastAsia"/>
          <w:noProof/>
          <w:color w:val="000000" w:themeColor="text1"/>
          <w:u w:val="none"/>
          <w:lang w:eastAsia="zh-CN"/>
        </w:rPr>
        <w:t xml:space="preserve">Load Balancing </w:t>
      </w:r>
      <w:r w:rsidRPr="00710717">
        <w:rPr>
          <w:rStyle w:val="afc"/>
          <w:noProof/>
          <w:color w:val="000000" w:themeColor="text1"/>
          <w:u w:val="none"/>
          <w:lang w:eastAsia="zh-CN"/>
        </w:rPr>
        <w:t>Algorithm Core</w:t>
      </w:r>
      <w:r w:rsidRPr="00710717">
        <w:rPr>
          <w:noProof/>
          <w:webHidden/>
          <w:color w:val="000000" w:themeColor="text1"/>
          <w:lang w:eastAsia="zh-CN"/>
        </w:rPr>
        <w:tab/>
        <w:t>7</w:t>
      </w:r>
      <w:r w:rsidR="006D3810">
        <w:rPr>
          <w:noProof/>
          <w:webHidden/>
          <w:color w:val="000000" w:themeColor="text1"/>
          <w:lang w:eastAsia="zh-CN"/>
        </w:rPr>
        <w:t>9</w:t>
      </w:r>
    </w:p>
    <w:p w14:paraId="41D63D8B" w14:textId="4D1A2BA1" w:rsidR="009D175D" w:rsidRPr="00710717" w:rsidRDefault="009D175D" w:rsidP="009D175D">
      <w:pPr>
        <w:pStyle w:val="30"/>
        <w:tabs>
          <w:tab w:val="right" w:leader="dot" w:pos="9060"/>
        </w:tabs>
        <w:ind w:left="960"/>
        <w:rPr>
          <w:rFonts w:asciiTheme="minorHAnsi" w:eastAsiaTheme="minorEastAsia" w:hAnsiTheme="minorHAnsi" w:cstheme="minorBidi"/>
          <w:noProof/>
          <w:color w:val="000000" w:themeColor="text1"/>
          <w:szCs w:val="24"/>
          <w:lang w:eastAsia="zh-CN" w:bidi="ar-SA"/>
        </w:rPr>
      </w:pPr>
      <w:r w:rsidRPr="00710717">
        <w:rPr>
          <w:rStyle w:val="afc"/>
          <w:noProof/>
          <w:color w:val="000000" w:themeColor="text1"/>
          <w:u w:val="none"/>
          <w:lang w:eastAsia="zh-CN"/>
        </w:rPr>
        <w:t xml:space="preserve">5.3.1  </w:t>
      </w:r>
      <w:r w:rsidRPr="00710717">
        <w:rPr>
          <w:rStyle w:val="afc"/>
          <w:rFonts w:hint="eastAsia"/>
          <w:noProof/>
          <w:color w:val="000000" w:themeColor="text1"/>
          <w:u w:val="none"/>
          <w:lang w:eastAsia="zh-CN"/>
        </w:rPr>
        <w:t>Net</w:t>
      </w:r>
      <w:r w:rsidRPr="00710717">
        <w:rPr>
          <w:rStyle w:val="afc"/>
          <w:noProof/>
          <w:color w:val="000000" w:themeColor="text1"/>
          <w:u w:val="none"/>
          <w:lang w:eastAsia="zh-CN"/>
        </w:rPr>
        <w:t>work System Description</w:t>
      </w:r>
      <w:r w:rsidRPr="00710717">
        <w:rPr>
          <w:noProof/>
          <w:webHidden/>
          <w:color w:val="000000" w:themeColor="text1"/>
          <w:lang w:eastAsia="zh-CN"/>
        </w:rPr>
        <w:tab/>
        <w:t>7</w:t>
      </w:r>
      <w:r w:rsidR="006D3810">
        <w:rPr>
          <w:noProof/>
          <w:webHidden/>
          <w:color w:val="000000" w:themeColor="text1"/>
          <w:lang w:eastAsia="zh-CN"/>
        </w:rPr>
        <w:t>9</w:t>
      </w:r>
    </w:p>
    <w:p w14:paraId="5303E652" w14:textId="66FA25A6" w:rsidR="009D175D" w:rsidRPr="00710717" w:rsidRDefault="009D175D" w:rsidP="009D175D">
      <w:pPr>
        <w:pStyle w:val="30"/>
        <w:tabs>
          <w:tab w:val="right" w:leader="dot" w:pos="9060"/>
        </w:tabs>
        <w:ind w:left="960"/>
        <w:rPr>
          <w:rFonts w:asciiTheme="minorHAnsi" w:eastAsiaTheme="minorEastAsia" w:hAnsiTheme="minorHAnsi" w:cstheme="minorBidi"/>
          <w:noProof/>
          <w:color w:val="000000" w:themeColor="text1"/>
          <w:szCs w:val="24"/>
          <w:lang w:eastAsia="zh-CN" w:bidi="ar-SA"/>
        </w:rPr>
      </w:pPr>
      <w:r w:rsidRPr="00710717">
        <w:rPr>
          <w:rStyle w:val="afc"/>
          <w:noProof/>
          <w:color w:val="000000" w:themeColor="text1"/>
          <w:u w:val="none"/>
          <w:lang w:eastAsia="zh-CN"/>
        </w:rPr>
        <w:t xml:space="preserve">5.3.2  </w:t>
      </w:r>
      <w:r w:rsidRPr="00710717">
        <w:rPr>
          <w:rStyle w:val="afc"/>
          <w:rFonts w:hint="eastAsia"/>
          <w:noProof/>
          <w:color w:val="000000" w:themeColor="text1"/>
          <w:u w:val="none"/>
          <w:lang w:eastAsia="zh-CN"/>
        </w:rPr>
        <w:t>Prin</w:t>
      </w:r>
      <w:r w:rsidRPr="00710717">
        <w:rPr>
          <w:rStyle w:val="afc"/>
          <w:noProof/>
          <w:color w:val="000000" w:themeColor="text1"/>
          <w:u w:val="none"/>
          <w:lang w:eastAsia="zh-CN"/>
        </w:rPr>
        <w:t>ciple of Algorithm</w:t>
      </w:r>
      <w:r w:rsidRPr="00710717">
        <w:rPr>
          <w:noProof/>
          <w:webHidden/>
          <w:color w:val="000000" w:themeColor="text1"/>
          <w:lang w:eastAsia="zh-CN"/>
        </w:rPr>
        <w:tab/>
        <w:t>7</w:t>
      </w:r>
      <w:r w:rsidR="006D3810">
        <w:rPr>
          <w:noProof/>
          <w:webHidden/>
          <w:color w:val="000000" w:themeColor="text1"/>
          <w:lang w:eastAsia="zh-CN"/>
        </w:rPr>
        <w:t>9</w:t>
      </w:r>
    </w:p>
    <w:p w14:paraId="57A7B60C" w14:textId="1FC670D8" w:rsidR="009D175D" w:rsidRPr="00710717" w:rsidRDefault="009D175D" w:rsidP="009D175D">
      <w:pPr>
        <w:pStyle w:val="30"/>
        <w:tabs>
          <w:tab w:val="right" w:leader="dot" w:pos="9060"/>
        </w:tabs>
        <w:ind w:left="960"/>
        <w:rPr>
          <w:rFonts w:asciiTheme="minorHAnsi" w:eastAsiaTheme="minorEastAsia" w:hAnsiTheme="minorHAnsi" w:cstheme="minorBidi"/>
          <w:noProof/>
          <w:color w:val="000000" w:themeColor="text1"/>
          <w:szCs w:val="24"/>
          <w:lang w:eastAsia="zh-CN" w:bidi="ar-SA"/>
        </w:rPr>
      </w:pPr>
      <w:r w:rsidRPr="00710717">
        <w:rPr>
          <w:rStyle w:val="afc"/>
          <w:noProof/>
          <w:color w:val="000000" w:themeColor="text1"/>
          <w:u w:val="none"/>
          <w:lang w:eastAsia="zh-CN"/>
        </w:rPr>
        <w:t xml:space="preserve">5.3.3  </w:t>
      </w:r>
      <w:r w:rsidRPr="00710717">
        <w:rPr>
          <w:rStyle w:val="afc"/>
          <w:rFonts w:hint="eastAsia"/>
          <w:noProof/>
          <w:color w:val="000000" w:themeColor="text1"/>
          <w:u w:val="none"/>
          <w:lang w:eastAsia="zh-CN"/>
        </w:rPr>
        <w:t xml:space="preserve">Load </w:t>
      </w:r>
      <w:r w:rsidRPr="00710717">
        <w:rPr>
          <w:rStyle w:val="afc"/>
          <w:noProof/>
          <w:color w:val="000000" w:themeColor="text1"/>
          <w:u w:val="none"/>
          <w:lang w:eastAsia="zh-CN"/>
        </w:rPr>
        <w:t>Balancing Algorithm Analysis</w:t>
      </w:r>
      <w:r w:rsidRPr="00710717">
        <w:rPr>
          <w:noProof/>
          <w:webHidden/>
          <w:color w:val="000000" w:themeColor="text1"/>
        </w:rPr>
        <w:tab/>
      </w:r>
      <w:r w:rsidR="006D3810">
        <w:rPr>
          <w:noProof/>
          <w:webHidden/>
          <w:color w:val="000000" w:themeColor="text1"/>
        </w:rPr>
        <w:t>81</w:t>
      </w:r>
    </w:p>
    <w:p w14:paraId="57FFD787" w14:textId="3373BA76" w:rsidR="009D175D" w:rsidRPr="00710717" w:rsidRDefault="009D175D" w:rsidP="009D175D">
      <w:pPr>
        <w:pStyle w:val="20"/>
        <w:tabs>
          <w:tab w:val="right" w:leader="dot" w:pos="9060"/>
        </w:tabs>
        <w:ind w:left="480"/>
        <w:rPr>
          <w:rFonts w:asciiTheme="minorHAnsi" w:eastAsiaTheme="minorEastAsia" w:hAnsiTheme="minorHAnsi" w:cstheme="minorBidi"/>
          <w:noProof/>
          <w:color w:val="000000" w:themeColor="text1"/>
          <w:szCs w:val="24"/>
          <w:lang w:eastAsia="zh-CN" w:bidi="ar-SA"/>
        </w:rPr>
      </w:pPr>
      <w:r w:rsidRPr="00710717">
        <w:rPr>
          <w:rStyle w:val="afc"/>
          <w:noProof/>
          <w:color w:val="000000" w:themeColor="text1"/>
          <w:u w:val="none"/>
          <w:lang w:eastAsia="zh-CN"/>
        </w:rPr>
        <w:t xml:space="preserve">5.4  </w:t>
      </w:r>
      <w:r w:rsidRPr="00710717">
        <w:rPr>
          <w:rStyle w:val="afc"/>
          <w:rFonts w:hint="eastAsia"/>
          <w:noProof/>
          <w:color w:val="000000" w:themeColor="text1"/>
          <w:u w:val="none"/>
          <w:lang w:eastAsia="zh-CN"/>
        </w:rPr>
        <w:t xml:space="preserve">Application </w:t>
      </w:r>
      <w:r w:rsidRPr="00710717">
        <w:rPr>
          <w:rStyle w:val="afc"/>
          <w:noProof/>
          <w:color w:val="000000" w:themeColor="text1"/>
          <w:u w:val="none"/>
          <w:lang w:eastAsia="zh-CN"/>
        </w:rPr>
        <w:t>Flowchart of Load Balancing Algorithm in SDN Network</w:t>
      </w:r>
      <w:r w:rsidRPr="00710717">
        <w:rPr>
          <w:noProof/>
          <w:webHidden/>
          <w:color w:val="000000" w:themeColor="text1"/>
          <w:lang w:eastAsia="zh-CN"/>
        </w:rPr>
        <w:tab/>
        <w:t>8</w:t>
      </w:r>
      <w:r w:rsidR="006D3810">
        <w:rPr>
          <w:noProof/>
          <w:webHidden/>
          <w:color w:val="000000" w:themeColor="text1"/>
          <w:lang w:eastAsia="zh-CN"/>
        </w:rPr>
        <w:t>2</w:t>
      </w:r>
    </w:p>
    <w:p w14:paraId="0CFC48D6" w14:textId="15FB0D55" w:rsidR="009D175D" w:rsidRPr="00710717" w:rsidRDefault="009D175D" w:rsidP="009D175D">
      <w:pPr>
        <w:pStyle w:val="20"/>
        <w:tabs>
          <w:tab w:val="right" w:leader="dot" w:pos="9060"/>
        </w:tabs>
        <w:ind w:left="480"/>
        <w:rPr>
          <w:rFonts w:asciiTheme="minorHAnsi" w:eastAsiaTheme="minorEastAsia" w:hAnsiTheme="minorHAnsi" w:cstheme="minorBidi"/>
          <w:noProof/>
          <w:color w:val="000000" w:themeColor="text1"/>
          <w:szCs w:val="24"/>
          <w:lang w:eastAsia="zh-CN" w:bidi="ar-SA"/>
        </w:rPr>
      </w:pPr>
      <w:r w:rsidRPr="00710717">
        <w:rPr>
          <w:rStyle w:val="afc"/>
          <w:noProof/>
          <w:color w:val="000000" w:themeColor="text1"/>
          <w:u w:val="none"/>
          <w:lang w:eastAsia="zh-CN"/>
        </w:rPr>
        <w:t xml:space="preserve">5.5  </w:t>
      </w:r>
      <w:r w:rsidRPr="00710717">
        <w:rPr>
          <w:rStyle w:val="afc"/>
          <w:rFonts w:hint="eastAsia"/>
          <w:noProof/>
          <w:color w:val="000000" w:themeColor="text1"/>
          <w:u w:val="none"/>
          <w:lang w:eastAsia="zh-CN"/>
        </w:rPr>
        <w:t xml:space="preserve">Traditional </w:t>
      </w:r>
      <w:r w:rsidRPr="00710717">
        <w:rPr>
          <w:rStyle w:val="afc"/>
          <w:noProof/>
          <w:color w:val="000000" w:themeColor="text1"/>
          <w:u w:val="none"/>
          <w:lang w:eastAsia="zh-CN"/>
        </w:rPr>
        <w:t>Algorithms and Application of Load Balancing Algorithms</w:t>
      </w:r>
      <w:r w:rsidRPr="00710717">
        <w:rPr>
          <w:noProof/>
          <w:webHidden/>
          <w:color w:val="000000" w:themeColor="text1"/>
          <w:lang w:eastAsia="zh-CN"/>
        </w:rPr>
        <w:tab/>
        <w:t>8</w:t>
      </w:r>
      <w:r w:rsidR="006D3810">
        <w:rPr>
          <w:noProof/>
          <w:webHidden/>
          <w:color w:val="000000" w:themeColor="text1"/>
          <w:lang w:eastAsia="zh-CN"/>
        </w:rPr>
        <w:t>3</w:t>
      </w:r>
    </w:p>
    <w:p w14:paraId="4582F7B5" w14:textId="0683672F" w:rsidR="009D175D" w:rsidRPr="00710717" w:rsidRDefault="009D175D" w:rsidP="009D175D">
      <w:pPr>
        <w:pStyle w:val="30"/>
        <w:tabs>
          <w:tab w:val="right" w:leader="dot" w:pos="9060"/>
        </w:tabs>
        <w:ind w:left="960"/>
        <w:rPr>
          <w:rFonts w:asciiTheme="minorHAnsi" w:eastAsiaTheme="minorEastAsia" w:hAnsiTheme="minorHAnsi" w:cstheme="minorBidi"/>
          <w:noProof/>
          <w:color w:val="000000" w:themeColor="text1"/>
          <w:szCs w:val="24"/>
          <w:lang w:eastAsia="zh-CN" w:bidi="ar-SA"/>
        </w:rPr>
      </w:pPr>
      <w:r w:rsidRPr="00710717">
        <w:rPr>
          <w:rStyle w:val="afc"/>
          <w:noProof/>
          <w:color w:val="000000" w:themeColor="text1"/>
          <w:u w:val="none"/>
          <w:lang w:eastAsia="zh-CN"/>
        </w:rPr>
        <w:t xml:space="preserve">5.5.1  </w:t>
      </w:r>
      <w:r w:rsidRPr="00710717">
        <w:rPr>
          <w:rStyle w:val="afc"/>
          <w:rFonts w:hint="eastAsia"/>
          <w:noProof/>
          <w:color w:val="000000" w:themeColor="text1"/>
          <w:u w:val="none"/>
          <w:lang w:eastAsia="zh-CN"/>
        </w:rPr>
        <w:t xml:space="preserve">The Application of Traditional </w:t>
      </w:r>
      <w:r w:rsidRPr="00710717">
        <w:rPr>
          <w:rStyle w:val="afc"/>
          <w:noProof/>
          <w:color w:val="000000" w:themeColor="text1"/>
          <w:u w:val="none"/>
          <w:lang w:eastAsia="zh-CN"/>
        </w:rPr>
        <w:t>Algorithms</w:t>
      </w:r>
      <w:r w:rsidRPr="00710717">
        <w:rPr>
          <w:noProof/>
          <w:webHidden/>
          <w:color w:val="000000" w:themeColor="text1"/>
          <w:lang w:eastAsia="zh-CN"/>
        </w:rPr>
        <w:tab/>
        <w:t>8</w:t>
      </w:r>
      <w:r w:rsidR="006D3810">
        <w:rPr>
          <w:noProof/>
          <w:webHidden/>
          <w:color w:val="000000" w:themeColor="text1"/>
          <w:lang w:eastAsia="zh-CN"/>
        </w:rPr>
        <w:t>3</w:t>
      </w:r>
    </w:p>
    <w:p w14:paraId="4C65BCE9" w14:textId="59A48D4A" w:rsidR="009D175D" w:rsidRPr="00710717" w:rsidRDefault="009D175D" w:rsidP="009D175D">
      <w:pPr>
        <w:pStyle w:val="30"/>
        <w:tabs>
          <w:tab w:val="right" w:leader="dot" w:pos="9060"/>
        </w:tabs>
        <w:ind w:left="960"/>
        <w:rPr>
          <w:rFonts w:asciiTheme="minorHAnsi" w:eastAsiaTheme="minorEastAsia" w:hAnsiTheme="minorHAnsi" w:cstheme="minorBidi"/>
          <w:noProof/>
          <w:color w:val="000000" w:themeColor="text1"/>
          <w:szCs w:val="24"/>
          <w:lang w:eastAsia="zh-CN" w:bidi="ar-SA"/>
        </w:rPr>
      </w:pPr>
      <w:r w:rsidRPr="00710717">
        <w:rPr>
          <w:rStyle w:val="afc"/>
          <w:noProof/>
          <w:color w:val="000000" w:themeColor="text1"/>
          <w:u w:val="none"/>
          <w:lang w:eastAsia="zh-CN"/>
        </w:rPr>
        <w:t xml:space="preserve">5.5.2  </w:t>
      </w:r>
      <w:r w:rsidRPr="00710717">
        <w:rPr>
          <w:rStyle w:val="afc"/>
          <w:rFonts w:hint="eastAsia"/>
          <w:noProof/>
          <w:color w:val="000000" w:themeColor="text1"/>
          <w:u w:val="none"/>
          <w:lang w:eastAsia="zh-CN"/>
        </w:rPr>
        <w:t xml:space="preserve">Application of </w:t>
      </w:r>
      <w:r w:rsidRPr="00710717">
        <w:rPr>
          <w:rStyle w:val="afc"/>
          <w:noProof/>
          <w:color w:val="000000" w:themeColor="text1"/>
          <w:u w:val="none"/>
          <w:lang w:eastAsia="zh-CN"/>
        </w:rPr>
        <w:t>Load Balancing Algorithm</w:t>
      </w:r>
      <w:r w:rsidRPr="00710717">
        <w:rPr>
          <w:noProof/>
          <w:webHidden/>
          <w:color w:val="000000" w:themeColor="text1"/>
          <w:lang w:eastAsia="zh-CN"/>
        </w:rPr>
        <w:tab/>
        <w:t>8</w:t>
      </w:r>
      <w:r w:rsidR="006D3810">
        <w:rPr>
          <w:noProof/>
          <w:webHidden/>
          <w:color w:val="000000" w:themeColor="text1"/>
          <w:lang w:eastAsia="zh-CN"/>
        </w:rPr>
        <w:t>3</w:t>
      </w:r>
    </w:p>
    <w:p w14:paraId="760D0E88" w14:textId="12CEE3FC" w:rsidR="009D175D" w:rsidRPr="00710717" w:rsidRDefault="009D175D" w:rsidP="009D175D">
      <w:pPr>
        <w:pStyle w:val="20"/>
        <w:tabs>
          <w:tab w:val="right" w:leader="dot" w:pos="9060"/>
        </w:tabs>
        <w:ind w:left="480"/>
        <w:rPr>
          <w:rFonts w:asciiTheme="minorHAnsi" w:eastAsiaTheme="minorEastAsia" w:hAnsiTheme="minorHAnsi" w:cstheme="minorBidi"/>
          <w:noProof/>
          <w:color w:val="000000" w:themeColor="text1"/>
          <w:szCs w:val="24"/>
          <w:lang w:eastAsia="zh-CN" w:bidi="ar-SA"/>
        </w:rPr>
      </w:pPr>
      <w:r w:rsidRPr="00710717">
        <w:rPr>
          <w:rStyle w:val="afc"/>
          <w:noProof/>
          <w:color w:val="000000" w:themeColor="text1"/>
          <w:u w:val="none"/>
          <w:lang w:eastAsia="zh-CN"/>
        </w:rPr>
        <w:t xml:space="preserve">5.6  </w:t>
      </w:r>
      <w:r w:rsidRPr="00710717">
        <w:rPr>
          <w:rStyle w:val="afc"/>
          <w:rFonts w:hint="eastAsia"/>
          <w:noProof/>
          <w:color w:val="000000" w:themeColor="text1"/>
          <w:u w:val="none"/>
          <w:lang w:eastAsia="zh-CN"/>
        </w:rPr>
        <w:t>Simulation Results</w:t>
      </w:r>
      <w:r w:rsidRPr="00710717">
        <w:rPr>
          <w:noProof/>
          <w:webHidden/>
          <w:color w:val="000000" w:themeColor="text1"/>
          <w:lang w:eastAsia="zh-CN"/>
        </w:rPr>
        <w:tab/>
        <w:t>8</w:t>
      </w:r>
      <w:r w:rsidR="006D3810">
        <w:rPr>
          <w:noProof/>
          <w:webHidden/>
          <w:color w:val="000000" w:themeColor="text1"/>
          <w:lang w:eastAsia="zh-CN"/>
        </w:rPr>
        <w:t>4</w:t>
      </w:r>
    </w:p>
    <w:p w14:paraId="6DF37A14" w14:textId="59AF66DE" w:rsidR="009D175D" w:rsidRPr="00710717" w:rsidRDefault="009D175D" w:rsidP="009D175D">
      <w:pPr>
        <w:pStyle w:val="30"/>
        <w:tabs>
          <w:tab w:val="right" w:leader="dot" w:pos="9060"/>
        </w:tabs>
        <w:ind w:left="960"/>
        <w:rPr>
          <w:rFonts w:asciiTheme="minorHAnsi" w:eastAsiaTheme="minorEastAsia" w:hAnsiTheme="minorHAnsi" w:cstheme="minorBidi"/>
          <w:noProof/>
          <w:color w:val="000000" w:themeColor="text1"/>
          <w:szCs w:val="24"/>
          <w:lang w:eastAsia="zh-CN" w:bidi="ar-SA"/>
        </w:rPr>
      </w:pPr>
      <w:r w:rsidRPr="00710717">
        <w:rPr>
          <w:rStyle w:val="afc"/>
          <w:noProof/>
          <w:color w:val="000000" w:themeColor="text1"/>
          <w:u w:val="none"/>
          <w:lang w:eastAsia="zh-CN"/>
        </w:rPr>
        <w:t xml:space="preserve">5.6.1  </w:t>
      </w:r>
      <w:r w:rsidRPr="00710717">
        <w:rPr>
          <w:rStyle w:val="afc"/>
          <w:rFonts w:hint="eastAsia"/>
          <w:noProof/>
          <w:color w:val="000000" w:themeColor="text1"/>
          <w:u w:val="none"/>
          <w:lang w:eastAsia="zh-CN"/>
        </w:rPr>
        <w:t xml:space="preserve">Algorithms </w:t>
      </w:r>
      <w:r w:rsidRPr="00710717">
        <w:rPr>
          <w:rStyle w:val="afc"/>
          <w:noProof/>
          <w:color w:val="000000" w:themeColor="text1"/>
          <w:u w:val="none"/>
          <w:lang w:eastAsia="zh-CN"/>
        </w:rPr>
        <w:t>Competition</w:t>
      </w:r>
      <w:r w:rsidRPr="00710717">
        <w:rPr>
          <w:noProof/>
          <w:webHidden/>
          <w:color w:val="000000" w:themeColor="text1"/>
          <w:lang w:eastAsia="zh-CN"/>
        </w:rPr>
        <w:tab/>
        <w:t>8</w:t>
      </w:r>
      <w:r w:rsidR="006D3810">
        <w:rPr>
          <w:noProof/>
          <w:webHidden/>
          <w:color w:val="000000" w:themeColor="text1"/>
          <w:lang w:eastAsia="zh-CN"/>
        </w:rPr>
        <w:t>4</w:t>
      </w:r>
    </w:p>
    <w:p w14:paraId="309F4914" w14:textId="576D7CAA" w:rsidR="009D175D" w:rsidRPr="00710717" w:rsidRDefault="009D175D" w:rsidP="009D175D">
      <w:pPr>
        <w:pStyle w:val="30"/>
        <w:tabs>
          <w:tab w:val="right" w:leader="dot" w:pos="9060"/>
        </w:tabs>
        <w:ind w:left="960"/>
        <w:rPr>
          <w:rFonts w:asciiTheme="minorHAnsi" w:eastAsiaTheme="minorEastAsia" w:hAnsiTheme="minorHAnsi" w:cstheme="minorBidi"/>
          <w:noProof/>
          <w:color w:val="000000" w:themeColor="text1"/>
          <w:szCs w:val="24"/>
          <w:lang w:eastAsia="zh-CN" w:bidi="ar-SA"/>
        </w:rPr>
      </w:pPr>
      <w:r w:rsidRPr="00710717">
        <w:rPr>
          <w:rStyle w:val="afc"/>
          <w:noProof/>
          <w:color w:val="000000" w:themeColor="text1"/>
          <w:u w:val="none"/>
          <w:lang w:eastAsia="zh-CN"/>
        </w:rPr>
        <w:t xml:space="preserve">5.6.2  </w:t>
      </w:r>
      <w:r w:rsidRPr="00710717">
        <w:rPr>
          <w:rStyle w:val="afc"/>
          <w:rFonts w:hint="eastAsia"/>
          <w:noProof/>
          <w:color w:val="000000" w:themeColor="text1"/>
          <w:u w:val="none"/>
          <w:lang w:eastAsia="zh-CN"/>
        </w:rPr>
        <w:t xml:space="preserve">Load Balace </w:t>
      </w:r>
      <w:r w:rsidRPr="00710717">
        <w:rPr>
          <w:rStyle w:val="afc"/>
          <w:noProof/>
          <w:color w:val="000000" w:themeColor="text1"/>
          <w:u w:val="none"/>
          <w:lang w:eastAsia="zh-CN"/>
        </w:rPr>
        <w:t>of Each AP in the Load Balacing Algorithm</w:t>
      </w:r>
      <w:r w:rsidRPr="00710717">
        <w:rPr>
          <w:noProof/>
          <w:webHidden/>
          <w:color w:val="000000" w:themeColor="text1"/>
          <w:lang w:eastAsia="zh-CN"/>
        </w:rPr>
        <w:tab/>
        <w:t>8</w:t>
      </w:r>
      <w:r w:rsidR="006D3810">
        <w:rPr>
          <w:noProof/>
          <w:webHidden/>
          <w:color w:val="000000" w:themeColor="text1"/>
          <w:lang w:eastAsia="zh-CN"/>
        </w:rPr>
        <w:t>4</w:t>
      </w:r>
    </w:p>
    <w:p w14:paraId="69C348D3" w14:textId="29C6D582" w:rsidR="009D175D" w:rsidRPr="00710717" w:rsidRDefault="009D175D" w:rsidP="009D175D">
      <w:pPr>
        <w:pStyle w:val="30"/>
        <w:tabs>
          <w:tab w:val="right" w:leader="dot" w:pos="9060"/>
        </w:tabs>
        <w:ind w:left="960"/>
        <w:rPr>
          <w:rFonts w:asciiTheme="minorHAnsi" w:eastAsiaTheme="minorEastAsia" w:hAnsiTheme="minorHAnsi" w:cstheme="minorBidi"/>
          <w:noProof/>
          <w:color w:val="000000" w:themeColor="text1"/>
          <w:szCs w:val="24"/>
          <w:lang w:eastAsia="zh-CN" w:bidi="ar-SA"/>
        </w:rPr>
      </w:pPr>
      <w:r w:rsidRPr="00710717">
        <w:rPr>
          <w:rStyle w:val="afc"/>
          <w:noProof/>
          <w:color w:val="000000" w:themeColor="text1"/>
          <w:u w:val="none"/>
          <w:lang w:eastAsia="zh-CN"/>
        </w:rPr>
        <w:t xml:space="preserve">5.6.3  </w:t>
      </w:r>
      <w:r w:rsidRPr="00710717">
        <w:rPr>
          <w:rStyle w:val="afc"/>
          <w:rFonts w:hint="eastAsia"/>
          <w:noProof/>
          <w:color w:val="000000" w:themeColor="text1"/>
          <w:u w:val="none"/>
          <w:lang w:eastAsia="zh-CN"/>
        </w:rPr>
        <w:t xml:space="preserve">The </w:t>
      </w:r>
      <w:r w:rsidRPr="00710717">
        <w:rPr>
          <w:rStyle w:val="afc"/>
          <w:noProof/>
          <w:color w:val="000000" w:themeColor="text1"/>
          <w:u w:val="none"/>
          <w:lang w:eastAsia="zh-CN"/>
        </w:rPr>
        <w:t>Load of each AP in the Traditional Algorithm</w:t>
      </w:r>
      <w:r w:rsidRPr="00710717">
        <w:rPr>
          <w:noProof/>
          <w:webHidden/>
          <w:color w:val="000000" w:themeColor="text1"/>
          <w:lang w:eastAsia="zh-CN"/>
        </w:rPr>
        <w:tab/>
        <w:t>8</w:t>
      </w:r>
      <w:r w:rsidR="006D3810">
        <w:rPr>
          <w:noProof/>
          <w:webHidden/>
          <w:color w:val="000000" w:themeColor="text1"/>
          <w:lang w:eastAsia="zh-CN"/>
        </w:rPr>
        <w:t>6</w:t>
      </w:r>
    </w:p>
    <w:p w14:paraId="03CDA837" w14:textId="423FD957" w:rsidR="009D175D" w:rsidRPr="00710717" w:rsidRDefault="009D175D" w:rsidP="009D175D">
      <w:pPr>
        <w:pStyle w:val="20"/>
        <w:tabs>
          <w:tab w:val="right" w:leader="dot" w:pos="9060"/>
        </w:tabs>
        <w:ind w:left="480"/>
        <w:rPr>
          <w:rFonts w:asciiTheme="minorHAnsi" w:eastAsiaTheme="minorEastAsia" w:hAnsiTheme="minorHAnsi" w:cstheme="minorBidi"/>
          <w:noProof/>
          <w:color w:val="000000" w:themeColor="text1"/>
          <w:szCs w:val="24"/>
          <w:lang w:eastAsia="zh-CN" w:bidi="ar-SA"/>
        </w:rPr>
      </w:pPr>
      <w:r w:rsidRPr="00710717">
        <w:rPr>
          <w:rStyle w:val="afc"/>
          <w:noProof/>
          <w:color w:val="000000" w:themeColor="text1"/>
          <w:u w:val="none"/>
          <w:lang w:eastAsia="zh-CN"/>
        </w:rPr>
        <w:t xml:space="preserve">5.7  </w:t>
      </w:r>
      <w:r w:rsidR="006D3810">
        <w:rPr>
          <w:rStyle w:val="afc"/>
          <w:rFonts w:hint="eastAsia"/>
          <w:noProof/>
          <w:color w:val="000000" w:themeColor="text1"/>
          <w:u w:val="none"/>
          <w:lang w:eastAsia="zh-CN"/>
        </w:rPr>
        <w:t>Conlusions</w:t>
      </w:r>
      <w:r w:rsidRPr="00710717">
        <w:rPr>
          <w:noProof/>
          <w:webHidden/>
          <w:color w:val="000000" w:themeColor="text1"/>
          <w:lang w:eastAsia="zh-CN"/>
        </w:rPr>
        <w:tab/>
        <w:t>8</w:t>
      </w:r>
      <w:r w:rsidR="006D3810">
        <w:rPr>
          <w:noProof/>
          <w:webHidden/>
          <w:color w:val="000000" w:themeColor="text1"/>
          <w:lang w:eastAsia="zh-CN"/>
        </w:rPr>
        <w:t>7</w:t>
      </w:r>
    </w:p>
    <w:p w14:paraId="03BAE621" w14:textId="5876EBA1" w:rsidR="009D175D" w:rsidRPr="00710717" w:rsidRDefault="009D175D" w:rsidP="009D175D">
      <w:pPr>
        <w:pStyle w:val="10"/>
        <w:rPr>
          <w:rFonts w:asciiTheme="minorHAnsi" w:eastAsiaTheme="minorEastAsia" w:hAnsiTheme="minorHAnsi" w:cstheme="minorBidi"/>
          <w:noProof/>
          <w:color w:val="000000" w:themeColor="text1"/>
          <w:szCs w:val="24"/>
          <w:lang w:bidi="ar-SA"/>
        </w:rPr>
      </w:pPr>
      <w:r w:rsidRPr="00710717">
        <w:rPr>
          <w:rStyle w:val="afc"/>
          <w:noProof/>
          <w:color w:val="000000" w:themeColor="text1"/>
          <w:u w:val="none"/>
        </w:rPr>
        <w:lastRenderedPageBreak/>
        <w:t xml:space="preserve">6  </w:t>
      </w:r>
      <w:r w:rsidRPr="00710717">
        <w:rPr>
          <w:rStyle w:val="afc"/>
          <w:rFonts w:hint="eastAsia"/>
          <w:noProof/>
          <w:color w:val="000000" w:themeColor="text1"/>
          <w:u w:val="none"/>
        </w:rPr>
        <w:t>Conclusion and Outlook</w:t>
      </w:r>
      <w:r w:rsidRPr="00710717">
        <w:rPr>
          <w:noProof/>
          <w:webHidden/>
          <w:color w:val="000000" w:themeColor="text1"/>
        </w:rPr>
        <w:tab/>
        <w:t>8</w:t>
      </w:r>
      <w:r w:rsidR="006D3810">
        <w:rPr>
          <w:noProof/>
          <w:webHidden/>
          <w:color w:val="000000" w:themeColor="text1"/>
        </w:rPr>
        <w:t>9</w:t>
      </w:r>
    </w:p>
    <w:p w14:paraId="341B308B" w14:textId="0CDA8229" w:rsidR="009D175D" w:rsidRPr="00AE4C33" w:rsidRDefault="009D175D" w:rsidP="009D175D">
      <w:pPr>
        <w:pStyle w:val="20"/>
        <w:tabs>
          <w:tab w:val="right" w:leader="dot" w:pos="9060"/>
        </w:tabs>
        <w:ind w:left="480"/>
        <w:rPr>
          <w:rFonts w:asciiTheme="minorHAnsi" w:eastAsiaTheme="minorEastAsia" w:hAnsiTheme="minorHAnsi" w:cstheme="minorBidi"/>
          <w:noProof/>
          <w:color w:val="000000" w:themeColor="text1"/>
          <w:szCs w:val="24"/>
          <w:lang w:eastAsia="zh-CN" w:bidi="ar-SA"/>
        </w:rPr>
      </w:pPr>
      <w:r w:rsidRPr="00AE4C33">
        <w:rPr>
          <w:rStyle w:val="afc"/>
          <w:noProof/>
          <w:color w:val="000000" w:themeColor="text1"/>
          <w:u w:val="none"/>
          <w:lang w:eastAsia="zh-CN"/>
        </w:rPr>
        <w:t xml:space="preserve">6.1  </w:t>
      </w:r>
      <w:r w:rsidRPr="00AE4C33">
        <w:rPr>
          <w:rStyle w:val="afc"/>
          <w:rFonts w:hint="eastAsia"/>
          <w:noProof/>
          <w:color w:val="000000" w:themeColor="text1"/>
          <w:u w:val="none"/>
          <w:lang w:eastAsia="zh-CN"/>
        </w:rPr>
        <w:t>Conclusions</w:t>
      </w:r>
      <w:r w:rsidRPr="00AE4C33">
        <w:rPr>
          <w:noProof/>
          <w:webHidden/>
          <w:color w:val="000000" w:themeColor="text1"/>
          <w:lang w:eastAsia="zh-CN"/>
        </w:rPr>
        <w:tab/>
        <w:t>8</w:t>
      </w:r>
      <w:r w:rsidR="006D3810">
        <w:rPr>
          <w:noProof/>
          <w:webHidden/>
          <w:color w:val="000000" w:themeColor="text1"/>
          <w:lang w:eastAsia="zh-CN"/>
        </w:rPr>
        <w:t>9</w:t>
      </w:r>
    </w:p>
    <w:p w14:paraId="122212F3" w14:textId="27A4149F" w:rsidR="009D175D" w:rsidRPr="00AE4C33" w:rsidRDefault="009D175D" w:rsidP="009D175D">
      <w:pPr>
        <w:pStyle w:val="20"/>
        <w:tabs>
          <w:tab w:val="right" w:leader="dot" w:pos="9060"/>
        </w:tabs>
        <w:ind w:left="480"/>
        <w:rPr>
          <w:rFonts w:asciiTheme="minorHAnsi" w:eastAsiaTheme="minorEastAsia" w:hAnsiTheme="minorHAnsi" w:cstheme="minorBidi"/>
          <w:noProof/>
          <w:color w:val="000000" w:themeColor="text1"/>
          <w:szCs w:val="24"/>
          <w:lang w:eastAsia="zh-CN" w:bidi="ar-SA"/>
        </w:rPr>
      </w:pPr>
      <w:r w:rsidRPr="00AE4C33">
        <w:rPr>
          <w:rStyle w:val="afc"/>
          <w:noProof/>
          <w:color w:val="000000" w:themeColor="text1"/>
          <w:u w:val="none"/>
          <w:lang w:eastAsia="zh-CN"/>
        </w:rPr>
        <w:t xml:space="preserve">6.2  </w:t>
      </w:r>
      <w:r w:rsidRPr="00AE4C33">
        <w:rPr>
          <w:rStyle w:val="afc"/>
          <w:rFonts w:hint="eastAsia"/>
          <w:noProof/>
          <w:color w:val="000000" w:themeColor="text1"/>
          <w:u w:val="none"/>
          <w:lang w:eastAsia="zh-CN"/>
        </w:rPr>
        <w:t>Innovations</w:t>
      </w:r>
      <w:r w:rsidRPr="00AE4C33">
        <w:rPr>
          <w:noProof/>
          <w:webHidden/>
          <w:color w:val="000000" w:themeColor="text1"/>
          <w:lang w:eastAsia="zh-CN"/>
        </w:rPr>
        <w:tab/>
        <w:t>8</w:t>
      </w:r>
      <w:r w:rsidR="006D3810">
        <w:rPr>
          <w:noProof/>
          <w:webHidden/>
          <w:color w:val="000000" w:themeColor="text1"/>
          <w:lang w:eastAsia="zh-CN"/>
        </w:rPr>
        <w:t>9</w:t>
      </w:r>
    </w:p>
    <w:p w14:paraId="403DAE92" w14:textId="4BAEE1BB" w:rsidR="009D175D" w:rsidRPr="00710717" w:rsidRDefault="009D175D" w:rsidP="009D175D">
      <w:pPr>
        <w:pStyle w:val="20"/>
        <w:tabs>
          <w:tab w:val="right" w:leader="dot" w:pos="9060"/>
        </w:tabs>
        <w:ind w:left="480"/>
        <w:rPr>
          <w:rFonts w:asciiTheme="minorHAnsi" w:eastAsiaTheme="minorEastAsia" w:hAnsiTheme="minorHAnsi" w:cstheme="minorBidi"/>
          <w:noProof/>
          <w:color w:val="000000" w:themeColor="text1"/>
          <w:szCs w:val="24"/>
          <w:lang w:eastAsia="zh-CN" w:bidi="ar-SA"/>
        </w:rPr>
      </w:pPr>
      <w:r w:rsidRPr="00AE4C33">
        <w:rPr>
          <w:rStyle w:val="afc"/>
          <w:noProof/>
          <w:color w:val="000000" w:themeColor="text1"/>
          <w:u w:val="none"/>
          <w:lang w:eastAsia="zh-CN"/>
        </w:rPr>
        <w:t xml:space="preserve">6.3  </w:t>
      </w:r>
      <w:r w:rsidRPr="00710717">
        <w:rPr>
          <w:rStyle w:val="afc"/>
          <w:rFonts w:hint="eastAsia"/>
          <w:noProof/>
          <w:color w:val="000000" w:themeColor="text1"/>
          <w:u w:val="none"/>
          <w:lang w:eastAsia="zh-CN"/>
        </w:rPr>
        <w:t>Outlooks</w:t>
      </w:r>
      <w:r w:rsidRPr="00710717">
        <w:rPr>
          <w:noProof/>
          <w:webHidden/>
          <w:color w:val="000000" w:themeColor="text1"/>
          <w:lang w:eastAsia="zh-CN"/>
        </w:rPr>
        <w:tab/>
      </w:r>
      <w:r w:rsidR="006D3810">
        <w:rPr>
          <w:noProof/>
          <w:webHidden/>
          <w:color w:val="000000" w:themeColor="text1"/>
          <w:lang w:eastAsia="zh-CN"/>
        </w:rPr>
        <w:t>90</w:t>
      </w:r>
    </w:p>
    <w:p w14:paraId="195EFD05" w14:textId="222D60EF" w:rsidR="009D175D" w:rsidRPr="00710717" w:rsidRDefault="009D175D" w:rsidP="009D175D">
      <w:pPr>
        <w:pStyle w:val="10"/>
        <w:rPr>
          <w:rFonts w:asciiTheme="minorHAnsi" w:eastAsiaTheme="minorEastAsia" w:hAnsiTheme="minorHAnsi" w:cstheme="minorBidi"/>
          <w:noProof/>
          <w:color w:val="000000" w:themeColor="text1"/>
          <w:szCs w:val="24"/>
          <w:lang w:bidi="ar-SA"/>
        </w:rPr>
      </w:pPr>
      <w:r w:rsidRPr="00710717">
        <w:rPr>
          <w:rStyle w:val="afc"/>
          <w:rFonts w:hint="eastAsia"/>
          <w:noProof/>
          <w:color w:val="000000" w:themeColor="text1"/>
          <w:u w:val="none"/>
        </w:rPr>
        <w:t>References</w:t>
      </w:r>
      <w:r w:rsidRPr="00710717">
        <w:rPr>
          <w:noProof/>
          <w:webHidden/>
          <w:color w:val="000000" w:themeColor="text1"/>
        </w:rPr>
        <w:tab/>
      </w:r>
      <w:r w:rsidR="0028275C">
        <w:rPr>
          <w:noProof/>
          <w:webHidden/>
          <w:color w:val="000000" w:themeColor="text1"/>
        </w:rPr>
        <w:t>91</w:t>
      </w:r>
    </w:p>
    <w:p w14:paraId="3EA3CCD2" w14:textId="77777777" w:rsidR="009D175D" w:rsidRPr="00710717" w:rsidRDefault="009D175D" w:rsidP="009D175D">
      <w:pPr>
        <w:pStyle w:val="10"/>
        <w:rPr>
          <w:rFonts w:asciiTheme="minorHAnsi" w:eastAsiaTheme="minorEastAsia" w:hAnsiTheme="minorHAnsi" w:cstheme="minorBidi"/>
          <w:noProof/>
          <w:color w:val="000000" w:themeColor="text1"/>
          <w:szCs w:val="24"/>
          <w:lang w:bidi="ar-SA"/>
        </w:rPr>
      </w:pPr>
      <w:r w:rsidRPr="00710717">
        <w:rPr>
          <w:rStyle w:val="afc"/>
          <w:rFonts w:hint="eastAsia"/>
          <w:noProof/>
          <w:color w:val="000000" w:themeColor="text1"/>
          <w:u w:val="none"/>
        </w:rPr>
        <w:t xml:space="preserve">Scientific </w:t>
      </w:r>
      <w:r w:rsidRPr="00710717">
        <w:rPr>
          <w:rStyle w:val="afc"/>
          <w:noProof/>
          <w:color w:val="000000" w:themeColor="text1"/>
          <w:u w:val="none"/>
        </w:rPr>
        <w:t>Achievements during the Doctoral Study</w:t>
      </w:r>
      <w:r w:rsidRPr="00710717">
        <w:rPr>
          <w:noProof/>
          <w:webHidden/>
          <w:color w:val="000000" w:themeColor="text1"/>
        </w:rPr>
        <w:tab/>
      </w:r>
      <w:r w:rsidR="00AE4C33" w:rsidRPr="00710717">
        <w:rPr>
          <w:noProof/>
          <w:webHidden/>
          <w:color w:val="000000" w:themeColor="text1"/>
        </w:rPr>
        <w:t>9</w:t>
      </w:r>
      <w:r w:rsidR="00AE4C33">
        <w:rPr>
          <w:noProof/>
          <w:webHidden/>
          <w:color w:val="000000" w:themeColor="text1"/>
        </w:rPr>
        <w:t>7</w:t>
      </w:r>
    </w:p>
    <w:p w14:paraId="2CF578EB" w14:textId="77777777" w:rsidR="009D175D" w:rsidRPr="00710717" w:rsidRDefault="009D175D" w:rsidP="009D175D">
      <w:pPr>
        <w:pStyle w:val="10"/>
        <w:rPr>
          <w:rFonts w:asciiTheme="minorHAnsi" w:eastAsiaTheme="minorEastAsia" w:hAnsiTheme="minorHAnsi" w:cstheme="minorBidi"/>
          <w:noProof/>
          <w:color w:val="000000" w:themeColor="text1"/>
          <w:szCs w:val="24"/>
          <w:lang w:bidi="ar-SA"/>
        </w:rPr>
      </w:pPr>
      <w:r w:rsidRPr="00710717">
        <w:rPr>
          <w:rStyle w:val="afc"/>
          <w:rFonts w:hint="eastAsia"/>
          <w:noProof/>
          <w:color w:val="000000" w:themeColor="text1"/>
          <w:u w:val="none"/>
        </w:rPr>
        <w:t>Acknowledgement</w:t>
      </w:r>
      <w:r w:rsidRPr="00710717">
        <w:rPr>
          <w:noProof/>
          <w:webHidden/>
          <w:color w:val="000000" w:themeColor="text1"/>
        </w:rPr>
        <w:tab/>
      </w:r>
      <w:r w:rsidR="00AE4C33" w:rsidRPr="00710717">
        <w:rPr>
          <w:noProof/>
          <w:webHidden/>
          <w:color w:val="000000" w:themeColor="text1"/>
        </w:rPr>
        <w:t>9</w:t>
      </w:r>
      <w:r w:rsidR="00AE4C33">
        <w:rPr>
          <w:noProof/>
          <w:webHidden/>
          <w:color w:val="000000" w:themeColor="text1"/>
        </w:rPr>
        <w:t>8</w:t>
      </w:r>
    </w:p>
    <w:p w14:paraId="602CA709" w14:textId="09E922F8" w:rsidR="009D175D" w:rsidRPr="00710717" w:rsidRDefault="00E02554" w:rsidP="009D175D">
      <w:pPr>
        <w:pStyle w:val="10"/>
        <w:rPr>
          <w:rFonts w:asciiTheme="minorHAnsi" w:eastAsiaTheme="minorEastAsia" w:hAnsiTheme="minorHAnsi" w:cstheme="minorBidi"/>
          <w:noProof/>
          <w:color w:val="000000" w:themeColor="text1"/>
          <w:szCs w:val="24"/>
          <w:lang w:bidi="ar-SA"/>
        </w:rPr>
      </w:pPr>
      <w:r>
        <w:rPr>
          <w:rStyle w:val="afc"/>
          <w:rFonts w:hint="eastAsia"/>
          <w:noProof/>
          <w:color w:val="000000" w:themeColor="text1"/>
          <w:u w:val="none"/>
        </w:rPr>
        <w:t>Curri</w:t>
      </w:r>
      <w:r>
        <w:rPr>
          <w:rStyle w:val="afc"/>
          <w:noProof/>
          <w:color w:val="000000" w:themeColor="text1"/>
          <w:u w:val="none"/>
        </w:rPr>
        <w:t>culum vitae</w:t>
      </w:r>
      <w:r w:rsidR="009D175D" w:rsidRPr="00710717">
        <w:rPr>
          <w:noProof/>
          <w:webHidden/>
          <w:color w:val="000000" w:themeColor="text1"/>
        </w:rPr>
        <w:tab/>
      </w:r>
      <w:r w:rsidR="00AE4C33" w:rsidRPr="00710717">
        <w:rPr>
          <w:noProof/>
          <w:webHidden/>
          <w:color w:val="000000" w:themeColor="text1"/>
        </w:rPr>
        <w:t>9</w:t>
      </w:r>
      <w:r w:rsidR="00AE4C33">
        <w:rPr>
          <w:noProof/>
          <w:webHidden/>
          <w:color w:val="000000" w:themeColor="text1"/>
        </w:rPr>
        <w:t>9</w:t>
      </w:r>
    </w:p>
    <w:p w14:paraId="2C10F20B" w14:textId="77777777" w:rsidR="009D175D" w:rsidRPr="00710717" w:rsidRDefault="009D175D" w:rsidP="009D175D">
      <w:pPr>
        <w:rPr>
          <w:color w:val="000000" w:themeColor="text1"/>
        </w:rPr>
      </w:pPr>
    </w:p>
    <w:p w14:paraId="21224772" w14:textId="77777777" w:rsidR="00B138A1" w:rsidRDefault="00B138A1" w:rsidP="00710717">
      <w:pPr>
        <w:ind w:firstLineChars="0" w:firstLine="0"/>
        <w:rPr>
          <w:lang w:eastAsia="zh-CN"/>
        </w:rPr>
      </w:pPr>
    </w:p>
    <w:p w14:paraId="3B1BA3C6" w14:textId="77777777" w:rsidR="00E00C45" w:rsidRDefault="00AD4053" w:rsidP="001D0743">
      <w:pPr>
        <w:pStyle w:val="aff9"/>
      </w:pPr>
      <w:r>
        <w:br w:type="page"/>
      </w:r>
      <w:bookmarkStart w:id="33" w:name="_Toc351292483"/>
      <w:bookmarkStart w:id="34" w:name="_Toc351295849"/>
      <w:bookmarkStart w:id="35" w:name="_Toc353460652"/>
      <w:bookmarkStart w:id="36" w:name="_Toc386527026"/>
      <w:bookmarkStart w:id="37" w:name="_Toc386532784"/>
      <w:bookmarkStart w:id="38" w:name="_Toc387134267"/>
      <w:bookmarkStart w:id="39" w:name="_Toc387134345"/>
      <w:bookmarkStart w:id="40" w:name="_Toc387136564"/>
      <w:bookmarkStart w:id="41" w:name="_Toc517963778"/>
      <w:bookmarkStart w:id="42" w:name="_Toc518474513"/>
      <w:r w:rsidR="00E00C45">
        <w:rPr>
          <w:rFonts w:hint="eastAsia"/>
        </w:rPr>
        <w:lastRenderedPageBreak/>
        <w:t>图目录</w:t>
      </w:r>
      <w:bookmarkEnd w:id="33"/>
      <w:bookmarkEnd w:id="34"/>
      <w:bookmarkEnd w:id="35"/>
      <w:bookmarkEnd w:id="36"/>
      <w:bookmarkEnd w:id="37"/>
      <w:bookmarkEnd w:id="38"/>
      <w:bookmarkEnd w:id="39"/>
      <w:bookmarkEnd w:id="40"/>
      <w:bookmarkEnd w:id="41"/>
      <w:bookmarkEnd w:id="42"/>
    </w:p>
    <w:p w14:paraId="2E66C816" w14:textId="77777777" w:rsidR="00180A5A" w:rsidRDefault="00180A5A">
      <w:pPr>
        <w:pStyle w:val="afff7"/>
        <w:tabs>
          <w:tab w:val="right" w:leader="dot" w:pos="9060"/>
        </w:tabs>
        <w:ind w:left="960" w:hanging="480"/>
        <w:rPr>
          <w:rFonts w:asciiTheme="minorHAnsi" w:eastAsiaTheme="minorEastAsia" w:hAnsiTheme="minorHAnsi" w:cstheme="minorBidi"/>
          <w:noProof/>
          <w:szCs w:val="24"/>
          <w:lang w:eastAsia="zh-CN" w:bidi="ar-SA"/>
        </w:rPr>
      </w:pPr>
      <w:r>
        <w:fldChar w:fldCharType="begin"/>
      </w:r>
      <w:r>
        <w:instrText xml:space="preserve"> TOC \h \z \c "</w:instrText>
      </w:r>
      <w:r>
        <w:instrText>图表</w:instrText>
      </w:r>
      <w:r>
        <w:instrText xml:space="preserve">" </w:instrText>
      </w:r>
      <w:r>
        <w:fldChar w:fldCharType="separate"/>
      </w:r>
      <w:hyperlink w:anchor="_Toc517956214" w:history="1">
        <w:r w:rsidRPr="009F004C">
          <w:rPr>
            <w:rStyle w:val="afc"/>
            <w:rFonts w:hint="eastAsia"/>
            <w:noProof/>
          </w:rPr>
          <w:t>图</w:t>
        </w:r>
        <w:r w:rsidRPr="009F004C">
          <w:rPr>
            <w:rStyle w:val="afc"/>
            <w:noProof/>
          </w:rPr>
          <w:t>1.1 SDN</w:t>
        </w:r>
        <w:r w:rsidRPr="009F004C">
          <w:rPr>
            <w:rStyle w:val="afc"/>
            <w:rFonts w:hint="eastAsia"/>
            <w:noProof/>
          </w:rPr>
          <w:t>体系结构图</w:t>
        </w:r>
        <w:r>
          <w:rPr>
            <w:noProof/>
            <w:webHidden/>
          </w:rPr>
          <w:tab/>
        </w:r>
        <w:r>
          <w:rPr>
            <w:noProof/>
            <w:webHidden/>
          </w:rPr>
          <w:fldChar w:fldCharType="begin"/>
        </w:r>
        <w:r>
          <w:rPr>
            <w:noProof/>
            <w:webHidden/>
          </w:rPr>
          <w:instrText xml:space="preserve"> PAGEREF _Toc517956214 \h </w:instrText>
        </w:r>
        <w:r>
          <w:rPr>
            <w:noProof/>
            <w:webHidden/>
          </w:rPr>
        </w:r>
        <w:r>
          <w:rPr>
            <w:noProof/>
            <w:webHidden/>
          </w:rPr>
          <w:fldChar w:fldCharType="separate"/>
        </w:r>
        <w:r>
          <w:rPr>
            <w:noProof/>
            <w:webHidden/>
          </w:rPr>
          <w:t>5</w:t>
        </w:r>
        <w:r>
          <w:rPr>
            <w:noProof/>
            <w:webHidden/>
          </w:rPr>
          <w:fldChar w:fldCharType="end"/>
        </w:r>
      </w:hyperlink>
    </w:p>
    <w:p w14:paraId="3816AFB6" w14:textId="77777777" w:rsidR="00180A5A" w:rsidRDefault="00A3404B">
      <w:pPr>
        <w:pStyle w:val="afff7"/>
        <w:tabs>
          <w:tab w:val="right" w:leader="dot" w:pos="9060"/>
        </w:tabs>
        <w:ind w:left="960" w:hanging="480"/>
        <w:rPr>
          <w:rFonts w:asciiTheme="minorHAnsi" w:eastAsiaTheme="minorEastAsia" w:hAnsiTheme="minorHAnsi" w:cstheme="minorBidi"/>
          <w:noProof/>
          <w:szCs w:val="24"/>
          <w:lang w:eastAsia="zh-CN" w:bidi="ar-SA"/>
        </w:rPr>
      </w:pPr>
      <w:hyperlink w:anchor="_Toc517956215" w:history="1">
        <w:r w:rsidR="00180A5A" w:rsidRPr="009F004C">
          <w:rPr>
            <w:rStyle w:val="afc"/>
            <w:rFonts w:hint="eastAsia"/>
            <w:noProof/>
          </w:rPr>
          <w:t>图</w:t>
        </w:r>
        <w:r w:rsidR="00180A5A" w:rsidRPr="009F004C">
          <w:rPr>
            <w:rStyle w:val="afc"/>
            <w:noProof/>
          </w:rPr>
          <w:t xml:space="preserve">1.2 </w:t>
        </w:r>
        <w:r w:rsidR="00180A5A" w:rsidRPr="009F004C">
          <w:rPr>
            <w:rStyle w:val="afc"/>
            <w:rFonts w:hint="eastAsia"/>
            <w:noProof/>
          </w:rPr>
          <w:t>控制器和转发设备之间的</w:t>
        </w:r>
        <w:r w:rsidR="00180A5A" w:rsidRPr="009F004C">
          <w:rPr>
            <w:rStyle w:val="afc"/>
            <w:noProof/>
          </w:rPr>
          <w:t>OpenFlow</w:t>
        </w:r>
        <w:r w:rsidR="00180A5A" w:rsidRPr="009F004C">
          <w:rPr>
            <w:rStyle w:val="afc"/>
            <w:rFonts w:hint="eastAsia"/>
            <w:noProof/>
          </w:rPr>
          <w:t>协议通信</w:t>
        </w:r>
        <w:r w:rsidR="00180A5A">
          <w:rPr>
            <w:noProof/>
            <w:webHidden/>
          </w:rPr>
          <w:tab/>
        </w:r>
        <w:r w:rsidR="00180A5A">
          <w:rPr>
            <w:noProof/>
            <w:webHidden/>
          </w:rPr>
          <w:fldChar w:fldCharType="begin"/>
        </w:r>
        <w:r w:rsidR="00180A5A">
          <w:rPr>
            <w:noProof/>
            <w:webHidden/>
          </w:rPr>
          <w:instrText xml:space="preserve"> PAGEREF _Toc517956215 \h </w:instrText>
        </w:r>
        <w:r w:rsidR="00180A5A">
          <w:rPr>
            <w:noProof/>
            <w:webHidden/>
          </w:rPr>
        </w:r>
        <w:r w:rsidR="00180A5A">
          <w:rPr>
            <w:noProof/>
            <w:webHidden/>
          </w:rPr>
          <w:fldChar w:fldCharType="separate"/>
        </w:r>
        <w:r w:rsidR="00180A5A">
          <w:rPr>
            <w:noProof/>
            <w:webHidden/>
          </w:rPr>
          <w:t>7</w:t>
        </w:r>
        <w:r w:rsidR="00180A5A">
          <w:rPr>
            <w:noProof/>
            <w:webHidden/>
          </w:rPr>
          <w:fldChar w:fldCharType="end"/>
        </w:r>
      </w:hyperlink>
    </w:p>
    <w:p w14:paraId="595FAA0A" w14:textId="77777777" w:rsidR="00180A5A" w:rsidRDefault="00A3404B">
      <w:pPr>
        <w:pStyle w:val="afff7"/>
        <w:tabs>
          <w:tab w:val="right" w:leader="dot" w:pos="9060"/>
        </w:tabs>
        <w:ind w:left="960" w:hanging="480"/>
        <w:rPr>
          <w:rFonts w:asciiTheme="minorHAnsi" w:eastAsiaTheme="minorEastAsia" w:hAnsiTheme="minorHAnsi" w:cstheme="minorBidi"/>
          <w:noProof/>
          <w:szCs w:val="24"/>
          <w:lang w:eastAsia="zh-CN" w:bidi="ar-SA"/>
        </w:rPr>
      </w:pPr>
      <w:hyperlink w:anchor="_Toc517956216" w:history="1">
        <w:r w:rsidR="00180A5A" w:rsidRPr="009F004C">
          <w:rPr>
            <w:rStyle w:val="afc"/>
            <w:rFonts w:hint="eastAsia"/>
            <w:noProof/>
          </w:rPr>
          <w:t>图</w:t>
        </w:r>
        <w:r w:rsidR="00180A5A" w:rsidRPr="009F004C">
          <w:rPr>
            <w:rStyle w:val="afc"/>
            <w:noProof/>
          </w:rPr>
          <w:t xml:space="preserve">1.3 </w:t>
        </w:r>
        <w:r w:rsidR="00180A5A" w:rsidRPr="009F004C">
          <w:rPr>
            <w:rStyle w:val="afc"/>
            <w:rFonts w:hint="eastAsia"/>
            <w:noProof/>
          </w:rPr>
          <w:t>分离控制逻辑的网络操作系统</w:t>
        </w:r>
        <w:r w:rsidR="00180A5A">
          <w:rPr>
            <w:noProof/>
            <w:webHidden/>
          </w:rPr>
          <w:tab/>
        </w:r>
        <w:r w:rsidR="00180A5A">
          <w:rPr>
            <w:noProof/>
            <w:webHidden/>
          </w:rPr>
          <w:fldChar w:fldCharType="begin"/>
        </w:r>
        <w:r w:rsidR="00180A5A">
          <w:rPr>
            <w:noProof/>
            <w:webHidden/>
          </w:rPr>
          <w:instrText xml:space="preserve"> PAGEREF _Toc517956216 \h </w:instrText>
        </w:r>
        <w:r w:rsidR="00180A5A">
          <w:rPr>
            <w:noProof/>
            <w:webHidden/>
          </w:rPr>
        </w:r>
        <w:r w:rsidR="00180A5A">
          <w:rPr>
            <w:noProof/>
            <w:webHidden/>
          </w:rPr>
          <w:fldChar w:fldCharType="separate"/>
        </w:r>
        <w:r w:rsidR="00180A5A">
          <w:rPr>
            <w:noProof/>
            <w:webHidden/>
          </w:rPr>
          <w:t>8</w:t>
        </w:r>
        <w:r w:rsidR="00180A5A">
          <w:rPr>
            <w:noProof/>
            <w:webHidden/>
          </w:rPr>
          <w:fldChar w:fldCharType="end"/>
        </w:r>
      </w:hyperlink>
    </w:p>
    <w:p w14:paraId="460B2211" w14:textId="77777777" w:rsidR="00180A5A" w:rsidRDefault="00A3404B">
      <w:pPr>
        <w:pStyle w:val="afff7"/>
        <w:tabs>
          <w:tab w:val="right" w:leader="dot" w:pos="9060"/>
        </w:tabs>
        <w:ind w:left="960" w:hanging="480"/>
        <w:rPr>
          <w:rFonts w:asciiTheme="minorHAnsi" w:eastAsiaTheme="minorEastAsia" w:hAnsiTheme="minorHAnsi" w:cstheme="minorBidi"/>
          <w:noProof/>
          <w:szCs w:val="24"/>
          <w:lang w:eastAsia="zh-CN" w:bidi="ar-SA"/>
        </w:rPr>
      </w:pPr>
      <w:hyperlink w:anchor="_Toc517956217" w:history="1">
        <w:r w:rsidR="00180A5A" w:rsidRPr="009F004C">
          <w:rPr>
            <w:rStyle w:val="afc"/>
            <w:rFonts w:hint="eastAsia"/>
            <w:noProof/>
          </w:rPr>
          <w:t>图</w:t>
        </w:r>
        <w:r w:rsidR="00180A5A" w:rsidRPr="009F004C">
          <w:rPr>
            <w:rStyle w:val="afc"/>
            <w:noProof/>
          </w:rPr>
          <w:t>1.4 Floodlight</w:t>
        </w:r>
        <w:r w:rsidR="00180A5A" w:rsidRPr="009F004C">
          <w:rPr>
            <w:rStyle w:val="afc"/>
            <w:rFonts w:hint="eastAsia"/>
            <w:noProof/>
          </w:rPr>
          <w:t>体系结构作为</w:t>
        </w:r>
        <w:r w:rsidR="00180A5A" w:rsidRPr="009F004C">
          <w:rPr>
            <w:rStyle w:val="afc"/>
            <w:noProof/>
          </w:rPr>
          <w:t>OpenFlow</w:t>
        </w:r>
        <w:r w:rsidR="00180A5A" w:rsidRPr="009F004C">
          <w:rPr>
            <w:rStyle w:val="afc"/>
            <w:rFonts w:hint="eastAsia"/>
            <w:noProof/>
          </w:rPr>
          <w:t>控制器</w:t>
        </w:r>
        <w:r w:rsidR="00180A5A">
          <w:rPr>
            <w:noProof/>
            <w:webHidden/>
          </w:rPr>
          <w:tab/>
        </w:r>
        <w:r w:rsidR="00180A5A">
          <w:rPr>
            <w:noProof/>
            <w:webHidden/>
          </w:rPr>
          <w:fldChar w:fldCharType="begin"/>
        </w:r>
        <w:r w:rsidR="00180A5A">
          <w:rPr>
            <w:noProof/>
            <w:webHidden/>
          </w:rPr>
          <w:instrText xml:space="preserve"> PAGEREF _Toc517956217 \h </w:instrText>
        </w:r>
        <w:r w:rsidR="00180A5A">
          <w:rPr>
            <w:noProof/>
            <w:webHidden/>
          </w:rPr>
        </w:r>
        <w:r w:rsidR="00180A5A">
          <w:rPr>
            <w:noProof/>
            <w:webHidden/>
          </w:rPr>
          <w:fldChar w:fldCharType="separate"/>
        </w:r>
        <w:r w:rsidR="00180A5A">
          <w:rPr>
            <w:noProof/>
            <w:webHidden/>
          </w:rPr>
          <w:t>11</w:t>
        </w:r>
        <w:r w:rsidR="00180A5A">
          <w:rPr>
            <w:noProof/>
            <w:webHidden/>
          </w:rPr>
          <w:fldChar w:fldCharType="end"/>
        </w:r>
      </w:hyperlink>
    </w:p>
    <w:p w14:paraId="3426B740" w14:textId="77777777" w:rsidR="00180A5A" w:rsidRDefault="00A3404B">
      <w:pPr>
        <w:pStyle w:val="afff7"/>
        <w:tabs>
          <w:tab w:val="right" w:leader="dot" w:pos="9060"/>
        </w:tabs>
        <w:ind w:left="960" w:hanging="480"/>
        <w:rPr>
          <w:rFonts w:asciiTheme="minorHAnsi" w:eastAsiaTheme="minorEastAsia" w:hAnsiTheme="minorHAnsi" w:cstheme="minorBidi"/>
          <w:noProof/>
          <w:szCs w:val="24"/>
          <w:lang w:eastAsia="zh-CN" w:bidi="ar-SA"/>
        </w:rPr>
      </w:pPr>
      <w:hyperlink w:anchor="_Toc517956218" w:history="1">
        <w:r w:rsidR="00180A5A" w:rsidRPr="009F004C">
          <w:rPr>
            <w:rStyle w:val="afc"/>
            <w:rFonts w:hint="eastAsia"/>
            <w:noProof/>
          </w:rPr>
          <w:t>图</w:t>
        </w:r>
        <w:r w:rsidR="00180A5A" w:rsidRPr="009F004C">
          <w:rPr>
            <w:rStyle w:val="afc"/>
            <w:noProof/>
          </w:rPr>
          <w:t xml:space="preserve">1.5 </w:t>
        </w:r>
        <w:r w:rsidR="00180A5A" w:rsidRPr="009F004C">
          <w:rPr>
            <w:rStyle w:val="afc"/>
            <w:rFonts w:hint="eastAsia"/>
            <w:noProof/>
          </w:rPr>
          <w:t>带有北向和南向接口的控制器</w:t>
        </w:r>
        <w:r w:rsidR="00180A5A">
          <w:rPr>
            <w:noProof/>
            <w:webHidden/>
          </w:rPr>
          <w:tab/>
        </w:r>
        <w:r w:rsidR="00180A5A">
          <w:rPr>
            <w:noProof/>
            <w:webHidden/>
          </w:rPr>
          <w:fldChar w:fldCharType="begin"/>
        </w:r>
        <w:r w:rsidR="00180A5A">
          <w:rPr>
            <w:noProof/>
            <w:webHidden/>
          </w:rPr>
          <w:instrText xml:space="preserve"> PAGEREF _Toc517956218 \h </w:instrText>
        </w:r>
        <w:r w:rsidR="00180A5A">
          <w:rPr>
            <w:noProof/>
            <w:webHidden/>
          </w:rPr>
        </w:r>
        <w:r w:rsidR="00180A5A">
          <w:rPr>
            <w:noProof/>
            <w:webHidden/>
          </w:rPr>
          <w:fldChar w:fldCharType="separate"/>
        </w:r>
        <w:r w:rsidR="00180A5A">
          <w:rPr>
            <w:noProof/>
            <w:webHidden/>
          </w:rPr>
          <w:t>13</w:t>
        </w:r>
        <w:r w:rsidR="00180A5A">
          <w:rPr>
            <w:noProof/>
            <w:webHidden/>
          </w:rPr>
          <w:fldChar w:fldCharType="end"/>
        </w:r>
      </w:hyperlink>
    </w:p>
    <w:p w14:paraId="4C50DA41" w14:textId="77777777" w:rsidR="00180A5A" w:rsidRDefault="00180A5A">
      <w:pPr>
        <w:pStyle w:val="afff7"/>
        <w:tabs>
          <w:tab w:val="right" w:leader="dot" w:pos="9060"/>
        </w:tabs>
        <w:ind w:left="960" w:hanging="480"/>
        <w:rPr>
          <w:rFonts w:asciiTheme="minorHAnsi" w:eastAsiaTheme="minorEastAsia" w:hAnsiTheme="minorHAnsi" w:cstheme="minorBidi"/>
          <w:noProof/>
          <w:szCs w:val="24"/>
          <w:lang w:eastAsia="zh-CN" w:bidi="ar-SA"/>
        </w:rPr>
      </w:pPr>
      <w:r>
        <w:fldChar w:fldCharType="end"/>
      </w:r>
      <w:r>
        <w:fldChar w:fldCharType="begin"/>
      </w:r>
      <w:r>
        <w:instrText xml:space="preserve"> TOC \h \z \c "</w:instrText>
      </w:r>
      <w:r>
        <w:instrText>图</w:instrText>
      </w:r>
      <w:r>
        <w:instrText xml:space="preserve">2." </w:instrText>
      </w:r>
      <w:r>
        <w:fldChar w:fldCharType="separate"/>
      </w:r>
      <w:hyperlink w:anchor="_Toc517956262" w:history="1">
        <w:r w:rsidRPr="000A362E">
          <w:rPr>
            <w:rStyle w:val="afc"/>
            <w:rFonts w:hint="eastAsia"/>
            <w:noProof/>
          </w:rPr>
          <w:t>图</w:t>
        </w:r>
        <w:r w:rsidRPr="000A362E">
          <w:rPr>
            <w:rStyle w:val="afc"/>
            <w:noProof/>
          </w:rPr>
          <w:t xml:space="preserve">2.1 </w:t>
        </w:r>
        <w:r w:rsidRPr="000A362E">
          <w:rPr>
            <w:rStyle w:val="afc"/>
            <w:rFonts w:hint="eastAsia"/>
            <w:noProof/>
          </w:rPr>
          <w:t>理论业务的三个部分图</w:t>
        </w:r>
        <w:r>
          <w:rPr>
            <w:noProof/>
            <w:webHidden/>
          </w:rPr>
          <w:tab/>
        </w:r>
        <w:r>
          <w:rPr>
            <w:noProof/>
            <w:webHidden/>
          </w:rPr>
          <w:fldChar w:fldCharType="begin"/>
        </w:r>
        <w:r>
          <w:rPr>
            <w:noProof/>
            <w:webHidden/>
          </w:rPr>
          <w:instrText xml:space="preserve"> PAGEREF _Toc517956262 \h </w:instrText>
        </w:r>
        <w:r>
          <w:rPr>
            <w:noProof/>
            <w:webHidden/>
          </w:rPr>
        </w:r>
        <w:r>
          <w:rPr>
            <w:noProof/>
            <w:webHidden/>
          </w:rPr>
          <w:fldChar w:fldCharType="separate"/>
        </w:r>
        <w:r>
          <w:rPr>
            <w:noProof/>
            <w:webHidden/>
          </w:rPr>
          <w:t>30</w:t>
        </w:r>
        <w:r>
          <w:rPr>
            <w:noProof/>
            <w:webHidden/>
          </w:rPr>
          <w:fldChar w:fldCharType="end"/>
        </w:r>
      </w:hyperlink>
    </w:p>
    <w:p w14:paraId="54D1DECE" w14:textId="77777777" w:rsidR="00180A5A" w:rsidRDefault="00A3404B">
      <w:pPr>
        <w:pStyle w:val="afff7"/>
        <w:tabs>
          <w:tab w:val="right" w:leader="dot" w:pos="9060"/>
        </w:tabs>
        <w:ind w:left="960" w:hanging="480"/>
        <w:rPr>
          <w:rFonts w:asciiTheme="minorHAnsi" w:eastAsiaTheme="minorEastAsia" w:hAnsiTheme="minorHAnsi" w:cstheme="minorBidi"/>
          <w:noProof/>
          <w:szCs w:val="24"/>
          <w:lang w:eastAsia="zh-CN" w:bidi="ar-SA"/>
        </w:rPr>
      </w:pPr>
      <w:hyperlink w:anchor="_Toc517956263" w:history="1">
        <w:r w:rsidR="00180A5A" w:rsidRPr="000A362E">
          <w:rPr>
            <w:rStyle w:val="afc"/>
            <w:rFonts w:hint="eastAsia"/>
            <w:noProof/>
          </w:rPr>
          <w:t>图</w:t>
        </w:r>
        <w:r w:rsidR="00180A5A" w:rsidRPr="000A362E">
          <w:rPr>
            <w:rStyle w:val="afc"/>
            <w:noProof/>
          </w:rPr>
          <w:t xml:space="preserve">2.2 </w:t>
        </w:r>
        <w:r w:rsidR="00180A5A" w:rsidRPr="000A362E">
          <w:rPr>
            <w:rStyle w:val="afc"/>
            <w:rFonts w:hint="eastAsia"/>
            <w:noProof/>
          </w:rPr>
          <w:t>每个时期的接入点</w:t>
        </w:r>
        <w:r w:rsidR="00180A5A">
          <w:rPr>
            <w:noProof/>
            <w:webHidden/>
          </w:rPr>
          <w:tab/>
        </w:r>
        <w:r w:rsidR="00180A5A">
          <w:rPr>
            <w:noProof/>
            <w:webHidden/>
          </w:rPr>
          <w:fldChar w:fldCharType="begin"/>
        </w:r>
        <w:r w:rsidR="00180A5A">
          <w:rPr>
            <w:noProof/>
            <w:webHidden/>
          </w:rPr>
          <w:instrText xml:space="preserve"> PAGEREF _Toc517956263 \h </w:instrText>
        </w:r>
        <w:r w:rsidR="00180A5A">
          <w:rPr>
            <w:noProof/>
            <w:webHidden/>
          </w:rPr>
        </w:r>
        <w:r w:rsidR="00180A5A">
          <w:rPr>
            <w:noProof/>
            <w:webHidden/>
          </w:rPr>
          <w:fldChar w:fldCharType="separate"/>
        </w:r>
        <w:r w:rsidR="00180A5A">
          <w:rPr>
            <w:noProof/>
            <w:webHidden/>
          </w:rPr>
          <w:t>34</w:t>
        </w:r>
        <w:r w:rsidR="00180A5A">
          <w:rPr>
            <w:noProof/>
            <w:webHidden/>
          </w:rPr>
          <w:fldChar w:fldCharType="end"/>
        </w:r>
      </w:hyperlink>
    </w:p>
    <w:p w14:paraId="125D73F5" w14:textId="77777777" w:rsidR="00180A5A" w:rsidRDefault="00A3404B">
      <w:pPr>
        <w:pStyle w:val="afff7"/>
        <w:tabs>
          <w:tab w:val="right" w:leader="dot" w:pos="9060"/>
        </w:tabs>
        <w:ind w:left="960" w:hanging="480"/>
        <w:rPr>
          <w:rFonts w:asciiTheme="minorHAnsi" w:eastAsiaTheme="minorEastAsia" w:hAnsiTheme="minorHAnsi" w:cstheme="minorBidi"/>
          <w:noProof/>
          <w:szCs w:val="24"/>
          <w:lang w:eastAsia="zh-CN" w:bidi="ar-SA"/>
        </w:rPr>
      </w:pPr>
      <w:hyperlink w:anchor="_Toc517956264" w:history="1">
        <w:r w:rsidR="00180A5A" w:rsidRPr="000A362E">
          <w:rPr>
            <w:rStyle w:val="afc"/>
            <w:rFonts w:hint="eastAsia"/>
            <w:noProof/>
          </w:rPr>
          <w:t>图</w:t>
        </w:r>
        <w:r w:rsidR="00180A5A" w:rsidRPr="000A362E">
          <w:rPr>
            <w:rStyle w:val="afc"/>
            <w:noProof/>
          </w:rPr>
          <w:t xml:space="preserve">2.3 </w:t>
        </w:r>
        <w:r w:rsidR="00180A5A" w:rsidRPr="000A362E">
          <w:rPr>
            <w:rStyle w:val="afc"/>
            <w:rFonts w:hint="eastAsia"/>
            <w:noProof/>
          </w:rPr>
          <w:t>静态网络的拓扑结构图</w:t>
        </w:r>
        <w:r w:rsidR="00180A5A">
          <w:rPr>
            <w:noProof/>
            <w:webHidden/>
          </w:rPr>
          <w:tab/>
        </w:r>
        <w:r w:rsidR="00180A5A">
          <w:rPr>
            <w:noProof/>
            <w:webHidden/>
          </w:rPr>
          <w:fldChar w:fldCharType="begin"/>
        </w:r>
        <w:r w:rsidR="00180A5A">
          <w:rPr>
            <w:noProof/>
            <w:webHidden/>
          </w:rPr>
          <w:instrText xml:space="preserve"> PAGEREF _Toc517956264 \h </w:instrText>
        </w:r>
        <w:r w:rsidR="00180A5A">
          <w:rPr>
            <w:noProof/>
            <w:webHidden/>
          </w:rPr>
        </w:r>
        <w:r w:rsidR="00180A5A">
          <w:rPr>
            <w:noProof/>
            <w:webHidden/>
          </w:rPr>
          <w:fldChar w:fldCharType="separate"/>
        </w:r>
        <w:r w:rsidR="00180A5A">
          <w:rPr>
            <w:noProof/>
            <w:webHidden/>
          </w:rPr>
          <w:t>39</w:t>
        </w:r>
        <w:r w:rsidR="00180A5A">
          <w:rPr>
            <w:noProof/>
            <w:webHidden/>
          </w:rPr>
          <w:fldChar w:fldCharType="end"/>
        </w:r>
      </w:hyperlink>
    </w:p>
    <w:p w14:paraId="26363FCB" w14:textId="77777777" w:rsidR="00180A5A" w:rsidRDefault="00A3404B">
      <w:pPr>
        <w:pStyle w:val="afff7"/>
        <w:tabs>
          <w:tab w:val="right" w:leader="dot" w:pos="9060"/>
        </w:tabs>
        <w:ind w:left="960" w:hanging="480"/>
        <w:rPr>
          <w:rFonts w:asciiTheme="minorHAnsi" w:eastAsiaTheme="minorEastAsia" w:hAnsiTheme="minorHAnsi" w:cstheme="minorBidi"/>
          <w:noProof/>
          <w:szCs w:val="24"/>
          <w:lang w:eastAsia="zh-CN" w:bidi="ar-SA"/>
        </w:rPr>
      </w:pPr>
      <w:hyperlink w:anchor="_Toc517956265" w:history="1">
        <w:r w:rsidR="00180A5A" w:rsidRPr="000A362E">
          <w:rPr>
            <w:rStyle w:val="afc"/>
            <w:rFonts w:hint="eastAsia"/>
            <w:noProof/>
          </w:rPr>
          <w:t>图</w:t>
        </w:r>
        <w:r w:rsidR="00180A5A" w:rsidRPr="000A362E">
          <w:rPr>
            <w:rStyle w:val="afc"/>
            <w:noProof/>
          </w:rPr>
          <w:t xml:space="preserve">2.4 </w:t>
        </w:r>
        <w:r w:rsidR="00180A5A" w:rsidRPr="000A362E">
          <w:rPr>
            <w:rStyle w:val="afc"/>
            <w:rFonts w:hint="eastAsia"/>
            <w:noProof/>
          </w:rPr>
          <w:t>场景</w:t>
        </w:r>
        <w:r w:rsidR="00180A5A" w:rsidRPr="000A362E">
          <w:rPr>
            <w:rStyle w:val="afc"/>
            <w:noProof/>
          </w:rPr>
          <w:t>3</w:t>
        </w:r>
        <w:r w:rsidR="00180A5A" w:rsidRPr="000A362E">
          <w:rPr>
            <w:rStyle w:val="afc"/>
            <w:rFonts w:hint="eastAsia"/>
            <w:noProof/>
          </w:rPr>
          <w:t>：动态网络</w:t>
        </w:r>
        <w:r w:rsidR="00180A5A">
          <w:rPr>
            <w:noProof/>
            <w:webHidden/>
          </w:rPr>
          <w:tab/>
        </w:r>
        <w:r w:rsidR="00180A5A">
          <w:rPr>
            <w:noProof/>
            <w:webHidden/>
          </w:rPr>
          <w:fldChar w:fldCharType="begin"/>
        </w:r>
        <w:r w:rsidR="00180A5A">
          <w:rPr>
            <w:noProof/>
            <w:webHidden/>
          </w:rPr>
          <w:instrText xml:space="preserve"> PAGEREF _Toc517956265 \h </w:instrText>
        </w:r>
        <w:r w:rsidR="00180A5A">
          <w:rPr>
            <w:noProof/>
            <w:webHidden/>
          </w:rPr>
        </w:r>
        <w:r w:rsidR="00180A5A">
          <w:rPr>
            <w:noProof/>
            <w:webHidden/>
          </w:rPr>
          <w:fldChar w:fldCharType="separate"/>
        </w:r>
        <w:r w:rsidR="00180A5A">
          <w:rPr>
            <w:noProof/>
            <w:webHidden/>
          </w:rPr>
          <w:t>40</w:t>
        </w:r>
        <w:r w:rsidR="00180A5A">
          <w:rPr>
            <w:noProof/>
            <w:webHidden/>
          </w:rPr>
          <w:fldChar w:fldCharType="end"/>
        </w:r>
      </w:hyperlink>
    </w:p>
    <w:p w14:paraId="0A3A14A8" w14:textId="77777777" w:rsidR="00180A5A" w:rsidRDefault="00A3404B">
      <w:pPr>
        <w:pStyle w:val="afff7"/>
        <w:tabs>
          <w:tab w:val="right" w:leader="dot" w:pos="9060"/>
        </w:tabs>
        <w:ind w:left="960" w:hanging="480"/>
        <w:rPr>
          <w:rFonts w:asciiTheme="minorHAnsi" w:eastAsiaTheme="minorEastAsia" w:hAnsiTheme="minorHAnsi" w:cstheme="minorBidi"/>
          <w:noProof/>
          <w:szCs w:val="24"/>
          <w:lang w:eastAsia="zh-CN" w:bidi="ar-SA"/>
        </w:rPr>
      </w:pPr>
      <w:hyperlink w:anchor="_Toc517956266" w:history="1">
        <w:r w:rsidR="00180A5A" w:rsidRPr="000A362E">
          <w:rPr>
            <w:rStyle w:val="afc"/>
            <w:rFonts w:hint="eastAsia"/>
            <w:noProof/>
          </w:rPr>
          <w:t>图</w:t>
        </w:r>
        <w:r w:rsidR="00180A5A" w:rsidRPr="000A362E">
          <w:rPr>
            <w:rStyle w:val="afc"/>
            <w:noProof/>
          </w:rPr>
          <w:t xml:space="preserve">2.5 </w:t>
        </w:r>
        <w:r w:rsidR="00180A5A" w:rsidRPr="000A362E">
          <w:rPr>
            <w:rStyle w:val="afc"/>
            <w:rFonts w:hint="eastAsia"/>
            <w:noProof/>
          </w:rPr>
          <w:t>静态网络的拓扑结构</w:t>
        </w:r>
        <w:r w:rsidR="00180A5A">
          <w:rPr>
            <w:noProof/>
            <w:webHidden/>
          </w:rPr>
          <w:tab/>
        </w:r>
        <w:r w:rsidR="00180A5A">
          <w:rPr>
            <w:noProof/>
            <w:webHidden/>
          </w:rPr>
          <w:fldChar w:fldCharType="begin"/>
        </w:r>
        <w:r w:rsidR="00180A5A">
          <w:rPr>
            <w:noProof/>
            <w:webHidden/>
          </w:rPr>
          <w:instrText xml:space="preserve"> PAGEREF _Toc517956266 \h </w:instrText>
        </w:r>
        <w:r w:rsidR="00180A5A">
          <w:rPr>
            <w:noProof/>
            <w:webHidden/>
          </w:rPr>
        </w:r>
        <w:r w:rsidR="00180A5A">
          <w:rPr>
            <w:noProof/>
            <w:webHidden/>
          </w:rPr>
          <w:fldChar w:fldCharType="separate"/>
        </w:r>
        <w:r w:rsidR="00180A5A">
          <w:rPr>
            <w:noProof/>
            <w:webHidden/>
          </w:rPr>
          <w:t>41</w:t>
        </w:r>
        <w:r w:rsidR="00180A5A">
          <w:rPr>
            <w:noProof/>
            <w:webHidden/>
          </w:rPr>
          <w:fldChar w:fldCharType="end"/>
        </w:r>
      </w:hyperlink>
    </w:p>
    <w:p w14:paraId="71373690" w14:textId="77777777" w:rsidR="00180A5A" w:rsidRDefault="00A3404B">
      <w:pPr>
        <w:pStyle w:val="afff7"/>
        <w:tabs>
          <w:tab w:val="right" w:leader="dot" w:pos="9060"/>
        </w:tabs>
        <w:ind w:left="960" w:hanging="480"/>
        <w:rPr>
          <w:rFonts w:asciiTheme="minorHAnsi" w:eastAsiaTheme="minorEastAsia" w:hAnsiTheme="minorHAnsi" w:cstheme="minorBidi"/>
          <w:noProof/>
          <w:szCs w:val="24"/>
          <w:lang w:eastAsia="zh-CN" w:bidi="ar-SA"/>
        </w:rPr>
      </w:pPr>
      <w:hyperlink w:anchor="_Toc517956267" w:history="1">
        <w:r w:rsidR="00180A5A" w:rsidRPr="000A362E">
          <w:rPr>
            <w:rStyle w:val="afc"/>
            <w:rFonts w:hint="eastAsia"/>
            <w:noProof/>
          </w:rPr>
          <w:t>图</w:t>
        </w:r>
        <w:r w:rsidR="00180A5A" w:rsidRPr="000A362E">
          <w:rPr>
            <w:rStyle w:val="afc"/>
            <w:noProof/>
          </w:rPr>
          <w:t xml:space="preserve">2.6 </w:t>
        </w:r>
        <w:r w:rsidR="00180A5A" w:rsidRPr="000A362E">
          <w:rPr>
            <w:rStyle w:val="afc"/>
            <w:rFonts w:hint="eastAsia"/>
            <w:noProof/>
          </w:rPr>
          <w:t>竞争比例</w:t>
        </w:r>
        <w:r w:rsidR="00180A5A">
          <w:rPr>
            <w:noProof/>
            <w:webHidden/>
          </w:rPr>
          <w:tab/>
        </w:r>
        <w:r w:rsidR="00180A5A">
          <w:rPr>
            <w:noProof/>
            <w:webHidden/>
          </w:rPr>
          <w:fldChar w:fldCharType="begin"/>
        </w:r>
        <w:r w:rsidR="00180A5A">
          <w:rPr>
            <w:noProof/>
            <w:webHidden/>
          </w:rPr>
          <w:instrText xml:space="preserve"> PAGEREF _Toc517956267 \h </w:instrText>
        </w:r>
        <w:r w:rsidR="00180A5A">
          <w:rPr>
            <w:noProof/>
            <w:webHidden/>
          </w:rPr>
        </w:r>
        <w:r w:rsidR="00180A5A">
          <w:rPr>
            <w:noProof/>
            <w:webHidden/>
          </w:rPr>
          <w:fldChar w:fldCharType="separate"/>
        </w:r>
        <w:r w:rsidR="00180A5A">
          <w:rPr>
            <w:noProof/>
            <w:webHidden/>
          </w:rPr>
          <w:t>42</w:t>
        </w:r>
        <w:r w:rsidR="00180A5A">
          <w:rPr>
            <w:noProof/>
            <w:webHidden/>
          </w:rPr>
          <w:fldChar w:fldCharType="end"/>
        </w:r>
      </w:hyperlink>
    </w:p>
    <w:p w14:paraId="6E3521BA" w14:textId="77777777" w:rsidR="00180A5A" w:rsidRDefault="00A3404B">
      <w:pPr>
        <w:pStyle w:val="afff7"/>
        <w:tabs>
          <w:tab w:val="right" w:leader="dot" w:pos="9060"/>
        </w:tabs>
        <w:ind w:left="960" w:hanging="480"/>
        <w:rPr>
          <w:rFonts w:asciiTheme="minorHAnsi" w:eastAsiaTheme="minorEastAsia" w:hAnsiTheme="minorHAnsi" w:cstheme="minorBidi"/>
          <w:noProof/>
          <w:szCs w:val="24"/>
          <w:lang w:eastAsia="zh-CN" w:bidi="ar-SA"/>
        </w:rPr>
      </w:pPr>
      <w:hyperlink w:anchor="_Toc517956268" w:history="1">
        <w:r w:rsidR="00180A5A" w:rsidRPr="000A362E">
          <w:rPr>
            <w:rStyle w:val="afc"/>
            <w:rFonts w:hint="eastAsia"/>
            <w:noProof/>
            <w:lang w:eastAsia="zh-CN"/>
          </w:rPr>
          <w:t>图</w:t>
        </w:r>
        <w:r w:rsidR="00180A5A" w:rsidRPr="000A362E">
          <w:rPr>
            <w:rStyle w:val="afc"/>
            <w:noProof/>
            <w:lang w:eastAsia="zh-CN"/>
          </w:rPr>
          <w:t xml:space="preserve">2.7 </w:t>
        </w:r>
        <w:r w:rsidR="00180A5A" w:rsidRPr="000A362E">
          <w:rPr>
            <w:rStyle w:val="afc"/>
            <w:rFonts w:hint="eastAsia"/>
            <w:noProof/>
            <w:lang w:eastAsia="zh-CN"/>
          </w:rPr>
          <w:t>测试床的拓扑结构</w:t>
        </w:r>
        <w:r w:rsidR="00180A5A">
          <w:rPr>
            <w:noProof/>
            <w:webHidden/>
          </w:rPr>
          <w:tab/>
        </w:r>
        <w:r w:rsidR="00180A5A">
          <w:rPr>
            <w:noProof/>
            <w:webHidden/>
          </w:rPr>
          <w:fldChar w:fldCharType="begin"/>
        </w:r>
        <w:r w:rsidR="00180A5A">
          <w:rPr>
            <w:noProof/>
            <w:webHidden/>
          </w:rPr>
          <w:instrText xml:space="preserve"> PAGEREF _Toc517956268 \h </w:instrText>
        </w:r>
        <w:r w:rsidR="00180A5A">
          <w:rPr>
            <w:noProof/>
            <w:webHidden/>
          </w:rPr>
        </w:r>
        <w:r w:rsidR="00180A5A">
          <w:rPr>
            <w:noProof/>
            <w:webHidden/>
          </w:rPr>
          <w:fldChar w:fldCharType="separate"/>
        </w:r>
        <w:r w:rsidR="00180A5A">
          <w:rPr>
            <w:noProof/>
            <w:webHidden/>
          </w:rPr>
          <w:t>42</w:t>
        </w:r>
        <w:r w:rsidR="00180A5A">
          <w:rPr>
            <w:noProof/>
            <w:webHidden/>
          </w:rPr>
          <w:fldChar w:fldCharType="end"/>
        </w:r>
      </w:hyperlink>
    </w:p>
    <w:p w14:paraId="075BE0AC" w14:textId="77777777" w:rsidR="00180A5A" w:rsidRDefault="00A3404B">
      <w:pPr>
        <w:pStyle w:val="afff7"/>
        <w:tabs>
          <w:tab w:val="right" w:leader="dot" w:pos="9060"/>
        </w:tabs>
        <w:ind w:left="960" w:hanging="480"/>
        <w:rPr>
          <w:rFonts w:asciiTheme="minorHAnsi" w:eastAsiaTheme="minorEastAsia" w:hAnsiTheme="minorHAnsi" w:cstheme="minorBidi"/>
          <w:noProof/>
          <w:szCs w:val="24"/>
          <w:lang w:eastAsia="zh-CN" w:bidi="ar-SA"/>
        </w:rPr>
      </w:pPr>
      <w:hyperlink w:anchor="_Toc517956269" w:history="1">
        <w:r w:rsidR="00180A5A" w:rsidRPr="000A362E">
          <w:rPr>
            <w:rStyle w:val="afc"/>
            <w:rFonts w:hint="eastAsia"/>
            <w:noProof/>
            <w:lang w:eastAsia="zh-CN"/>
          </w:rPr>
          <w:t>图</w:t>
        </w:r>
        <w:r w:rsidR="00180A5A" w:rsidRPr="000A362E">
          <w:rPr>
            <w:rStyle w:val="afc"/>
            <w:noProof/>
            <w:lang w:eastAsia="zh-CN"/>
          </w:rPr>
          <w:t xml:space="preserve">2.8 </w:t>
        </w:r>
        <w:r w:rsidR="00180A5A" w:rsidRPr="000A362E">
          <w:rPr>
            <w:rStyle w:val="afc"/>
            <w:rFonts w:hint="eastAsia"/>
            <w:noProof/>
            <w:lang w:eastAsia="zh-CN"/>
          </w:rPr>
          <w:t>场景</w:t>
        </w:r>
        <w:r w:rsidR="00180A5A" w:rsidRPr="000A362E">
          <w:rPr>
            <w:rStyle w:val="afc"/>
            <w:noProof/>
            <w:lang w:eastAsia="zh-CN"/>
          </w:rPr>
          <w:t>4</w:t>
        </w:r>
        <w:r w:rsidR="00180A5A" w:rsidRPr="000A362E">
          <w:rPr>
            <w:rStyle w:val="afc"/>
            <w:rFonts w:hint="eastAsia"/>
            <w:noProof/>
            <w:lang w:eastAsia="zh-CN"/>
          </w:rPr>
          <w:t>：测试平台的网络流量</w:t>
        </w:r>
        <w:r w:rsidR="00180A5A">
          <w:rPr>
            <w:noProof/>
            <w:webHidden/>
          </w:rPr>
          <w:tab/>
        </w:r>
        <w:r w:rsidR="00180A5A">
          <w:rPr>
            <w:noProof/>
            <w:webHidden/>
          </w:rPr>
          <w:fldChar w:fldCharType="begin"/>
        </w:r>
        <w:r w:rsidR="00180A5A">
          <w:rPr>
            <w:noProof/>
            <w:webHidden/>
          </w:rPr>
          <w:instrText xml:space="preserve"> PAGEREF _Toc517956269 \h </w:instrText>
        </w:r>
        <w:r w:rsidR="00180A5A">
          <w:rPr>
            <w:noProof/>
            <w:webHidden/>
          </w:rPr>
        </w:r>
        <w:r w:rsidR="00180A5A">
          <w:rPr>
            <w:noProof/>
            <w:webHidden/>
          </w:rPr>
          <w:fldChar w:fldCharType="separate"/>
        </w:r>
        <w:r w:rsidR="00180A5A">
          <w:rPr>
            <w:noProof/>
            <w:webHidden/>
          </w:rPr>
          <w:t>43</w:t>
        </w:r>
        <w:r w:rsidR="00180A5A">
          <w:rPr>
            <w:noProof/>
            <w:webHidden/>
          </w:rPr>
          <w:fldChar w:fldCharType="end"/>
        </w:r>
      </w:hyperlink>
    </w:p>
    <w:p w14:paraId="6AC6E2F3" w14:textId="77777777" w:rsidR="00180A5A" w:rsidRDefault="00180A5A">
      <w:pPr>
        <w:pStyle w:val="afff7"/>
        <w:tabs>
          <w:tab w:val="right" w:leader="dot" w:pos="9060"/>
        </w:tabs>
        <w:ind w:left="960" w:hanging="480"/>
        <w:rPr>
          <w:rFonts w:asciiTheme="minorHAnsi" w:eastAsiaTheme="minorEastAsia" w:hAnsiTheme="minorHAnsi" w:cstheme="minorBidi"/>
          <w:noProof/>
          <w:szCs w:val="24"/>
          <w:lang w:eastAsia="zh-CN" w:bidi="ar-SA"/>
        </w:rPr>
      </w:pPr>
      <w:r>
        <w:fldChar w:fldCharType="end"/>
      </w:r>
      <w:r>
        <w:fldChar w:fldCharType="begin"/>
      </w:r>
      <w:r>
        <w:instrText xml:space="preserve"> TOC \h \z \c "</w:instrText>
      </w:r>
      <w:r>
        <w:instrText>图</w:instrText>
      </w:r>
      <w:r>
        <w:instrText xml:space="preserve">3." </w:instrText>
      </w:r>
      <w:r>
        <w:fldChar w:fldCharType="separate"/>
      </w:r>
      <w:hyperlink w:anchor="_Toc517956296" w:history="1">
        <w:r w:rsidRPr="0054137C">
          <w:rPr>
            <w:rStyle w:val="afc"/>
            <w:rFonts w:hint="eastAsia"/>
            <w:noProof/>
            <w:lang w:eastAsia="zh-CN"/>
          </w:rPr>
          <w:t>图</w:t>
        </w:r>
        <w:r w:rsidRPr="0054137C">
          <w:rPr>
            <w:rStyle w:val="afc"/>
            <w:noProof/>
            <w:lang w:eastAsia="zh-CN"/>
          </w:rPr>
          <w:t>3.1 UART</w:t>
        </w:r>
        <w:r w:rsidRPr="0054137C">
          <w:rPr>
            <w:rStyle w:val="afc"/>
            <w:rFonts w:hint="eastAsia"/>
            <w:noProof/>
            <w:lang w:eastAsia="zh-CN"/>
          </w:rPr>
          <w:t>数据和曼彻斯特编码</w:t>
        </w:r>
        <w:r>
          <w:rPr>
            <w:noProof/>
            <w:webHidden/>
          </w:rPr>
          <w:tab/>
        </w:r>
        <w:r>
          <w:rPr>
            <w:noProof/>
            <w:webHidden/>
          </w:rPr>
          <w:fldChar w:fldCharType="begin"/>
        </w:r>
        <w:r>
          <w:rPr>
            <w:noProof/>
            <w:webHidden/>
          </w:rPr>
          <w:instrText xml:space="preserve"> PAGEREF _Toc517956296 \h </w:instrText>
        </w:r>
        <w:r>
          <w:rPr>
            <w:noProof/>
            <w:webHidden/>
          </w:rPr>
        </w:r>
        <w:r>
          <w:rPr>
            <w:noProof/>
            <w:webHidden/>
          </w:rPr>
          <w:fldChar w:fldCharType="separate"/>
        </w:r>
        <w:r>
          <w:rPr>
            <w:noProof/>
            <w:webHidden/>
          </w:rPr>
          <w:t>45</w:t>
        </w:r>
        <w:r>
          <w:rPr>
            <w:noProof/>
            <w:webHidden/>
          </w:rPr>
          <w:fldChar w:fldCharType="end"/>
        </w:r>
      </w:hyperlink>
    </w:p>
    <w:p w14:paraId="6AFD7485" w14:textId="77777777" w:rsidR="00180A5A" w:rsidRDefault="00A3404B">
      <w:pPr>
        <w:pStyle w:val="afff7"/>
        <w:tabs>
          <w:tab w:val="right" w:leader="dot" w:pos="9060"/>
        </w:tabs>
        <w:ind w:left="960" w:hanging="480"/>
        <w:rPr>
          <w:rFonts w:asciiTheme="minorHAnsi" w:eastAsiaTheme="minorEastAsia" w:hAnsiTheme="minorHAnsi" w:cstheme="minorBidi"/>
          <w:noProof/>
          <w:szCs w:val="24"/>
          <w:lang w:eastAsia="zh-CN" w:bidi="ar-SA"/>
        </w:rPr>
      </w:pPr>
      <w:hyperlink w:anchor="_Toc517956297" w:history="1">
        <w:r w:rsidR="00180A5A" w:rsidRPr="0054137C">
          <w:rPr>
            <w:rStyle w:val="afc"/>
            <w:rFonts w:hint="eastAsia"/>
            <w:noProof/>
            <w:lang w:eastAsia="zh-CN"/>
          </w:rPr>
          <w:t>图</w:t>
        </w:r>
        <w:r w:rsidR="00180A5A" w:rsidRPr="0054137C">
          <w:rPr>
            <w:rStyle w:val="afc"/>
            <w:noProof/>
            <w:lang w:eastAsia="zh-CN"/>
          </w:rPr>
          <w:t xml:space="preserve">3.2 </w:t>
        </w:r>
        <w:r w:rsidR="00180A5A" w:rsidRPr="0054137C">
          <w:rPr>
            <w:rStyle w:val="afc"/>
            <w:rFonts w:hint="eastAsia"/>
            <w:noProof/>
            <w:lang w:eastAsia="zh-CN"/>
          </w:rPr>
          <w:t>串行和动态缓冲区格式</w:t>
        </w:r>
        <w:r w:rsidR="00180A5A">
          <w:rPr>
            <w:noProof/>
            <w:webHidden/>
          </w:rPr>
          <w:tab/>
        </w:r>
        <w:r w:rsidR="00180A5A">
          <w:rPr>
            <w:noProof/>
            <w:webHidden/>
          </w:rPr>
          <w:fldChar w:fldCharType="begin"/>
        </w:r>
        <w:r w:rsidR="00180A5A">
          <w:rPr>
            <w:noProof/>
            <w:webHidden/>
          </w:rPr>
          <w:instrText xml:space="preserve"> PAGEREF _Toc517956297 \h </w:instrText>
        </w:r>
        <w:r w:rsidR="00180A5A">
          <w:rPr>
            <w:noProof/>
            <w:webHidden/>
          </w:rPr>
        </w:r>
        <w:r w:rsidR="00180A5A">
          <w:rPr>
            <w:noProof/>
            <w:webHidden/>
          </w:rPr>
          <w:fldChar w:fldCharType="separate"/>
        </w:r>
        <w:r w:rsidR="00180A5A">
          <w:rPr>
            <w:noProof/>
            <w:webHidden/>
          </w:rPr>
          <w:t>47</w:t>
        </w:r>
        <w:r w:rsidR="00180A5A">
          <w:rPr>
            <w:noProof/>
            <w:webHidden/>
          </w:rPr>
          <w:fldChar w:fldCharType="end"/>
        </w:r>
      </w:hyperlink>
    </w:p>
    <w:p w14:paraId="186BF00E" w14:textId="77777777" w:rsidR="00180A5A" w:rsidRDefault="00A3404B">
      <w:pPr>
        <w:pStyle w:val="afff7"/>
        <w:tabs>
          <w:tab w:val="right" w:leader="dot" w:pos="9060"/>
        </w:tabs>
        <w:ind w:left="960" w:hanging="480"/>
        <w:rPr>
          <w:rFonts w:asciiTheme="minorHAnsi" w:eastAsiaTheme="minorEastAsia" w:hAnsiTheme="minorHAnsi" w:cstheme="minorBidi"/>
          <w:noProof/>
          <w:szCs w:val="24"/>
          <w:lang w:eastAsia="zh-CN" w:bidi="ar-SA"/>
        </w:rPr>
      </w:pPr>
      <w:hyperlink w:anchor="_Toc517956298" w:history="1">
        <w:r w:rsidR="00180A5A" w:rsidRPr="0054137C">
          <w:rPr>
            <w:rStyle w:val="afc"/>
            <w:rFonts w:hint="eastAsia"/>
            <w:noProof/>
            <w:lang w:eastAsia="zh-CN"/>
          </w:rPr>
          <w:t>图</w:t>
        </w:r>
        <w:r w:rsidR="00180A5A" w:rsidRPr="0054137C">
          <w:rPr>
            <w:rStyle w:val="afc"/>
            <w:noProof/>
            <w:lang w:eastAsia="zh-CN"/>
          </w:rPr>
          <w:t xml:space="preserve">3.3 </w:t>
        </w:r>
        <w:r w:rsidR="00180A5A" w:rsidRPr="0054137C">
          <w:rPr>
            <w:rStyle w:val="afc"/>
            <w:rFonts w:hint="eastAsia"/>
            <w:noProof/>
            <w:lang w:eastAsia="zh-CN"/>
          </w:rPr>
          <w:t>数据压缩比</w:t>
        </w:r>
        <w:r w:rsidR="00180A5A">
          <w:rPr>
            <w:noProof/>
            <w:webHidden/>
          </w:rPr>
          <w:tab/>
        </w:r>
        <w:r w:rsidR="00180A5A">
          <w:rPr>
            <w:noProof/>
            <w:webHidden/>
          </w:rPr>
          <w:fldChar w:fldCharType="begin"/>
        </w:r>
        <w:r w:rsidR="00180A5A">
          <w:rPr>
            <w:noProof/>
            <w:webHidden/>
          </w:rPr>
          <w:instrText xml:space="preserve"> PAGEREF _Toc517956298 \h </w:instrText>
        </w:r>
        <w:r w:rsidR="00180A5A">
          <w:rPr>
            <w:noProof/>
            <w:webHidden/>
          </w:rPr>
        </w:r>
        <w:r w:rsidR="00180A5A">
          <w:rPr>
            <w:noProof/>
            <w:webHidden/>
          </w:rPr>
          <w:fldChar w:fldCharType="separate"/>
        </w:r>
        <w:r w:rsidR="00180A5A">
          <w:rPr>
            <w:noProof/>
            <w:webHidden/>
          </w:rPr>
          <w:t>47</w:t>
        </w:r>
        <w:r w:rsidR="00180A5A">
          <w:rPr>
            <w:noProof/>
            <w:webHidden/>
          </w:rPr>
          <w:fldChar w:fldCharType="end"/>
        </w:r>
      </w:hyperlink>
    </w:p>
    <w:p w14:paraId="7FE5058D" w14:textId="77777777" w:rsidR="00180A5A" w:rsidRDefault="00A3404B">
      <w:pPr>
        <w:pStyle w:val="afff7"/>
        <w:tabs>
          <w:tab w:val="right" w:leader="dot" w:pos="9060"/>
        </w:tabs>
        <w:ind w:left="960" w:hanging="480"/>
        <w:rPr>
          <w:rFonts w:asciiTheme="minorHAnsi" w:eastAsiaTheme="minorEastAsia" w:hAnsiTheme="minorHAnsi" w:cstheme="minorBidi"/>
          <w:noProof/>
          <w:szCs w:val="24"/>
          <w:lang w:eastAsia="zh-CN" w:bidi="ar-SA"/>
        </w:rPr>
      </w:pPr>
      <w:hyperlink w:anchor="_Toc517956299" w:history="1">
        <w:r w:rsidR="00180A5A" w:rsidRPr="0054137C">
          <w:rPr>
            <w:rStyle w:val="afc"/>
            <w:rFonts w:hint="eastAsia"/>
            <w:noProof/>
            <w:lang w:eastAsia="zh-CN"/>
          </w:rPr>
          <w:t>图</w:t>
        </w:r>
        <w:r w:rsidR="00180A5A" w:rsidRPr="0054137C">
          <w:rPr>
            <w:rStyle w:val="afc"/>
            <w:noProof/>
            <w:lang w:eastAsia="zh-CN"/>
          </w:rPr>
          <w:t xml:space="preserve">3.4 </w:t>
        </w:r>
        <w:r w:rsidR="00180A5A" w:rsidRPr="0054137C">
          <w:rPr>
            <w:rStyle w:val="afc"/>
            <w:rFonts w:hint="eastAsia"/>
            <w:noProof/>
            <w:lang w:eastAsia="zh-CN"/>
          </w:rPr>
          <w:t>能量收集电路</w:t>
        </w:r>
        <w:r w:rsidR="00180A5A">
          <w:rPr>
            <w:noProof/>
            <w:webHidden/>
          </w:rPr>
          <w:tab/>
        </w:r>
        <w:r w:rsidR="00180A5A">
          <w:rPr>
            <w:noProof/>
            <w:webHidden/>
          </w:rPr>
          <w:fldChar w:fldCharType="begin"/>
        </w:r>
        <w:r w:rsidR="00180A5A">
          <w:rPr>
            <w:noProof/>
            <w:webHidden/>
          </w:rPr>
          <w:instrText xml:space="preserve"> PAGEREF _Toc517956299 \h </w:instrText>
        </w:r>
        <w:r w:rsidR="00180A5A">
          <w:rPr>
            <w:noProof/>
            <w:webHidden/>
          </w:rPr>
        </w:r>
        <w:r w:rsidR="00180A5A">
          <w:rPr>
            <w:noProof/>
            <w:webHidden/>
          </w:rPr>
          <w:fldChar w:fldCharType="separate"/>
        </w:r>
        <w:r w:rsidR="00180A5A">
          <w:rPr>
            <w:noProof/>
            <w:webHidden/>
          </w:rPr>
          <w:t>49</w:t>
        </w:r>
        <w:r w:rsidR="00180A5A">
          <w:rPr>
            <w:noProof/>
            <w:webHidden/>
          </w:rPr>
          <w:fldChar w:fldCharType="end"/>
        </w:r>
      </w:hyperlink>
    </w:p>
    <w:p w14:paraId="1012E278" w14:textId="77777777" w:rsidR="00180A5A" w:rsidRDefault="00A3404B">
      <w:pPr>
        <w:pStyle w:val="afff7"/>
        <w:tabs>
          <w:tab w:val="right" w:leader="dot" w:pos="9060"/>
        </w:tabs>
        <w:ind w:left="960" w:hanging="480"/>
        <w:rPr>
          <w:rFonts w:asciiTheme="minorHAnsi" w:eastAsiaTheme="minorEastAsia" w:hAnsiTheme="minorHAnsi" w:cstheme="minorBidi"/>
          <w:noProof/>
          <w:szCs w:val="24"/>
          <w:lang w:eastAsia="zh-CN" w:bidi="ar-SA"/>
        </w:rPr>
      </w:pPr>
      <w:hyperlink w:anchor="_Toc517956300" w:history="1">
        <w:r w:rsidR="00180A5A" w:rsidRPr="0054137C">
          <w:rPr>
            <w:rStyle w:val="afc"/>
            <w:rFonts w:hint="eastAsia"/>
            <w:noProof/>
            <w:lang w:eastAsia="zh-CN"/>
          </w:rPr>
          <w:t>图</w:t>
        </w:r>
        <w:r w:rsidR="00180A5A" w:rsidRPr="0054137C">
          <w:rPr>
            <w:rStyle w:val="afc"/>
            <w:noProof/>
            <w:lang w:eastAsia="zh-CN"/>
          </w:rPr>
          <w:t xml:space="preserve">3.5 </w:t>
        </w:r>
        <w:r w:rsidR="00180A5A" w:rsidRPr="0054137C">
          <w:rPr>
            <w:rStyle w:val="afc"/>
            <w:rFonts w:hint="eastAsia"/>
            <w:noProof/>
            <w:lang w:eastAsia="zh-CN"/>
          </w:rPr>
          <w:t>数据压缩和解压缩过程</w:t>
        </w:r>
        <w:r w:rsidR="00180A5A">
          <w:rPr>
            <w:noProof/>
            <w:webHidden/>
          </w:rPr>
          <w:tab/>
        </w:r>
        <w:r w:rsidR="00180A5A">
          <w:rPr>
            <w:noProof/>
            <w:webHidden/>
          </w:rPr>
          <w:fldChar w:fldCharType="begin"/>
        </w:r>
        <w:r w:rsidR="00180A5A">
          <w:rPr>
            <w:noProof/>
            <w:webHidden/>
          </w:rPr>
          <w:instrText xml:space="preserve"> PAGEREF _Toc517956300 \h </w:instrText>
        </w:r>
        <w:r w:rsidR="00180A5A">
          <w:rPr>
            <w:noProof/>
            <w:webHidden/>
          </w:rPr>
        </w:r>
        <w:r w:rsidR="00180A5A">
          <w:rPr>
            <w:noProof/>
            <w:webHidden/>
          </w:rPr>
          <w:fldChar w:fldCharType="separate"/>
        </w:r>
        <w:r w:rsidR="00180A5A">
          <w:rPr>
            <w:noProof/>
            <w:webHidden/>
          </w:rPr>
          <w:t>50</w:t>
        </w:r>
        <w:r w:rsidR="00180A5A">
          <w:rPr>
            <w:noProof/>
            <w:webHidden/>
          </w:rPr>
          <w:fldChar w:fldCharType="end"/>
        </w:r>
      </w:hyperlink>
    </w:p>
    <w:p w14:paraId="3F86CCF7" w14:textId="77777777" w:rsidR="00180A5A" w:rsidRDefault="00A3404B">
      <w:pPr>
        <w:pStyle w:val="afff7"/>
        <w:tabs>
          <w:tab w:val="right" w:leader="dot" w:pos="9060"/>
        </w:tabs>
        <w:ind w:left="960" w:hanging="480"/>
        <w:rPr>
          <w:rFonts w:asciiTheme="minorHAnsi" w:eastAsiaTheme="minorEastAsia" w:hAnsiTheme="minorHAnsi" w:cstheme="minorBidi"/>
          <w:noProof/>
          <w:szCs w:val="24"/>
          <w:lang w:eastAsia="zh-CN" w:bidi="ar-SA"/>
        </w:rPr>
      </w:pPr>
      <w:hyperlink w:anchor="_Toc517956301" w:history="1">
        <w:r w:rsidR="00180A5A" w:rsidRPr="0054137C">
          <w:rPr>
            <w:rStyle w:val="afc"/>
            <w:rFonts w:hint="eastAsia"/>
            <w:noProof/>
          </w:rPr>
          <w:t>图</w:t>
        </w:r>
        <w:r w:rsidR="00180A5A" w:rsidRPr="0054137C">
          <w:rPr>
            <w:rStyle w:val="afc"/>
            <w:noProof/>
          </w:rPr>
          <w:t xml:space="preserve">3.6 </w:t>
        </w:r>
        <w:r w:rsidR="00180A5A" w:rsidRPr="0054137C">
          <w:rPr>
            <w:rStyle w:val="afc"/>
            <w:rFonts w:hint="eastAsia"/>
            <w:noProof/>
          </w:rPr>
          <w:t>霍夫曼编码树</w:t>
        </w:r>
        <w:r w:rsidR="00180A5A">
          <w:rPr>
            <w:noProof/>
            <w:webHidden/>
          </w:rPr>
          <w:tab/>
        </w:r>
        <w:r w:rsidR="00180A5A">
          <w:rPr>
            <w:noProof/>
            <w:webHidden/>
          </w:rPr>
          <w:fldChar w:fldCharType="begin"/>
        </w:r>
        <w:r w:rsidR="00180A5A">
          <w:rPr>
            <w:noProof/>
            <w:webHidden/>
          </w:rPr>
          <w:instrText xml:space="preserve"> PAGEREF _Toc517956301 \h </w:instrText>
        </w:r>
        <w:r w:rsidR="00180A5A">
          <w:rPr>
            <w:noProof/>
            <w:webHidden/>
          </w:rPr>
        </w:r>
        <w:r w:rsidR="00180A5A">
          <w:rPr>
            <w:noProof/>
            <w:webHidden/>
          </w:rPr>
          <w:fldChar w:fldCharType="separate"/>
        </w:r>
        <w:r w:rsidR="00180A5A">
          <w:rPr>
            <w:noProof/>
            <w:webHidden/>
          </w:rPr>
          <w:t>53</w:t>
        </w:r>
        <w:r w:rsidR="00180A5A">
          <w:rPr>
            <w:noProof/>
            <w:webHidden/>
          </w:rPr>
          <w:fldChar w:fldCharType="end"/>
        </w:r>
      </w:hyperlink>
    </w:p>
    <w:p w14:paraId="3172027D" w14:textId="77777777" w:rsidR="00180A5A" w:rsidRDefault="00A3404B">
      <w:pPr>
        <w:pStyle w:val="afff7"/>
        <w:tabs>
          <w:tab w:val="right" w:leader="dot" w:pos="9060"/>
        </w:tabs>
        <w:ind w:left="960" w:hanging="480"/>
        <w:rPr>
          <w:rFonts w:asciiTheme="minorHAnsi" w:eastAsiaTheme="minorEastAsia" w:hAnsiTheme="minorHAnsi" w:cstheme="minorBidi"/>
          <w:noProof/>
          <w:szCs w:val="24"/>
          <w:lang w:eastAsia="zh-CN" w:bidi="ar-SA"/>
        </w:rPr>
      </w:pPr>
      <w:hyperlink w:anchor="_Toc517956302" w:history="1">
        <w:r w:rsidR="00180A5A" w:rsidRPr="0054137C">
          <w:rPr>
            <w:rStyle w:val="afc"/>
            <w:rFonts w:hint="eastAsia"/>
            <w:noProof/>
          </w:rPr>
          <w:t>图</w:t>
        </w:r>
        <w:r w:rsidR="00180A5A" w:rsidRPr="0054137C">
          <w:rPr>
            <w:rStyle w:val="afc"/>
            <w:noProof/>
          </w:rPr>
          <w:t xml:space="preserve">3.7 </w:t>
        </w:r>
        <w:r w:rsidR="00180A5A" w:rsidRPr="0054137C">
          <w:rPr>
            <w:rStyle w:val="afc"/>
            <w:rFonts w:hint="eastAsia"/>
            <w:noProof/>
          </w:rPr>
          <w:t>码字长度期望</w:t>
        </w:r>
        <w:r w:rsidR="00180A5A">
          <w:rPr>
            <w:noProof/>
            <w:webHidden/>
          </w:rPr>
          <w:tab/>
        </w:r>
        <w:r w:rsidR="00180A5A">
          <w:rPr>
            <w:noProof/>
            <w:webHidden/>
          </w:rPr>
          <w:fldChar w:fldCharType="begin"/>
        </w:r>
        <w:r w:rsidR="00180A5A">
          <w:rPr>
            <w:noProof/>
            <w:webHidden/>
          </w:rPr>
          <w:instrText xml:space="preserve"> PAGEREF _Toc517956302 \h </w:instrText>
        </w:r>
        <w:r w:rsidR="00180A5A">
          <w:rPr>
            <w:noProof/>
            <w:webHidden/>
          </w:rPr>
        </w:r>
        <w:r w:rsidR="00180A5A">
          <w:rPr>
            <w:noProof/>
            <w:webHidden/>
          </w:rPr>
          <w:fldChar w:fldCharType="separate"/>
        </w:r>
        <w:r w:rsidR="00180A5A">
          <w:rPr>
            <w:noProof/>
            <w:webHidden/>
          </w:rPr>
          <w:t>56</w:t>
        </w:r>
        <w:r w:rsidR="00180A5A">
          <w:rPr>
            <w:noProof/>
            <w:webHidden/>
          </w:rPr>
          <w:fldChar w:fldCharType="end"/>
        </w:r>
      </w:hyperlink>
    </w:p>
    <w:p w14:paraId="7DD63851" w14:textId="77777777" w:rsidR="00180A5A" w:rsidRDefault="00A3404B">
      <w:pPr>
        <w:pStyle w:val="afff7"/>
        <w:tabs>
          <w:tab w:val="right" w:leader="dot" w:pos="9060"/>
        </w:tabs>
        <w:ind w:left="960" w:hanging="480"/>
        <w:rPr>
          <w:rFonts w:asciiTheme="minorHAnsi" w:eastAsiaTheme="minorEastAsia" w:hAnsiTheme="minorHAnsi" w:cstheme="minorBidi"/>
          <w:noProof/>
          <w:szCs w:val="24"/>
          <w:lang w:eastAsia="zh-CN" w:bidi="ar-SA"/>
        </w:rPr>
      </w:pPr>
      <w:hyperlink w:anchor="_Toc517956303" w:history="1">
        <w:r w:rsidR="00180A5A" w:rsidRPr="0054137C">
          <w:rPr>
            <w:rStyle w:val="afc"/>
            <w:rFonts w:hint="eastAsia"/>
            <w:noProof/>
            <w:lang w:eastAsia="zh-CN"/>
          </w:rPr>
          <w:t>图</w:t>
        </w:r>
        <w:r w:rsidR="00180A5A" w:rsidRPr="0054137C">
          <w:rPr>
            <w:rStyle w:val="afc"/>
            <w:noProof/>
            <w:lang w:eastAsia="zh-CN"/>
          </w:rPr>
          <w:t>3.8 LZW</w:t>
        </w:r>
        <w:r w:rsidR="00180A5A" w:rsidRPr="0054137C">
          <w:rPr>
            <w:rStyle w:val="afc"/>
            <w:rFonts w:hint="eastAsia"/>
            <w:noProof/>
            <w:lang w:eastAsia="zh-CN"/>
          </w:rPr>
          <w:t>和</w:t>
        </w:r>
        <w:r w:rsidR="00180A5A" w:rsidRPr="0054137C">
          <w:rPr>
            <w:rStyle w:val="afc"/>
            <w:noProof/>
            <w:lang w:eastAsia="zh-CN"/>
          </w:rPr>
          <w:t>LZW-Huffman</w:t>
        </w:r>
        <w:r w:rsidR="00180A5A" w:rsidRPr="0054137C">
          <w:rPr>
            <w:rStyle w:val="afc"/>
            <w:rFonts w:hint="eastAsia"/>
            <w:noProof/>
            <w:lang w:eastAsia="zh-CN"/>
          </w:rPr>
          <w:t>的数据压缩比</w:t>
        </w:r>
        <w:r w:rsidR="00180A5A">
          <w:rPr>
            <w:noProof/>
            <w:webHidden/>
          </w:rPr>
          <w:tab/>
        </w:r>
        <w:r w:rsidR="00180A5A">
          <w:rPr>
            <w:noProof/>
            <w:webHidden/>
          </w:rPr>
          <w:fldChar w:fldCharType="begin"/>
        </w:r>
        <w:r w:rsidR="00180A5A">
          <w:rPr>
            <w:noProof/>
            <w:webHidden/>
          </w:rPr>
          <w:instrText xml:space="preserve"> PAGEREF _Toc517956303 \h </w:instrText>
        </w:r>
        <w:r w:rsidR="00180A5A">
          <w:rPr>
            <w:noProof/>
            <w:webHidden/>
          </w:rPr>
        </w:r>
        <w:r w:rsidR="00180A5A">
          <w:rPr>
            <w:noProof/>
            <w:webHidden/>
          </w:rPr>
          <w:fldChar w:fldCharType="separate"/>
        </w:r>
        <w:r w:rsidR="00180A5A">
          <w:rPr>
            <w:noProof/>
            <w:webHidden/>
          </w:rPr>
          <w:t>56</w:t>
        </w:r>
        <w:r w:rsidR="00180A5A">
          <w:rPr>
            <w:noProof/>
            <w:webHidden/>
          </w:rPr>
          <w:fldChar w:fldCharType="end"/>
        </w:r>
      </w:hyperlink>
    </w:p>
    <w:p w14:paraId="1E3B837F" w14:textId="77777777" w:rsidR="00180A5A" w:rsidRDefault="00A3404B">
      <w:pPr>
        <w:pStyle w:val="afff7"/>
        <w:tabs>
          <w:tab w:val="right" w:leader="dot" w:pos="9060"/>
        </w:tabs>
        <w:ind w:left="960" w:hanging="480"/>
        <w:rPr>
          <w:rFonts w:asciiTheme="minorHAnsi" w:eastAsiaTheme="minorEastAsia" w:hAnsiTheme="minorHAnsi" w:cstheme="minorBidi"/>
          <w:noProof/>
          <w:szCs w:val="24"/>
          <w:lang w:eastAsia="zh-CN" w:bidi="ar-SA"/>
        </w:rPr>
      </w:pPr>
      <w:hyperlink w:anchor="_Toc517956304" w:history="1">
        <w:r w:rsidR="00180A5A" w:rsidRPr="0054137C">
          <w:rPr>
            <w:rStyle w:val="afc"/>
            <w:rFonts w:hint="eastAsia"/>
            <w:noProof/>
            <w:lang w:eastAsia="zh-CN"/>
          </w:rPr>
          <w:t>图</w:t>
        </w:r>
        <w:r w:rsidR="00180A5A" w:rsidRPr="0054137C">
          <w:rPr>
            <w:rStyle w:val="afc"/>
            <w:noProof/>
            <w:lang w:eastAsia="zh-CN"/>
          </w:rPr>
          <w:t>3.9 MIHBS</w:t>
        </w:r>
        <w:r w:rsidR="00180A5A" w:rsidRPr="0054137C">
          <w:rPr>
            <w:rStyle w:val="afc"/>
            <w:rFonts w:hint="eastAsia"/>
            <w:noProof/>
            <w:lang w:eastAsia="zh-CN"/>
          </w:rPr>
          <w:t>系统的硬件架构</w:t>
        </w:r>
        <w:r w:rsidR="00180A5A">
          <w:rPr>
            <w:noProof/>
            <w:webHidden/>
          </w:rPr>
          <w:tab/>
        </w:r>
        <w:r w:rsidR="00180A5A">
          <w:rPr>
            <w:noProof/>
            <w:webHidden/>
          </w:rPr>
          <w:fldChar w:fldCharType="begin"/>
        </w:r>
        <w:r w:rsidR="00180A5A">
          <w:rPr>
            <w:noProof/>
            <w:webHidden/>
          </w:rPr>
          <w:instrText xml:space="preserve"> PAGEREF _Toc517956304 \h </w:instrText>
        </w:r>
        <w:r w:rsidR="00180A5A">
          <w:rPr>
            <w:noProof/>
            <w:webHidden/>
          </w:rPr>
        </w:r>
        <w:r w:rsidR="00180A5A">
          <w:rPr>
            <w:noProof/>
            <w:webHidden/>
          </w:rPr>
          <w:fldChar w:fldCharType="separate"/>
        </w:r>
        <w:r w:rsidR="00180A5A">
          <w:rPr>
            <w:noProof/>
            <w:webHidden/>
          </w:rPr>
          <w:t>57</w:t>
        </w:r>
        <w:r w:rsidR="00180A5A">
          <w:rPr>
            <w:noProof/>
            <w:webHidden/>
          </w:rPr>
          <w:fldChar w:fldCharType="end"/>
        </w:r>
      </w:hyperlink>
    </w:p>
    <w:p w14:paraId="6C307394" w14:textId="77777777" w:rsidR="00180A5A" w:rsidRDefault="00180A5A">
      <w:pPr>
        <w:pStyle w:val="afff7"/>
        <w:tabs>
          <w:tab w:val="right" w:leader="dot" w:pos="9060"/>
        </w:tabs>
        <w:ind w:left="960" w:hanging="480"/>
        <w:rPr>
          <w:rFonts w:asciiTheme="minorHAnsi" w:eastAsiaTheme="minorEastAsia" w:hAnsiTheme="minorHAnsi" w:cstheme="minorBidi"/>
          <w:noProof/>
          <w:szCs w:val="24"/>
          <w:lang w:eastAsia="zh-CN" w:bidi="ar-SA"/>
        </w:rPr>
      </w:pPr>
      <w:r>
        <w:fldChar w:fldCharType="end"/>
      </w:r>
      <w:r>
        <w:fldChar w:fldCharType="begin"/>
      </w:r>
      <w:r>
        <w:instrText xml:space="preserve"> TOC \h \z \c "</w:instrText>
      </w:r>
      <w:r>
        <w:instrText>图</w:instrText>
      </w:r>
      <w:r>
        <w:instrText xml:space="preserve">3.10" </w:instrText>
      </w:r>
      <w:r>
        <w:fldChar w:fldCharType="separate"/>
      </w:r>
      <w:hyperlink w:anchor="_Toc517956478" w:history="1">
        <w:r w:rsidRPr="00B0211A">
          <w:rPr>
            <w:rStyle w:val="afc"/>
            <w:rFonts w:hint="eastAsia"/>
            <w:noProof/>
            <w:lang w:eastAsia="zh-CN"/>
          </w:rPr>
          <w:t>图</w:t>
        </w:r>
        <w:r w:rsidRPr="00B0211A">
          <w:rPr>
            <w:rStyle w:val="afc"/>
            <w:noProof/>
            <w:lang w:eastAsia="zh-CN"/>
          </w:rPr>
          <w:t>3.10</w:t>
        </w:r>
        <w:r w:rsidRPr="00B0211A">
          <w:rPr>
            <w:rStyle w:val="afc"/>
            <w:rFonts w:hint="eastAsia"/>
            <w:noProof/>
            <w:lang w:eastAsia="zh-CN"/>
          </w:rPr>
          <w:t>包含温度传感器，</w:t>
        </w:r>
        <w:r w:rsidRPr="00B0211A">
          <w:rPr>
            <w:rStyle w:val="afc"/>
            <w:noProof/>
            <w:lang w:eastAsia="zh-CN"/>
          </w:rPr>
          <w:t>CC2420</w:t>
        </w:r>
        <w:r w:rsidRPr="00B0211A">
          <w:rPr>
            <w:rStyle w:val="afc"/>
            <w:rFonts w:hint="eastAsia"/>
            <w:noProof/>
            <w:lang w:eastAsia="zh-CN"/>
          </w:rPr>
          <w:t>无线电</w:t>
        </w:r>
        <w:r>
          <w:rPr>
            <w:noProof/>
            <w:webHidden/>
          </w:rPr>
          <w:tab/>
        </w:r>
        <w:r>
          <w:rPr>
            <w:noProof/>
            <w:webHidden/>
          </w:rPr>
          <w:fldChar w:fldCharType="begin"/>
        </w:r>
        <w:r>
          <w:rPr>
            <w:noProof/>
            <w:webHidden/>
          </w:rPr>
          <w:instrText xml:space="preserve"> PAGEREF _Toc517956478 \h </w:instrText>
        </w:r>
        <w:r>
          <w:rPr>
            <w:noProof/>
            <w:webHidden/>
          </w:rPr>
        </w:r>
        <w:r>
          <w:rPr>
            <w:noProof/>
            <w:webHidden/>
          </w:rPr>
          <w:fldChar w:fldCharType="separate"/>
        </w:r>
        <w:r>
          <w:rPr>
            <w:noProof/>
            <w:webHidden/>
          </w:rPr>
          <w:t>60</w:t>
        </w:r>
        <w:r>
          <w:rPr>
            <w:noProof/>
            <w:webHidden/>
          </w:rPr>
          <w:fldChar w:fldCharType="end"/>
        </w:r>
      </w:hyperlink>
    </w:p>
    <w:p w14:paraId="19CEE9CE" w14:textId="77777777" w:rsidR="00D1698D" w:rsidRDefault="00180A5A">
      <w:pPr>
        <w:pStyle w:val="afff7"/>
        <w:tabs>
          <w:tab w:val="right" w:leader="dot" w:pos="9060"/>
        </w:tabs>
        <w:ind w:left="960" w:hanging="480"/>
        <w:rPr>
          <w:rFonts w:asciiTheme="minorHAnsi" w:eastAsiaTheme="minorEastAsia" w:hAnsiTheme="minorHAnsi" w:cstheme="minorBidi"/>
          <w:noProof/>
          <w:szCs w:val="24"/>
          <w:lang w:eastAsia="zh-CN" w:bidi="ar-SA"/>
        </w:rPr>
      </w:pPr>
      <w:r>
        <w:fldChar w:fldCharType="end"/>
      </w:r>
      <w:r w:rsidR="00D1698D">
        <w:fldChar w:fldCharType="begin"/>
      </w:r>
      <w:r w:rsidR="00D1698D">
        <w:instrText xml:space="preserve"> TOC \h \z \c "</w:instrText>
      </w:r>
      <w:r w:rsidR="00D1698D">
        <w:instrText>图</w:instrText>
      </w:r>
      <w:r w:rsidR="00D1698D">
        <w:instrText xml:space="preserve">4." </w:instrText>
      </w:r>
      <w:r w:rsidR="00D1698D">
        <w:fldChar w:fldCharType="separate"/>
      </w:r>
      <w:hyperlink w:anchor="_Toc517958627" w:history="1">
        <w:r w:rsidR="00D1698D" w:rsidRPr="0015733C">
          <w:rPr>
            <w:rStyle w:val="afc"/>
            <w:rFonts w:hint="eastAsia"/>
            <w:noProof/>
            <w:lang w:eastAsia="zh-CN"/>
          </w:rPr>
          <w:t>图</w:t>
        </w:r>
        <w:r w:rsidR="00D1698D" w:rsidRPr="0015733C">
          <w:rPr>
            <w:rStyle w:val="afc"/>
            <w:noProof/>
            <w:lang w:eastAsia="zh-CN"/>
          </w:rPr>
          <w:t xml:space="preserve">4.1 </w:t>
        </w:r>
        <w:r w:rsidR="00D1698D" w:rsidRPr="0015733C">
          <w:rPr>
            <w:rStyle w:val="afc"/>
            <w:rFonts w:hint="eastAsia"/>
            <w:noProof/>
            <w:lang w:eastAsia="zh-CN"/>
          </w:rPr>
          <w:t>无线网络切换方法</w:t>
        </w:r>
        <w:r w:rsidR="00D1698D">
          <w:rPr>
            <w:noProof/>
            <w:webHidden/>
          </w:rPr>
          <w:tab/>
        </w:r>
        <w:r w:rsidR="00D1698D">
          <w:rPr>
            <w:noProof/>
            <w:webHidden/>
          </w:rPr>
          <w:fldChar w:fldCharType="begin"/>
        </w:r>
        <w:r w:rsidR="00D1698D">
          <w:rPr>
            <w:noProof/>
            <w:webHidden/>
          </w:rPr>
          <w:instrText xml:space="preserve"> PAGEREF _Toc517958627 \h </w:instrText>
        </w:r>
        <w:r w:rsidR="00D1698D">
          <w:rPr>
            <w:noProof/>
            <w:webHidden/>
          </w:rPr>
        </w:r>
        <w:r w:rsidR="00D1698D">
          <w:rPr>
            <w:noProof/>
            <w:webHidden/>
          </w:rPr>
          <w:fldChar w:fldCharType="separate"/>
        </w:r>
        <w:r w:rsidR="00D1698D">
          <w:rPr>
            <w:noProof/>
            <w:webHidden/>
          </w:rPr>
          <w:t>65</w:t>
        </w:r>
        <w:r w:rsidR="00D1698D">
          <w:rPr>
            <w:noProof/>
            <w:webHidden/>
          </w:rPr>
          <w:fldChar w:fldCharType="end"/>
        </w:r>
      </w:hyperlink>
    </w:p>
    <w:p w14:paraId="31EC5330" w14:textId="77777777" w:rsidR="00D1698D" w:rsidRDefault="00A3404B">
      <w:pPr>
        <w:pStyle w:val="afff7"/>
        <w:tabs>
          <w:tab w:val="right" w:leader="dot" w:pos="9060"/>
        </w:tabs>
        <w:ind w:left="960" w:hanging="480"/>
        <w:rPr>
          <w:rFonts w:asciiTheme="minorHAnsi" w:eastAsiaTheme="minorEastAsia" w:hAnsiTheme="minorHAnsi" w:cstheme="minorBidi"/>
          <w:noProof/>
          <w:szCs w:val="24"/>
          <w:lang w:eastAsia="zh-CN" w:bidi="ar-SA"/>
        </w:rPr>
      </w:pPr>
      <w:hyperlink w:anchor="_Toc517958628" w:history="1">
        <w:r w:rsidR="00D1698D" w:rsidRPr="0015733C">
          <w:rPr>
            <w:rStyle w:val="afc"/>
            <w:rFonts w:hint="eastAsia"/>
            <w:noProof/>
            <w:lang w:eastAsia="zh-CN"/>
          </w:rPr>
          <w:t>图</w:t>
        </w:r>
        <w:r w:rsidR="00D1698D" w:rsidRPr="0015733C">
          <w:rPr>
            <w:rStyle w:val="afc"/>
            <w:noProof/>
            <w:lang w:eastAsia="zh-CN"/>
          </w:rPr>
          <w:t xml:space="preserve">4.2 </w:t>
        </w:r>
        <w:r w:rsidR="00D1698D" w:rsidRPr="0015733C">
          <w:rPr>
            <w:rStyle w:val="afc"/>
            <w:rFonts w:hint="eastAsia"/>
            <w:noProof/>
            <w:lang w:eastAsia="zh-CN"/>
          </w:rPr>
          <w:t>切换原理</w:t>
        </w:r>
        <w:r w:rsidR="00D1698D">
          <w:rPr>
            <w:noProof/>
            <w:webHidden/>
          </w:rPr>
          <w:tab/>
        </w:r>
        <w:r w:rsidR="00D1698D">
          <w:rPr>
            <w:noProof/>
            <w:webHidden/>
          </w:rPr>
          <w:fldChar w:fldCharType="begin"/>
        </w:r>
        <w:r w:rsidR="00D1698D">
          <w:rPr>
            <w:noProof/>
            <w:webHidden/>
          </w:rPr>
          <w:instrText xml:space="preserve"> PAGEREF _Toc517958628 \h </w:instrText>
        </w:r>
        <w:r w:rsidR="00D1698D">
          <w:rPr>
            <w:noProof/>
            <w:webHidden/>
          </w:rPr>
        </w:r>
        <w:r w:rsidR="00D1698D">
          <w:rPr>
            <w:noProof/>
            <w:webHidden/>
          </w:rPr>
          <w:fldChar w:fldCharType="separate"/>
        </w:r>
        <w:r w:rsidR="00D1698D">
          <w:rPr>
            <w:noProof/>
            <w:webHidden/>
          </w:rPr>
          <w:t>67</w:t>
        </w:r>
        <w:r w:rsidR="00D1698D">
          <w:rPr>
            <w:noProof/>
            <w:webHidden/>
          </w:rPr>
          <w:fldChar w:fldCharType="end"/>
        </w:r>
      </w:hyperlink>
    </w:p>
    <w:p w14:paraId="524019A0" w14:textId="77777777" w:rsidR="00D1698D" w:rsidRDefault="00A3404B">
      <w:pPr>
        <w:pStyle w:val="afff7"/>
        <w:tabs>
          <w:tab w:val="right" w:leader="dot" w:pos="9060"/>
        </w:tabs>
        <w:ind w:left="960" w:hanging="480"/>
        <w:rPr>
          <w:rFonts w:asciiTheme="minorHAnsi" w:eastAsiaTheme="minorEastAsia" w:hAnsiTheme="minorHAnsi" w:cstheme="minorBidi"/>
          <w:noProof/>
          <w:szCs w:val="24"/>
          <w:lang w:eastAsia="zh-CN" w:bidi="ar-SA"/>
        </w:rPr>
      </w:pPr>
      <w:hyperlink w:anchor="_Toc517958629" w:history="1">
        <w:r w:rsidR="00D1698D" w:rsidRPr="0015733C">
          <w:rPr>
            <w:rStyle w:val="afc"/>
            <w:rFonts w:hint="eastAsia"/>
            <w:noProof/>
            <w:lang w:eastAsia="zh-CN"/>
          </w:rPr>
          <w:t>图</w:t>
        </w:r>
        <w:r w:rsidR="00D1698D" w:rsidRPr="0015733C">
          <w:rPr>
            <w:rStyle w:val="afc"/>
            <w:noProof/>
            <w:lang w:eastAsia="zh-CN"/>
          </w:rPr>
          <w:t xml:space="preserve">4.3 </w:t>
        </w:r>
        <w:r w:rsidR="00D1698D" w:rsidRPr="0015733C">
          <w:rPr>
            <w:rStyle w:val="afc"/>
            <w:rFonts w:hint="eastAsia"/>
            <w:noProof/>
            <w:lang w:eastAsia="zh-CN"/>
          </w:rPr>
          <w:t>往返时间</w:t>
        </w:r>
        <w:r w:rsidR="00D1698D">
          <w:rPr>
            <w:noProof/>
            <w:webHidden/>
          </w:rPr>
          <w:tab/>
        </w:r>
        <w:r w:rsidR="00D1698D">
          <w:rPr>
            <w:noProof/>
            <w:webHidden/>
          </w:rPr>
          <w:fldChar w:fldCharType="begin"/>
        </w:r>
        <w:r w:rsidR="00D1698D">
          <w:rPr>
            <w:noProof/>
            <w:webHidden/>
          </w:rPr>
          <w:instrText xml:space="preserve"> PAGEREF _Toc517958629 \h </w:instrText>
        </w:r>
        <w:r w:rsidR="00D1698D">
          <w:rPr>
            <w:noProof/>
            <w:webHidden/>
          </w:rPr>
        </w:r>
        <w:r w:rsidR="00D1698D">
          <w:rPr>
            <w:noProof/>
            <w:webHidden/>
          </w:rPr>
          <w:fldChar w:fldCharType="separate"/>
        </w:r>
        <w:r w:rsidR="00D1698D">
          <w:rPr>
            <w:noProof/>
            <w:webHidden/>
          </w:rPr>
          <w:t>68</w:t>
        </w:r>
        <w:r w:rsidR="00D1698D">
          <w:rPr>
            <w:noProof/>
            <w:webHidden/>
          </w:rPr>
          <w:fldChar w:fldCharType="end"/>
        </w:r>
      </w:hyperlink>
    </w:p>
    <w:p w14:paraId="0023EA04" w14:textId="77777777" w:rsidR="00D1698D" w:rsidRDefault="00A3404B">
      <w:pPr>
        <w:pStyle w:val="afff7"/>
        <w:tabs>
          <w:tab w:val="right" w:leader="dot" w:pos="9060"/>
        </w:tabs>
        <w:ind w:left="960" w:hanging="480"/>
        <w:rPr>
          <w:rFonts w:asciiTheme="minorHAnsi" w:eastAsiaTheme="minorEastAsia" w:hAnsiTheme="minorHAnsi" w:cstheme="minorBidi"/>
          <w:noProof/>
          <w:szCs w:val="24"/>
          <w:lang w:eastAsia="zh-CN" w:bidi="ar-SA"/>
        </w:rPr>
      </w:pPr>
      <w:hyperlink w:anchor="_Toc517958630" w:history="1">
        <w:r w:rsidR="00D1698D" w:rsidRPr="0015733C">
          <w:rPr>
            <w:rStyle w:val="afc"/>
            <w:rFonts w:hint="eastAsia"/>
            <w:noProof/>
            <w:lang w:eastAsia="zh-CN"/>
          </w:rPr>
          <w:t>图</w:t>
        </w:r>
        <w:r w:rsidR="00D1698D" w:rsidRPr="0015733C">
          <w:rPr>
            <w:rStyle w:val="afc"/>
            <w:noProof/>
            <w:lang w:eastAsia="zh-CN"/>
          </w:rPr>
          <w:t xml:space="preserve">4.4 </w:t>
        </w:r>
        <w:r w:rsidR="00D1698D" w:rsidRPr="0015733C">
          <w:rPr>
            <w:rStyle w:val="afc"/>
            <w:rFonts w:hint="eastAsia"/>
            <w:noProof/>
            <w:lang w:eastAsia="zh-CN"/>
          </w:rPr>
          <w:t>基于缓存列表的快速切换方法</w:t>
        </w:r>
        <w:r w:rsidR="00D1698D">
          <w:rPr>
            <w:noProof/>
            <w:webHidden/>
          </w:rPr>
          <w:tab/>
        </w:r>
        <w:r w:rsidR="00D1698D">
          <w:rPr>
            <w:noProof/>
            <w:webHidden/>
          </w:rPr>
          <w:fldChar w:fldCharType="begin"/>
        </w:r>
        <w:r w:rsidR="00D1698D">
          <w:rPr>
            <w:noProof/>
            <w:webHidden/>
          </w:rPr>
          <w:instrText xml:space="preserve"> PAGEREF _Toc517958630 \h </w:instrText>
        </w:r>
        <w:r w:rsidR="00D1698D">
          <w:rPr>
            <w:noProof/>
            <w:webHidden/>
          </w:rPr>
        </w:r>
        <w:r w:rsidR="00D1698D">
          <w:rPr>
            <w:noProof/>
            <w:webHidden/>
          </w:rPr>
          <w:fldChar w:fldCharType="separate"/>
        </w:r>
        <w:r w:rsidR="00D1698D">
          <w:rPr>
            <w:noProof/>
            <w:webHidden/>
          </w:rPr>
          <w:t>69</w:t>
        </w:r>
        <w:r w:rsidR="00D1698D">
          <w:rPr>
            <w:noProof/>
            <w:webHidden/>
          </w:rPr>
          <w:fldChar w:fldCharType="end"/>
        </w:r>
      </w:hyperlink>
    </w:p>
    <w:p w14:paraId="7CD55B97" w14:textId="77777777" w:rsidR="00D1698D" w:rsidRDefault="00A3404B">
      <w:pPr>
        <w:pStyle w:val="afff7"/>
        <w:tabs>
          <w:tab w:val="right" w:leader="dot" w:pos="9060"/>
        </w:tabs>
        <w:ind w:left="960" w:hanging="480"/>
        <w:rPr>
          <w:rFonts w:asciiTheme="minorHAnsi" w:eastAsiaTheme="minorEastAsia" w:hAnsiTheme="minorHAnsi" w:cstheme="minorBidi"/>
          <w:noProof/>
          <w:szCs w:val="24"/>
          <w:lang w:eastAsia="zh-CN" w:bidi="ar-SA"/>
        </w:rPr>
      </w:pPr>
      <w:hyperlink w:anchor="_Toc517958631" w:history="1">
        <w:r w:rsidR="00D1698D" w:rsidRPr="0015733C">
          <w:rPr>
            <w:rStyle w:val="afc"/>
            <w:rFonts w:hint="eastAsia"/>
            <w:noProof/>
            <w:lang w:eastAsia="zh-CN"/>
          </w:rPr>
          <w:t>图</w:t>
        </w:r>
        <w:r w:rsidR="00D1698D" w:rsidRPr="0015733C">
          <w:rPr>
            <w:rStyle w:val="afc"/>
            <w:noProof/>
            <w:lang w:eastAsia="zh-CN"/>
          </w:rPr>
          <w:t xml:space="preserve">4.5 </w:t>
        </w:r>
        <w:r w:rsidR="00D1698D" w:rsidRPr="0015733C">
          <w:rPr>
            <w:rStyle w:val="afc"/>
            <w:rFonts w:hint="eastAsia"/>
            <w:noProof/>
            <w:lang w:eastAsia="zh-CN"/>
          </w:rPr>
          <w:t>测试床的拓扑结构</w:t>
        </w:r>
        <w:r w:rsidR="00D1698D">
          <w:rPr>
            <w:noProof/>
            <w:webHidden/>
          </w:rPr>
          <w:tab/>
        </w:r>
        <w:r w:rsidR="00D1698D">
          <w:rPr>
            <w:noProof/>
            <w:webHidden/>
          </w:rPr>
          <w:fldChar w:fldCharType="begin"/>
        </w:r>
        <w:r w:rsidR="00D1698D">
          <w:rPr>
            <w:noProof/>
            <w:webHidden/>
          </w:rPr>
          <w:instrText xml:space="preserve"> PAGEREF _Toc517958631 \h </w:instrText>
        </w:r>
        <w:r w:rsidR="00D1698D">
          <w:rPr>
            <w:noProof/>
            <w:webHidden/>
          </w:rPr>
        </w:r>
        <w:r w:rsidR="00D1698D">
          <w:rPr>
            <w:noProof/>
            <w:webHidden/>
          </w:rPr>
          <w:fldChar w:fldCharType="separate"/>
        </w:r>
        <w:r w:rsidR="00D1698D">
          <w:rPr>
            <w:noProof/>
            <w:webHidden/>
          </w:rPr>
          <w:t>70</w:t>
        </w:r>
        <w:r w:rsidR="00D1698D">
          <w:rPr>
            <w:noProof/>
            <w:webHidden/>
          </w:rPr>
          <w:fldChar w:fldCharType="end"/>
        </w:r>
      </w:hyperlink>
    </w:p>
    <w:p w14:paraId="20279C48" w14:textId="77777777" w:rsidR="00D1698D" w:rsidRDefault="00A3404B">
      <w:pPr>
        <w:pStyle w:val="afff7"/>
        <w:tabs>
          <w:tab w:val="right" w:leader="dot" w:pos="9060"/>
        </w:tabs>
        <w:ind w:left="960" w:hanging="480"/>
        <w:rPr>
          <w:rFonts w:asciiTheme="minorHAnsi" w:eastAsiaTheme="minorEastAsia" w:hAnsiTheme="minorHAnsi" w:cstheme="minorBidi"/>
          <w:noProof/>
          <w:szCs w:val="24"/>
          <w:lang w:eastAsia="zh-CN" w:bidi="ar-SA"/>
        </w:rPr>
      </w:pPr>
      <w:hyperlink w:anchor="_Toc517958632" w:history="1">
        <w:r w:rsidR="00D1698D" w:rsidRPr="0015733C">
          <w:rPr>
            <w:rStyle w:val="afc"/>
            <w:rFonts w:hint="eastAsia"/>
            <w:noProof/>
            <w:lang w:eastAsia="zh-CN"/>
          </w:rPr>
          <w:t>图</w:t>
        </w:r>
        <w:r w:rsidR="00D1698D" w:rsidRPr="0015733C">
          <w:rPr>
            <w:rStyle w:val="afc"/>
            <w:noProof/>
            <w:lang w:eastAsia="zh-CN"/>
          </w:rPr>
          <w:t>4.6 CLH</w:t>
        </w:r>
        <w:r w:rsidR="00D1698D" w:rsidRPr="0015733C">
          <w:rPr>
            <w:rStyle w:val="afc"/>
            <w:rFonts w:hint="eastAsia"/>
            <w:noProof/>
            <w:lang w:eastAsia="zh-CN"/>
          </w:rPr>
          <w:t>的切换时延和传统方法</w:t>
        </w:r>
        <w:r w:rsidR="00D1698D">
          <w:rPr>
            <w:noProof/>
            <w:webHidden/>
          </w:rPr>
          <w:tab/>
        </w:r>
        <w:r w:rsidR="00D1698D">
          <w:rPr>
            <w:noProof/>
            <w:webHidden/>
          </w:rPr>
          <w:fldChar w:fldCharType="begin"/>
        </w:r>
        <w:r w:rsidR="00D1698D">
          <w:rPr>
            <w:noProof/>
            <w:webHidden/>
          </w:rPr>
          <w:instrText xml:space="preserve"> PAGEREF _Toc517958632 \h </w:instrText>
        </w:r>
        <w:r w:rsidR="00D1698D">
          <w:rPr>
            <w:noProof/>
            <w:webHidden/>
          </w:rPr>
        </w:r>
        <w:r w:rsidR="00D1698D">
          <w:rPr>
            <w:noProof/>
            <w:webHidden/>
          </w:rPr>
          <w:fldChar w:fldCharType="separate"/>
        </w:r>
        <w:r w:rsidR="00D1698D">
          <w:rPr>
            <w:noProof/>
            <w:webHidden/>
          </w:rPr>
          <w:t>70</w:t>
        </w:r>
        <w:r w:rsidR="00D1698D">
          <w:rPr>
            <w:noProof/>
            <w:webHidden/>
          </w:rPr>
          <w:fldChar w:fldCharType="end"/>
        </w:r>
      </w:hyperlink>
    </w:p>
    <w:p w14:paraId="2AA331BA" w14:textId="77777777" w:rsidR="00D1698D" w:rsidRDefault="00A3404B">
      <w:pPr>
        <w:pStyle w:val="afff7"/>
        <w:tabs>
          <w:tab w:val="right" w:leader="dot" w:pos="9060"/>
        </w:tabs>
        <w:ind w:left="960" w:hanging="480"/>
        <w:rPr>
          <w:rFonts w:asciiTheme="minorHAnsi" w:eastAsiaTheme="minorEastAsia" w:hAnsiTheme="minorHAnsi" w:cstheme="minorBidi"/>
          <w:noProof/>
          <w:szCs w:val="24"/>
          <w:lang w:eastAsia="zh-CN" w:bidi="ar-SA"/>
        </w:rPr>
      </w:pPr>
      <w:hyperlink w:anchor="_Toc517958633" w:history="1">
        <w:r w:rsidR="00D1698D" w:rsidRPr="0015733C">
          <w:rPr>
            <w:rStyle w:val="afc"/>
            <w:rFonts w:hint="eastAsia"/>
            <w:noProof/>
          </w:rPr>
          <w:t>图</w:t>
        </w:r>
        <w:r w:rsidR="00D1698D" w:rsidRPr="0015733C">
          <w:rPr>
            <w:rStyle w:val="afc"/>
            <w:noProof/>
          </w:rPr>
          <w:t>4.7 10 Mbps</w:t>
        </w:r>
        <w:r w:rsidR="00D1698D" w:rsidRPr="0015733C">
          <w:rPr>
            <w:rStyle w:val="afc"/>
            <w:rFonts w:hint="eastAsia"/>
            <w:noProof/>
          </w:rPr>
          <w:t>的切换延迟</w:t>
        </w:r>
        <w:r w:rsidR="00D1698D">
          <w:rPr>
            <w:noProof/>
            <w:webHidden/>
          </w:rPr>
          <w:tab/>
        </w:r>
        <w:r w:rsidR="00D1698D">
          <w:rPr>
            <w:noProof/>
            <w:webHidden/>
          </w:rPr>
          <w:fldChar w:fldCharType="begin"/>
        </w:r>
        <w:r w:rsidR="00D1698D">
          <w:rPr>
            <w:noProof/>
            <w:webHidden/>
          </w:rPr>
          <w:instrText xml:space="preserve"> PAGEREF _Toc517958633 \h </w:instrText>
        </w:r>
        <w:r w:rsidR="00D1698D">
          <w:rPr>
            <w:noProof/>
            <w:webHidden/>
          </w:rPr>
        </w:r>
        <w:r w:rsidR="00D1698D">
          <w:rPr>
            <w:noProof/>
            <w:webHidden/>
          </w:rPr>
          <w:fldChar w:fldCharType="separate"/>
        </w:r>
        <w:r w:rsidR="00D1698D">
          <w:rPr>
            <w:noProof/>
            <w:webHidden/>
          </w:rPr>
          <w:t>71</w:t>
        </w:r>
        <w:r w:rsidR="00D1698D">
          <w:rPr>
            <w:noProof/>
            <w:webHidden/>
          </w:rPr>
          <w:fldChar w:fldCharType="end"/>
        </w:r>
      </w:hyperlink>
    </w:p>
    <w:p w14:paraId="51B76F8E" w14:textId="77777777" w:rsidR="00D1698D" w:rsidRDefault="00A3404B">
      <w:pPr>
        <w:pStyle w:val="afff7"/>
        <w:tabs>
          <w:tab w:val="right" w:leader="dot" w:pos="9060"/>
        </w:tabs>
        <w:ind w:left="960" w:hanging="480"/>
        <w:rPr>
          <w:rFonts w:asciiTheme="minorHAnsi" w:eastAsiaTheme="minorEastAsia" w:hAnsiTheme="minorHAnsi" w:cstheme="minorBidi"/>
          <w:noProof/>
          <w:szCs w:val="24"/>
          <w:lang w:eastAsia="zh-CN" w:bidi="ar-SA"/>
        </w:rPr>
      </w:pPr>
      <w:hyperlink w:anchor="_Toc517958634" w:history="1">
        <w:r w:rsidR="00D1698D" w:rsidRPr="0015733C">
          <w:rPr>
            <w:rStyle w:val="afc"/>
            <w:rFonts w:hint="eastAsia"/>
            <w:noProof/>
            <w:lang w:eastAsia="zh-CN"/>
          </w:rPr>
          <w:t>图</w:t>
        </w:r>
        <w:r w:rsidR="00D1698D" w:rsidRPr="0015733C">
          <w:rPr>
            <w:rStyle w:val="afc"/>
            <w:noProof/>
            <w:lang w:eastAsia="zh-CN"/>
          </w:rPr>
          <w:t>4.8 20 Mbps</w:t>
        </w:r>
        <w:r w:rsidR="00D1698D" w:rsidRPr="0015733C">
          <w:rPr>
            <w:rStyle w:val="afc"/>
            <w:rFonts w:hint="eastAsia"/>
            <w:noProof/>
            <w:lang w:eastAsia="zh-CN"/>
          </w:rPr>
          <w:t>的切换延迟</w:t>
        </w:r>
        <w:r w:rsidR="00D1698D">
          <w:rPr>
            <w:noProof/>
            <w:webHidden/>
          </w:rPr>
          <w:tab/>
        </w:r>
        <w:r w:rsidR="00D1698D">
          <w:rPr>
            <w:noProof/>
            <w:webHidden/>
          </w:rPr>
          <w:fldChar w:fldCharType="begin"/>
        </w:r>
        <w:r w:rsidR="00D1698D">
          <w:rPr>
            <w:noProof/>
            <w:webHidden/>
          </w:rPr>
          <w:instrText xml:space="preserve"> PAGEREF _Toc517958634 \h </w:instrText>
        </w:r>
        <w:r w:rsidR="00D1698D">
          <w:rPr>
            <w:noProof/>
            <w:webHidden/>
          </w:rPr>
        </w:r>
        <w:r w:rsidR="00D1698D">
          <w:rPr>
            <w:noProof/>
            <w:webHidden/>
          </w:rPr>
          <w:fldChar w:fldCharType="separate"/>
        </w:r>
        <w:r w:rsidR="00D1698D">
          <w:rPr>
            <w:noProof/>
            <w:webHidden/>
          </w:rPr>
          <w:t>72</w:t>
        </w:r>
        <w:r w:rsidR="00D1698D">
          <w:rPr>
            <w:noProof/>
            <w:webHidden/>
          </w:rPr>
          <w:fldChar w:fldCharType="end"/>
        </w:r>
      </w:hyperlink>
    </w:p>
    <w:p w14:paraId="053F8344" w14:textId="77777777" w:rsidR="00D1698D" w:rsidRDefault="00A3404B">
      <w:pPr>
        <w:pStyle w:val="afff7"/>
        <w:tabs>
          <w:tab w:val="right" w:leader="dot" w:pos="9060"/>
        </w:tabs>
        <w:ind w:left="960" w:hanging="480"/>
        <w:rPr>
          <w:rFonts w:asciiTheme="minorHAnsi" w:eastAsiaTheme="minorEastAsia" w:hAnsiTheme="minorHAnsi" w:cstheme="minorBidi"/>
          <w:noProof/>
          <w:szCs w:val="24"/>
          <w:lang w:eastAsia="zh-CN" w:bidi="ar-SA"/>
        </w:rPr>
      </w:pPr>
      <w:hyperlink w:anchor="_Toc517958635" w:history="1">
        <w:r w:rsidR="00D1698D" w:rsidRPr="0015733C">
          <w:rPr>
            <w:rStyle w:val="afc"/>
            <w:rFonts w:hint="eastAsia"/>
            <w:noProof/>
            <w:lang w:eastAsia="zh-CN"/>
          </w:rPr>
          <w:t>图</w:t>
        </w:r>
        <w:r w:rsidR="00D1698D" w:rsidRPr="0015733C">
          <w:rPr>
            <w:rStyle w:val="afc"/>
            <w:noProof/>
            <w:lang w:eastAsia="zh-CN"/>
          </w:rPr>
          <w:t xml:space="preserve">4.9 </w:t>
        </w:r>
        <w:r w:rsidR="00D1698D" w:rsidRPr="0015733C">
          <w:rPr>
            <w:rStyle w:val="afc"/>
            <w:rFonts w:hint="eastAsia"/>
            <w:noProof/>
            <w:lang w:eastAsia="zh-CN"/>
          </w:rPr>
          <w:t>两个</w:t>
        </w:r>
        <w:r w:rsidR="00D1698D" w:rsidRPr="0015733C">
          <w:rPr>
            <w:rStyle w:val="afc"/>
            <w:noProof/>
            <w:lang w:eastAsia="zh-CN"/>
          </w:rPr>
          <w:t>Aps</w:t>
        </w:r>
        <w:r w:rsidR="00D1698D" w:rsidRPr="0015733C">
          <w:rPr>
            <w:rStyle w:val="afc"/>
            <w:rFonts w:hint="eastAsia"/>
            <w:noProof/>
            <w:lang w:eastAsia="zh-CN"/>
          </w:rPr>
          <w:t>的数据包切换丢失</w:t>
        </w:r>
        <w:r w:rsidR="00D1698D">
          <w:rPr>
            <w:noProof/>
            <w:webHidden/>
          </w:rPr>
          <w:tab/>
        </w:r>
        <w:r w:rsidR="00D1698D">
          <w:rPr>
            <w:noProof/>
            <w:webHidden/>
          </w:rPr>
          <w:fldChar w:fldCharType="begin"/>
        </w:r>
        <w:r w:rsidR="00D1698D">
          <w:rPr>
            <w:noProof/>
            <w:webHidden/>
          </w:rPr>
          <w:instrText xml:space="preserve"> PAGEREF _Toc517958635 \h </w:instrText>
        </w:r>
        <w:r w:rsidR="00D1698D">
          <w:rPr>
            <w:noProof/>
            <w:webHidden/>
          </w:rPr>
        </w:r>
        <w:r w:rsidR="00D1698D">
          <w:rPr>
            <w:noProof/>
            <w:webHidden/>
          </w:rPr>
          <w:fldChar w:fldCharType="separate"/>
        </w:r>
        <w:r w:rsidR="00D1698D">
          <w:rPr>
            <w:noProof/>
            <w:webHidden/>
          </w:rPr>
          <w:t>72</w:t>
        </w:r>
        <w:r w:rsidR="00D1698D">
          <w:rPr>
            <w:noProof/>
            <w:webHidden/>
          </w:rPr>
          <w:fldChar w:fldCharType="end"/>
        </w:r>
      </w:hyperlink>
    </w:p>
    <w:p w14:paraId="709B71A9" w14:textId="77777777" w:rsidR="00556519" w:rsidRDefault="00D1698D">
      <w:pPr>
        <w:pStyle w:val="afff7"/>
        <w:tabs>
          <w:tab w:val="right" w:leader="dot" w:pos="9060"/>
        </w:tabs>
        <w:ind w:left="960" w:hanging="480"/>
        <w:rPr>
          <w:rFonts w:asciiTheme="minorHAnsi" w:eastAsiaTheme="minorEastAsia" w:hAnsiTheme="minorHAnsi" w:cstheme="minorBidi"/>
          <w:noProof/>
          <w:szCs w:val="24"/>
          <w:lang w:eastAsia="zh-CN" w:bidi="ar-SA"/>
        </w:rPr>
      </w:pPr>
      <w:r>
        <w:fldChar w:fldCharType="end"/>
      </w:r>
      <w:r w:rsidR="00556519">
        <w:fldChar w:fldCharType="begin"/>
      </w:r>
      <w:r w:rsidR="00556519">
        <w:instrText xml:space="preserve"> TOC \h \z \c "</w:instrText>
      </w:r>
      <w:r w:rsidR="00556519">
        <w:instrText>图</w:instrText>
      </w:r>
      <w:r w:rsidR="00556519">
        <w:instrText xml:space="preserve">5." </w:instrText>
      </w:r>
      <w:r w:rsidR="00556519">
        <w:fldChar w:fldCharType="separate"/>
      </w:r>
      <w:hyperlink w:anchor="_Toc517958822" w:history="1">
        <w:r w:rsidR="00556519" w:rsidRPr="003D4866">
          <w:rPr>
            <w:rStyle w:val="afc"/>
            <w:rFonts w:hint="eastAsia"/>
            <w:noProof/>
          </w:rPr>
          <w:t>图</w:t>
        </w:r>
        <w:r w:rsidR="00556519" w:rsidRPr="003D4866">
          <w:rPr>
            <w:rStyle w:val="afc"/>
            <w:noProof/>
          </w:rPr>
          <w:t xml:space="preserve">5.1 </w:t>
        </w:r>
        <w:r w:rsidR="00556519" w:rsidRPr="003D4866">
          <w:rPr>
            <w:rStyle w:val="afc"/>
            <w:rFonts w:hint="eastAsia"/>
            <w:noProof/>
          </w:rPr>
          <w:t>流量种类图</w:t>
        </w:r>
        <w:r w:rsidR="00556519">
          <w:rPr>
            <w:noProof/>
            <w:webHidden/>
          </w:rPr>
          <w:tab/>
        </w:r>
        <w:r w:rsidR="00556519">
          <w:rPr>
            <w:noProof/>
            <w:webHidden/>
          </w:rPr>
          <w:fldChar w:fldCharType="begin"/>
        </w:r>
        <w:r w:rsidR="00556519">
          <w:rPr>
            <w:noProof/>
            <w:webHidden/>
          </w:rPr>
          <w:instrText xml:space="preserve"> PAGEREF _Toc517958822 \h </w:instrText>
        </w:r>
        <w:r w:rsidR="00556519">
          <w:rPr>
            <w:noProof/>
            <w:webHidden/>
          </w:rPr>
        </w:r>
        <w:r w:rsidR="00556519">
          <w:rPr>
            <w:noProof/>
            <w:webHidden/>
          </w:rPr>
          <w:fldChar w:fldCharType="separate"/>
        </w:r>
        <w:r w:rsidR="00556519">
          <w:rPr>
            <w:noProof/>
            <w:webHidden/>
          </w:rPr>
          <w:t>78</w:t>
        </w:r>
        <w:r w:rsidR="00556519">
          <w:rPr>
            <w:noProof/>
            <w:webHidden/>
          </w:rPr>
          <w:fldChar w:fldCharType="end"/>
        </w:r>
      </w:hyperlink>
    </w:p>
    <w:p w14:paraId="166455CF" w14:textId="77777777" w:rsidR="00556519" w:rsidRDefault="00A3404B">
      <w:pPr>
        <w:pStyle w:val="afff7"/>
        <w:tabs>
          <w:tab w:val="right" w:leader="dot" w:pos="9060"/>
        </w:tabs>
        <w:ind w:left="960" w:hanging="480"/>
        <w:rPr>
          <w:rFonts w:asciiTheme="minorHAnsi" w:eastAsiaTheme="minorEastAsia" w:hAnsiTheme="minorHAnsi" w:cstheme="minorBidi"/>
          <w:noProof/>
          <w:szCs w:val="24"/>
          <w:lang w:eastAsia="zh-CN" w:bidi="ar-SA"/>
        </w:rPr>
      </w:pPr>
      <w:hyperlink w:anchor="_Toc517958823" w:history="1">
        <w:r w:rsidR="00556519" w:rsidRPr="003D4866">
          <w:rPr>
            <w:rStyle w:val="afc"/>
            <w:rFonts w:hint="eastAsia"/>
            <w:noProof/>
            <w:lang w:eastAsia="zh-CN"/>
          </w:rPr>
          <w:t>图</w:t>
        </w:r>
        <w:r w:rsidR="00556519" w:rsidRPr="003D4866">
          <w:rPr>
            <w:rStyle w:val="afc"/>
            <w:noProof/>
            <w:lang w:eastAsia="zh-CN"/>
          </w:rPr>
          <w:t xml:space="preserve">5.2 </w:t>
        </w:r>
        <w:r w:rsidR="00556519" w:rsidRPr="003D4866">
          <w:rPr>
            <w:rStyle w:val="afc"/>
            <w:rFonts w:hint="eastAsia"/>
            <w:noProof/>
            <w:lang w:eastAsia="zh-CN"/>
          </w:rPr>
          <w:t>流程图</w:t>
        </w:r>
        <w:r w:rsidR="00556519">
          <w:rPr>
            <w:noProof/>
            <w:webHidden/>
          </w:rPr>
          <w:tab/>
        </w:r>
        <w:r w:rsidR="00556519">
          <w:rPr>
            <w:noProof/>
            <w:webHidden/>
          </w:rPr>
          <w:fldChar w:fldCharType="begin"/>
        </w:r>
        <w:r w:rsidR="00556519">
          <w:rPr>
            <w:noProof/>
            <w:webHidden/>
          </w:rPr>
          <w:instrText xml:space="preserve"> PAGEREF _Toc517958823 \h </w:instrText>
        </w:r>
        <w:r w:rsidR="00556519">
          <w:rPr>
            <w:noProof/>
            <w:webHidden/>
          </w:rPr>
        </w:r>
        <w:r w:rsidR="00556519">
          <w:rPr>
            <w:noProof/>
            <w:webHidden/>
          </w:rPr>
          <w:fldChar w:fldCharType="separate"/>
        </w:r>
        <w:r w:rsidR="00556519">
          <w:rPr>
            <w:noProof/>
            <w:webHidden/>
          </w:rPr>
          <w:t>81</w:t>
        </w:r>
        <w:r w:rsidR="00556519">
          <w:rPr>
            <w:noProof/>
            <w:webHidden/>
          </w:rPr>
          <w:fldChar w:fldCharType="end"/>
        </w:r>
      </w:hyperlink>
    </w:p>
    <w:p w14:paraId="223CB1F4" w14:textId="77777777" w:rsidR="00556519" w:rsidRDefault="00A3404B">
      <w:pPr>
        <w:pStyle w:val="afff7"/>
        <w:tabs>
          <w:tab w:val="right" w:leader="dot" w:pos="9060"/>
        </w:tabs>
        <w:ind w:left="960" w:hanging="480"/>
        <w:rPr>
          <w:rFonts w:asciiTheme="minorHAnsi" w:eastAsiaTheme="minorEastAsia" w:hAnsiTheme="minorHAnsi" w:cstheme="minorBidi"/>
          <w:noProof/>
          <w:szCs w:val="24"/>
          <w:lang w:eastAsia="zh-CN" w:bidi="ar-SA"/>
        </w:rPr>
      </w:pPr>
      <w:hyperlink w:anchor="_Toc517958824" w:history="1">
        <w:r w:rsidR="00556519" w:rsidRPr="003D4866">
          <w:rPr>
            <w:rStyle w:val="afc"/>
            <w:rFonts w:hint="eastAsia"/>
            <w:noProof/>
            <w:lang w:eastAsia="zh-CN"/>
          </w:rPr>
          <w:t>图</w:t>
        </w:r>
        <w:r w:rsidR="00556519" w:rsidRPr="003D4866">
          <w:rPr>
            <w:rStyle w:val="afc"/>
            <w:noProof/>
            <w:lang w:eastAsia="zh-CN"/>
          </w:rPr>
          <w:t xml:space="preserve">5.3 </w:t>
        </w:r>
        <w:r w:rsidR="00556519" w:rsidRPr="003D4866">
          <w:rPr>
            <w:rStyle w:val="afc"/>
            <w:rFonts w:hint="eastAsia"/>
            <w:noProof/>
            <w:lang w:eastAsia="zh-CN"/>
          </w:rPr>
          <w:t>算法竞争比</w:t>
        </w:r>
        <w:r w:rsidR="00556519">
          <w:rPr>
            <w:noProof/>
            <w:webHidden/>
          </w:rPr>
          <w:tab/>
        </w:r>
        <w:r w:rsidR="00556519">
          <w:rPr>
            <w:noProof/>
            <w:webHidden/>
          </w:rPr>
          <w:fldChar w:fldCharType="begin"/>
        </w:r>
        <w:r w:rsidR="00556519">
          <w:rPr>
            <w:noProof/>
            <w:webHidden/>
          </w:rPr>
          <w:instrText xml:space="preserve"> PAGEREF _Toc517958824 \h </w:instrText>
        </w:r>
        <w:r w:rsidR="00556519">
          <w:rPr>
            <w:noProof/>
            <w:webHidden/>
          </w:rPr>
        </w:r>
        <w:r w:rsidR="00556519">
          <w:rPr>
            <w:noProof/>
            <w:webHidden/>
          </w:rPr>
          <w:fldChar w:fldCharType="separate"/>
        </w:r>
        <w:r w:rsidR="00556519">
          <w:rPr>
            <w:noProof/>
            <w:webHidden/>
          </w:rPr>
          <w:t>82</w:t>
        </w:r>
        <w:r w:rsidR="00556519">
          <w:rPr>
            <w:noProof/>
            <w:webHidden/>
          </w:rPr>
          <w:fldChar w:fldCharType="end"/>
        </w:r>
      </w:hyperlink>
    </w:p>
    <w:p w14:paraId="0D83A99F" w14:textId="77777777" w:rsidR="00556519" w:rsidRDefault="00A3404B">
      <w:pPr>
        <w:pStyle w:val="afff7"/>
        <w:tabs>
          <w:tab w:val="right" w:leader="dot" w:pos="9060"/>
        </w:tabs>
        <w:ind w:left="960" w:hanging="480"/>
        <w:rPr>
          <w:rFonts w:asciiTheme="minorHAnsi" w:eastAsiaTheme="minorEastAsia" w:hAnsiTheme="minorHAnsi" w:cstheme="minorBidi"/>
          <w:noProof/>
          <w:szCs w:val="24"/>
          <w:lang w:eastAsia="zh-CN" w:bidi="ar-SA"/>
        </w:rPr>
      </w:pPr>
      <w:hyperlink w:anchor="_Toc517958825" w:history="1">
        <w:r w:rsidR="00556519" w:rsidRPr="003D4866">
          <w:rPr>
            <w:rStyle w:val="afc"/>
            <w:rFonts w:hint="eastAsia"/>
            <w:noProof/>
            <w:lang w:eastAsia="zh-CN"/>
          </w:rPr>
          <w:t>图</w:t>
        </w:r>
        <w:r w:rsidR="00556519" w:rsidRPr="003D4866">
          <w:rPr>
            <w:rStyle w:val="afc"/>
            <w:noProof/>
            <w:lang w:eastAsia="zh-CN"/>
          </w:rPr>
          <w:t xml:space="preserve">5.4 </w:t>
        </w:r>
        <w:r w:rsidR="00556519" w:rsidRPr="003D4866">
          <w:rPr>
            <w:rStyle w:val="afc"/>
            <w:rFonts w:hint="eastAsia"/>
            <w:noProof/>
            <w:lang w:eastAsia="zh-CN"/>
          </w:rPr>
          <w:t>流量图</w:t>
        </w:r>
        <w:r w:rsidR="00556519">
          <w:rPr>
            <w:noProof/>
            <w:webHidden/>
          </w:rPr>
          <w:tab/>
        </w:r>
        <w:r w:rsidR="00556519">
          <w:rPr>
            <w:noProof/>
            <w:webHidden/>
          </w:rPr>
          <w:fldChar w:fldCharType="begin"/>
        </w:r>
        <w:r w:rsidR="00556519">
          <w:rPr>
            <w:noProof/>
            <w:webHidden/>
          </w:rPr>
          <w:instrText xml:space="preserve"> PAGEREF _Toc517958825 \h </w:instrText>
        </w:r>
        <w:r w:rsidR="00556519">
          <w:rPr>
            <w:noProof/>
            <w:webHidden/>
          </w:rPr>
        </w:r>
        <w:r w:rsidR="00556519">
          <w:rPr>
            <w:noProof/>
            <w:webHidden/>
          </w:rPr>
          <w:fldChar w:fldCharType="separate"/>
        </w:r>
        <w:r w:rsidR="00556519">
          <w:rPr>
            <w:noProof/>
            <w:webHidden/>
          </w:rPr>
          <w:t>83</w:t>
        </w:r>
        <w:r w:rsidR="00556519">
          <w:rPr>
            <w:noProof/>
            <w:webHidden/>
          </w:rPr>
          <w:fldChar w:fldCharType="end"/>
        </w:r>
      </w:hyperlink>
    </w:p>
    <w:p w14:paraId="0F0EF349" w14:textId="77777777" w:rsidR="00556519" w:rsidRDefault="00A3404B">
      <w:pPr>
        <w:pStyle w:val="afff7"/>
        <w:tabs>
          <w:tab w:val="right" w:leader="dot" w:pos="9060"/>
        </w:tabs>
        <w:ind w:left="960" w:hanging="480"/>
        <w:rPr>
          <w:rFonts w:asciiTheme="minorHAnsi" w:eastAsiaTheme="minorEastAsia" w:hAnsiTheme="minorHAnsi" w:cstheme="minorBidi"/>
          <w:noProof/>
          <w:szCs w:val="24"/>
          <w:lang w:eastAsia="zh-CN" w:bidi="ar-SA"/>
        </w:rPr>
      </w:pPr>
      <w:hyperlink w:anchor="_Toc517958826" w:history="1">
        <w:r w:rsidR="00556519" w:rsidRPr="003D4866">
          <w:rPr>
            <w:rStyle w:val="afc"/>
            <w:rFonts w:hint="eastAsia"/>
            <w:noProof/>
            <w:lang w:eastAsia="zh-CN"/>
          </w:rPr>
          <w:t>图</w:t>
        </w:r>
        <w:r w:rsidR="00556519" w:rsidRPr="003D4866">
          <w:rPr>
            <w:rStyle w:val="afc"/>
            <w:noProof/>
            <w:lang w:eastAsia="zh-CN"/>
          </w:rPr>
          <w:t>5.5 AP</w:t>
        </w:r>
        <w:r w:rsidR="00556519" w:rsidRPr="003D4866">
          <w:rPr>
            <w:rStyle w:val="afc"/>
            <w:rFonts w:hint="eastAsia"/>
            <w:noProof/>
            <w:lang w:eastAsia="zh-CN"/>
          </w:rPr>
          <w:t>负载图</w:t>
        </w:r>
        <w:r w:rsidR="00556519">
          <w:rPr>
            <w:noProof/>
            <w:webHidden/>
          </w:rPr>
          <w:tab/>
        </w:r>
        <w:r w:rsidR="00556519">
          <w:rPr>
            <w:noProof/>
            <w:webHidden/>
          </w:rPr>
          <w:fldChar w:fldCharType="begin"/>
        </w:r>
        <w:r w:rsidR="00556519">
          <w:rPr>
            <w:noProof/>
            <w:webHidden/>
          </w:rPr>
          <w:instrText xml:space="preserve"> PAGEREF _Toc517958826 \h </w:instrText>
        </w:r>
        <w:r w:rsidR="00556519">
          <w:rPr>
            <w:noProof/>
            <w:webHidden/>
          </w:rPr>
        </w:r>
        <w:r w:rsidR="00556519">
          <w:rPr>
            <w:noProof/>
            <w:webHidden/>
          </w:rPr>
          <w:fldChar w:fldCharType="separate"/>
        </w:r>
        <w:r w:rsidR="00556519">
          <w:rPr>
            <w:noProof/>
            <w:webHidden/>
          </w:rPr>
          <w:t>83</w:t>
        </w:r>
        <w:r w:rsidR="00556519">
          <w:rPr>
            <w:noProof/>
            <w:webHidden/>
          </w:rPr>
          <w:fldChar w:fldCharType="end"/>
        </w:r>
      </w:hyperlink>
    </w:p>
    <w:p w14:paraId="4B97E5AD" w14:textId="77777777" w:rsidR="00556519" w:rsidRDefault="00A3404B">
      <w:pPr>
        <w:pStyle w:val="afff7"/>
        <w:tabs>
          <w:tab w:val="right" w:leader="dot" w:pos="9060"/>
        </w:tabs>
        <w:ind w:left="960" w:hanging="480"/>
        <w:rPr>
          <w:rFonts w:asciiTheme="minorHAnsi" w:eastAsiaTheme="minorEastAsia" w:hAnsiTheme="minorHAnsi" w:cstheme="minorBidi"/>
          <w:noProof/>
          <w:szCs w:val="24"/>
          <w:lang w:eastAsia="zh-CN" w:bidi="ar-SA"/>
        </w:rPr>
      </w:pPr>
      <w:hyperlink w:anchor="_Toc517958827" w:history="1">
        <w:r w:rsidR="00556519" w:rsidRPr="003D4866">
          <w:rPr>
            <w:rStyle w:val="afc"/>
            <w:rFonts w:hint="eastAsia"/>
            <w:noProof/>
            <w:lang w:eastAsia="zh-CN"/>
          </w:rPr>
          <w:t>图</w:t>
        </w:r>
        <w:r w:rsidR="00556519" w:rsidRPr="003D4866">
          <w:rPr>
            <w:rStyle w:val="afc"/>
            <w:noProof/>
            <w:lang w:eastAsia="zh-CN"/>
          </w:rPr>
          <w:t xml:space="preserve">5.6 </w:t>
        </w:r>
        <w:r w:rsidR="00556519" w:rsidRPr="003D4866">
          <w:rPr>
            <w:rStyle w:val="afc"/>
            <w:rFonts w:hint="eastAsia"/>
            <w:noProof/>
            <w:lang w:eastAsia="zh-CN"/>
          </w:rPr>
          <w:t>流量图</w:t>
        </w:r>
        <w:r w:rsidR="00556519">
          <w:rPr>
            <w:noProof/>
            <w:webHidden/>
          </w:rPr>
          <w:tab/>
        </w:r>
        <w:r w:rsidR="00556519">
          <w:rPr>
            <w:noProof/>
            <w:webHidden/>
          </w:rPr>
          <w:fldChar w:fldCharType="begin"/>
        </w:r>
        <w:r w:rsidR="00556519">
          <w:rPr>
            <w:noProof/>
            <w:webHidden/>
          </w:rPr>
          <w:instrText xml:space="preserve"> PAGEREF _Toc517958827 \h </w:instrText>
        </w:r>
        <w:r w:rsidR="00556519">
          <w:rPr>
            <w:noProof/>
            <w:webHidden/>
          </w:rPr>
        </w:r>
        <w:r w:rsidR="00556519">
          <w:rPr>
            <w:noProof/>
            <w:webHidden/>
          </w:rPr>
          <w:fldChar w:fldCharType="separate"/>
        </w:r>
        <w:r w:rsidR="00556519">
          <w:rPr>
            <w:noProof/>
            <w:webHidden/>
          </w:rPr>
          <w:t>84</w:t>
        </w:r>
        <w:r w:rsidR="00556519">
          <w:rPr>
            <w:noProof/>
            <w:webHidden/>
          </w:rPr>
          <w:fldChar w:fldCharType="end"/>
        </w:r>
      </w:hyperlink>
    </w:p>
    <w:p w14:paraId="1D52F37E" w14:textId="77777777" w:rsidR="00556519" w:rsidRDefault="00A3404B">
      <w:pPr>
        <w:pStyle w:val="afff7"/>
        <w:tabs>
          <w:tab w:val="right" w:leader="dot" w:pos="9060"/>
        </w:tabs>
        <w:ind w:left="960" w:hanging="480"/>
        <w:rPr>
          <w:rFonts w:asciiTheme="minorHAnsi" w:eastAsiaTheme="minorEastAsia" w:hAnsiTheme="minorHAnsi" w:cstheme="minorBidi"/>
          <w:noProof/>
          <w:szCs w:val="24"/>
          <w:lang w:eastAsia="zh-CN" w:bidi="ar-SA"/>
        </w:rPr>
      </w:pPr>
      <w:hyperlink w:anchor="_Toc517958828" w:history="1">
        <w:r w:rsidR="00556519" w:rsidRPr="003D4866">
          <w:rPr>
            <w:rStyle w:val="afc"/>
            <w:rFonts w:hint="eastAsia"/>
            <w:noProof/>
            <w:lang w:eastAsia="zh-CN"/>
          </w:rPr>
          <w:t>图</w:t>
        </w:r>
        <w:r w:rsidR="00556519" w:rsidRPr="003D4866">
          <w:rPr>
            <w:rStyle w:val="afc"/>
            <w:noProof/>
            <w:lang w:eastAsia="zh-CN"/>
          </w:rPr>
          <w:t>5.7 AP</w:t>
        </w:r>
        <w:r w:rsidR="00556519" w:rsidRPr="003D4866">
          <w:rPr>
            <w:rStyle w:val="afc"/>
            <w:rFonts w:hint="eastAsia"/>
            <w:noProof/>
            <w:lang w:eastAsia="zh-CN"/>
          </w:rPr>
          <w:t>负载图</w:t>
        </w:r>
        <w:r w:rsidR="00556519">
          <w:rPr>
            <w:noProof/>
            <w:webHidden/>
          </w:rPr>
          <w:tab/>
        </w:r>
        <w:r w:rsidR="00556519">
          <w:rPr>
            <w:noProof/>
            <w:webHidden/>
          </w:rPr>
          <w:fldChar w:fldCharType="begin"/>
        </w:r>
        <w:r w:rsidR="00556519">
          <w:rPr>
            <w:noProof/>
            <w:webHidden/>
          </w:rPr>
          <w:instrText xml:space="preserve"> PAGEREF _Toc517958828 \h </w:instrText>
        </w:r>
        <w:r w:rsidR="00556519">
          <w:rPr>
            <w:noProof/>
            <w:webHidden/>
          </w:rPr>
        </w:r>
        <w:r w:rsidR="00556519">
          <w:rPr>
            <w:noProof/>
            <w:webHidden/>
          </w:rPr>
          <w:fldChar w:fldCharType="separate"/>
        </w:r>
        <w:r w:rsidR="00556519">
          <w:rPr>
            <w:noProof/>
            <w:webHidden/>
          </w:rPr>
          <w:t>85</w:t>
        </w:r>
        <w:r w:rsidR="00556519">
          <w:rPr>
            <w:noProof/>
            <w:webHidden/>
          </w:rPr>
          <w:fldChar w:fldCharType="end"/>
        </w:r>
      </w:hyperlink>
    </w:p>
    <w:p w14:paraId="1253F3DB" w14:textId="77777777" w:rsidR="001021A9" w:rsidRDefault="00556519" w:rsidP="00710717">
      <w:pPr>
        <w:pStyle w:val="afff7"/>
        <w:tabs>
          <w:tab w:val="right" w:leader="dot" w:pos="9060"/>
        </w:tabs>
        <w:ind w:left="960" w:hanging="480"/>
        <w:rPr>
          <w:rFonts w:ascii="宋体" w:hAnsi="宋体"/>
          <w:lang w:eastAsia="zh-CN"/>
        </w:rPr>
      </w:pPr>
      <w:r>
        <w:fldChar w:fldCharType="end"/>
      </w:r>
    </w:p>
    <w:p w14:paraId="39BECC2F" w14:textId="77777777" w:rsidR="002260AC" w:rsidRDefault="002260AC" w:rsidP="001021A9">
      <w:pPr>
        <w:pStyle w:val="afff7"/>
        <w:ind w:left="960" w:hanging="480"/>
        <w:rPr>
          <w:rFonts w:ascii="宋体" w:hAnsi="宋体"/>
          <w:lang w:eastAsia="zh-CN"/>
        </w:rPr>
      </w:pPr>
    </w:p>
    <w:p w14:paraId="67AC06AE" w14:textId="77777777" w:rsidR="00556519" w:rsidRDefault="00556519" w:rsidP="00710717">
      <w:pPr>
        <w:rPr>
          <w:lang w:eastAsia="zh-CN"/>
        </w:rPr>
      </w:pPr>
    </w:p>
    <w:p w14:paraId="4D8938B9" w14:textId="77777777" w:rsidR="00556519" w:rsidRDefault="00556519" w:rsidP="00710717">
      <w:pPr>
        <w:rPr>
          <w:lang w:eastAsia="zh-CN"/>
        </w:rPr>
      </w:pPr>
    </w:p>
    <w:p w14:paraId="2451E02F" w14:textId="77777777" w:rsidR="00556519" w:rsidRDefault="00556519" w:rsidP="00710717">
      <w:pPr>
        <w:rPr>
          <w:lang w:eastAsia="zh-CN"/>
        </w:rPr>
      </w:pPr>
    </w:p>
    <w:p w14:paraId="74122FC8" w14:textId="77777777" w:rsidR="00556519" w:rsidRDefault="00556519" w:rsidP="00710717">
      <w:pPr>
        <w:rPr>
          <w:lang w:eastAsia="zh-CN"/>
        </w:rPr>
      </w:pPr>
    </w:p>
    <w:p w14:paraId="78BFFB25" w14:textId="77777777" w:rsidR="00556519" w:rsidRDefault="00556519" w:rsidP="00710717">
      <w:pPr>
        <w:rPr>
          <w:lang w:eastAsia="zh-CN"/>
        </w:rPr>
      </w:pPr>
    </w:p>
    <w:p w14:paraId="7812C56E" w14:textId="77777777" w:rsidR="00556519" w:rsidRDefault="00556519" w:rsidP="00710717">
      <w:pPr>
        <w:rPr>
          <w:lang w:eastAsia="zh-CN"/>
        </w:rPr>
      </w:pPr>
    </w:p>
    <w:p w14:paraId="032D0B12" w14:textId="77777777" w:rsidR="00556519" w:rsidRDefault="00556519" w:rsidP="00710717">
      <w:pPr>
        <w:rPr>
          <w:lang w:eastAsia="zh-CN"/>
        </w:rPr>
      </w:pPr>
    </w:p>
    <w:p w14:paraId="720E599F" w14:textId="77777777" w:rsidR="00556519" w:rsidRDefault="00556519" w:rsidP="00710717">
      <w:pPr>
        <w:rPr>
          <w:lang w:eastAsia="zh-CN"/>
        </w:rPr>
      </w:pPr>
    </w:p>
    <w:p w14:paraId="2B912FC9" w14:textId="77777777" w:rsidR="00556519" w:rsidRDefault="00556519" w:rsidP="00710717">
      <w:pPr>
        <w:rPr>
          <w:lang w:eastAsia="zh-CN"/>
        </w:rPr>
      </w:pPr>
    </w:p>
    <w:p w14:paraId="7BE308B5" w14:textId="77777777" w:rsidR="00556519" w:rsidRDefault="00556519" w:rsidP="00710717">
      <w:pPr>
        <w:rPr>
          <w:lang w:eastAsia="zh-CN"/>
        </w:rPr>
      </w:pPr>
    </w:p>
    <w:p w14:paraId="4FD20E06" w14:textId="77777777" w:rsidR="00556519" w:rsidRDefault="00556519" w:rsidP="00710717">
      <w:pPr>
        <w:rPr>
          <w:lang w:eastAsia="zh-CN"/>
        </w:rPr>
      </w:pPr>
    </w:p>
    <w:p w14:paraId="4870E933" w14:textId="77777777" w:rsidR="00556519" w:rsidRDefault="00556519" w:rsidP="00710717">
      <w:pPr>
        <w:rPr>
          <w:lang w:eastAsia="zh-CN"/>
        </w:rPr>
      </w:pPr>
    </w:p>
    <w:p w14:paraId="2EAF2E62" w14:textId="77777777" w:rsidR="00556519" w:rsidRDefault="00556519" w:rsidP="00710717">
      <w:pPr>
        <w:rPr>
          <w:lang w:eastAsia="zh-CN"/>
        </w:rPr>
      </w:pPr>
    </w:p>
    <w:p w14:paraId="11932BD0" w14:textId="77777777" w:rsidR="00556519" w:rsidRDefault="00556519" w:rsidP="00710717">
      <w:pPr>
        <w:rPr>
          <w:lang w:eastAsia="zh-CN"/>
        </w:rPr>
      </w:pPr>
    </w:p>
    <w:p w14:paraId="5604859B" w14:textId="77777777" w:rsidR="00556519" w:rsidRDefault="00556519" w:rsidP="00710717">
      <w:pPr>
        <w:rPr>
          <w:lang w:eastAsia="zh-CN"/>
        </w:rPr>
      </w:pPr>
    </w:p>
    <w:p w14:paraId="06866A3F" w14:textId="77777777" w:rsidR="00556519" w:rsidRDefault="00556519" w:rsidP="00710717">
      <w:pPr>
        <w:rPr>
          <w:lang w:eastAsia="zh-CN"/>
        </w:rPr>
      </w:pPr>
    </w:p>
    <w:p w14:paraId="6DA6ABAE" w14:textId="77777777" w:rsidR="00556519" w:rsidRDefault="00556519" w:rsidP="00710717">
      <w:pPr>
        <w:rPr>
          <w:lang w:eastAsia="zh-CN"/>
        </w:rPr>
      </w:pPr>
    </w:p>
    <w:p w14:paraId="2E152647" w14:textId="77777777" w:rsidR="00556519" w:rsidRDefault="00556519" w:rsidP="00710717">
      <w:pPr>
        <w:rPr>
          <w:lang w:eastAsia="zh-CN"/>
        </w:rPr>
      </w:pPr>
    </w:p>
    <w:p w14:paraId="7C6A3334" w14:textId="77777777" w:rsidR="00556519" w:rsidRDefault="00556519" w:rsidP="00710717">
      <w:pPr>
        <w:rPr>
          <w:lang w:eastAsia="zh-CN"/>
        </w:rPr>
      </w:pPr>
    </w:p>
    <w:p w14:paraId="113B41B0" w14:textId="77777777" w:rsidR="00556519" w:rsidRPr="00710717" w:rsidRDefault="00556519" w:rsidP="00710717">
      <w:pPr>
        <w:rPr>
          <w:lang w:eastAsia="zh-CN"/>
        </w:rPr>
      </w:pPr>
    </w:p>
    <w:p w14:paraId="2953B0B7" w14:textId="77777777" w:rsidR="00846CBA" w:rsidRDefault="00846CBA" w:rsidP="001D0743">
      <w:pPr>
        <w:pStyle w:val="afff7"/>
        <w:ind w:left="960" w:hanging="480"/>
      </w:pPr>
    </w:p>
    <w:p w14:paraId="0AAF23AA" w14:textId="77777777" w:rsidR="00846CBA" w:rsidRDefault="00846CBA" w:rsidP="001D0743">
      <w:pPr>
        <w:pStyle w:val="aff9"/>
      </w:pPr>
      <w:bookmarkStart w:id="43" w:name="_Toc386527027"/>
      <w:bookmarkStart w:id="44" w:name="_Toc386532785"/>
      <w:bookmarkStart w:id="45" w:name="_Toc387134268"/>
      <w:bookmarkStart w:id="46" w:name="_Toc387134346"/>
      <w:bookmarkStart w:id="47" w:name="_Toc387136565"/>
      <w:bookmarkStart w:id="48" w:name="_Toc517963779"/>
      <w:bookmarkStart w:id="49" w:name="_Toc518474514"/>
      <w:r>
        <w:rPr>
          <w:rFonts w:hint="eastAsia"/>
        </w:rPr>
        <w:lastRenderedPageBreak/>
        <w:t>表目录</w:t>
      </w:r>
      <w:bookmarkEnd w:id="43"/>
      <w:bookmarkEnd w:id="44"/>
      <w:bookmarkEnd w:id="45"/>
      <w:bookmarkEnd w:id="46"/>
      <w:bookmarkEnd w:id="47"/>
      <w:bookmarkEnd w:id="48"/>
      <w:bookmarkEnd w:id="49"/>
    </w:p>
    <w:p w14:paraId="7BF7F9A9" w14:textId="77777777" w:rsidR="00B7768A" w:rsidRDefault="00B7768A">
      <w:pPr>
        <w:pStyle w:val="afff7"/>
        <w:tabs>
          <w:tab w:val="right" w:leader="dot" w:pos="9060"/>
        </w:tabs>
        <w:ind w:left="960" w:hanging="480"/>
        <w:rPr>
          <w:rFonts w:asciiTheme="minorHAnsi" w:eastAsiaTheme="minorEastAsia" w:hAnsiTheme="minorHAnsi" w:cstheme="minorBidi"/>
          <w:noProof/>
          <w:szCs w:val="24"/>
          <w:lang w:eastAsia="zh-CN" w:bidi="ar-SA"/>
        </w:rPr>
      </w:pPr>
      <w:r>
        <w:rPr>
          <w:lang w:eastAsia="zh-CN"/>
        </w:rPr>
        <w:fldChar w:fldCharType="begin"/>
      </w:r>
      <w:r>
        <w:rPr>
          <w:lang w:eastAsia="zh-CN"/>
        </w:rPr>
        <w:instrText xml:space="preserve"> TOC \h \z \c "</w:instrText>
      </w:r>
      <w:r>
        <w:rPr>
          <w:lang w:eastAsia="zh-CN"/>
        </w:rPr>
        <w:instrText>表</w:instrText>
      </w:r>
      <w:r>
        <w:rPr>
          <w:lang w:eastAsia="zh-CN"/>
        </w:rPr>
        <w:instrText xml:space="preserve">1." </w:instrText>
      </w:r>
      <w:r>
        <w:rPr>
          <w:lang w:eastAsia="zh-CN"/>
        </w:rPr>
        <w:fldChar w:fldCharType="separate"/>
      </w:r>
      <w:hyperlink w:anchor="_Toc517961287" w:history="1">
        <w:r w:rsidRPr="00C16A21">
          <w:rPr>
            <w:rStyle w:val="afc"/>
            <w:rFonts w:hint="eastAsia"/>
            <w:noProof/>
            <w:lang w:eastAsia="zh-CN"/>
          </w:rPr>
          <w:t>表</w:t>
        </w:r>
        <w:r w:rsidRPr="00C16A21">
          <w:rPr>
            <w:rStyle w:val="afc"/>
            <w:noProof/>
            <w:lang w:eastAsia="zh-CN"/>
          </w:rPr>
          <w:t xml:space="preserve"> 1.1  </w:t>
        </w:r>
        <w:r w:rsidRPr="00C16A21">
          <w:rPr>
            <w:rStyle w:val="afc"/>
            <w:rFonts w:hint="eastAsia"/>
            <w:noProof/>
            <w:lang w:eastAsia="zh-CN"/>
          </w:rPr>
          <w:t>当前的软件切换实现符合</w:t>
        </w:r>
        <w:r w:rsidRPr="00C16A21">
          <w:rPr>
            <w:rStyle w:val="afc"/>
            <w:noProof/>
            <w:lang w:eastAsia="zh-CN"/>
          </w:rPr>
          <w:t>OpenFlow</w:t>
        </w:r>
        <w:r w:rsidRPr="00C16A21">
          <w:rPr>
            <w:rStyle w:val="afc"/>
            <w:rFonts w:hint="eastAsia"/>
            <w:noProof/>
            <w:lang w:eastAsia="zh-CN"/>
          </w:rPr>
          <w:t>标准</w:t>
        </w:r>
        <w:r>
          <w:rPr>
            <w:noProof/>
            <w:webHidden/>
          </w:rPr>
          <w:tab/>
        </w:r>
        <w:r>
          <w:rPr>
            <w:noProof/>
            <w:webHidden/>
          </w:rPr>
          <w:fldChar w:fldCharType="begin"/>
        </w:r>
        <w:r>
          <w:rPr>
            <w:noProof/>
            <w:webHidden/>
          </w:rPr>
          <w:instrText xml:space="preserve"> PAGEREF _Toc517961287 \h </w:instrText>
        </w:r>
        <w:r>
          <w:rPr>
            <w:noProof/>
            <w:webHidden/>
          </w:rPr>
        </w:r>
        <w:r>
          <w:rPr>
            <w:noProof/>
            <w:webHidden/>
          </w:rPr>
          <w:fldChar w:fldCharType="separate"/>
        </w:r>
        <w:r>
          <w:rPr>
            <w:noProof/>
            <w:webHidden/>
          </w:rPr>
          <w:t>15</w:t>
        </w:r>
        <w:r>
          <w:rPr>
            <w:noProof/>
            <w:webHidden/>
          </w:rPr>
          <w:fldChar w:fldCharType="end"/>
        </w:r>
      </w:hyperlink>
    </w:p>
    <w:p w14:paraId="7331BE7B" w14:textId="77777777" w:rsidR="00B7768A" w:rsidRDefault="00A3404B">
      <w:pPr>
        <w:pStyle w:val="afff7"/>
        <w:tabs>
          <w:tab w:val="right" w:leader="dot" w:pos="9060"/>
        </w:tabs>
        <w:ind w:left="960" w:hanging="480"/>
        <w:rPr>
          <w:rFonts w:asciiTheme="minorHAnsi" w:eastAsiaTheme="minorEastAsia" w:hAnsiTheme="minorHAnsi" w:cstheme="minorBidi"/>
          <w:noProof/>
          <w:szCs w:val="24"/>
          <w:lang w:eastAsia="zh-CN" w:bidi="ar-SA"/>
        </w:rPr>
      </w:pPr>
      <w:hyperlink w:anchor="_Toc517961288" w:history="1">
        <w:r w:rsidR="00B7768A" w:rsidRPr="00C16A21">
          <w:rPr>
            <w:rStyle w:val="afc"/>
            <w:rFonts w:hint="eastAsia"/>
            <w:noProof/>
          </w:rPr>
          <w:t>表</w:t>
        </w:r>
        <w:r w:rsidR="00B7768A" w:rsidRPr="00C16A21">
          <w:rPr>
            <w:rStyle w:val="afc"/>
            <w:noProof/>
          </w:rPr>
          <w:t xml:space="preserve"> 1.2  </w:t>
        </w:r>
        <w:r w:rsidR="00B7768A" w:rsidRPr="00C16A21">
          <w:rPr>
            <w:rStyle w:val="afc"/>
            <w:rFonts w:hint="eastAsia"/>
            <w:noProof/>
          </w:rPr>
          <w:t>符合</w:t>
        </w:r>
        <w:r w:rsidR="00B7768A" w:rsidRPr="00C16A21">
          <w:rPr>
            <w:rStyle w:val="afc"/>
            <w:noProof/>
          </w:rPr>
          <w:t>OpenFlow</w:t>
        </w:r>
        <w:r w:rsidR="00B7768A" w:rsidRPr="00C16A21">
          <w:rPr>
            <w:rStyle w:val="afc"/>
            <w:rFonts w:hint="eastAsia"/>
            <w:noProof/>
          </w:rPr>
          <w:t>标准的转换商品表</w:t>
        </w:r>
        <w:r w:rsidR="00B7768A">
          <w:rPr>
            <w:noProof/>
            <w:webHidden/>
          </w:rPr>
          <w:tab/>
        </w:r>
        <w:r w:rsidR="00B7768A">
          <w:rPr>
            <w:noProof/>
            <w:webHidden/>
          </w:rPr>
          <w:fldChar w:fldCharType="begin"/>
        </w:r>
        <w:r w:rsidR="00B7768A">
          <w:rPr>
            <w:noProof/>
            <w:webHidden/>
          </w:rPr>
          <w:instrText xml:space="preserve"> PAGEREF _Toc517961288 \h </w:instrText>
        </w:r>
        <w:r w:rsidR="00B7768A">
          <w:rPr>
            <w:noProof/>
            <w:webHidden/>
          </w:rPr>
        </w:r>
        <w:r w:rsidR="00B7768A">
          <w:rPr>
            <w:noProof/>
            <w:webHidden/>
          </w:rPr>
          <w:fldChar w:fldCharType="separate"/>
        </w:r>
        <w:r w:rsidR="00B7768A">
          <w:rPr>
            <w:noProof/>
            <w:webHidden/>
          </w:rPr>
          <w:t>15</w:t>
        </w:r>
        <w:r w:rsidR="00B7768A">
          <w:rPr>
            <w:noProof/>
            <w:webHidden/>
          </w:rPr>
          <w:fldChar w:fldCharType="end"/>
        </w:r>
      </w:hyperlink>
    </w:p>
    <w:p w14:paraId="566558B6" w14:textId="77777777" w:rsidR="00B7768A" w:rsidRDefault="00A3404B">
      <w:pPr>
        <w:pStyle w:val="afff7"/>
        <w:tabs>
          <w:tab w:val="right" w:leader="dot" w:pos="9060"/>
        </w:tabs>
        <w:ind w:left="960" w:hanging="480"/>
        <w:rPr>
          <w:rFonts w:asciiTheme="minorHAnsi" w:eastAsiaTheme="minorEastAsia" w:hAnsiTheme="minorHAnsi" w:cstheme="minorBidi"/>
          <w:noProof/>
          <w:szCs w:val="24"/>
          <w:lang w:eastAsia="zh-CN" w:bidi="ar-SA"/>
        </w:rPr>
      </w:pPr>
      <w:hyperlink w:anchor="_Toc517961289" w:history="1">
        <w:r w:rsidR="00B7768A" w:rsidRPr="00C16A21">
          <w:rPr>
            <w:rStyle w:val="afc"/>
            <w:rFonts w:hint="eastAsia"/>
            <w:noProof/>
          </w:rPr>
          <w:t>表</w:t>
        </w:r>
        <w:r w:rsidR="00B7768A" w:rsidRPr="00C16A21">
          <w:rPr>
            <w:rStyle w:val="afc"/>
            <w:noProof/>
          </w:rPr>
          <w:t xml:space="preserve"> 1.3  </w:t>
        </w:r>
        <w:r w:rsidR="00B7768A" w:rsidRPr="00C16A21">
          <w:rPr>
            <w:rStyle w:val="afc"/>
            <w:rFonts w:hint="eastAsia"/>
            <w:noProof/>
          </w:rPr>
          <w:t>当前的控制器实现符合</w:t>
        </w:r>
        <w:r w:rsidR="00B7768A" w:rsidRPr="00C16A21">
          <w:rPr>
            <w:rStyle w:val="afc"/>
            <w:noProof/>
          </w:rPr>
          <w:t>OpenFlow</w:t>
        </w:r>
        <w:r w:rsidR="00B7768A" w:rsidRPr="00C16A21">
          <w:rPr>
            <w:rStyle w:val="afc"/>
            <w:rFonts w:hint="eastAsia"/>
            <w:noProof/>
          </w:rPr>
          <w:t>标准</w:t>
        </w:r>
        <w:r w:rsidR="00B7768A">
          <w:rPr>
            <w:noProof/>
            <w:webHidden/>
          </w:rPr>
          <w:tab/>
        </w:r>
        <w:r w:rsidR="00B7768A">
          <w:rPr>
            <w:noProof/>
            <w:webHidden/>
          </w:rPr>
          <w:fldChar w:fldCharType="begin"/>
        </w:r>
        <w:r w:rsidR="00B7768A">
          <w:rPr>
            <w:noProof/>
            <w:webHidden/>
          </w:rPr>
          <w:instrText xml:space="preserve"> PAGEREF _Toc517961289 \h </w:instrText>
        </w:r>
        <w:r w:rsidR="00B7768A">
          <w:rPr>
            <w:noProof/>
            <w:webHidden/>
          </w:rPr>
        </w:r>
        <w:r w:rsidR="00B7768A">
          <w:rPr>
            <w:noProof/>
            <w:webHidden/>
          </w:rPr>
          <w:fldChar w:fldCharType="separate"/>
        </w:r>
        <w:r w:rsidR="00B7768A">
          <w:rPr>
            <w:noProof/>
            <w:webHidden/>
          </w:rPr>
          <w:t>16</w:t>
        </w:r>
        <w:r w:rsidR="00B7768A">
          <w:rPr>
            <w:noProof/>
            <w:webHidden/>
          </w:rPr>
          <w:fldChar w:fldCharType="end"/>
        </w:r>
      </w:hyperlink>
    </w:p>
    <w:p w14:paraId="09092AD8" w14:textId="77777777" w:rsidR="00B7768A" w:rsidRDefault="00B7768A">
      <w:pPr>
        <w:pStyle w:val="afff7"/>
        <w:tabs>
          <w:tab w:val="right" w:leader="dot" w:pos="9060"/>
        </w:tabs>
        <w:ind w:left="960" w:hanging="480"/>
        <w:rPr>
          <w:rFonts w:asciiTheme="minorHAnsi" w:eastAsiaTheme="minorEastAsia" w:hAnsiTheme="minorHAnsi" w:cstheme="minorBidi"/>
          <w:noProof/>
          <w:szCs w:val="24"/>
          <w:lang w:eastAsia="zh-CN" w:bidi="ar-SA"/>
        </w:rPr>
      </w:pPr>
      <w:r>
        <w:rPr>
          <w:lang w:eastAsia="zh-CN"/>
        </w:rPr>
        <w:fldChar w:fldCharType="end"/>
      </w:r>
      <w:r>
        <w:rPr>
          <w:lang w:eastAsia="zh-CN"/>
        </w:rPr>
        <w:fldChar w:fldCharType="begin"/>
      </w:r>
      <w:r>
        <w:rPr>
          <w:lang w:eastAsia="zh-CN"/>
        </w:rPr>
        <w:instrText xml:space="preserve"> TOC \h \z \c "</w:instrText>
      </w:r>
      <w:r>
        <w:rPr>
          <w:lang w:eastAsia="zh-CN"/>
        </w:rPr>
        <w:instrText>表</w:instrText>
      </w:r>
      <w:r>
        <w:rPr>
          <w:lang w:eastAsia="zh-CN"/>
        </w:rPr>
        <w:instrText xml:space="preserve">2." </w:instrText>
      </w:r>
      <w:r>
        <w:rPr>
          <w:lang w:eastAsia="zh-CN"/>
        </w:rPr>
        <w:fldChar w:fldCharType="separate"/>
      </w:r>
      <w:hyperlink w:anchor="_Toc517961370" w:history="1">
        <w:r w:rsidRPr="00F15D4D">
          <w:rPr>
            <w:rStyle w:val="afc"/>
            <w:rFonts w:hint="eastAsia"/>
            <w:noProof/>
          </w:rPr>
          <w:t>表</w:t>
        </w:r>
        <w:r w:rsidRPr="00F15D4D">
          <w:rPr>
            <w:rStyle w:val="afc"/>
            <w:noProof/>
          </w:rPr>
          <w:t xml:space="preserve"> 2.1  </w:t>
        </w:r>
        <w:r w:rsidRPr="00F15D4D">
          <w:rPr>
            <w:rStyle w:val="afc"/>
            <w:rFonts w:hint="eastAsia"/>
            <w:noProof/>
          </w:rPr>
          <w:t>符号说明</w:t>
        </w:r>
        <w:r>
          <w:rPr>
            <w:noProof/>
            <w:webHidden/>
          </w:rPr>
          <w:tab/>
        </w:r>
        <w:r>
          <w:rPr>
            <w:noProof/>
            <w:webHidden/>
          </w:rPr>
          <w:fldChar w:fldCharType="begin"/>
        </w:r>
        <w:r>
          <w:rPr>
            <w:noProof/>
            <w:webHidden/>
          </w:rPr>
          <w:instrText xml:space="preserve"> PAGEREF _Toc517961370 \h </w:instrText>
        </w:r>
        <w:r>
          <w:rPr>
            <w:noProof/>
            <w:webHidden/>
          </w:rPr>
        </w:r>
        <w:r>
          <w:rPr>
            <w:noProof/>
            <w:webHidden/>
          </w:rPr>
          <w:fldChar w:fldCharType="separate"/>
        </w:r>
        <w:r>
          <w:rPr>
            <w:noProof/>
            <w:webHidden/>
          </w:rPr>
          <w:t>29</w:t>
        </w:r>
        <w:r>
          <w:rPr>
            <w:noProof/>
            <w:webHidden/>
          </w:rPr>
          <w:fldChar w:fldCharType="end"/>
        </w:r>
      </w:hyperlink>
    </w:p>
    <w:p w14:paraId="3FBD4316" w14:textId="77777777" w:rsidR="00B7768A" w:rsidRDefault="00A3404B">
      <w:pPr>
        <w:pStyle w:val="afff7"/>
        <w:tabs>
          <w:tab w:val="right" w:leader="dot" w:pos="9060"/>
        </w:tabs>
        <w:ind w:left="960" w:hanging="480"/>
        <w:rPr>
          <w:rFonts w:asciiTheme="minorHAnsi" w:eastAsiaTheme="minorEastAsia" w:hAnsiTheme="minorHAnsi" w:cstheme="minorBidi"/>
          <w:noProof/>
          <w:szCs w:val="24"/>
          <w:lang w:eastAsia="zh-CN" w:bidi="ar-SA"/>
        </w:rPr>
      </w:pPr>
      <w:hyperlink w:anchor="_Toc517961371" w:history="1">
        <w:r w:rsidR="00B7768A" w:rsidRPr="00F15D4D">
          <w:rPr>
            <w:rStyle w:val="afc"/>
            <w:rFonts w:hint="eastAsia"/>
            <w:noProof/>
          </w:rPr>
          <w:t>表</w:t>
        </w:r>
        <w:r w:rsidR="00B7768A" w:rsidRPr="00F15D4D">
          <w:rPr>
            <w:rStyle w:val="afc"/>
            <w:noProof/>
          </w:rPr>
          <w:t xml:space="preserve"> 2.2  </w:t>
        </w:r>
        <w:r w:rsidR="00B7768A" w:rsidRPr="00F15D4D">
          <w:rPr>
            <w:rStyle w:val="afc"/>
            <w:rFonts w:hint="eastAsia"/>
            <w:noProof/>
          </w:rPr>
          <w:t>算法</w:t>
        </w:r>
        <w:r w:rsidR="00B7768A">
          <w:rPr>
            <w:noProof/>
            <w:webHidden/>
          </w:rPr>
          <w:tab/>
        </w:r>
        <w:r w:rsidR="00B7768A">
          <w:rPr>
            <w:noProof/>
            <w:webHidden/>
          </w:rPr>
          <w:fldChar w:fldCharType="begin"/>
        </w:r>
        <w:r w:rsidR="00B7768A">
          <w:rPr>
            <w:noProof/>
            <w:webHidden/>
          </w:rPr>
          <w:instrText xml:space="preserve"> PAGEREF _Toc517961371 \h </w:instrText>
        </w:r>
        <w:r w:rsidR="00B7768A">
          <w:rPr>
            <w:noProof/>
            <w:webHidden/>
          </w:rPr>
        </w:r>
        <w:r w:rsidR="00B7768A">
          <w:rPr>
            <w:noProof/>
            <w:webHidden/>
          </w:rPr>
          <w:fldChar w:fldCharType="separate"/>
        </w:r>
        <w:r w:rsidR="00B7768A">
          <w:rPr>
            <w:noProof/>
            <w:webHidden/>
          </w:rPr>
          <w:t>31</w:t>
        </w:r>
        <w:r w:rsidR="00B7768A">
          <w:rPr>
            <w:noProof/>
            <w:webHidden/>
          </w:rPr>
          <w:fldChar w:fldCharType="end"/>
        </w:r>
      </w:hyperlink>
    </w:p>
    <w:p w14:paraId="5AC379AF" w14:textId="77777777" w:rsidR="00B7768A" w:rsidRDefault="00A3404B">
      <w:pPr>
        <w:pStyle w:val="afff7"/>
        <w:tabs>
          <w:tab w:val="right" w:leader="dot" w:pos="9060"/>
        </w:tabs>
        <w:ind w:left="960" w:hanging="480"/>
        <w:rPr>
          <w:rFonts w:asciiTheme="minorHAnsi" w:eastAsiaTheme="minorEastAsia" w:hAnsiTheme="minorHAnsi" w:cstheme="minorBidi"/>
          <w:noProof/>
          <w:szCs w:val="24"/>
          <w:lang w:eastAsia="zh-CN" w:bidi="ar-SA"/>
        </w:rPr>
      </w:pPr>
      <w:hyperlink w:anchor="_Toc517961372" w:history="1">
        <w:r w:rsidR="00B7768A" w:rsidRPr="00F15D4D">
          <w:rPr>
            <w:rStyle w:val="afc"/>
            <w:rFonts w:hint="eastAsia"/>
            <w:noProof/>
          </w:rPr>
          <w:t>表</w:t>
        </w:r>
        <w:r w:rsidR="00B7768A" w:rsidRPr="00F15D4D">
          <w:rPr>
            <w:rStyle w:val="afc"/>
            <w:noProof/>
          </w:rPr>
          <w:t xml:space="preserve"> 2.3  </w:t>
        </w:r>
        <w:r w:rsidR="00B7768A" w:rsidRPr="00F15D4D">
          <w:rPr>
            <w:rStyle w:val="afc"/>
            <w:rFonts w:hint="eastAsia"/>
            <w:noProof/>
          </w:rPr>
          <w:t>算法</w:t>
        </w:r>
        <w:r w:rsidR="00B7768A">
          <w:rPr>
            <w:noProof/>
            <w:webHidden/>
          </w:rPr>
          <w:tab/>
        </w:r>
        <w:r w:rsidR="00B7768A">
          <w:rPr>
            <w:noProof/>
            <w:webHidden/>
          </w:rPr>
          <w:fldChar w:fldCharType="begin"/>
        </w:r>
        <w:r w:rsidR="00B7768A">
          <w:rPr>
            <w:noProof/>
            <w:webHidden/>
          </w:rPr>
          <w:instrText xml:space="preserve"> PAGEREF _Toc517961372 \h </w:instrText>
        </w:r>
        <w:r w:rsidR="00B7768A">
          <w:rPr>
            <w:noProof/>
            <w:webHidden/>
          </w:rPr>
        </w:r>
        <w:r w:rsidR="00B7768A">
          <w:rPr>
            <w:noProof/>
            <w:webHidden/>
          </w:rPr>
          <w:fldChar w:fldCharType="separate"/>
        </w:r>
        <w:r w:rsidR="00B7768A">
          <w:rPr>
            <w:noProof/>
            <w:webHidden/>
          </w:rPr>
          <w:t>32</w:t>
        </w:r>
        <w:r w:rsidR="00B7768A">
          <w:rPr>
            <w:noProof/>
            <w:webHidden/>
          </w:rPr>
          <w:fldChar w:fldCharType="end"/>
        </w:r>
      </w:hyperlink>
    </w:p>
    <w:p w14:paraId="18200E7C" w14:textId="77777777" w:rsidR="00B7768A" w:rsidRDefault="00A3404B">
      <w:pPr>
        <w:pStyle w:val="afff7"/>
        <w:tabs>
          <w:tab w:val="right" w:leader="dot" w:pos="9060"/>
        </w:tabs>
        <w:ind w:left="960" w:hanging="480"/>
        <w:rPr>
          <w:rFonts w:asciiTheme="minorHAnsi" w:eastAsiaTheme="minorEastAsia" w:hAnsiTheme="minorHAnsi" w:cstheme="minorBidi"/>
          <w:noProof/>
          <w:szCs w:val="24"/>
          <w:lang w:eastAsia="zh-CN" w:bidi="ar-SA"/>
        </w:rPr>
      </w:pPr>
      <w:hyperlink w:anchor="_Toc517961373" w:history="1">
        <w:r w:rsidR="00B7768A" w:rsidRPr="00F15D4D">
          <w:rPr>
            <w:rStyle w:val="afc"/>
            <w:rFonts w:hint="eastAsia"/>
            <w:noProof/>
          </w:rPr>
          <w:t>表</w:t>
        </w:r>
        <w:r w:rsidR="00B7768A" w:rsidRPr="00F15D4D">
          <w:rPr>
            <w:rStyle w:val="afc"/>
            <w:noProof/>
          </w:rPr>
          <w:t xml:space="preserve"> 2.4  </w:t>
        </w:r>
        <w:r w:rsidR="00B7768A" w:rsidRPr="00F15D4D">
          <w:rPr>
            <w:rStyle w:val="afc"/>
            <w:rFonts w:hint="eastAsia"/>
            <w:noProof/>
          </w:rPr>
          <w:t>算法组合</w:t>
        </w:r>
        <w:r w:rsidR="00B7768A">
          <w:rPr>
            <w:noProof/>
            <w:webHidden/>
          </w:rPr>
          <w:tab/>
        </w:r>
        <w:r w:rsidR="00B7768A">
          <w:rPr>
            <w:noProof/>
            <w:webHidden/>
          </w:rPr>
          <w:fldChar w:fldCharType="begin"/>
        </w:r>
        <w:r w:rsidR="00B7768A">
          <w:rPr>
            <w:noProof/>
            <w:webHidden/>
          </w:rPr>
          <w:instrText xml:space="preserve"> PAGEREF _Toc517961373 \h </w:instrText>
        </w:r>
        <w:r w:rsidR="00B7768A">
          <w:rPr>
            <w:noProof/>
            <w:webHidden/>
          </w:rPr>
        </w:r>
        <w:r w:rsidR="00B7768A">
          <w:rPr>
            <w:noProof/>
            <w:webHidden/>
          </w:rPr>
          <w:fldChar w:fldCharType="separate"/>
        </w:r>
        <w:r w:rsidR="00B7768A">
          <w:rPr>
            <w:noProof/>
            <w:webHidden/>
          </w:rPr>
          <w:t>38</w:t>
        </w:r>
        <w:r w:rsidR="00B7768A">
          <w:rPr>
            <w:noProof/>
            <w:webHidden/>
          </w:rPr>
          <w:fldChar w:fldCharType="end"/>
        </w:r>
      </w:hyperlink>
    </w:p>
    <w:p w14:paraId="20D871B5" w14:textId="77777777" w:rsidR="00B7768A" w:rsidRDefault="00A3404B">
      <w:pPr>
        <w:pStyle w:val="afff7"/>
        <w:tabs>
          <w:tab w:val="right" w:leader="dot" w:pos="9060"/>
        </w:tabs>
        <w:ind w:left="960" w:hanging="480"/>
        <w:rPr>
          <w:rFonts w:asciiTheme="minorHAnsi" w:eastAsiaTheme="minorEastAsia" w:hAnsiTheme="minorHAnsi" w:cstheme="minorBidi"/>
          <w:noProof/>
          <w:szCs w:val="24"/>
          <w:lang w:eastAsia="zh-CN" w:bidi="ar-SA"/>
        </w:rPr>
      </w:pPr>
      <w:hyperlink w:anchor="_Toc517961374" w:history="1">
        <w:r w:rsidR="00B7768A" w:rsidRPr="00F15D4D">
          <w:rPr>
            <w:rStyle w:val="afc"/>
            <w:rFonts w:hint="eastAsia"/>
            <w:noProof/>
            <w:lang w:eastAsia="zh-CN"/>
          </w:rPr>
          <w:t>表</w:t>
        </w:r>
        <w:r w:rsidR="00B7768A" w:rsidRPr="00F15D4D">
          <w:rPr>
            <w:rStyle w:val="afc"/>
            <w:noProof/>
            <w:lang w:eastAsia="zh-CN"/>
          </w:rPr>
          <w:t xml:space="preserve"> 2.5  </w:t>
        </w:r>
        <w:r w:rsidR="00B7768A" w:rsidRPr="00F15D4D">
          <w:rPr>
            <w:rStyle w:val="afc"/>
            <w:rFonts w:hint="eastAsia"/>
            <w:noProof/>
            <w:lang w:eastAsia="zh-CN"/>
          </w:rPr>
          <w:t>场景</w:t>
        </w:r>
        <w:r w:rsidR="00B7768A" w:rsidRPr="00F15D4D">
          <w:rPr>
            <w:rStyle w:val="afc"/>
            <w:noProof/>
            <w:lang w:eastAsia="zh-CN"/>
          </w:rPr>
          <w:t>2</w:t>
        </w:r>
        <w:r w:rsidR="00B7768A" w:rsidRPr="00F15D4D">
          <w:rPr>
            <w:rStyle w:val="afc"/>
            <w:rFonts w:hint="eastAsia"/>
            <w:noProof/>
            <w:lang w:eastAsia="zh-CN"/>
          </w:rPr>
          <w:t>中的</w:t>
        </w:r>
        <w:r w:rsidR="00B7768A" w:rsidRPr="00F15D4D">
          <w:rPr>
            <w:rStyle w:val="afc"/>
            <w:noProof/>
            <w:lang w:eastAsia="zh-CN"/>
          </w:rPr>
          <w:t>ALP</w:t>
        </w:r>
        <w:r w:rsidR="00B7768A" w:rsidRPr="00F15D4D">
          <w:rPr>
            <w:rStyle w:val="afc"/>
            <w:rFonts w:hint="eastAsia"/>
            <w:noProof/>
            <w:lang w:eastAsia="zh-CN"/>
          </w:rPr>
          <w:t>和</w:t>
        </w:r>
        <w:r w:rsidR="00B7768A" w:rsidRPr="00F15D4D">
          <w:rPr>
            <w:rStyle w:val="afc"/>
            <w:noProof/>
            <w:lang w:eastAsia="zh-CN"/>
          </w:rPr>
          <w:t>STA</w:t>
        </w:r>
        <w:r w:rsidR="00B7768A" w:rsidRPr="00F15D4D">
          <w:rPr>
            <w:rStyle w:val="afc"/>
            <w:rFonts w:hint="eastAsia"/>
            <w:noProof/>
            <w:lang w:eastAsia="zh-CN"/>
          </w:rPr>
          <w:t>的参数</w:t>
        </w:r>
        <w:r w:rsidR="00B7768A">
          <w:rPr>
            <w:noProof/>
            <w:webHidden/>
          </w:rPr>
          <w:tab/>
        </w:r>
        <w:r w:rsidR="00B7768A">
          <w:rPr>
            <w:noProof/>
            <w:webHidden/>
          </w:rPr>
          <w:fldChar w:fldCharType="begin"/>
        </w:r>
        <w:r w:rsidR="00B7768A">
          <w:rPr>
            <w:noProof/>
            <w:webHidden/>
          </w:rPr>
          <w:instrText xml:space="preserve"> PAGEREF _Toc517961374 \h </w:instrText>
        </w:r>
        <w:r w:rsidR="00B7768A">
          <w:rPr>
            <w:noProof/>
            <w:webHidden/>
          </w:rPr>
        </w:r>
        <w:r w:rsidR="00B7768A">
          <w:rPr>
            <w:noProof/>
            <w:webHidden/>
          </w:rPr>
          <w:fldChar w:fldCharType="separate"/>
        </w:r>
        <w:r w:rsidR="00B7768A">
          <w:rPr>
            <w:noProof/>
            <w:webHidden/>
          </w:rPr>
          <w:t>40</w:t>
        </w:r>
        <w:r w:rsidR="00B7768A">
          <w:rPr>
            <w:noProof/>
            <w:webHidden/>
          </w:rPr>
          <w:fldChar w:fldCharType="end"/>
        </w:r>
      </w:hyperlink>
    </w:p>
    <w:p w14:paraId="2A8EEB3F" w14:textId="77777777" w:rsidR="00B7768A" w:rsidRDefault="00A3404B">
      <w:pPr>
        <w:pStyle w:val="afff7"/>
        <w:tabs>
          <w:tab w:val="right" w:leader="dot" w:pos="9060"/>
        </w:tabs>
        <w:ind w:left="960" w:hanging="480"/>
        <w:rPr>
          <w:rFonts w:asciiTheme="minorHAnsi" w:eastAsiaTheme="minorEastAsia" w:hAnsiTheme="minorHAnsi" w:cstheme="minorBidi"/>
          <w:noProof/>
          <w:szCs w:val="24"/>
          <w:lang w:eastAsia="zh-CN" w:bidi="ar-SA"/>
        </w:rPr>
      </w:pPr>
      <w:hyperlink w:anchor="_Toc517961375" w:history="1">
        <w:r w:rsidR="00B7768A" w:rsidRPr="00F15D4D">
          <w:rPr>
            <w:rStyle w:val="afc"/>
            <w:rFonts w:hint="eastAsia"/>
            <w:noProof/>
          </w:rPr>
          <w:t>表</w:t>
        </w:r>
        <w:r w:rsidR="00B7768A" w:rsidRPr="00F15D4D">
          <w:rPr>
            <w:rStyle w:val="afc"/>
            <w:noProof/>
          </w:rPr>
          <w:t xml:space="preserve"> 2.6  </w:t>
        </w:r>
        <w:r w:rsidR="00B7768A" w:rsidRPr="00F15D4D">
          <w:rPr>
            <w:rStyle w:val="afc"/>
            <w:rFonts w:hint="eastAsia"/>
            <w:noProof/>
          </w:rPr>
          <w:t>场景</w:t>
        </w:r>
        <w:r w:rsidR="00B7768A" w:rsidRPr="00F15D4D">
          <w:rPr>
            <w:rStyle w:val="afc"/>
            <w:noProof/>
          </w:rPr>
          <w:t>1</w:t>
        </w:r>
        <w:r w:rsidR="00B7768A" w:rsidRPr="00F15D4D">
          <w:rPr>
            <w:rStyle w:val="afc"/>
            <w:rFonts w:hint="eastAsia"/>
            <w:noProof/>
          </w:rPr>
          <w:t>：动态</w:t>
        </w:r>
        <w:r w:rsidR="00B7768A" w:rsidRPr="00F15D4D">
          <w:rPr>
            <w:rStyle w:val="afc"/>
            <w:noProof/>
          </w:rPr>
          <w:t>STA</w:t>
        </w:r>
        <w:r w:rsidR="00B7768A">
          <w:rPr>
            <w:noProof/>
            <w:webHidden/>
          </w:rPr>
          <w:tab/>
        </w:r>
        <w:r w:rsidR="00B7768A">
          <w:rPr>
            <w:noProof/>
            <w:webHidden/>
          </w:rPr>
          <w:fldChar w:fldCharType="begin"/>
        </w:r>
        <w:r w:rsidR="00B7768A">
          <w:rPr>
            <w:noProof/>
            <w:webHidden/>
          </w:rPr>
          <w:instrText xml:space="preserve"> PAGEREF _Toc517961375 \h </w:instrText>
        </w:r>
        <w:r w:rsidR="00B7768A">
          <w:rPr>
            <w:noProof/>
            <w:webHidden/>
          </w:rPr>
        </w:r>
        <w:r w:rsidR="00B7768A">
          <w:rPr>
            <w:noProof/>
            <w:webHidden/>
          </w:rPr>
          <w:fldChar w:fldCharType="separate"/>
        </w:r>
        <w:r w:rsidR="00B7768A">
          <w:rPr>
            <w:noProof/>
            <w:webHidden/>
          </w:rPr>
          <w:t>41</w:t>
        </w:r>
        <w:r w:rsidR="00B7768A">
          <w:rPr>
            <w:noProof/>
            <w:webHidden/>
          </w:rPr>
          <w:fldChar w:fldCharType="end"/>
        </w:r>
      </w:hyperlink>
    </w:p>
    <w:p w14:paraId="47E39618" w14:textId="77777777" w:rsidR="00B7768A" w:rsidRDefault="00B7768A">
      <w:pPr>
        <w:pStyle w:val="afff7"/>
        <w:tabs>
          <w:tab w:val="right" w:leader="dot" w:pos="9060"/>
        </w:tabs>
        <w:ind w:left="960" w:hanging="480"/>
        <w:rPr>
          <w:rFonts w:asciiTheme="minorHAnsi" w:eastAsiaTheme="minorEastAsia" w:hAnsiTheme="minorHAnsi" w:cstheme="minorBidi"/>
          <w:noProof/>
          <w:szCs w:val="24"/>
          <w:lang w:eastAsia="zh-CN" w:bidi="ar-SA"/>
        </w:rPr>
      </w:pPr>
      <w:r>
        <w:rPr>
          <w:lang w:eastAsia="zh-CN"/>
        </w:rPr>
        <w:fldChar w:fldCharType="end"/>
      </w:r>
      <w:r>
        <w:rPr>
          <w:lang w:eastAsia="zh-CN"/>
        </w:rPr>
        <w:fldChar w:fldCharType="begin"/>
      </w:r>
      <w:r>
        <w:rPr>
          <w:lang w:eastAsia="zh-CN"/>
        </w:rPr>
        <w:instrText xml:space="preserve"> TOC \h \z \c "</w:instrText>
      </w:r>
      <w:r>
        <w:rPr>
          <w:lang w:eastAsia="zh-CN"/>
        </w:rPr>
        <w:instrText>表</w:instrText>
      </w:r>
      <w:r>
        <w:rPr>
          <w:lang w:eastAsia="zh-CN"/>
        </w:rPr>
        <w:instrText xml:space="preserve">3." </w:instrText>
      </w:r>
      <w:r>
        <w:rPr>
          <w:lang w:eastAsia="zh-CN"/>
        </w:rPr>
        <w:fldChar w:fldCharType="separate"/>
      </w:r>
      <w:hyperlink w:anchor="_Toc517961444" w:history="1">
        <w:r w:rsidRPr="00D17FDD">
          <w:rPr>
            <w:rStyle w:val="afc"/>
            <w:rFonts w:hint="eastAsia"/>
            <w:noProof/>
          </w:rPr>
          <w:t>表</w:t>
        </w:r>
        <w:r w:rsidRPr="00D17FDD">
          <w:rPr>
            <w:rStyle w:val="afc"/>
            <w:noProof/>
          </w:rPr>
          <w:t xml:space="preserve"> 3.1  </w:t>
        </w:r>
        <w:r w:rsidRPr="00D17FDD">
          <w:rPr>
            <w:rStyle w:val="afc"/>
            <w:rFonts w:hint="eastAsia"/>
            <w:noProof/>
          </w:rPr>
          <w:t>波特率测试</w:t>
        </w:r>
        <w:r>
          <w:rPr>
            <w:noProof/>
            <w:webHidden/>
          </w:rPr>
          <w:tab/>
        </w:r>
        <w:r>
          <w:rPr>
            <w:noProof/>
            <w:webHidden/>
          </w:rPr>
          <w:fldChar w:fldCharType="begin"/>
        </w:r>
        <w:r>
          <w:rPr>
            <w:noProof/>
            <w:webHidden/>
          </w:rPr>
          <w:instrText xml:space="preserve"> PAGEREF _Toc517961444 \h </w:instrText>
        </w:r>
        <w:r>
          <w:rPr>
            <w:noProof/>
            <w:webHidden/>
          </w:rPr>
        </w:r>
        <w:r>
          <w:rPr>
            <w:noProof/>
            <w:webHidden/>
          </w:rPr>
          <w:fldChar w:fldCharType="separate"/>
        </w:r>
        <w:r>
          <w:rPr>
            <w:noProof/>
            <w:webHidden/>
          </w:rPr>
          <w:t>46</w:t>
        </w:r>
        <w:r>
          <w:rPr>
            <w:noProof/>
            <w:webHidden/>
          </w:rPr>
          <w:fldChar w:fldCharType="end"/>
        </w:r>
      </w:hyperlink>
    </w:p>
    <w:p w14:paraId="0101F821" w14:textId="77777777" w:rsidR="00B7768A" w:rsidRDefault="00A3404B">
      <w:pPr>
        <w:pStyle w:val="afff7"/>
        <w:tabs>
          <w:tab w:val="right" w:leader="dot" w:pos="9060"/>
        </w:tabs>
        <w:ind w:left="960" w:hanging="480"/>
        <w:rPr>
          <w:rFonts w:asciiTheme="minorHAnsi" w:eastAsiaTheme="minorEastAsia" w:hAnsiTheme="minorHAnsi" w:cstheme="minorBidi"/>
          <w:noProof/>
          <w:szCs w:val="24"/>
          <w:lang w:eastAsia="zh-CN" w:bidi="ar-SA"/>
        </w:rPr>
      </w:pPr>
      <w:hyperlink w:anchor="_Toc517961445" w:history="1">
        <w:r w:rsidR="00B7768A" w:rsidRPr="00D17FDD">
          <w:rPr>
            <w:rStyle w:val="afc"/>
            <w:rFonts w:hint="eastAsia"/>
            <w:noProof/>
          </w:rPr>
          <w:t>表</w:t>
        </w:r>
        <w:r w:rsidR="00B7768A" w:rsidRPr="00D17FDD">
          <w:rPr>
            <w:rStyle w:val="afc"/>
            <w:noProof/>
          </w:rPr>
          <w:t xml:space="preserve"> 3.2  LZW</w:t>
        </w:r>
        <w:r w:rsidR="00B7768A" w:rsidRPr="00D17FDD">
          <w:rPr>
            <w:rStyle w:val="afc"/>
            <w:rFonts w:hint="eastAsia"/>
            <w:noProof/>
          </w:rPr>
          <w:t>编码字典</w:t>
        </w:r>
        <w:r w:rsidR="00B7768A">
          <w:rPr>
            <w:noProof/>
            <w:webHidden/>
          </w:rPr>
          <w:tab/>
        </w:r>
        <w:r w:rsidR="00B7768A">
          <w:rPr>
            <w:noProof/>
            <w:webHidden/>
          </w:rPr>
          <w:fldChar w:fldCharType="begin"/>
        </w:r>
        <w:r w:rsidR="00B7768A">
          <w:rPr>
            <w:noProof/>
            <w:webHidden/>
          </w:rPr>
          <w:instrText xml:space="preserve"> PAGEREF _Toc517961445 \h </w:instrText>
        </w:r>
        <w:r w:rsidR="00B7768A">
          <w:rPr>
            <w:noProof/>
            <w:webHidden/>
          </w:rPr>
        </w:r>
        <w:r w:rsidR="00B7768A">
          <w:rPr>
            <w:noProof/>
            <w:webHidden/>
          </w:rPr>
          <w:fldChar w:fldCharType="separate"/>
        </w:r>
        <w:r w:rsidR="00B7768A">
          <w:rPr>
            <w:noProof/>
            <w:webHidden/>
          </w:rPr>
          <w:t>51</w:t>
        </w:r>
        <w:r w:rsidR="00B7768A">
          <w:rPr>
            <w:noProof/>
            <w:webHidden/>
          </w:rPr>
          <w:fldChar w:fldCharType="end"/>
        </w:r>
      </w:hyperlink>
    </w:p>
    <w:p w14:paraId="4398C28F" w14:textId="77777777" w:rsidR="00B7768A" w:rsidRDefault="00A3404B">
      <w:pPr>
        <w:pStyle w:val="afff7"/>
        <w:tabs>
          <w:tab w:val="right" w:leader="dot" w:pos="9060"/>
        </w:tabs>
        <w:ind w:left="960" w:hanging="480"/>
        <w:rPr>
          <w:rFonts w:asciiTheme="minorHAnsi" w:eastAsiaTheme="minorEastAsia" w:hAnsiTheme="minorHAnsi" w:cstheme="minorBidi"/>
          <w:noProof/>
          <w:szCs w:val="24"/>
          <w:lang w:eastAsia="zh-CN" w:bidi="ar-SA"/>
        </w:rPr>
      </w:pPr>
      <w:hyperlink w:anchor="_Toc517961446" w:history="1">
        <w:r w:rsidR="00B7768A" w:rsidRPr="00D17FDD">
          <w:rPr>
            <w:rStyle w:val="afc"/>
            <w:rFonts w:hint="eastAsia"/>
            <w:noProof/>
          </w:rPr>
          <w:t>表</w:t>
        </w:r>
        <w:r w:rsidR="00B7768A" w:rsidRPr="00D17FDD">
          <w:rPr>
            <w:rStyle w:val="afc"/>
            <w:noProof/>
          </w:rPr>
          <w:t xml:space="preserve"> 3.3  </w:t>
        </w:r>
        <w:r w:rsidR="00B7768A" w:rsidRPr="00D17FDD">
          <w:rPr>
            <w:rStyle w:val="afc"/>
            <w:rFonts w:hint="eastAsia"/>
            <w:noProof/>
          </w:rPr>
          <w:t>新</w:t>
        </w:r>
        <w:r w:rsidR="00B7768A" w:rsidRPr="00D17FDD">
          <w:rPr>
            <w:rStyle w:val="afc"/>
            <w:noProof/>
          </w:rPr>
          <w:t>LZW</w:t>
        </w:r>
        <w:r w:rsidR="00B7768A" w:rsidRPr="00D17FDD">
          <w:rPr>
            <w:rStyle w:val="afc"/>
            <w:rFonts w:hint="eastAsia"/>
            <w:noProof/>
          </w:rPr>
          <w:t>编码字典</w:t>
        </w:r>
        <w:r w:rsidR="00B7768A">
          <w:rPr>
            <w:noProof/>
            <w:webHidden/>
          </w:rPr>
          <w:tab/>
        </w:r>
        <w:r w:rsidR="00B7768A">
          <w:rPr>
            <w:noProof/>
            <w:webHidden/>
          </w:rPr>
          <w:fldChar w:fldCharType="begin"/>
        </w:r>
        <w:r w:rsidR="00B7768A">
          <w:rPr>
            <w:noProof/>
            <w:webHidden/>
          </w:rPr>
          <w:instrText xml:space="preserve"> PAGEREF _Toc517961446 \h </w:instrText>
        </w:r>
        <w:r w:rsidR="00B7768A">
          <w:rPr>
            <w:noProof/>
            <w:webHidden/>
          </w:rPr>
        </w:r>
        <w:r w:rsidR="00B7768A">
          <w:rPr>
            <w:noProof/>
            <w:webHidden/>
          </w:rPr>
          <w:fldChar w:fldCharType="separate"/>
        </w:r>
        <w:r w:rsidR="00B7768A">
          <w:rPr>
            <w:noProof/>
            <w:webHidden/>
          </w:rPr>
          <w:t>51</w:t>
        </w:r>
        <w:r w:rsidR="00B7768A">
          <w:rPr>
            <w:noProof/>
            <w:webHidden/>
          </w:rPr>
          <w:fldChar w:fldCharType="end"/>
        </w:r>
      </w:hyperlink>
    </w:p>
    <w:p w14:paraId="566CC71C" w14:textId="77777777" w:rsidR="00B7768A" w:rsidRDefault="00A3404B">
      <w:pPr>
        <w:pStyle w:val="afff7"/>
        <w:tabs>
          <w:tab w:val="right" w:leader="dot" w:pos="9060"/>
        </w:tabs>
        <w:ind w:left="960" w:hanging="480"/>
        <w:rPr>
          <w:rFonts w:asciiTheme="minorHAnsi" w:eastAsiaTheme="minorEastAsia" w:hAnsiTheme="minorHAnsi" w:cstheme="minorBidi"/>
          <w:noProof/>
          <w:szCs w:val="24"/>
          <w:lang w:eastAsia="zh-CN" w:bidi="ar-SA"/>
        </w:rPr>
      </w:pPr>
      <w:hyperlink w:anchor="_Toc517961447" w:history="1">
        <w:r w:rsidR="00B7768A" w:rsidRPr="00D17FDD">
          <w:rPr>
            <w:rStyle w:val="afc"/>
            <w:rFonts w:hint="eastAsia"/>
            <w:noProof/>
          </w:rPr>
          <w:t>表</w:t>
        </w:r>
        <w:r w:rsidR="00B7768A" w:rsidRPr="00D17FDD">
          <w:rPr>
            <w:rStyle w:val="afc"/>
            <w:noProof/>
          </w:rPr>
          <w:t xml:space="preserve"> 3.4  </w:t>
        </w:r>
        <w:r w:rsidR="00B7768A" w:rsidRPr="00D17FDD">
          <w:rPr>
            <w:rStyle w:val="afc"/>
            <w:rFonts w:hint="eastAsia"/>
            <w:noProof/>
          </w:rPr>
          <w:t>索引号的频率</w:t>
        </w:r>
        <w:r w:rsidR="00B7768A">
          <w:rPr>
            <w:noProof/>
            <w:webHidden/>
          </w:rPr>
          <w:tab/>
        </w:r>
        <w:r w:rsidR="00B7768A">
          <w:rPr>
            <w:noProof/>
            <w:webHidden/>
          </w:rPr>
          <w:fldChar w:fldCharType="begin"/>
        </w:r>
        <w:r w:rsidR="00B7768A">
          <w:rPr>
            <w:noProof/>
            <w:webHidden/>
          </w:rPr>
          <w:instrText xml:space="preserve"> PAGEREF _Toc517961447 \h </w:instrText>
        </w:r>
        <w:r w:rsidR="00B7768A">
          <w:rPr>
            <w:noProof/>
            <w:webHidden/>
          </w:rPr>
        </w:r>
        <w:r w:rsidR="00B7768A">
          <w:rPr>
            <w:noProof/>
            <w:webHidden/>
          </w:rPr>
          <w:fldChar w:fldCharType="separate"/>
        </w:r>
        <w:r w:rsidR="00B7768A">
          <w:rPr>
            <w:noProof/>
            <w:webHidden/>
          </w:rPr>
          <w:t>52</w:t>
        </w:r>
        <w:r w:rsidR="00B7768A">
          <w:rPr>
            <w:noProof/>
            <w:webHidden/>
          </w:rPr>
          <w:fldChar w:fldCharType="end"/>
        </w:r>
      </w:hyperlink>
    </w:p>
    <w:p w14:paraId="261F5657" w14:textId="77777777" w:rsidR="00B7768A" w:rsidRDefault="00A3404B">
      <w:pPr>
        <w:pStyle w:val="afff7"/>
        <w:tabs>
          <w:tab w:val="right" w:leader="dot" w:pos="9060"/>
        </w:tabs>
        <w:ind w:left="960" w:hanging="480"/>
        <w:rPr>
          <w:rFonts w:asciiTheme="minorHAnsi" w:eastAsiaTheme="minorEastAsia" w:hAnsiTheme="minorHAnsi" w:cstheme="minorBidi"/>
          <w:noProof/>
          <w:szCs w:val="24"/>
          <w:lang w:eastAsia="zh-CN" w:bidi="ar-SA"/>
        </w:rPr>
      </w:pPr>
      <w:hyperlink w:anchor="_Toc517961448" w:history="1">
        <w:r w:rsidR="00B7768A" w:rsidRPr="00D17FDD">
          <w:rPr>
            <w:rStyle w:val="afc"/>
            <w:rFonts w:hint="eastAsia"/>
            <w:noProof/>
          </w:rPr>
          <w:t>表</w:t>
        </w:r>
        <w:r w:rsidR="00B7768A" w:rsidRPr="00D17FDD">
          <w:rPr>
            <w:rStyle w:val="afc"/>
            <w:noProof/>
          </w:rPr>
          <w:t xml:space="preserve"> 3.5  </w:t>
        </w:r>
        <w:r w:rsidR="00B7768A" w:rsidRPr="00D17FDD">
          <w:rPr>
            <w:rStyle w:val="afc"/>
            <w:rFonts w:hint="eastAsia"/>
            <w:noProof/>
          </w:rPr>
          <w:t>新</w:t>
        </w:r>
        <w:r w:rsidR="00B7768A" w:rsidRPr="00D17FDD">
          <w:rPr>
            <w:rStyle w:val="afc"/>
            <w:noProof/>
          </w:rPr>
          <w:t>LZW</w:t>
        </w:r>
        <w:r w:rsidR="00B7768A" w:rsidRPr="00D17FDD">
          <w:rPr>
            <w:rStyle w:val="afc"/>
            <w:rFonts w:hint="eastAsia"/>
            <w:noProof/>
          </w:rPr>
          <w:t>编码字典</w:t>
        </w:r>
        <w:r w:rsidR="00B7768A">
          <w:rPr>
            <w:noProof/>
            <w:webHidden/>
          </w:rPr>
          <w:tab/>
        </w:r>
        <w:r w:rsidR="00B7768A">
          <w:rPr>
            <w:noProof/>
            <w:webHidden/>
          </w:rPr>
          <w:fldChar w:fldCharType="begin"/>
        </w:r>
        <w:r w:rsidR="00B7768A">
          <w:rPr>
            <w:noProof/>
            <w:webHidden/>
          </w:rPr>
          <w:instrText xml:space="preserve"> PAGEREF _Toc517961448 \h </w:instrText>
        </w:r>
        <w:r w:rsidR="00B7768A">
          <w:rPr>
            <w:noProof/>
            <w:webHidden/>
          </w:rPr>
        </w:r>
        <w:r w:rsidR="00B7768A">
          <w:rPr>
            <w:noProof/>
            <w:webHidden/>
          </w:rPr>
          <w:fldChar w:fldCharType="separate"/>
        </w:r>
        <w:r w:rsidR="00B7768A">
          <w:rPr>
            <w:noProof/>
            <w:webHidden/>
          </w:rPr>
          <w:t>53</w:t>
        </w:r>
        <w:r w:rsidR="00B7768A">
          <w:rPr>
            <w:noProof/>
            <w:webHidden/>
          </w:rPr>
          <w:fldChar w:fldCharType="end"/>
        </w:r>
      </w:hyperlink>
    </w:p>
    <w:p w14:paraId="1B4000EE" w14:textId="77777777" w:rsidR="00B7768A" w:rsidRDefault="00A3404B">
      <w:pPr>
        <w:pStyle w:val="afff7"/>
        <w:tabs>
          <w:tab w:val="right" w:leader="dot" w:pos="9060"/>
        </w:tabs>
        <w:ind w:left="960" w:hanging="480"/>
        <w:rPr>
          <w:rFonts w:asciiTheme="minorHAnsi" w:eastAsiaTheme="minorEastAsia" w:hAnsiTheme="minorHAnsi" w:cstheme="minorBidi"/>
          <w:noProof/>
          <w:szCs w:val="24"/>
          <w:lang w:eastAsia="zh-CN" w:bidi="ar-SA"/>
        </w:rPr>
      </w:pPr>
      <w:hyperlink w:anchor="_Toc517961449" w:history="1">
        <w:r w:rsidR="00B7768A" w:rsidRPr="00D17FDD">
          <w:rPr>
            <w:rStyle w:val="afc"/>
            <w:rFonts w:hint="eastAsia"/>
            <w:noProof/>
          </w:rPr>
          <w:t>表</w:t>
        </w:r>
        <w:r w:rsidR="00B7768A" w:rsidRPr="00D17FDD">
          <w:rPr>
            <w:rStyle w:val="afc"/>
            <w:noProof/>
          </w:rPr>
          <w:t xml:space="preserve"> 3.6  GF-100</w:t>
        </w:r>
        <w:r w:rsidR="00B7768A" w:rsidRPr="00D17FDD">
          <w:rPr>
            <w:rStyle w:val="afc"/>
            <w:rFonts w:hint="eastAsia"/>
            <w:noProof/>
          </w:rPr>
          <w:t>的规格</w:t>
        </w:r>
        <w:r w:rsidR="00B7768A">
          <w:rPr>
            <w:noProof/>
            <w:webHidden/>
          </w:rPr>
          <w:tab/>
        </w:r>
        <w:r w:rsidR="00B7768A">
          <w:rPr>
            <w:noProof/>
            <w:webHidden/>
          </w:rPr>
          <w:fldChar w:fldCharType="begin"/>
        </w:r>
        <w:r w:rsidR="00B7768A">
          <w:rPr>
            <w:noProof/>
            <w:webHidden/>
          </w:rPr>
          <w:instrText xml:space="preserve"> PAGEREF _Toc517961449 \h </w:instrText>
        </w:r>
        <w:r w:rsidR="00B7768A">
          <w:rPr>
            <w:noProof/>
            <w:webHidden/>
          </w:rPr>
        </w:r>
        <w:r w:rsidR="00B7768A">
          <w:rPr>
            <w:noProof/>
            <w:webHidden/>
          </w:rPr>
          <w:fldChar w:fldCharType="separate"/>
        </w:r>
        <w:r w:rsidR="00B7768A">
          <w:rPr>
            <w:noProof/>
            <w:webHidden/>
          </w:rPr>
          <w:t>58</w:t>
        </w:r>
        <w:r w:rsidR="00B7768A">
          <w:rPr>
            <w:noProof/>
            <w:webHidden/>
          </w:rPr>
          <w:fldChar w:fldCharType="end"/>
        </w:r>
      </w:hyperlink>
    </w:p>
    <w:p w14:paraId="01705C38" w14:textId="77777777" w:rsidR="00B7768A" w:rsidRDefault="00B7768A">
      <w:pPr>
        <w:pStyle w:val="afff7"/>
        <w:tabs>
          <w:tab w:val="right" w:leader="dot" w:pos="9060"/>
        </w:tabs>
        <w:ind w:left="960" w:hanging="480"/>
        <w:rPr>
          <w:rFonts w:asciiTheme="minorHAnsi" w:eastAsiaTheme="minorEastAsia" w:hAnsiTheme="minorHAnsi" w:cstheme="minorBidi"/>
          <w:noProof/>
          <w:szCs w:val="24"/>
          <w:lang w:eastAsia="zh-CN" w:bidi="ar-SA"/>
        </w:rPr>
      </w:pPr>
      <w:r>
        <w:rPr>
          <w:lang w:eastAsia="zh-CN"/>
        </w:rPr>
        <w:fldChar w:fldCharType="end"/>
      </w:r>
      <w:r>
        <w:rPr>
          <w:lang w:eastAsia="zh-CN"/>
        </w:rPr>
        <w:fldChar w:fldCharType="begin"/>
      </w:r>
      <w:r>
        <w:rPr>
          <w:lang w:eastAsia="zh-CN"/>
        </w:rPr>
        <w:instrText xml:space="preserve"> TOC \h \z \c "</w:instrText>
      </w:r>
      <w:r>
        <w:rPr>
          <w:lang w:eastAsia="zh-CN"/>
        </w:rPr>
        <w:instrText>表</w:instrText>
      </w:r>
      <w:r>
        <w:rPr>
          <w:lang w:eastAsia="zh-CN"/>
        </w:rPr>
        <w:instrText xml:space="preserve">4." </w:instrText>
      </w:r>
      <w:r>
        <w:rPr>
          <w:lang w:eastAsia="zh-CN"/>
        </w:rPr>
        <w:fldChar w:fldCharType="separate"/>
      </w:r>
      <w:hyperlink w:anchor="_Toc517961464" w:history="1">
        <w:r w:rsidRPr="00D10855">
          <w:rPr>
            <w:rStyle w:val="afc"/>
            <w:rFonts w:hint="eastAsia"/>
            <w:noProof/>
          </w:rPr>
          <w:t>表</w:t>
        </w:r>
        <w:r w:rsidRPr="00D10855">
          <w:rPr>
            <w:rStyle w:val="afc"/>
            <w:noProof/>
          </w:rPr>
          <w:t xml:space="preserve"> 4.1  </w:t>
        </w:r>
        <w:r w:rsidRPr="00D10855">
          <w:rPr>
            <w:rStyle w:val="afc"/>
            <w:rFonts w:hint="eastAsia"/>
            <w:noProof/>
          </w:rPr>
          <w:t>基于缓存列表的切换延迟表</w:t>
        </w:r>
        <w:r>
          <w:rPr>
            <w:noProof/>
            <w:webHidden/>
          </w:rPr>
          <w:tab/>
        </w:r>
        <w:r>
          <w:rPr>
            <w:noProof/>
            <w:webHidden/>
          </w:rPr>
          <w:fldChar w:fldCharType="begin"/>
        </w:r>
        <w:r>
          <w:rPr>
            <w:noProof/>
            <w:webHidden/>
          </w:rPr>
          <w:instrText xml:space="preserve"> PAGEREF _Toc517961464 \h </w:instrText>
        </w:r>
        <w:r>
          <w:rPr>
            <w:noProof/>
            <w:webHidden/>
          </w:rPr>
        </w:r>
        <w:r>
          <w:rPr>
            <w:noProof/>
            <w:webHidden/>
          </w:rPr>
          <w:fldChar w:fldCharType="separate"/>
        </w:r>
        <w:r>
          <w:rPr>
            <w:noProof/>
            <w:webHidden/>
          </w:rPr>
          <w:t>67</w:t>
        </w:r>
        <w:r>
          <w:rPr>
            <w:noProof/>
            <w:webHidden/>
          </w:rPr>
          <w:fldChar w:fldCharType="end"/>
        </w:r>
      </w:hyperlink>
    </w:p>
    <w:p w14:paraId="4E8E74D5" w14:textId="77777777" w:rsidR="00A272DC" w:rsidRDefault="00B7768A" w:rsidP="00710717">
      <w:pPr>
        <w:ind w:firstLineChars="0" w:firstLine="0"/>
        <w:rPr>
          <w:lang w:eastAsia="zh-CN"/>
        </w:rPr>
      </w:pPr>
      <w:r>
        <w:rPr>
          <w:lang w:eastAsia="zh-CN"/>
        </w:rPr>
        <w:fldChar w:fldCharType="end"/>
      </w:r>
    </w:p>
    <w:p w14:paraId="4A24FAD4" w14:textId="77777777" w:rsidR="00A272DC" w:rsidRDefault="00A272DC" w:rsidP="001D0743"/>
    <w:p w14:paraId="07B76818" w14:textId="77777777" w:rsidR="003A7F9D" w:rsidRDefault="007223F1" w:rsidP="000940B7">
      <w:r>
        <w:fldChar w:fldCharType="begin"/>
      </w:r>
      <w:r>
        <w:instrText xml:space="preserve"> TOC \h \z \c "</w:instrText>
      </w:r>
      <w:r>
        <w:instrText>表</w:instrText>
      </w:r>
      <w:r>
        <w:instrText xml:space="preserve"> 3-" </w:instrText>
      </w:r>
      <w:r>
        <w:fldChar w:fldCharType="end"/>
      </w:r>
    </w:p>
    <w:p w14:paraId="1052D6F3" w14:textId="43227C9E" w:rsidR="00D27026" w:rsidRPr="000940B7" w:rsidRDefault="00D27026" w:rsidP="000940B7">
      <w:pPr>
        <w:ind w:firstLine="482"/>
        <w:rPr>
          <w:b/>
          <w:bCs/>
          <w:lang w:eastAsia="zh-CN"/>
        </w:rPr>
        <w:sectPr w:rsidR="00D27026" w:rsidRPr="000940B7">
          <w:pgSz w:w="11906" w:h="16838" w:code="9"/>
          <w:pgMar w:top="1985" w:right="1418" w:bottom="1418" w:left="1418" w:header="1418" w:footer="1134" w:gutter="0"/>
          <w:pgNumType w:fmt="upperRoman"/>
          <w:cols w:space="425"/>
          <w:docGrid w:linePitch="326" w:charSpace="-2048"/>
        </w:sectPr>
      </w:pPr>
    </w:p>
    <w:p w14:paraId="550CEBA3" w14:textId="77777777" w:rsidR="00B138A1" w:rsidRPr="00841739" w:rsidRDefault="00111A31" w:rsidP="001D0743">
      <w:pPr>
        <w:pStyle w:val="1"/>
        <w:spacing w:after="240"/>
        <w:rPr>
          <w:lang w:eastAsia="zh-CN"/>
        </w:rPr>
      </w:pPr>
      <w:bookmarkStart w:id="50" w:name="_Toc351292485"/>
      <w:bookmarkStart w:id="51" w:name="_Toc517963781"/>
      <w:bookmarkStart w:id="52" w:name="_Toc518474515"/>
      <w:r w:rsidRPr="00841739">
        <w:rPr>
          <w:rFonts w:hint="eastAsia"/>
          <w:lang w:eastAsia="zh-CN"/>
        </w:rPr>
        <w:lastRenderedPageBreak/>
        <w:t>1</w:t>
      </w:r>
      <w:r w:rsidR="00C94B71">
        <w:rPr>
          <w:rFonts w:hint="eastAsia"/>
          <w:lang w:eastAsia="zh-CN"/>
        </w:rPr>
        <w:t xml:space="preserve"> </w:t>
      </w:r>
      <w:r w:rsidR="00CF156D">
        <w:rPr>
          <w:rFonts w:hint="eastAsia"/>
          <w:lang w:eastAsia="zh-CN"/>
        </w:rPr>
        <w:t xml:space="preserve"> </w:t>
      </w:r>
      <w:r w:rsidR="00FB4EBB" w:rsidRPr="00841739">
        <w:rPr>
          <w:rFonts w:hint="eastAsia"/>
          <w:lang w:eastAsia="zh-CN"/>
        </w:rPr>
        <w:t>绪论</w:t>
      </w:r>
      <w:bookmarkEnd w:id="50"/>
      <w:bookmarkEnd w:id="51"/>
      <w:bookmarkEnd w:id="52"/>
    </w:p>
    <w:p w14:paraId="5461BF0A" w14:textId="77777777" w:rsidR="00794BDB" w:rsidRDefault="00F15150" w:rsidP="00710717">
      <w:pPr>
        <w:pStyle w:val="2"/>
        <w:spacing w:before="120"/>
        <w:rPr>
          <w:lang w:eastAsia="zh-CN"/>
        </w:rPr>
      </w:pPr>
      <w:bookmarkStart w:id="53" w:name="_Toc517963782"/>
      <w:bookmarkStart w:id="54" w:name="_Toc518474516"/>
      <w:r>
        <w:rPr>
          <w:lang w:eastAsia="zh-CN"/>
        </w:rPr>
        <w:t>1.1</w:t>
      </w:r>
      <w:r w:rsidR="00193B5D">
        <w:rPr>
          <w:rFonts w:hint="eastAsia"/>
          <w:lang w:eastAsia="zh-CN"/>
        </w:rPr>
        <w:t xml:space="preserve">  </w:t>
      </w:r>
      <w:r w:rsidR="0029252D">
        <w:rPr>
          <w:rFonts w:hint="eastAsia"/>
          <w:lang w:eastAsia="zh-CN"/>
        </w:rPr>
        <w:t>研究背景与意义</w:t>
      </w:r>
      <w:bookmarkEnd w:id="53"/>
      <w:bookmarkEnd w:id="54"/>
    </w:p>
    <w:p w14:paraId="44EACE4E" w14:textId="77777777" w:rsidR="00CF40BF" w:rsidRDefault="00CF40BF" w:rsidP="00CF40BF">
      <w:pPr>
        <w:rPr>
          <w:lang w:eastAsia="zh-CN"/>
        </w:rPr>
      </w:pPr>
      <w:r>
        <w:rPr>
          <w:rFonts w:hint="eastAsia"/>
          <w:lang w:eastAsia="zh-CN"/>
        </w:rPr>
        <w:t>无线局域网（</w:t>
      </w:r>
      <w:r>
        <w:rPr>
          <w:rFonts w:hint="eastAsia"/>
          <w:lang w:eastAsia="zh-CN"/>
        </w:rPr>
        <w:t>Wireless LAN/Wi-Fi</w:t>
      </w:r>
      <w:r>
        <w:rPr>
          <w:rFonts w:hint="eastAsia"/>
          <w:lang w:eastAsia="zh-CN"/>
        </w:rPr>
        <w:t>）是极其便利的数据传输系统，正以前所未有的速度发展，目前已经广泛应用于家庭、商务、大学、机场、医疗以及其他公共区域。然而合理利用无线网络很困难，主要有两点因素：一是无线连接很容易受到干扰和衰减，二是无线</w:t>
      </w:r>
      <w:r>
        <w:rPr>
          <w:rFonts w:hint="eastAsia"/>
          <w:lang w:eastAsia="zh-CN"/>
        </w:rPr>
        <w:t xml:space="preserve"> </w:t>
      </w:r>
      <w:r>
        <w:rPr>
          <w:rFonts w:hint="eastAsia"/>
          <w:lang w:eastAsia="zh-CN"/>
        </w:rPr>
        <w:t>网络需要共享相对稀少的频谱资源。这导致用户性能常受到影响，而这些因素在</w:t>
      </w:r>
      <w:r>
        <w:rPr>
          <w:rFonts w:hint="eastAsia"/>
          <w:lang w:eastAsia="zh-CN"/>
        </w:rPr>
        <w:t xml:space="preserve"> AP</w:t>
      </w:r>
      <w:r>
        <w:rPr>
          <w:rFonts w:hint="eastAsia"/>
          <w:lang w:eastAsia="zh-CN"/>
        </w:rPr>
        <w:t>分布密</w:t>
      </w:r>
      <w:r>
        <w:rPr>
          <w:rFonts w:hint="eastAsia"/>
          <w:lang w:eastAsia="zh-CN"/>
        </w:rPr>
        <w:t xml:space="preserve"> </w:t>
      </w:r>
      <w:r>
        <w:rPr>
          <w:rFonts w:hint="eastAsia"/>
          <w:lang w:eastAsia="zh-CN"/>
        </w:rPr>
        <w:t>集的区域体现得尤为突出。虽然从理论上来讲，一个无线</w:t>
      </w:r>
      <w:r w:rsidR="006E4CC8">
        <w:rPr>
          <w:rFonts w:hint="eastAsia"/>
          <w:lang w:eastAsia="zh-CN"/>
        </w:rPr>
        <w:t>AP</w:t>
      </w:r>
      <w:r>
        <w:rPr>
          <w:rFonts w:hint="eastAsia"/>
          <w:lang w:eastAsia="zh-CN"/>
        </w:rPr>
        <w:t>或无线路由器能够能同时支持</w:t>
      </w:r>
      <w:r>
        <w:rPr>
          <w:rFonts w:hint="eastAsia"/>
          <w:lang w:eastAsia="zh-CN"/>
        </w:rPr>
        <w:t xml:space="preserve"> 256</w:t>
      </w:r>
      <w:r>
        <w:rPr>
          <w:rFonts w:hint="eastAsia"/>
          <w:lang w:eastAsia="zh-CN"/>
        </w:rPr>
        <w:t>个</w:t>
      </w:r>
      <w:r>
        <w:rPr>
          <w:rFonts w:hint="eastAsia"/>
          <w:lang w:eastAsia="zh-CN"/>
        </w:rPr>
        <w:t>Wi-Fi</w:t>
      </w:r>
      <w:r>
        <w:rPr>
          <w:rFonts w:hint="eastAsia"/>
          <w:lang w:eastAsia="zh-CN"/>
        </w:rPr>
        <w:t>连接；但是，从实践经验来看，一旦有超过几十个客户端在使用一个接入点，其性能将会迅速减弱。无线</w:t>
      </w:r>
      <w:r>
        <w:rPr>
          <w:rFonts w:hint="eastAsia"/>
          <w:lang w:eastAsia="zh-CN"/>
        </w:rPr>
        <w:t>AP</w:t>
      </w:r>
      <w:r>
        <w:rPr>
          <w:rFonts w:hint="eastAsia"/>
          <w:lang w:eastAsia="zh-CN"/>
        </w:rPr>
        <w:t>与无线路由从某种意义上与集线器非常相仿，也是由所有接入用户共享宽带。因此，随着接入用户数量的增加，可用宽带迅速减少，从而导致网络传输速率大幅下降。另外，无线</w:t>
      </w:r>
      <w:r w:rsidR="006E4CC8">
        <w:rPr>
          <w:rFonts w:hint="eastAsia"/>
          <w:lang w:eastAsia="zh-CN"/>
        </w:rPr>
        <w:t>AP</w:t>
      </w:r>
      <w:r>
        <w:rPr>
          <w:rFonts w:hint="eastAsia"/>
          <w:lang w:eastAsia="zh-CN"/>
        </w:rPr>
        <w:t>和无线路由的性能有限，在同时处理多用户的并发访问时，延迟将变得非常大</w:t>
      </w:r>
      <w:r w:rsidR="006E4CC8">
        <w:rPr>
          <w:rFonts w:hint="eastAsia"/>
          <w:lang w:eastAsia="zh-CN"/>
        </w:rPr>
        <w:t>，</w:t>
      </w:r>
      <w:r>
        <w:rPr>
          <w:rFonts w:hint="eastAsia"/>
          <w:lang w:eastAsia="zh-CN"/>
        </w:rPr>
        <w:t>而在多个</w:t>
      </w:r>
      <w:r w:rsidR="006E4CC8">
        <w:rPr>
          <w:rFonts w:hint="eastAsia"/>
          <w:lang w:eastAsia="zh-CN"/>
        </w:rPr>
        <w:t>AP</w:t>
      </w:r>
      <w:r>
        <w:rPr>
          <w:rFonts w:hint="eastAsia"/>
          <w:lang w:eastAsia="zh-CN"/>
        </w:rPr>
        <w:t>可供选择的环境下</w:t>
      </w:r>
      <w:r>
        <w:rPr>
          <w:rFonts w:hint="eastAsia"/>
          <w:lang w:eastAsia="zh-CN"/>
        </w:rPr>
        <w:t xml:space="preserve">, </w:t>
      </w:r>
      <w:r>
        <w:rPr>
          <w:rFonts w:hint="eastAsia"/>
          <w:lang w:eastAsia="zh-CN"/>
        </w:rPr>
        <w:t>情况将变得更加复杂。因此，制定有效的无线</w:t>
      </w:r>
      <w:r w:rsidR="006E4CC8">
        <w:rPr>
          <w:rFonts w:hint="eastAsia"/>
          <w:lang w:eastAsia="zh-CN"/>
        </w:rPr>
        <w:t>AP</w:t>
      </w:r>
      <w:r>
        <w:rPr>
          <w:rFonts w:hint="eastAsia"/>
          <w:lang w:eastAsia="zh-CN"/>
        </w:rPr>
        <w:t>的选择接入算法是非常有挑战性的。在过去，大多无线网络的密集分布是可以管理的（比如在学校），但是如今，像咖啡厅和商场里的无线网络，随意设置、不需审批、没有监管，极难管理</w:t>
      </w:r>
      <w:r w:rsidR="006E4CC8">
        <w:rPr>
          <w:rFonts w:hint="eastAsia"/>
          <w:lang w:eastAsia="zh-CN"/>
        </w:rPr>
        <w:t>。</w:t>
      </w:r>
      <w:r>
        <w:rPr>
          <w:rFonts w:hint="eastAsia"/>
          <w:lang w:eastAsia="zh-CN"/>
        </w:rPr>
        <w:t>这些公共场合的无线</w:t>
      </w:r>
      <w:r>
        <w:rPr>
          <w:rFonts w:hint="eastAsia"/>
          <w:lang w:eastAsia="zh-CN"/>
        </w:rPr>
        <w:t xml:space="preserve"> </w:t>
      </w:r>
      <w:r>
        <w:rPr>
          <w:rFonts w:hint="eastAsia"/>
          <w:lang w:eastAsia="zh-CN"/>
        </w:rPr>
        <w:t>网络有这样两个特点：</w:t>
      </w:r>
      <w:r w:rsidR="006E4CC8">
        <w:rPr>
          <w:rFonts w:hint="eastAsia"/>
          <w:lang w:eastAsia="zh-CN"/>
        </w:rPr>
        <w:t>无规划，</w:t>
      </w:r>
      <w:r>
        <w:rPr>
          <w:rFonts w:hint="eastAsia"/>
          <w:lang w:eastAsia="zh-CN"/>
        </w:rPr>
        <w:t>不同于学校等有统一管理的环境，大多数</w:t>
      </w:r>
      <w:r>
        <w:rPr>
          <w:rFonts w:hint="eastAsia"/>
          <w:lang w:eastAsia="zh-CN"/>
        </w:rPr>
        <w:t>AP</w:t>
      </w:r>
      <w:r>
        <w:rPr>
          <w:rFonts w:hint="eastAsia"/>
          <w:lang w:eastAsia="zh-CN"/>
        </w:rPr>
        <w:t>由用户自发部署，导致</w:t>
      </w:r>
      <w:r>
        <w:rPr>
          <w:rFonts w:hint="eastAsia"/>
          <w:lang w:eastAsia="zh-CN"/>
        </w:rPr>
        <w:t>AP</w:t>
      </w:r>
      <w:r>
        <w:rPr>
          <w:rFonts w:hint="eastAsia"/>
          <w:lang w:eastAsia="zh-CN"/>
        </w:rPr>
        <w:t>密度分布不均，而</w:t>
      </w:r>
      <w:r>
        <w:rPr>
          <w:rFonts w:hint="eastAsia"/>
          <w:lang w:eastAsia="zh-CN"/>
        </w:rPr>
        <w:t xml:space="preserve">Wi-Fi </w:t>
      </w:r>
      <w:r>
        <w:rPr>
          <w:rFonts w:hint="eastAsia"/>
          <w:lang w:eastAsia="zh-CN"/>
        </w:rPr>
        <w:t>结点需要和其他同</w:t>
      </w:r>
      <w:r>
        <w:rPr>
          <w:rFonts w:hint="eastAsia"/>
          <w:lang w:eastAsia="zh-CN"/>
        </w:rPr>
        <w:t xml:space="preserve"> ISM </w:t>
      </w:r>
      <w:r>
        <w:rPr>
          <w:rFonts w:hint="eastAsia"/>
          <w:lang w:eastAsia="zh-CN"/>
        </w:rPr>
        <w:t>频段无线网络（如蓝牙、无绳手机）等争抢频道，造成干扰加剧；无管理：没有系统化、自动化的管理，手动管理无线</w:t>
      </w:r>
      <w:r w:rsidR="006E4CC8">
        <w:rPr>
          <w:rFonts w:hint="eastAsia"/>
          <w:lang w:eastAsia="zh-CN"/>
        </w:rPr>
        <w:t>AP</w:t>
      </w:r>
      <w:r>
        <w:rPr>
          <w:rFonts w:hint="eastAsia"/>
          <w:lang w:eastAsia="zh-CN"/>
        </w:rPr>
        <w:t>分布很复杂，难以操作。所以，现阶段</w:t>
      </w:r>
      <w:r w:rsidR="006E4CC8">
        <w:rPr>
          <w:rFonts w:hint="eastAsia"/>
          <w:lang w:eastAsia="zh-CN"/>
        </w:rPr>
        <w:t>Wi-Fi</w:t>
      </w:r>
      <w:r>
        <w:rPr>
          <w:rFonts w:hint="eastAsia"/>
          <w:lang w:eastAsia="zh-CN"/>
        </w:rPr>
        <w:t>热点网络吞吐率低，无序低效竞争，频谱资源浪费。我们认为，无线客户端的服务无法得到保障的主要原因是：在客户端接入</w:t>
      </w:r>
      <w:r w:rsidR="006E4CC8">
        <w:rPr>
          <w:rFonts w:hint="eastAsia"/>
          <w:lang w:eastAsia="zh-CN"/>
        </w:rPr>
        <w:t>AP</w:t>
      </w:r>
      <w:r>
        <w:rPr>
          <w:rFonts w:hint="eastAsia"/>
          <w:lang w:eastAsia="zh-CN"/>
        </w:rPr>
        <w:t>时发生的各种形式的博弈行为：客户端间由于自私行为占用带宽；客户端</w:t>
      </w:r>
      <w:r>
        <w:rPr>
          <w:rFonts w:hint="eastAsia"/>
          <w:lang w:eastAsia="zh-CN"/>
        </w:rPr>
        <w:t>AP</w:t>
      </w:r>
      <w:r>
        <w:rPr>
          <w:rFonts w:hint="eastAsia"/>
          <w:lang w:eastAsia="zh-CN"/>
        </w:rPr>
        <w:t>为最大化自己的利益（客户端希望尽可能多地获得带宽，而</w:t>
      </w:r>
      <w:r w:rsidR="006E4CC8">
        <w:rPr>
          <w:rFonts w:hint="eastAsia"/>
          <w:lang w:eastAsia="zh-CN"/>
        </w:rPr>
        <w:t>AP</w:t>
      </w:r>
      <w:r>
        <w:rPr>
          <w:rFonts w:hint="eastAsia"/>
          <w:lang w:eastAsia="zh-CN"/>
        </w:rPr>
        <w:t>希望尽可能多的用户接入或者最大化收益）；</w:t>
      </w:r>
      <w:r w:rsidR="006E4CC8">
        <w:rPr>
          <w:rFonts w:hint="eastAsia"/>
          <w:lang w:eastAsia="zh-CN"/>
        </w:rPr>
        <w:t>AP</w:t>
      </w:r>
      <w:r>
        <w:rPr>
          <w:rFonts w:hint="eastAsia"/>
          <w:lang w:eastAsia="zh-CN"/>
        </w:rPr>
        <w:t>间由于希望获得更多的客户而产生竞争行为等。因此，我们研究的指导思想解决无线热。</w:t>
      </w:r>
    </w:p>
    <w:p w14:paraId="7EF960D9" w14:textId="77777777" w:rsidR="00CF40BF" w:rsidRPr="00CF40BF" w:rsidRDefault="00CF40BF" w:rsidP="00CF40BF">
      <w:pPr>
        <w:rPr>
          <w:lang w:eastAsia="zh-CN"/>
        </w:rPr>
      </w:pPr>
      <w:r>
        <w:rPr>
          <w:rFonts w:hint="eastAsia"/>
          <w:lang w:eastAsia="zh-CN"/>
        </w:rPr>
        <w:t>点网络中的各种博弈和低效，真正达到网络的优化平衡。由上述分析可知，</w:t>
      </w:r>
      <w:r w:rsidR="006E4CC8">
        <w:rPr>
          <w:rFonts w:hint="eastAsia"/>
          <w:lang w:eastAsia="zh-CN"/>
        </w:rPr>
        <w:t>Wi-Fi</w:t>
      </w:r>
      <w:r>
        <w:rPr>
          <w:rFonts w:hint="eastAsia"/>
          <w:lang w:eastAsia="zh-CN"/>
        </w:rPr>
        <w:t>用户的流畅的上网体验，对用户与</w:t>
      </w:r>
      <w:r w:rsidR="006E4CC8">
        <w:rPr>
          <w:rFonts w:hint="eastAsia"/>
          <w:lang w:eastAsia="zh-CN"/>
        </w:rPr>
        <w:t>AP</w:t>
      </w:r>
      <w:r>
        <w:rPr>
          <w:rFonts w:hint="eastAsia"/>
          <w:lang w:eastAsia="zh-CN"/>
        </w:rPr>
        <w:t>之间连接与数据传输提出了要求，而以上问题都会造成</w:t>
      </w:r>
      <w:r w:rsidR="006E4CC8">
        <w:rPr>
          <w:rFonts w:hint="eastAsia"/>
          <w:lang w:eastAsia="zh-CN"/>
        </w:rPr>
        <w:t>Wi-Fi</w:t>
      </w:r>
      <w:r>
        <w:rPr>
          <w:rFonts w:hint="eastAsia"/>
          <w:lang w:eastAsia="zh-CN"/>
        </w:rPr>
        <w:t>用户与</w:t>
      </w:r>
      <w:r>
        <w:rPr>
          <w:rFonts w:hint="eastAsia"/>
          <w:lang w:eastAsia="zh-CN"/>
        </w:rPr>
        <w:t>AP</w:t>
      </w:r>
      <w:r>
        <w:rPr>
          <w:rFonts w:hint="eastAsia"/>
          <w:lang w:eastAsia="zh-CN"/>
        </w:rPr>
        <w:t>间连接不稳定而影响整个网络的性能。因此，本课题针对多接入点无线热点网（以下简称多热点网）的特殊业务模式，着力解决各种情况下的无线</w:t>
      </w:r>
      <w:r w:rsidR="006E4CC8">
        <w:rPr>
          <w:rFonts w:hint="eastAsia"/>
          <w:lang w:eastAsia="zh-CN"/>
        </w:rPr>
        <w:t>AP</w:t>
      </w:r>
      <w:r>
        <w:rPr>
          <w:rFonts w:hint="eastAsia"/>
          <w:lang w:eastAsia="zh-CN"/>
        </w:rPr>
        <w:t>接入问题，从而达到网络的最大效益。</w:t>
      </w:r>
    </w:p>
    <w:p w14:paraId="40054EDB" w14:textId="77777777" w:rsidR="00286F14" w:rsidRPr="000F68E0" w:rsidRDefault="00794BDB" w:rsidP="000F68E0">
      <w:pPr>
        <w:pStyle w:val="2"/>
        <w:spacing w:before="120"/>
        <w:rPr>
          <w:lang w:eastAsia="zh-CN"/>
        </w:rPr>
      </w:pPr>
      <w:bookmarkStart w:id="55" w:name="_Toc517963783"/>
      <w:bookmarkStart w:id="56" w:name="_Toc518474517"/>
      <w:r>
        <w:rPr>
          <w:rFonts w:hint="eastAsia"/>
          <w:lang w:eastAsia="zh-CN"/>
        </w:rPr>
        <w:lastRenderedPageBreak/>
        <w:t xml:space="preserve">1.2 </w:t>
      </w:r>
      <w:r w:rsidR="00193B5D">
        <w:rPr>
          <w:lang w:eastAsia="zh-CN"/>
        </w:rPr>
        <w:t xml:space="preserve"> </w:t>
      </w:r>
      <w:r w:rsidR="00A87EE5" w:rsidRPr="00FB4EBB">
        <w:rPr>
          <w:rFonts w:hint="eastAsia"/>
          <w:lang w:eastAsia="zh-CN"/>
        </w:rPr>
        <w:t>国内外</w:t>
      </w:r>
      <w:r w:rsidR="00A07A9D">
        <w:rPr>
          <w:rFonts w:hint="eastAsia"/>
          <w:lang w:eastAsia="zh-CN"/>
        </w:rPr>
        <w:t>相关</w:t>
      </w:r>
      <w:r w:rsidR="004C163A">
        <w:rPr>
          <w:rFonts w:hint="eastAsia"/>
          <w:lang w:eastAsia="zh-CN"/>
        </w:rPr>
        <w:t>工作</w:t>
      </w:r>
      <w:r w:rsidR="00A07A9D">
        <w:rPr>
          <w:rFonts w:hint="eastAsia"/>
          <w:lang w:eastAsia="zh-CN"/>
        </w:rPr>
        <w:t>研究进展</w:t>
      </w:r>
      <w:bookmarkEnd w:id="55"/>
      <w:bookmarkEnd w:id="56"/>
    </w:p>
    <w:p w14:paraId="26AF024C" w14:textId="77777777" w:rsidR="00286F14" w:rsidRPr="00A30C68" w:rsidRDefault="00286F14" w:rsidP="000F68E0">
      <w:pPr>
        <w:adjustRightInd w:val="0"/>
        <w:rPr>
          <w:color w:val="222222"/>
          <w:lang w:eastAsia="zh-CN"/>
        </w:rPr>
      </w:pPr>
      <w:r w:rsidRPr="00A30C68">
        <w:rPr>
          <w:rFonts w:hint="eastAsia"/>
          <w:color w:val="222222"/>
          <w:lang w:eastAsia="zh-CN"/>
        </w:rPr>
        <w:t>计算机网络通常由许多网络设备构建而成，例如路由器，交换机和众多类型的中间件（即操作流量转发以外的其他用途的设备，如防火墙），其中实现了许多复杂的协议。网络运营商负责配置策略以响应各种网络事件和应用程序。运营商必须手动将这些高级策略转换为低级配置命令，同时适应不断变化的网络条件。通常，还需要完成这些非常复杂的任务，并获得非常有限的工具。因此，网络管理和性能调整非常具有挑战性，因此容易出错。网络设备通常是垂直集成的黑匣子，加剧了网络运营商和管理员面临的挑战。</w:t>
      </w:r>
    </w:p>
    <w:p w14:paraId="22F7F62D" w14:textId="77777777" w:rsidR="00286F14" w:rsidRPr="00A30C68" w:rsidRDefault="00286F14" w:rsidP="000F68E0">
      <w:pPr>
        <w:adjustRightInd w:val="0"/>
        <w:rPr>
          <w:color w:val="222222"/>
          <w:lang w:eastAsia="zh-CN"/>
        </w:rPr>
      </w:pPr>
      <w:r w:rsidRPr="00A30C68">
        <w:rPr>
          <w:rFonts w:hint="eastAsia"/>
          <w:color w:val="222222"/>
          <w:lang w:eastAsia="zh-CN"/>
        </w:rPr>
        <w:t>网络从业者和研究人员面临的另一个几乎难以克服的挑战被称为</w:t>
      </w:r>
      <w:r w:rsidRPr="00A30C68">
        <w:rPr>
          <w:color w:val="222222"/>
          <w:lang w:eastAsia="zh-CN"/>
        </w:rPr>
        <w:t>“</w:t>
      </w:r>
      <w:r w:rsidRPr="00A30C68">
        <w:rPr>
          <w:rFonts w:hint="eastAsia"/>
          <w:color w:val="222222"/>
          <w:lang w:eastAsia="zh-CN"/>
        </w:rPr>
        <w:t>互联网</w:t>
      </w:r>
      <w:r w:rsidRPr="00A30C68">
        <w:rPr>
          <w:color w:val="222222"/>
          <w:lang w:eastAsia="zh-CN"/>
        </w:rPr>
        <w:t>ossification”</w:t>
      </w:r>
      <w:r w:rsidRPr="00A30C68">
        <w:rPr>
          <w:rFonts w:hint="eastAsia"/>
          <w:color w:val="222222"/>
          <w:lang w:eastAsia="zh-CN"/>
        </w:rPr>
        <w:t>。由于其庞大的部署基础和事实被认为是社会关键基础设施的一部分（就像交通和电网），互联网在其物理基础设施以及协议和性能方面变得极其困难。然而，随着当前和新兴的互联网应用和服务变得越来越复杂和苛刻，互联网必须能够发展以应对这些新的挑战。</w:t>
      </w:r>
    </w:p>
    <w:p w14:paraId="1DABEAA6" w14:textId="77777777" w:rsidR="000F68E0" w:rsidRPr="006E4CC8" w:rsidRDefault="006E4CC8" w:rsidP="006E4CC8">
      <w:pPr>
        <w:snapToGrid/>
        <w:ind w:firstLineChars="0" w:firstLine="0"/>
        <w:rPr>
          <w:color w:val="222222"/>
          <w:lang w:eastAsia="zh-CN"/>
        </w:rPr>
      </w:pPr>
      <w:r>
        <w:rPr>
          <w:color w:val="222222"/>
          <w:lang w:eastAsia="zh-CN"/>
        </w:rPr>
        <w:t xml:space="preserve">    </w:t>
      </w:r>
      <w:r w:rsidR="00286F14" w:rsidRPr="00A30C68">
        <w:rPr>
          <w:color w:val="222222"/>
          <w:lang w:eastAsia="zh-CN"/>
        </w:rPr>
        <w:t>“</w:t>
      </w:r>
      <w:r w:rsidR="00286F14" w:rsidRPr="00A30C68">
        <w:rPr>
          <w:rFonts w:hint="eastAsia"/>
          <w:color w:val="222222"/>
          <w:lang w:eastAsia="zh-CN"/>
        </w:rPr>
        <w:t>可编程网络</w:t>
      </w:r>
      <w:r w:rsidR="00286F14" w:rsidRPr="00A30C68">
        <w:rPr>
          <w:color w:val="222222"/>
          <w:lang w:eastAsia="zh-CN"/>
        </w:rPr>
        <w:t>”</w:t>
      </w:r>
      <w:r w:rsidR="00286F14" w:rsidRPr="00A30C68">
        <w:rPr>
          <w:rFonts w:hint="eastAsia"/>
          <w:color w:val="222222"/>
          <w:lang w:eastAsia="zh-CN"/>
        </w:rPr>
        <w:t>的想法已被提议作为促进网络演进的一种方式。特别是，软件定义网络（</w:t>
      </w:r>
      <w:r w:rsidR="00286F14" w:rsidRPr="00A30C68">
        <w:rPr>
          <w:color w:val="222222"/>
          <w:lang w:eastAsia="zh-CN"/>
        </w:rPr>
        <w:t>SDN</w:t>
      </w:r>
      <w:r w:rsidR="00286F14" w:rsidRPr="00A30C68">
        <w:rPr>
          <w:rFonts w:hint="eastAsia"/>
          <w:color w:val="222222"/>
          <w:lang w:eastAsia="zh-CN"/>
        </w:rPr>
        <w:t>）是一种新的网络模式，其中转发硬件与控制决策分离。它有望极大地简化网络管理并实现创新和演进。主要思想是允许软件开发人员以与存储和计算资源相同的简单方式依赖网络资源。在</w:t>
      </w:r>
      <w:r w:rsidR="00286F14" w:rsidRPr="00A30C68">
        <w:rPr>
          <w:color w:val="222222"/>
          <w:lang w:eastAsia="zh-CN"/>
        </w:rPr>
        <w:t>SDN</w:t>
      </w:r>
      <w:r w:rsidR="00286F14" w:rsidRPr="00A30C68">
        <w:rPr>
          <w:rFonts w:hint="eastAsia"/>
          <w:color w:val="222222"/>
          <w:lang w:eastAsia="zh-CN"/>
        </w:rPr>
        <w:t>中，网络智能在逻辑上集中在基于软件的控制器（控制平面）中，网络设备变成简单的数据包转发设备（数据平面），可通过开放接口进行编程（例如，</w:t>
      </w:r>
      <w:r w:rsidR="002A2228">
        <w:rPr>
          <w:color w:val="222222"/>
          <w:lang w:eastAsia="zh-CN"/>
        </w:rPr>
        <w:t>ForCES</w:t>
      </w:r>
      <w:r w:rsidR="00EA6F9D">
        <w:rPr>
          <w:color w:val="222222"/>
          <w:lang w:eastAsia="zh-CN"/>
        </w:rPr>
        <w:fldChar w:fldCharType="begin"/>
      </w:r>
      <w:r w:rsidR="00EA6F9D">
        <w:rPr>
          <w:color w:val="222222"/>
          <w:lang w:eastAsia="zh-CN"/>
        </w:rPr>
        <w:instrText xml:space="preserve"> ADDIN EN.CITE &lt;EndNote&gt;&lt;Cite&gt;&lt;Author&gt;Haas&lt;/Author&gt;&lt;Year&gt;2010&lt;/Year&gt;&lt;RecNum&gt;2&lt;/RecNum&gt;&lt;DisplayText&gt;[1]&lt;/DisplayText&gt;&lt;record&gt;&lt;rec-number&gt;2&lt;/rec-number&gt;&lt;foreign-keys&gt;&lt;key app="EN" db-id="z2dra9zfpwd2wbewe9cv9sspxf2pe2txattx" timestamp="0"&gt;2&lt;/key&gt;&lt;/foreign-keys&gt;&lt;ref-type name="Journal Article"&gt;17&lt;/ref-type&gt;&lt;contributors&gt;&lt;authors&gt;&lt;author&gt;Haas, R.&lt;/author&gt;&lt;/authors&gt;&lt;/contributors&gt;&lt;titles&gt;&lt;title&gt;Forwarding and Control Element Separation (ForCES) MIB&lt;/title&gt;&lt;secondary-title&gt;Traffic&lt;/secondary-title&gt;&lt;/titles&gt;&lt;pages&gt;págs. 6-8&lt;/pages&gt;&lt;volume&gt;23&lt;/volume&gt;&lt;number&gt;3&lt;/number&gt;&lt;keywords&gt;&lt;keyword&gt;Cartography&lt;/keyword&gt;&lt;keyword&gt;Geography&lt;/keyword&gt;&lt;keyword&gt;Nonfiction&lt;/keyword&gt;&lt;keyword&gt;Translations&lt;/keyword&gt;&lt;keyword&gt;Astronomers&lt;/keyword&gt;&lt;/keywords&gt;&lt;dates&gt;&lt;year&gt;2010&lt;/year&gt;&lt;/dates&gt;&lt;urls&gt;&lt;/urls&gt;&lt;/record&gt;&lt;/Cite&gt;&lt;/EndNote&gt;</w:instrText>
      </w:r>
      <w:r w:rsidR="00EA6F9D">
        <w:rPr>
          <w:color w:val="222222"/>
          <w:lang w:eastAsia="zh-CN"/>
        </w:rPr>
        <w:fldChar w:fldCharType="separate"/>
      </w:r>
      <w:r w:rsidR="00EA6F9D">
        <w:rPr>
          <w:color w:val="222222"/>
          <w:lang w:eastAsia="zh-CN"/>
        </w:rPr>
        <w:t>[1]</w:t>
      </w:r>
      <w:r w:rsidR="00EA6F9D">
        <w:rPr>
          <w:color w:val="222222"/>
          <w:lang w:eastAsia="zh-CN"/>
        </w:rPr>
        <w:fldChar w:fldCharType="end"/>
      </w:r>
      <w:r w:rsidR="00286F14" w:rsidRPr="00A30C68">
        <w:rPr>
          <w:rFonts w:hint="eastAsia"/>
          <w:color w:val="222222"/>
          <w:lang w:eastAsia="zh-CN"/>
        </w:rPr>
        <w:t>，</w:t>
      </w:r>
      <w:r w:rsidR="002A2228">
        <w:rPr>
          <w:color w:val="222222"/>
          <w:lang w:eastAsia="zh-CN"/>
        </w:rPr>
        <w:t xml:space="preserve">OpenFlow </w:t>
      </w:r>
      <w:r w:rsidR="00EA6F9D">
        <w:rPr>
          <w:color w:val="222222"/>
          <w:lang w:eastAsia="zh-CN"/>
        </w:rPr>
        <w:fldChar w:fldCharType="begin"/>
      </w:r>
      <w:r w:rsidR="00EA6F9D">
        <w:rPr>
          <w:color w:val="222222"/>
          <w:lang w:eastAsia="zh-CN"/>
        </w:rPr>
        <w:instrText xml:space="preserve"> ADDIN EN.CITE &lt;EndNote&gt;&lt;Cite&gt;&lt;Author&gt;Mckeown&lt;/Author&gt;&lt;Year&gt;2008&lt;/Year&gt;&lt;RecNum&gt;3&lt;/RecNum&gt;&lt;DisplayText&gt;[2]&lt;/DisplayText&gt;&lt;record&gt;&lt;rec-number&gt;3&lt;/rec-number&gt;&lt;foreign-keys&gt;&lt;key app="EN" db-id="z2dra9zfpwd2wbewe9cv9sspxf2pe2txattx" timestamp="0"&gt;3&lt;/key&gt;&lt;/foreign-keys&gt;&lt;ref-type name="Journal Article"&gt;17&lt;/ref-type&gt;&lt;contributors&gt;&lt;authors&gt;&lt;author&gt;Mckeown, Nick&lt;/author&gt;&lt;author&gt;Anderson, Tom&lt;/author&gt;&lt;author&gt;Balakrishnan, Hari&lt;/author&gt;&lt;author&gt;Parulkar, Guru&lt;/author&gt;&lt;author&gt;Peterson, Larry&lt;/author&gt;&lt;author&gt;Rexford, Jennifer&lt;/author&gt;&lt;author&gt;Shenker, Scott&lt;/author&gt;&lt;author&gt;Turner, Jonathan&lt;/author&gt;&lt;/authors&gt;&lt;/contributors&gt;&lt;titles&gt;&lt;title&gt;OpenFlow:enabling innovation in campus networks&lt;/title&gt;&lt;secondary-title&gt;Acm Sigcomm Computer Communication Review&lt;/secondary-title&gt;&lt;/titles&gt;&lt;periodical&gt;&lt;full-title&gt;Acm Sigcomm Computer Communication Review&lt;/full-title&gt;&lt;/periodical&gt;&lt;pages&gt;69-74&lt;/pages&gt;&lt;volume&gt;38&lt;/volume&gt;&lt;number&gt;2&lt;/number&gt;&lt;keywords&gt;&lt;keyword&gt;ethernet switch&lt;/keyword&gt;&lt;keyword&gt;flow-based&lt;/keyword&gt;&lt;keyword&gt;virtualization&lt;/keyword&gt;&lt;/keywords&gt;&lt;dates&gt;&lt;year&gt;2008&lt;/year&gt;&lt;/dates&gt;&lt;urls&gt;&lt;/urls&gt;&lt;/record&gt;&lt;/Cite&gt;&lt;/EndNote&gt;</w:instrText>
      </w:r>
      <w:r w:rsidR="00EA6F9D">
        <w:rPr>
          <w:color w:val="222222"/>
          <w:lang w:eastAsia="zh-CN"/>
        </w:rPr>
        <w:fldChar w:fldCharType="separate"/>
      </w:r>
      <w:r w:rsidR="00EA6F9D">
        <w:rPr>
          <w:color w:val="222222"/>
          <w:lang w:eastAsia="zh-CN"/>
        </w:rPr>
        <w:t>[2]</w:t>
      </w:r>
      <w:r w:rsidR="00EA6F9D">
        <w:rPr>
          <w:color w:val="222222"/>
          <w:lang w:eastAsia="zh-CN"/>
        </w:rPr>
        <w:fldChar w:fldCharType="end"/>
      </w:r>
      <w:r w:rsidR="00286F14" w:rsidRPr="00A30C68">
        <w:rPr>
          <w:rFonts w:hint="eastAsia"/>
          <w:color w:val="222222"/>
          <w:lang w:eastAsia="zh-CN"/>
        </w:rPr>
        <w:t>等）。</w:t>
      </w:r>
    </w:p>
    <w:p w14:paraId="6755B506" w14:textId="77777777" w:rsidR="000F68E0" w:rsidRDefault="00286F14" w:rsidP="000F68E0">
      <w:pPr>
        <w:adjustRightInd w:val="0"/>
        <w:rPr>
          <w:color w:val="222222"/>
          <w:lang w:eastAsia="zh-CN"/>
        </w:rPr>
      </w:pPr>
      <w:r w:rsidRPr="00A30C68">
        <w:rPr>
          <w:color w:val="222222"/>
          <w:lang w:eastAsia="zh-CN"/>
        </w:rPr>
        <w:t>SDN</w:t>
      </w:r>
      <w:r w:rsidRPr="00A30C68">
        <w:rPr>
          <w:rFonts w:hint="eastAsia"/>
          <w:color w:val="222222"/>
          <w:lang w:eastAsia="zh-CN"/>
        </w:rPr>
        <w:t>目前正引起学术界和工业界的重视。一群网络运营商，服务提供商和供应商最近创建了开放网络基金会，这是一个工业驱动的组织，用于推动</w:t>
      </w:r>
      <w:r w:rsidRPr="00A30C68">
        <w:rPr>
          <w:color w:val="222222"/>
          <w:lang w:eastAsia="zh-CN"/>
        </w:rPr>
        <w:t>SDN</w:t>
      </w:r>
      <w:r w:rsidRPr="00A30C68">
        <w:rPr>
          <w:rFonts w:hint="eastAsia"/>
          <w:color w:val="222222"/>
          <w:lang w:eastAsia="zh-CN"/>
        </w:rPr>
        <w:t>和标准化</w:t>
      </w:r>
      <w:r w:rsidRPr="00A30C68">
        <w:rPr>
          <w:color w:val="222222"/>
          <w:lang w:eastAsia="zh-CN"/>
        </w:rPr>
        <w:t>OpenFlow</w:t>
      </w:r>
      <w:r w:rsidRPr="00A30C68">
        <w:rPr>
          <w:rFonts w:hint="eastAsia"/>
          <w:color w:val="222222"/>
          <w:lang w:eastAsia="zh-CN"/>
        </w:rPr>
        <w:t>协议</w:t>
      </w:r>
      <w:r w:rsidR="00EA6F9D">
        <w:rPr>
          <w:color w:val="222222"/>
          <w:lang w:eastAsia="zh-CN"/>
        </w:rPr>
        <w:fldChar w:fldCharType="begin"/>
      </w:r>
      <w:r w:rsidR="00EA6F9D">
        <w:rPr>
          <w:color w:val="222222"/>
          <w:lang w:eastAsia="zh-CN"/>
        </w:rPr>
        <w:instrText xml:space="preserve"> ADDIN EN.CITE &lt;EndNote&gt;&lt;Cite&gt;&lt;Author&gt;Mckeown&lt;/Author&gt;&lt;Year&gt;2008&lt;/Year&gt;&lt;RecNum&gt;3&lt;/RecNum&gt;&lt;DisplayText&gt;[2]&lt;/DisplayText&gt;&lt;record&gt;&lt;rec-number&gt;3&lt;/rec-number&gt;&lt;foreign-keys&gt;&lt;key app="EN" db-id="z2dra9zfpwd2wbewe9cv9sspxf2pe2txattx" timestamp="0"&gt;3&lt;/key&gt;&lt;/foreign-keys&gt;&lt;ref-type name="Journal Article"&gt;17&lt;/ref-type&gt;&lt;contributors&gt;&lt;authors&gt;&lt;author&gt;Mckeown, Nick&lt;/author&gt;&lt;author&gt;Anderson, Tom&lt;/author&gt;&lt;author&gt;Balakrishnan, Hari&lt;/author&gt;&lt;author&gt;Parulkar, Guru&lt;/author&gt;&lt;author&gt;Peterson, Larry&lt;/author&gt;&lt;author&gt;Rexford, Jennifer&lt;/author&gt;&lt;author&gt;Shenker, Scott&lt;/author&gt;&lt;author&gt;Turner, Jonathan&lt;/author&gt;&lt;/authors&gt;&lt;/contributors&gt;&lt;titles&gt;&lt;title&gt;OpenFlow:enabling innovation in campus networks&lt;/title&gt;&lt;secondary-title&gt;Acm Sigcomm Computer Communication Review&lt;/secondary-title&gt;&lt;/titles&gt;&lt;periodical&gt;&lt;full-title&gt;Acm Sigcomm Computer Communication Review&lt;/full-title&gt;&lt;/periodical&gt;&lt;pages&gt;69-74&lt;/pages&gt;&lt;volume&gt;38&lt;/volume&gt;&lt;number&gt;2&lt;/number&gt;&lt;keywords&gt;&lt;keyword&gt;ethernet switch&lt;/keyword&gt;&lt;keyword&gt;flow-based&lt;/keyword&gt;&lt;keyword&gt;virtualization&lt;/keyword&gt;&lt;/keywords&gt;&lt;dates&gt;&lt;year&gt;2008&lt;/year&gt;&lt;/dates&gt;&lt;urls&gt;&lt;/urls&gt;&lt;/record&gt;&lt;/Cite&gt;&lt;/EndNote&gt;</w:instrText>
      </w:r>
      <w:r w:rsidR="00EA6F9D">
        <w:rPr>
          <w:color w:val="222222"/>
          <w:lang w:eastAsia="zh-CN"/>
        </w:rPr>
        <w:fldChar w:fldCharType="separate"/>
      </w:r>
      <w:r w:rsidR="00EA6F9D">
        <w:rPr>
          <w:noProof/>
          <w:color w:val="222222"/>
          <w:lang w:eastAsia="zh-CN"/>
        </w:rPr>
        <w:t>[2]</w:t>
      </w:r>
      <w:r w:rsidR="00EA6F9D">
        <w:rPr>
          <w:color w:val="222222"/>
          <w:lang w:eastAsia="zh-CN"/>
        </w:rPr>
        <w:fldChar w:fldCharType="end"/>
      </w:r>
      <w:r w:rsidRPr="00A30C68">
        <w:rPr>
          <w:rFonts w:hint="eastAsia"/>
          <w:color w:val="222222"/>
          <w:lang w:eastAsia="zh-CN"/>
        </w:rPr>
        <w:t>。在学术方面，</w:t>
      </w:r>
      <w:r w:rsidRPr="00A30C68">
        <w:rPr>
          <w:color w:val="222222"/>
          <w:lang w:eastAsia="zh-CN"/>
        </w:rPr>
        <w:t>OpenFlow</w:t>
      </w:r>
      <w:r w:rsidRPr="00A30C68">
        <w:rPr>
          <w:rFonts w:hint="eastAsia"/>
          <w:color w:val="222222"/>
          <w:lang w:eastAsia="zh-CN"/>
        </w:rPr>
        <w:t>网络研究中心的创建主要集中在</w:t>
      </w:r>
      <w:r w:rsidRPr="00A30C68">
        <w:rPr>
          <w:color w:val="222222"/>
          <w:lang w:eastAsia="zh-CN"/>
        </w:rPr>
        <w:t>SDN</w:t>
      </w:r>
      <w:r w:rsidRPr="00A30C68">
        <w:rPr>
          <w:rFonts w:hint="eastAsia"/>
          <w:color w:val="222222"/>
          <w:lang w:eastAsia="zh-CN"/>
        </w:rPr>
        <w:t>研究上。</w:t>
      </w:r>
      <w:r w:rsidRPr="00A30C68">
        <w:rPr>
          <w:color w:val="222222"/>
          <w:lang w:eastAsia="zh-CN"/>
        </w:rPr>
        <w:t>IETF</w:t>
      </w:r>
      <w:r w:rsidRPr="00A30C68">
        <w:rPr>
          <w:rFonts w:hint="eastAsia"/>
          <w:color w:val="222222"/>
          <w:lang w:eastAsia="zh-CN"/>
        </w:rPr>
        <w:t>和</w:t>
      </w:r>
      <w:r w:rsidRPr="00A30C68">
        <w:rPr>
          <w:color w:val="222222"/>
          <w:lang w:eastAsia="zh-CN"/>
        </w:rPr>
        <w:t>IRTF</w:t>
      </w:r>
      <w:r w:rsidRPr="00A30C68">
        <w:rPr>
          <w:rFonts w:hint="eastAsia"/>
          <w:color w:val="222222"/>
          <w:lang w:eastAsia="zh-CN"/>
        </w:rPr>
        <w:t>以及其他标准制定组织也对</w:t>
      </w:r>
      <w:r w:rsidRPr="00A30C68">
        <w:rPr>
          <w:color w:val="222222"/>
          <w:lang w:eastAsia="zh-CN"/>
        </w:rPr>
        <w:t>SDN</w:t>
      </w:r>
      <w:r w:rsidRPr="00A30C68">
        <w:rPr>
          <w:rFonts w:hint="eastAsia"/>
          <w:color w:val="222222"/>
          <w:lang w:eastAsia="zh-CN"/>
        </w:rPr>
        <w:t>进行了标准化工作。</w:t>
      </w:r>
    </w:p>
    <w:p w14:paraId="5E0E9566" w14:textId="77777777" w:rsidR="00286F14" w:rsidRPr="00A30C68" w:rsidRDefault="00286F14" w:rsidP="00180A5A">
      <w:pPr>
        <w:adjustRightInd w:val="0"/>
        <w:rPr>
          <w:strike/>
          <w:color w:val="222222"/>
          <w:lang w:eastAsia="zh-CN"/>
        </w:rPr>
      </w:pPr>
      <w:r w:rsidRPr="00A30C68">
        <w:rPr>
          <w:rFonts w:hint="eastAsia"/>
          <w:color w:val="222222"/>
          <w:lang w:eastAsia="zh-CN"/>
        </w:rPr>
        <w:t>软件定义网络的领域是相当新的，但仍以非常快的速度增长。尽管如此，仍有重要的研究挑战需要解决。在本文中，我们通过提供该领域的历史视角并详细描述</w:t>
      </w:r>
      <w:r w:rsidRPr="00A30C68">
        <w:rPr>
          <w:color w:val="222222"/>
          <w:lang w:eastAsia="zh-CN"/>
        </w:rPr>
        <w:t>SDN</w:t>
      </w:r>
      <w:r w:rsidRPr="00A30C68">
        <w:rPr>
          <w:rFonts w:hint="eastAsia"/>
          <w:color w:val="222222"/>
          <w:lang w:eastAsia="zh-CN"/>
        </w:rPr>
        <w:t>范例和体系结构，来调查可编程网络中的最新技术。</w:t>
      </w:r>
    </w:p>
    <w:p w14:paraId="70864B4F" w14:textId="77777777" w:rsidR="00286F14" w:rsidRPr="00710717" w:rsidRDefault="00170539" w:rsidP="00710717">
      <w:pPr>
        <w:pStyle w:val="3"/>
        <w:spacing w:before="120"/>
        <w:rPr>
          <w:lang w:eastAsia="zh-CN"/>
        </w:rPr>
      </w:pPr>
      <w:bookmarkStart w:id="57" w:name="_Toc517963784"/>
      <w:bookmarkStart w:id="58" w:name="_Toc518474518"/>
      <w:r w:rsidRPr="00710717">
        <w:rPr>
          <w:lang w:eastAsia="zh-CN"/>
        </w:rPr>
        <w:t>1.2.1</w:t>
      </w:r>
      <w:r w:rsidR="00286F14" w:rsidRPr="00710717">
        <w:rPr>
          <w:lang w:eastAsia="zh-CN"/>
        </w:rPr>
        <w:t xml:space="preserve"> </w:t>
      </w:r>
      <w:r w:rsidR="00193B5D">
        <w:rPr>
          <w:lang w:eastAsia="zh-CN"/>
        </w:rPr>
        <w:t xml:space="preserve"> </w:t>
      </w:r>
      <w:r w:rsidR="00286F14" w:rsidRPr="00710717">
        <w:rPr>
          <w:rFonts w:hint="eastAsia"/>
          <w:lang w:eastAsia="zh-CN"/>
        </w:rPr>
        <w:t>早期可编程网络</w:t>
      </w:r>
      <w:bookmarkEnd w:id="57"/>
      <w:bookmarkEnd w:id="58"/>
    </w:p>
    <w:p w14:paraId="6B040D0F" w14:textId="77777777" w:rsidR="00286F14" w:rsidRPr="00A30C68" w:rsidRDefault="00286F14" w:rsidP="000F68E0">
      <w:pPr>
        <w:adjustRightInd w:val="0"/>
        <w:rPr>
          <w:color w:val="222222"/>
          <w:lang w:eastAsia="zh-CN"/>
        </w:rPr>
      </w:pPr>
      <w:r w:rsidRPr="00A30C68">
        <w:rPr>
          <w:color w:val="222222"/>
          <w:lang w:eastAsia="zh-CN"/>
        </w:rPr>
        <w:t>SDN</w:t>
      </w:r>
      <w:r w:rsidRPr="00A30C68">
        <w:rPr>
          <w:rFonts w:hint="eastAsia"/>
          <w:color w:val="222222"/>
          <w:lang w:eastAsia="zh-CN"/>
        </w:rPr>
        <w:t>具有改变网络运行方式的巨大潜力，尤其是</w:t>
      </w:r>
      <w:r w:rsidRPr="00A30C68">
        <w:rPr>
          <w:color w:val="222222"/>
          <w:lang w:eastAsia="zh-CN"/>
        </w:rPr>
        <w:t>OpenFlow</w:t>
      </w:r>
      <w:r w:rsidRPr="00A30C68">
        <w:rPr>
          <w:rFonts w:hint="eastAsia"/>
          <w:color w:val="222222"/>
          <w:lang w:eastAsia="zh-CN"/>
        </w:rPr>
        <w:t>已被定义为</w:t>
      </w:r>
      <w:r w:rsidRPr="00A30C68">
        <w:rPr>
          <w:color w:val="222222"/>
          <w:lang w:eastAsia="zh-CN"/>
        </w:rPr>
        <w:t>“</w:t>
      </w:r>
      <w:r w:rsidRPr="00A30C68">
        <w:rPr>
          <w:rFonts w:hint="eastAsia"/>
          <w:color w:val="222222"/>
          <w:lang w:eastAsia="zh-CN"/>
        </w:rPr>
        <w:t>激进的网络新想法</w:t>
      </w:r>
      <w:r w:rsidR="00D414C5">
        <w:rPr>
          <w:color w:val="222222"/>
          <w:lang w:eastAsia="zh-CN"/>
        </w:rPr>
        <w:t>”</w:t>
      </w:r>
      <w:r w:rsidRPr="00A30C68">
        <w:rPr>
          <w:rFonts w:hint="eastAsia"/>
          <w:color w:val="222222"/>
          <w:lang w:eastAsia="zh-CN"/>
        </w:rPr>
        <w:t>。优点包括集中控制，简化算法，商品化网络硬件，消除中间件，以及设计和部署第三方</w:t>
      </w:r>
      <w:r w:rsidRPr="00A30C68">
        <w:rPr>
          <w:color w:val="222222"/>
          <w:lang w:eastAsia="zh-CN"/>
        </w:rPr>
        <w:t>“</w:t>
      </w:r>
      <w:r w:rsidRPr="00A30C68">
        <w:rPr>
          <w:rFonts w:hint="eastAsia"/>
          <w:color w:val="222222"/>
          <w:lang w:eastAsia="zh-CN"/>
        </w:rPr>
        <w:t>应用程序</w:t>
      </w:r>
      <w:r w:rsidRPr="00A30C68">
        <w:rPr>
          <w:color w:val="222222"/>
          <w:lang w:eastAsia="zh-CN"/>
        </w:rPr>
        <w:t>”</w:t>
      </w:r>
      <w:r w:rsidRPr="00A30C68">
        <w:rPr>
          <w:rFonts w:hint="eastAsia"/>
          <w:color w:val="222222"/>
          <w:lang w:eastAsia="zh-CN"/>
        </w:rPr>
        <w:t>。</w:t>
      </w:r>
    </w:p>
    <w:p w14:paraId="1575DFEE" w14:textId="77777777" w:rsidR="00286F14" w:rsidRPr="00A30C68" w:rsidRDefault="00286F14" w:rsidP="000F68E0">
      <w:pPr>
        <w:adjustRightInd w:val="0"/>
        <w:rPr>
          <w:color w:val="222222"/>
          <w:lang w:eastAsia="zh-CN"/>
        </w:rPr>
      </w:pPr>
      <w:r w:rsidRPr="00A30C68">
        <w:rPr>
          <w:rFonts w:hint="eastAsia"/>
          <w:color w:val="222222"/>
          <w:lang w:eastAsia="zh-CN"/>
        </w:rPr>
        <w:lastRenderedPageBreak/>
        <w:t>尽管</w:t>
      </w:r>
      <w:r w:rsidRPr="00A30C68">
        <w:rPr>
          <w:color w:val="222222"/>
          <w:lang w:eastAsia="zh-CN"/>
        </w:rPr>
        <w:t>OpenFlow</w:t>
      </w:r>
      <w:r w:rsidRPr="00A30C68">
        <w:rPr>
          <w:rFonts w:hint="eastAsia"/>
          <w:color w:val="222222"/>
          <w:lang w:eastAsia="zh-CN"/>
        </w:rPr>
        <w:t>受到了业界的广泛关注，但值得注意的是，可编程网络和解耦控制逻辑的思想已经存在很多年了。以下概述了早期的可编程网络工作，这是当前</w:t>
      </w:r>
      <w:r w:rsidRPr="00A30C68">
        <w:rPr>
          <w:color w:val="222222"/>
          <w:lang w:eastAsia="zh-CN"/>
        </w:rPr>
        <w:t>SDN</w:t>
      </w:r>
      <w:r w:rsidRPr="00A30C68">
        <w:rPr>
          <w:rFonts w:hint="eastAsia"/>
          <w:color w:val="222222"/>
          <w:lang w:eastAsia="zh-CN"/>
        </w:rPr>
        <w:t>范例的雏形，为今天的许多想法奠定了基础。</w:t>
      </w:r>
    </w:p>
    <w:p w14:paraId="661C5B17" w14:textId="77777777" w:rsidR="00286F14" w:rsidRPr="00A30C68" w:rsidRDefault="000B22C8" w:rsidP="00710717">
      <w:pPr>
        <w:pStyle w:val="af7"/>
        <w:widowControl w:val="0"/>
        <w:adjustRightInd w:val="0"/>
        <w:ind w:left="0" w:firstLineChars="0" w:firstLine="567"/>
        <w:contextualSpacing w:val="0"/>
        <w:rPr>
          <w:color w:val="222222"/>
          <w:lang w:eastAsia="zh-CN"/>
        </w:rPr>
      </w:pPr>
      <w:r>
        <w:rPr>
          <w:rFonts w:hint="eastAsia"/>
          <w:color w:val="222222"/>
          <w:lang w:eastAsia="zh-CN"/>
        </w:rPr>
        <w:t>a</w:t>
      </w:r>
      <w:r>
        <w:rPr>
          <w:rFonts w:hint="eastAsia"/>
          <w:color w:val="222222"/>
          <w:lang w:eastAsia="zh-CN"/>
        </w:rPr>
        <w:t>）</w:t>
      </w:r>
      <w:r w:rsidR="00286F14" w:rsidRPr="00A30C68">
        <w:rPr>
          <w:rFonts w:hint="eastAsia"/>
          <w:color w:val="222222"/>
          <w:lang w:eastAsia="zh-CN"/>
        </w:rPr>
        <w:t>开放信令：</w:t>
      </w:r>
      <w:r w:rsidR="00286F14" w:rsidRPr="00A30C68">
        <w:rPr>
          <w:color w:val="222222"/>
          <w:lang w:eastAsia="zh-CN"/>
        </w:rPr>
        <w:t>Open Signaling</w:t>
      </w:r>
      <w:r w:rsidR="00286F14" w:rsidRPr="00A30C68">
        <w:rPr>
          <w:rFonts w:hint="eastAsia"/>
          <w:color w:val="222222"/>
          <w:lang w:eastAsia="zh-CN"/>
        </w:rPr>
        <w:t>（</w:t>
      </w:r>
      <w:r w:rsidR="00286F14" w:rsidRPr="00A30C68">
        <w:rPr>
          <w:color w:val="222222"/>
          <w:lang w:eastAsia="zh-CN"/>
        </w:rPr>
        <w:t>OPENSIG</w:t>
      </w:r>
      <w:r w:rsidR="00286F14" w:rsidRPr="00A30C68">
        <w:rPr>
          <w:rFonts w:hint="eastAsia"/>
          <w:color w:val="222222"/>
          <w:lang w:eastAsia="zh-CN"/>
        </w:rPr>
        <w:t>）工作组于</w:t>
      </w:r>
      <w:r w:rsidR="00286F14" w:rsidRPr="00A30C68">
        <w:rPr>
          <w:color w:val="222222"/>
          <w:lang w:eastAsia="zh-CN"/>
        </w:rPr>
        <w:t>1995</w:t>
      </w:r>
      <w:r w:rsidR="00286F14" w:rsidRPr="00A30C68">
        <w:rPr>
          <w:rFonts w:hint="eastAsia"/>
          <w:color w:val="222222"/>
          <w:lang w:eastAsia="zh-CN"/>
        </w:rPr>
        <w:t>年开始举办一系列讲习班，致力于</w:t>
      </w:r>
      <w:r w:rsidR="00286F14" w:rsidRPr="00A30C68">
        <w:rPr>
          <w:color w:val="222222"/>
          <w:lang w:eastAsia="zh-CN"/>
        </w:rPr>
        <w:t>“</w:t>
      </w:r>
      <w:r w:rsidR="00286F14" w:rsidRPr="00A30C68">
        <w:rPr>
          <w:rFonts w:hint="eastAsia"/>
          <w:color w:val="222222"/>
          <w:lang w:eastAsia="zh-CN"/>
        </w:rPr>
        <w:t>使</w:t>
      </w:r>
      <w:r w:rsidR="00286F14" w:rsidRPr="00A30C68">
        <w:rPr>
          <w:color w:val="222222"/>
          <w:lang w:eastAsia="zh-CN"/>
        </w:rPr>
        <w:t>ATM</w:t>
      </w:r>
      <w:r w:rsidR="00286F14" w:rsidRPr="00A30C68">
        <w:rPr>
          <w:rFonts w:hint="eastAsia"/>
          <w:color w:val="222222"/>
          <w:lang w:eastAsia="zh-CN"/>
        </w:rPr>
        <w:t>，互联网和移动网络更加开放，可扩展和可编程化</w:t>
      </w:r>
      <w:r w:rsidR="00D414C5">
        <w:rPr>
          <w:color w:val="222222"/>
          <w:lang w:eastAsia="zh-CN"/>
        </w:rPr>
        <w:t>”</w:t>
      </w:r>
      <w:r w:rsidR="00EA6F9D">
        <w:rPr>
          <w:color w:val="222222"/>
          <w:lang w:eastAsia="zh-CN"/>
        </w:rPr>
        <w:fldChar w:fldCharType="begin"/>
      </w:r>
      <w:r w:rsidR="00EA6F9D">
        <w:rPr>
          <w:color w:val="222222"/>
          <w:lang w:eastAsia="zh-CN"/>
        </w:rPr>
        <w:instrText xml:space="preserve"> ADDIN EN.CITE &lt;EndNote&gt;&lt;Cite&gt;&lt;Author&gt;Campbell&lt;/Author&gt;&lt;Year&gt;1999&lt;/Year&gt;&lt;RecNum&gt;83&lt;/RecNum&gt;&lt;DisplayText&gt;[3]&lt;/DisplayText&gt;&lt;record&gt;&lt;rec-number&gt;83&lt;/rec-number&gt;&lt;foreign-keys&gt;&lt;key app="EN" db-id="z2dra9zfpwd2wbewe9cv9sspxf2pe2txattx" timestamp="0"&gt;83&lt;/key&gt;&lt;/foreign-keys&gt;&lt;ref-type name="Journal Article"&gt;17&lt;/ref-type&gt;&lt;contributors&gt;&lt;authors&gt;&lt;author&gt;Campbell, Andrew T.&lt;/author&gt;&lt;author&gt;Katzela, Irene&lt;/author&gt;&lt;author&gt;Miki, Kazuho&lt;/author&gt;&lt;author&gt;Vicente, John&lt;/author&gt;&lt;/authors&gt;&lt;/contributors&gt;&lt;titles&gt;&lt;title&gt;Open Signaling for ATM, INTERNET and Mobile Networks (OPENSIG&amp;apos;98)&lt;/title&gt;&lt;secondary-title&gt;Acm Sigcomm Computer Communication Review&lt;/secondary-title&gt;&lt;/titles&gt;&lt;periodical&gt;&lt;full-title&gt;Acm Sigcomm Computer Communication Review&lt;/full-title&gt;&lt;/periodical&gt;&lt;pages&gt;15-28&lt;/pages&gt;&lt;volume&gt;33&lt;/volume&gt;&lt;number&gt;2&lt;/number&gt;&lt;dates&gt;&lt;year&gt;1999&lt;/year&gt;&lt;/dates&gt;&lt;urls&gt;&lt;/urls&gt;&lt;/record&gt;&lt;/Cite&gt;&lt;/EndNote&gt;</w:instrText>
      </w:r>
      <w:r w:rsidR="00EA6F9D">
        <w:rPr>
          <w:color w:val="222222"/>
          <w:lang w:eastAsia="zh-CN"/>
        </w:rPr>
        <w:fldChar w:fldCharType="separate"/>
      </w:r>
      <w:r w:rsidR="00EA6F9D">
        <w:rPr>
          <w:noProof/>
          <w:color w:val="222222"/>
          <w:lang w:eastAsia="zh-CN"/>
        </w:rPr>
        <w:t>[3]</w:t>
      </w:r>
      <w:r w:rsidR="00EA6F9D">
        <w:rPr>
          <w:color w:val="222222"/>
          <w:lang w:eastAsia="zh-CN"/>
        </w:rPr>
        <w:fldChar w:fldCharType="end"/>
      </w:r>
      <w:r w:rsidR="00286F14" w:rsidRPr="00A30C68">
        <w:rPr>
          <w:rFonts w:hint="eastAsia"/>
          <w:color w:val="222222"/>
          <w:lang w:eastAsia="zh-CN"/>
        </w:rPr>
        <w:t>。他们认为，通信硬件和控制软件之间的分离是必要的，但很难实现；主要是由于垂直集成的交换机和路由器造成的，这些交换机和路由器的封闭性使得无法快速部署新的网络服务和环境。他们提议的核心是通过开放的可编程网络接口提供对网络硬件的访问；将允许部署新的服务分布式编程环境。</w:t>
      </w:r>
    </w:p>
    <w:p w14:paraId="68DF72F2" w14:textId="77777777" w:rsidR="00286F14" w:rsidRPr="00A30C68" w:rsidRDefault="00286F14" w:rsidP="000F68E0">
      <w:pPr>
        <w:adjustRightInd w:val="0"/>
        <w:rPr>
          <w:color w:val="222222"/>
          <w:lang w:eastAsia="zh-CN"/>
        </w:rPr>
      </w:pPr>
      <w:r w:rsidRPr="00A30C68">
        <w:rPr>
          <w:rFonts w:hint="eastAsia"/>
          <w:color w:val="222222"/>
          <w:lang w:eastAsia="zh-CN"/>
        </w:rPr>
        <w:t>受这些理念的启发，</w:t>
      </w:r>
      <w:r w:rsidRPr="00A30C68">
        <w:rPr>
          <w:color w:val="222222"/>
          <w:lang w:eastAsia="zh-CN"/>
        </w:rPr>
        <w:t>IETF</w:t>
      </w:r>
      <w:r w:rsidRPr="00A30C68">
        <w:rPr>
          <w:rFonts w:hint="eastAsia"/>
          <w:color w:val="222222"/>
          <w:lang w:eastAsia="zh-CN"/>
        </w:rPr>
        <w:t>工作组的成立，创立了通用交换机管理协议（</w:t>
      </w:r>
      <w:r w:rsidRPr="00A30C68">
        <w:rPr>
          <w:color w:val="222222"/>
          <w:lang w:eastAsia="zh-CN"/>
        </w:rPr>
        <w:t>GSMP</w:t>
      </w:r>
      <w:r w:rsidRPr="00A30C68">
        <w:rPr>
          <w:rFonts w:hint="eastAsia"/>
          <w:color w:val="222222"/>
          <w:lang w:eastAsia="zh-CN"/>
        </w:rPr>
        <w:t>）的规范，该协议是控制标签交换机的通用协议。</w:t>
      </w:r>
      <w:r w:rsidRPr="00A30C68">
        <w:rPr>
          <w:color w:val="222222"/>
          <w:lang w:eastAsia="zh-CN"/>
        </w:rPr>
        <w:t>GSMP</w:t>
      </w:r>
      <w:r w:rsidRPr="00A30C68">
        <w:rPr>
          <w:rFonts w:hint="eastAsia"/>
          <w:color w:val="222222"/>
          <w:lang w:eastAsia="zh-CN"/>
        </w:rPr>
        <w:t>允许控制器通过交换机建立和释放连接，在多播连接上添加和删除离开，管理交换机端口，请求配置信息，请求和删除交换机资源预留以及请求统计信息。该工作组已正式结束，最新标准提案</w:t>
      </w:r>
      <w:r w:rsidRPr="00A30C68">
        <w:rPr>
          <w:color w:val="222222"/>
          <w:lang w:eastAsia="zh-CN"/>
        </w:rPr>
        <w:t>GSMPv3</w:t>
      </w:r>
      <w:r w:rsidRPr="00A30C68">
        <w:rPr>
          <w:rFonts w:hint="eastAsia"/>
          <w:color w:val="222222"/>
          <w:lang w:eastAsia="zh-CN"/>
        </w:rPr>
        <w:t>于</w:t>
      </w:r>
      <w:r w:rsidRPr="00A30C68">
        <w:rPr>
          <w:color w:val="222222"/>
          <w:lang w:eastAsia="zh-CN"/>
        </w:rPr>
        <w:t>2002</w:t>
      </w:r>
      <w:r w:rsidRPr="00A30C68">
        <w:rPr>
          <w:rFonts w:hint="eastAsia"/>
          <w:color w:val="222222"/>
          <w:lang w:eastAsia="zh-CN"/>
        </w:rPr>
        <w:t>年</w:t>
      </w:r>
      <w:r w:rsidRPr="00A30C68">
        <w:rPr>
          <w:color w:val="222222"/>
          <w:lang w:eastAsia="zh-CN"/>
        </w:rPr>
        <w:t>6</w:t>
      </w:r>
      <w:r w:rsidRPr="00A30C68">
        <w:rPr>
          <w:rFonts w:hint="eastAsia"/>
          <w:color w:val="222222"/>
          <w:lang w:eastAsia="zh-CN"/>
        </w:rPr>
        <w:t>月发布。</w:t>
      </w:r>
    </w:p>
    <w:p w14:paraId="5F4995D7" w14:textId="77777777" w:rsidR="00286F14" w:rsidRPr="00A30C68" w:rsidRDefault="000B22C8" w:rsidP="00710717">
      <w:pPr>
        <w:pStyle w:val="af7"/>
        <w:widowControl w:val="0"/>
        <w:adjustRightInd w:val="0"/>
        <w:ind w:left="0" w:firstLineChars="0" w:firstLine="567"/>
        <w:contextualSpacing w:val="0"/>
        <w:rPr>
          <w:color w:val="222222"/>
          <w:lang w:eastAsia="zh-CN"/>
        </w:rPr>
      </w:pPr>
      <w:bookmarkStart w:id="59" w:name="OLE_LINK1"/>
      <w:bookmarkStart w:id="60" w:name="OLE_LINK2"/>
      <w:r>
        <w:rPr>
          <w:rFonts w:hint="eastAsia"/>
          <w:color w:val="222222"/>
          <w:lang w:eastAsia="zh-CN"/>
        </w:rPr>
        <w:t>b</w:t>
      </w:r>
      <w:r>
        <w:rPr>
          <w:rFonts w:hint="eastAsia"/>
          <w:color w:val="222222"/>
          <w:lang w:eastAsia="zh-CN"/>
        </w:rPr>
        <w:t>）</w:t>
      </w:r>
      <w:r w:rsidRPr="00A30C68">
        <w:rPr>
          <w:rFonts w:hint="eastAsia"/>
          <w:color w:val="222222"/>
          <w:lang w:eastAsia="zh-CN"/>
        </w:rPr>
        <w:t>主动网络</w:t>
      </w:r>
      <w:bookmarkEnd w:id="59"/>
      <w:bookmarkEnd w:id="60"/>
      <w:r w:rsidR="00286F14" w:rsidRPr="00A30C68">
        <w:rPr>
          <w:rFonts w:hint="eastAsia"/>
          <w:color w:val="222222"/>
          <w:lang w:eastAsia="zh-CN"/>
        </w:rPr>
        <w:t>（</w:t>
      </w:r>
      <w:r w:rsidR="00286F14" w:rsidRPr="00A30C68">
        <w:rPr>
          <w:color w:val="222222"/>
          <w:lang w:eastAsia="zh-CN"/>
        </w:rPr>
        <w:t>Active Networking</w:t>
      </w:r>
      <w:r w:rsidR="00286F14" w:rsidRPr="00A30C68">
        <w:rPr>
          <w:rFonts w:hint="eastAsia"/>
          <w:color w:val="222222"/>
          <w:lang w:eastAsia="zh-CN"/>
        </w:rPr>
        <w:t>）：同样在</w:t>
      </w:r>
      <w:r w:rsidR="00286F14" w:rsidRPr="00A30C68">
        <w:rPr>
          <w:color w:val="222222"/>
          <w:lang w:eastAsia="zh-CN"/>
        </w:rPr>
        <w:t>20</w:t>
      </w:r>
      <w:r w:rsidR="00286F14" w:rsidRPr="00A30C68">
        <w:rPr>
          <w:rFonts w:hint="eastAsia"/>
          <w:color w:val="222222"/>
          <w:lang w:eastAsia="zh-CN"/>
        </w:rPr>
        <w:t>世纪</w:t>
      </w:r>
      <w:r w:rsidR="00286F14" w:rsidRPr="00A30C68">
        <w:rPr>
          <w:color w:val="222222"/>
          <w:lang w:eastAsia="zh-CN"/>
        </w:rPr>
        <w:t>90</w:t>
      </w:r>
      <w:r w:rsidR="00286F14" w:rsidRPr="00A30C68">
        <w:rPr>
          <w:rFonts w:hint="eastAsia"/>
          <w:color w:val="222222"/>
          <w:lang w:eastAsia="zh-CN"/>
        </w:rPr>
        <w:t>年代中期，主动网络</w:t>
      </w:r>
      <w:r w:rsidR="00EA6F9D">
        <w:rPr>
          <w:color w:val="222222"/>
          <w:lang w:eastAsia="zh-CN"/>
        </w:rPr>
        <w:fldChar w:fldCharType="begin"/>
      </w:r>
      <w:r w:rsidR="00BF0F2E">
        <w:rPr>
          <w:color w:val="222222"/>
          <w:lang w:eastAsia="zh-CN"/>
        </w:rPr>
        <w:instrText xml:space="preserve"> ADDIN EN.CITE &lt;EndNote&gt;&lt;Cite&gt;&lt;Author&gt;Tennenhouse&lt;/Author&gt;&lt;Year&gt;1997&lt;/Year&gt;&lt;RecNum&gt;84&lt;/RecNum&gt;&lt;DisplayText&gt;[4, 5]&lt;/DisplayText&gt;&lt;record&gt;&lt;rec-number&gt;84&lt;/rec-number&gt;&lt;foreign-keys&gt;&lt;key app="EN" db-id="z2dra9zfpwd2wbewe9cv9sspxf2pe2txattx" timestamp="0"&gt;84&lt;/key&gt;&lt;/foreign-keys&gt;&lt;ref-type name="Conference Proceedings"&gt;10&lt;/ref-type&gt;&lt;contributors&gt;&lt;authors&gt;&lt;author&gt;Tennenhouse, David L.&lt;/author&gt;&lt;author&gt;Smith, Jonathan M.&lt;/author&gt;&lt;author&gt;Sincoskie, W. David&lt;/author&gt;&lt;author&gt;Wetherall, David J.&lt;/author&gt;&lt;author&gt;Minden, Gary J.&lt;/author&gt;&lt;/authors&gt;&lt;/contributors&gt;&lt;titles&gt;&lt;title&gt;A Survey of Active Network Research&lt;/title&gt;&lt;secondary-title&gt;IEEE Communications Magazine&lt;/secondary-title&gt;&lt;/titles&gt;&lt;pages&gt;80--86&lt;/pages&gt;&lt;dates&gt;&lt;year&gt;1997&lt;/year&gt;&lt;/dates&gt;&lt;urls&gt;&lt;/urls&gt;&lt;/record&gt;&lt;/Cite&gt;&lt;Cite&gt;&lt;Author&gt;Tennenhouse&lt;/Author&gt;&lt;Year&gt;2002&lt;/Year&gt;&lt;RecNum&gt;85&lt;/RecNum&gt;&lt;record&gt;&lt;rec-number&gt;85&lt;/rec-number&gt;&lt;foreign-keys&gt;&lt;key app="EN" db-id="z2dra9zfpwd2wbewe9cv9sspxf2pe2txattx" timestamp="0"&gt;85&lt;/key&gt;&lt;/foreign-keys&gt;&lt;ref-type name="Conference Proceedings"&gt;10&lt;/ref-type&gt;&lt;contributors&gt;&lt;authors&gt;&lt;author&gt;Tennenhouse, D. L&lt;/author&gt;&lt;author&gt;Wetherall, D. J&lt;/author&gt;&lt;/authors&gt;&lt;/contributors&gt;&lt;titles&gt;&lt;title&gt;Towards an active network architecture&lt;/title&gt;&lt;secondary-title&gt;DARPA Active NEtworks Conference and Exposition, 2002. Proceedings&lt;/secondary-title&gt;&lt;/titles&gt;&lt;pages&gt;2-15&lt;/pages&gt;&lt;keywords&gt;&lt;keyword&gt;MPEG&lt;/keyword&gt;&lt;keyword&gt;active networks&lt;/keyword&gt;&lt;keyword&gt;congestion control&lt;/keyword&gt;&lt;keyword&gt;early packet discard&lt;/keyword&gt;&lt;/keywords&gt;&lt;dates&gt;&lt;year&gt;2002&lt;/year&gt;&lt;/dates&gt;&lt;urls&gt;&lt;/urls&gt;&lt;/record&gt;&lt;/Cite&gt;&lt;/EndNote&gt;</w:instrText>
      </w:r>
      <w:r w:rsidR="00EA6F9D">
        <w:rPr>
          <w:color w:val="222222"/>
          <w:lang w:eastAsia="zh-CN"/>
        </w:rPr>
        <w:fldChar w:fldCharType="separate"/>
      </w:r>
      <w:r w:rsidR="00BF0F2E">
        <w:rPr>
          <w:noProof/>
          <w:color w:val="222222"/>
          <w:lang w:eastAsia="zh-CN"/>
        </w:rPr>
        <w:t>[4, 5]</w:t>
      </w:r>
      <w:r w:rsidR="00EA6F9D">
        <w:rPr>
          <w:color w:val="222222"/>
          <w:lang w:eastAsia="zh-CN"/>
        </w:rPr>
        <w:fldChar w:fldCharType="end"/>
      </w:r>
      <w:r w:rsidR="00286F14" w:rsidRPr="00A30C68">
        <w:rPr>
          <w:rFonts w:hint="eastAsia"/>
          <w:color w:val="222222"/>
          <w:lang w:eastAsia="zh-CN"/>
        </w:rPr>
        <w:t>倡议提出了网络基础设施的想法，该网络基础设施可以为定制服务编程。有两种主要方法即：（</w:t>
      </w:r>
      <w:r w:rsidR="00286F14" w:rsidRPr="00A30C68">
        <w:rPr>
          <w:color w:val="222222"/>
          <w:lang w:eastAsia="zh-CN"/>
        </w:rPr>
        <w:t>1</w:t>
      </w:r>
      <w:r w:rsidR="00286F14" w:rsidRPr="00A30C68">
        <w:rPr>
          <w:rFonts w:hint="eastAsia"/>
          <w:color w:val="222222"/>
          <w:lang w:eastAsia="zh-CN"/>
        </w:rPr>
        <w:t>）用户可编程交换机，带内数据传输和带外管理信道</w:t>
      </w:r>
      <w:r w:rsidR="00286F14" w:rsidRPr="00A30C68">
        <w:rPr>
          <w:color w:val="222222"/>
          <w:lang w:eastAsia="zh-CN"/>
        </w:rPr>
        <w:t>;</w:t>
      </w:r>
      <w:r w:rsidR="00286F14" w:rsidRPr="00A30C68">
        <w:rPr>
          <w:rFonts w:hint="eastAsia"/>
          <w:color w:val="222222"/>
          <w:lang w:eastAsia="zh-CN"/>
        </w:rPr>
        <w:t>（</w:t>
      </w:r>
      <w:r w:rsidR="00286F14" w:rsidRPr="00A30C68">
        <w:rPr>
          <w:color w:val="222222"/>
          <w:lang w:eastAsia="zh-CN"/>
        </w:rPr>
        <w:t>2</w:t>
      </w:r>
      <w:r w:rsidR="00286F14" w:rsidRPr="00A30C68">
        <w:rPr>
          <w:rFonts w:hint="eastAsia"/>
          <w:color w:val="222222"/>
          <w:lang w:eastAsia="zh-CN"/>
        </w:rPr>
        <w:t>）胶囊，它们是可以在用户消息中携带的程序片段；程序片段将被路由器解释和执行。尽管动机很大，主动网络从来没有收集到临界量，并转移到广泛使用和行业部署，主要是由于实际的安全性和性能问题</w:t>
      </w:r>
      <w:r w:rsidR="00C240F1">
        <w:rPr>
          <w:color w:val="222222"/>
          <w:lang w:eastAsia="zh-CN"/>
        </w:rPr>
        <w:fldChar w:fldCharType="begin"/>
      </w:r>
      <w:r w:rsidR="00C240F1">
        <w:rPr>
          <w:color w:val="222222"/>
          <w:lang w:eastAsia="zh-CN"/>
        </w:rPr>
        <w:instrText xml:space="preserve"> ADDIN EN.CITE &lt;EndNote&gt;&lt;Cite&gt;&lt;Author&gt;Moore&lt;/Author&gt;&lt;Year&gt;2001&lt;/Year&gt;&lt;RecNum&gt;86&lt;/RecNum&gt;&lt;DisplayText&gt;[6]&lt;/DisplayText&gt;&lt;record&gt;&lt;rec-number&gt;86&lt;/rec-number&gt;&lt;foreign-keys&gt;&lt;key app="EN" db-id="z2dra9zfpwd2wbewe9cv9sspxf2pe2txattx" timestamp="0"&gt;86&lt;/key&gt;&lt;/foreign-keys&gt;&lt;ref-type name="Journal Article"&gt;17&lt;/ref-type&gt;&lt;contributors&gt;&lt;authors&gt;&lt;author&gt;Moore, J. T&lt;/author&gt;&lt;/authors&gt;&lt;/contributors&gt;&lt;titles&gt;&lt;title&gt;Towards Practical Programmable Packets&lt;/title&gt;&lt;secondary-title&gt;Technical Report&lt;/secondary-title&gt;&lt;/titles&gt;&lt;dates&gt;&lt;year&gt;2001&lt;/year&gt;&lt;/dates&gt;&lt;urls&gt;&lt;/urls&gt;&lt;/record&gt;&lt;/Cite&gt;&lt;/EndNote&gt;</w:instrText>
      </w:r>
      <w:r w:rsidR="00C240F1">
        <w:rPr>
          <w:color w:val="222222"/>
          <w:lang w:eastAsia="zh-CN"/>
        </w:rPr>
        <w:fldChar w:fldCharType="separate"/>
      </w:r>
      <w:r w:rsidR="00C240F1">
        <w:rPr>
          <w:noProof/>
          <w:color w:val="222222"/>
          <w:lang w:eastAsia="zh-CN"/>
        </w:rPr>
        <w:t>[6]</w:t>
      </w:r>
      <w:r w:rsidR="00C240F1">
        <w:rPr>
          <w:color w:val="222222"/>
          <w:lang w:eastAsia="zh-CN"/>
        </w:rPr>
        <w:fldChar w:fldCharType="end"/>
      </w:r>
      <w:r w:rsidR="00286F14" w:rsidRPr="00A30C68">
        <w:rPr>
          <w:rFonts w:hint="eastAsia"/>
          <w:color w:val="222222"/>
          <w:lang w:eastAsia="zh-CN"/>
        </w:rPr>
        <w:t>。</w:t>
      </w:r>
    </w:p>
    <w:p w14:paraId="25063079" w14:textId="77777777" w:rsidR="00286F14" w:rsidRPr="00A30C68" w:rsidRDefault="000B22C8" w:rsidP="00710717">
      <w:pPr>
        <w:pStyle w:val="af7"/>
        <w:widowControl w:val="0"/>
        <w:adjustRightInd w:val="0"/>
        <w:ind w:left="0" w:firstLineChars="0" w:firstLine="567"/>
        <w:contextualSpacing w:val="0"/>
        <w:rPr>
          <w:color w:val="222222"/>
          <w:lang w:eastAsia="zh-CN"/>
        </w:rPr>
      </w:pPr>
      <w:r>
        <w:rPr>
          <w:color w:val="222222"/>
          <w:lang w:eastAsia="zh-CN"/>
        </w:rPr>
        <w:t>c</w:t>
      </w:r>
      <w:r w:rsidRPr="00A30C68">
        <w:rPr>
          <w:rFonts w:hint="eastAsia"/>
          <w:color w:val="222222"/>
          <w:lang w:eastAsia="zh-CN"/>
        </w:rPr>
        <w:t>）</w:t>
      </w:r>
      <w:r>
        <w:rPr>
          <w:color w:val="222222"/>
          <w:lang w:eastAsia="zh-CN"/>
        </w:rPr>
        <w:t xml:space="preserve"> </w:t>
      </w:r>
      <w:r w:rsidR="00286F14" w:rsidRPr="00A30C68">
        <w:rPr>
          <w:rFonts w:hint="eastAsia"/>
          <w:color w:val="222222"/>
          <w:lang w:eastAsia="zh-CN"/>
        </w:rPr>
        <w:t>D</w:t>
      </w:r>
      <w:r w:rsidR="00286F14" w:rsidRPr="00A30C68">
        <w:rPr>
          <w:color w:val="222222"/>
          <w:lang w:eastAsia="zh-CN"/>
        </w:rPr>
        <w:t>CAN</w:t>
      </w:r>
      <w:r w:rsidR="00286F14" w:rsidRPr="00A30C68">
        <w:rPr>
          <w:rFonts w:hint="eastAsia"/>
          <w:color w:val="222222"/>
          <w:lang w:eastAsia="zh-CN"/>
        </w:rPr>
        <w:t>：</w:t>
      </w:r>
      <w:r w:rsidR="00286F14" w:rsidRPr="00A30C68">
        <w:rPr>
          <w:color w:val="222222"/>
          <w:lang w:eastAsia="zh-CN"/>
        </w:rPr>
        <w:t>20</w:t>
      </w:r>
      <w:r w:rsidR="00286F14" w:rsidRPr="00A30C68">
        <w:rPr>
          <w:rFonts w:hint="eastAsia"/>
          <w:color w:val="222222"/>
          <w:lang w:eastAsia="zh-CN"/>
        </w:rPr>
        <w:t>世纪</w:t>
      </w:r>
      <w:r w:rsidR="00286F14" w:rsidRPr="00A30C68">
        <w:rPr>
          <w:color w:val="222222"/>
          <w:lang w:eastAsia="zh-CN"/>
        </w:rPr>
        <w:t>90</w:t>
      </w:r>
      <w:r w:rsidR="00286F14" w:rsidRPr="00A30C68">
        <w:rPr>
          <w:rFonts w:hint="eastAsia"/>
          <w:color w:val="222222"/>
          <w:lang w:eastAsia="zh-CN"/>
        </w:rPr>
        <w:t>年代中期发起的另一项举措是</w:t>
      </w:r>
      <w:r w:rsidR="00286F14" w:rsidRPr="00A30C68">
        <w:rPr>
          <w:color w:val="222222"/>
          <w:lang w:eastAsia="zh-CN"/>
        </w:rPr>
        <w:t>ATM</w:t>
      </w:r>
      <w:r w:rsidR="00286F14" w:rsidRPr="00A30C68">
        <w:rPr>
          <w:rFonts w:hint="eastAsia"/>
          <w:color w:val="222222"/>
          <w:lang w:eastAsia="zh-CN"/>
        </w:rPr>
        <w:t>网络的分散控制（</w:t>
      </w:r>
      <w:r w:rsidR="00286F14" w:rsidRPr="00A30C68">
        <w:rPr>
          <w:color w:val="222222"/>
          <w:lang w:eastAsia="zh-CN"/>
        </w:rPr>
        <w:t>DCAN</w:t>
      </w:r>
      <w:r w:rsidR="00286F14" w:rsidRPr="00A30C68">
        <w:rPr>
          <w:rFonts w:hint="eastAsia"/>
          <w:color w:val="222222"/>
          <w:lang w:eastAsia="zh-CN"/>
        </w:rPr>
        <w:t>）。该项目的目标是设计和开发</w:t>
      </w:r>
      <w:r w:rsidR="00286F14" w:rsidRPr="00A30C68">
        <w:rPr>
          <w:color w:val="222222"/>
          <w:lang w:eastAsia="zh-CN"/>
        </w:rPr>
        <w:t>ATM</w:t>
      </w:r>
      <w:r w:rsidR="00286F14" w:rsidRPr="00A30C68">
        <w:rPr>
          <w:rFonts w:hint="eastAsia"/>
          <w:color w:val="222222"/>
          <w:lang w:eastAsia="zh-CN"/>
        </w:rPr>
        <w:t>网络可扩展控制和管理所需的基础设施。前提是许多设备（</w:t>
      </w:r>
      <w:r w:rsidR="00286F14" w:rsidRPr="00A30C68">
        <w:rPr>
          <w:color w:val="222222"/>
          <w:lang w:eastAsia="zh-CN"/>
        </w:rPr>
        <w:t>DCAN</w:t>
      </w:r>
      <w:r w:rsidR="00286F14" w:rsidRPr="00A30C68">
        <w:rPr>
          <w:rFonts w:hint="eastAsia"/>
          <w:color w:val="222222"/>
          <w:lang w:eastAsia="zh-CN"/>
        </w:rPr>
        <w:t>情况下的</w:t>
      </w:r>
      <w:r w:rsidR="00286F14" w:rsidRPr="00A30C68">
        <w:rPr>
          <w:color w:val="222222"/>
          <w:lang w:eastAsia="zh-CN"/>
        </w:rPr>
        <w:t>ATM</w:t>
      </w:r>
      <w:r w:rsidR="00286F14" w:rsidRPr="00A30C68">
        <w:rPr>
          <w:rFonts w:hint="eastAsia"/>
          <w:color w:val="222222"/>
          <w:lang w:eastAsia="zh-CN"/>
        </w:rPr>
        <w:t>交换机）的控制和管理功能应与设备本身分离，并委托给专用于此目的的外部设备，这基本上是</w:t>
      </w:r>
      <w:r w:rsidR="00286F14" w:rsidRPr="00A30C68">
        <w:rPr>
          <w:color w:val="222222"/>
          <w:lang w:eastAsia="zh-CN"/>
        </w:rPr>
        <w:t>SDN</w:t>
      </w:r>
      <w:r w:rsidR="00286F14" w:rsidRPr="00A30C68">
        <w:rPr>
          <w:rFonts w:hint="eastAsia"/>
          <w:color w:val="222222"/>
          <w:lang w:eastAsia="zh-CN"/>
        </w:rPr>
        <w:t>背后的概念。根据</w:t>
      </w:r>
      <w:r w:rsidR="00286F14" w:rsidRPr="00A30C68">
        <w:rPr>
          <w:color w:val="222222"/>
          <w:lang w:eastAsia="zh-CN"/>
        </w:rPr>
        <w:t>OpenFlow</w:t>
      </w:r>
      <w:r w:rsidR="00286F14" w:rsidRPr="00A30C68">
        <w:rPr>
          <w:rFonts w:hint="eastAsia"/>
          <w:color w:val="222222"/>
          <w:lang w:eastAsia="zh-CN"/>
        </w:rPr>
        <w:t>等提案，</w:t>
      </w:r>
      <w:r w:rsidR="00286F14" w:rsidRPr="00A30C68">
        <w:rPr>
          <w:color w:val="222222"/>
          <w:lang w:eastAsia="zh-CN"/>
        </w:rPr>
        <w:t>DCAN</w:t>
      </w:r>
      <w:r w:rsidR="00286F14" w:rsidRPr="00A30C68">
        <w:rPr>
          <w:rFonts w:hint="eastAsia"/>
          <w:color w:val="222222"/>
          <w:lang w:eastAsia="zh-CN"/>
        </w:rPr>
        <w:t>在管理者和网络之间采用最低限度的协议。有关</w:t>
      </w:r>
      <w:r w:rsidR="00286F14" w:rsidRPr="00A30C68">
        <w:rPr>
          <w:color w:val="222222"/>
          <w:lang w:eastAsia="zh-CN"/>
        </w:rPr>
        <w:t>DCAN</w:t>
      </w:r>
      <w:r w:rsidR="00286F14" w:rsidRPr="00A30C68">
        <w:rPr>
          <w:rFonts w:hint="eastAsia"/>
          <w:color w:val="222222"/>
          <w:lang w:eastAsia="zh-CN"/>
        </w:rPr>
        <w:t>项目的更多信息，请参见</w:t>
      </w:r>
      <w:r w:rsidR="00EA6F9D">
        <w:rPr>
          <w:color w:val="222222"/>
          <w:lang w:eastAsia="zh-CN"/>
        </w:rPr>
        <w:fldChar w:fldCharType="begin"/>
      </w:r>
      <w:r w:rsidR="00C240F1">
        <w:rPr>
          <w:color w:val="222222"/>
          <w:lang w:eastAsia="zh-CN"/>
        </w:rPr>
        <w:instrText xml:space="preserve"> ADDIN EN.CITE &lt;EndNote&gt;&lt;Cite&gt;&lt;Author&gt;Merwe&lt;/Author&gt;&lt;Year&gt;1997&lt;/Year&gt;&lt;RecNum&gt;87&lt;/RecNum&gt;&lt;DisplayText&gt;[7]&lt;/DisplayText&gt;&lt;record&gt;&lt;rec-number&gt;87&lt;/rec-number&gt;&lt;foreign-keys&gt;&lt;key app="EN" db-id="z2dra9zfpwd2wbewe9cv9sspxf2pe2txattx" timestamp="0"&gt;87&lt;/key&gt;&lt;/foreign-keys&gt;&lt;ref-type name="Book"&gt;6&lt;/ref-type&gt;&lt;contributors&gt;&lt;authors&gt;&lt;author&gt;Merwe, J. E. Van Der&lt;/author&gt;&lt;author&gt;Leslie, Ian M.&lt;/author&gt;&lt;/authors&gt;&lt;/contributors&gt;&lt;titles&gt;&lt;title&gt;Switchlets and Dynamic Virtual ATM Networks&lt;/title&gt;&lt;/titles&gt;&lt;pages&gt;355-368&lt;/pages&gt;&lt;keywords&gt;&lt;keyword&gt;ATM&lt;/keyword&gt;&lt;keyword&gt;Open Switch Control&lt;/keyword&gt;&lt;keyword&gt;Virtual Networks&lt;/keyword&gt;&lt;keyword&gt;Network Control and Management&lt;/keyword&gt;&lt;keyword&gt;Change Management&lt;/keyword&gt;&lt;/keywords&gt;&lt;dates&gt;&lt;year&gt;1997&lt;/year&gt;&lt;/dates&gt;&lt;publisher&gt;Springer US&lt;/publisher&gt;&lt;urls&gt;&lt;/urls&gt;&lt;/record&gt;&lt;/Cite&gt;&lt;/EndNote&gt;</w:instrText>
      </w:r>
      <w:r w:rsidR="00EA6F9D">
        <w:rPr>
          <w:color w:val="222222"/>
          <w:lang w:eastAsia="zh-CN"/>
        </w:rPr>
        <w:fldChar w:fldCharType="separate"/>
      </w:r>
      <w:r w:rsidR="00C240F1">
        <w:rPr>
          <w:noProof/>
          <w:color w:val="222222"/>
          <w:lang w:eastAsia="zh-CN"/>
        </w:rPr>
        <w:t>[7]</w:t>
      </w:r>
      <w:r w:rsidR="00EA6F9D">
        <w:rPr>
          <w:color w:val="222222"/>
          <w:lang w:eastAsia="zh-CN"/>
        </w:rPr>
        <w:fldChar w:fldCharType="end"/>
      </w:r>
      <w:r w:rsidR="00286F14" w:rsidRPr="00A30C68">
        <w:rPr>
          <w:rFonts w:hint="eastAsia"/>
          <w:color w:val="222222"/>
          <w:lang w:eastAsia="zh-CN"/>
        </w:rPr>
        <w:t>。</w:t>
      </w:r>
    </w:p>
    <w:p w14:paraId="797E63DA" w14:textId="77777777" w:rsidR="00286F14" w:rsidRPr="00A30C68" w:rsidRDefault="00286F14" w:rsidP="000F68E0">
      <w:pPr>
        <w:adjustRightInd w:val="0"/>
        <w:rPr>
          <w:color w:val="222222"/>
          <w:lang w:eastAsia="zh-CN"/>
        </w:rPr>
      </w:pPr>
      <w:r w:rsidRPr="00A30C68">
        <w:rPr>
          <w:rFonts w:hint="eastAsia"/>
          <w:color w:val="222222"/>
          <w:lang w:eastAsia="zh-CN"/>
        </w:rPr>
        <w:t>尽管在</w:t>
      </w:r>
      <w:r w:rsidRPr="00A30C68">
        <w:rPr>
          <w:color w:val="222222"/>
          <w:lang w:eastAsia="zh-CN"/>
        </w:rPr>
        <w:t>SDN</w:t>
      </w:r>
      <w:r w:rsidRPr="00A30C68">
        <w:rPr>
          <w:rFonts w:hint="eastAsia"/>
          <w:color w:val="222222"/>
          <w:lang w:eastAsia="zh-CN"/>
        </w:rPr>
        <w:t>和建议的</w:t>
      </w:r>
      <w:r w:rsidRPr="00A30C68">
        <w:rPr>
          <w:color w:val="222222"/>
          <w:lang w:eastAsia="zh-CN"/>
        </w:rPr>
        <w:t>ATM</w:t>
      </w:r>
      <w:r w:rsidR="00E5744B">
        <w:rPr>
          <w:rFonts w:hint="eastAsia"/>
          <w:color w:val="222222"/>
          <w:lang w:eastAsia="zh-CN"/>
        </w:rPr>
        <w:t>网络上的控制和数据平面解耦方面，在</w:t>
      </w:r>
      <w:r w:rsidR="00EA6F9D">
        <w:rPr>
          <w:color w:val="222222"/>
          <w:lang w:eastAsia="zh-CN"/>
        </w:rPr>
        <w:fldChar w:fldCharType="begin"/>
      </w:r>
      <w:r w:rsidR="00C240F1">
        <w:rPr>
          <w:color w:val="222222"/>
          <w:lang w:eastAsia="zh-CN"/>
        </w:rPr>
        <w:instrText xml:space="preserve"> ADDIN EN.CITE &lt;EndNote&gt;&lt;Cite&gt;&lt;Author&gt;Merwe&lt;/Author&gt;&lt;Year&gt;1998&lt;/Year&gt;&lt;RecNum&gt;88&lt;/RecNum&gt;&lt;DisplayText&gt;[8]&lt;/DisplayText&gt;&lt;record&gt;&lt;rec-number&gt;88&lt;/rec-number&gt;&lt;foreign-keys&gt;&lt;key app="EN" db-id="z2dra9zfpwd2wbewe9cv9sspxf2pe2txattx" timestamp="0"&gt;88&lt;/key&gt;&lt;/foreign-keys&gt;&lt;ref-type name="Journal Article"&gt;17&lt;/ref-type&gt;&lt;contributors&gt;&lt;authors&gt;&lt;author&gt;Merwe, J. E. Van Der&lt;/author&gt;&lt;author&gt;Rooney, S.&lt;/author&gt;&lt;author&gt;Leslie, L.&lt;/author&gt;&lt;author&gt;Crosby, S.&lt;/author&gt;&lt;/authors&gt;&lt;/contributors&gt;&lt;titles&gt;&lt;title&gt;The Tempest-a practical framework for network programmability&lt;/title&gt;&lt;secondary-title&gt;IEEE Network the Magazine of Global Internetworking&lt;/secondary-title&gt;&lt;/titles&gt;&lt;periodical&gt;&lt;full-title&gt;IEEE Network the Magazine of Global Internetworking&lt;/full-title&gt;&lt;/periodical&gt;&lt;pages&gt;20-28&lt;/pages&gt;&lt;volume&gt;12&lt;/volume&gt;&lt;number&gt;3&lt;/number&gt;&lt;keywords&gt;&lt;keyword&gt;asynchronous transfer mode&lt;/keyword&gt;&lt;keyword&gt;telecommunication control&lt;/keyword&gt;&lt;keyword&gt;telecommunication network management&lt;/keyword&gt;&lt;keyword&gt;teleconferencing&lt;/keyword&gt;&lt;keyword&gt;Tempest&lt;/keyword&gt;&lt;keyword&gt;application-specific level&lt;/keyword&gt;&lt;keyword&gt;connection closure&lt;/keyword&gt;&lt;keyword&gt;control architectures&lt;/keyword&gt;&lt;keyword&gt;general purpose control architecture&lt;/keyword&gt;&lt;keyword&gt;granularity&lt;/keyword&gt;&lt;/keywords&gt;&lt;dates&gt;&lt;year&gt;1998&lt;/year&gt;&lt;/dates&gt;&lt;urls&gt;&lt;/urls&gt;&lt;/record&gt;&lt;/Cite&gt;&lt;/EndNote&gt;</w:instrText>
      </w:r>
      <w:r w:rsidR="00EA6F9D">
        <w:rPr>
          <w:color w:val="222222"/>
          <w:lang w:eastAsia="zh-CN"/>
        </w:rPr>
        <w:fldChar w:fldCharType="separate"/>
      </w:r>
      <w:r w:rsidR="00C240F1">
        <w:rPr>
          <w:noProof/>
          <w:color w:val="222222"/>
          <w:lang w:eastAsia="zh-CN"/>
        </w:rPr>
        <w:t>[8]</w:t>
      </w:r>
      <w:r w:rsidR="00EA6F9D">
        <w:rPr>
          <w:color w:val="222222"/>
          <w:lang w:eastAsia="zh-CN"/>
        </w:rPr>
        <w:fldChar w:fldCharType="end"/>
      </w:r>
      <w:r w:rsidR="00E5744B">
        <w:rPr>
          <w:rFonts w:hint="eastAsia"/>
          <w:color w:val="222222"/>
          <w:lang w:eastAsia="zh-CN"/>
        </w:rPr>
        <w:t>文中提到，</w:t>
      </w:r>
      <w:r w:rsidRPr="00A30C68">
        <w:rPr>
          <w:rFonts w:hint="eastAsia"/>
          <w:color w:val="222222"/>
          <w:lang w:eastAsia="zh-CN"/>
        </w:rPr>
        <w:t>允许多个异构控制体系结构在单个物理</w:t>
      </w:r>
      <w:r w:rsidRPr="00A30C68">
        <w:rPr>
          <w:color w:val="222222"/>
          <w:lang w:eastAsia="zh-CN"/>
        </w:rPr>
        <w:t>ATM</w:t>
      </w:r>
      <w:r w:rsidRPr="00A30C68">
        <w:rPr>
          <w:rFonts w:hint="eastAsia"/>
          <w:color w:val="222222"/>
          <w:lang w:eastAsia="zh-CN"/>
        </w:rPr>
        <w:t>网络上同时运行，切换这些控制器。</w:t>
      </w:r>
    </w:p>
    <w:p w14:paraId="00C9907E" w14:textId="77777777" w:rsidR="00286F14" w:rsidRPr="00A30C68" w:rsidRDefault="00286F14" w:rsidP="000F68E0">
      <w:pPr>
        <w:adjustRightInd w:val="0"/>
        <w:rPr>
          <w:color w:val="222222"/>
          <w:lang w:eastAsia="zh-CN"/>
        </w:rPr>
      </w:pPr>
      <w:r w:rsidRPr="00A30C68">
        <w:rPr>
          <w:color w:val="222222"/>
          <w:lang w:eastAsia="zh-CN"/>
        </w:rPr>
        <w:t>d</w:t>
      </w:r>
      <w:r w:rsidRPr="00A30C68">
        <w:rPr>
          <w:rFonts w:hint="eastAsia"/>
          <w:color w:val="222222"/>
          <w:lang w:eastAsia="zh-CN"/>
        </w:rPr>
        <w:t>）</w:t>
      </w:r>
      <w:r w:rsidRPr="00A30C68">
        <w:rPr>
          <w:color w:val="222222"/>
          <w:lang w:eastAsia="zh-CN"/>
        </w:rPr>
        <w:t>4D</w:t>
      </w:r>
      <w:r w:rsidRPr="00A30C68">
        <w:rPr>
          <w:rFonts w:hint="eastAsia"/>
          <w:color w:val="222222"/>
          <w:lang w:eastAsia="zh-CN"/>
        </w:rPr>
        <w:t>项目：从</w:t>
      </w:r>
      <w:r w:rsidRPr="00A30C68">
        <w:rPr>
          <w:color w:val="222222"/>
          <w:lang w:eastAsia="zh-CN"/>
        </w:rPr>
        <w:t>2004</w:t>
      </w:r>
      <w:r w:rsidRPr="00A30C68">
        <w:rPr>
          <w:rFonts w:hint="eastAsia"/>
          <w:color w:val="222222"/>
          <w:lang w:eastAsia="zh-CN"/>
        </w:rPr>
        <w:t>年开始，</w:t>
      </w:r>
      <w:r w:rsidRPr="00A30C68">
        <w:rPr>
          <w:color w:val="222222"/>
          <w:lang w:eastAsia="zh-CN"/>
        </w:rPr>
        <w:t>4D</w:t>
      </w:r>
      <w:r w:rsidRPr="00A30C68">
        <w:rPr>
          <w:rFonts w:hint="eastAsia"/>
          <w:color w:val="222222"/>
          <w:lang w:eastAsia="zh-CN"/>
        </w:rPr>
        <w:t>项目</w:t>
      </w:r>
      <w:r w:rsidR="000F467E">
        <w:rPr>
          <w:color w:val="222222"/>
          <w:lang w:eastAsia="zh-CN"/>
        </w:rPr>
        <w:fldChar w:fldCharType="begin"/>
      </w:r>
      <w:r w:rsidR="000F467E">
        <w:rPr>
          <w:color w:val="222222"/>
          <w:lang w:eastAsia="zh-CN"/>
        </w:rPr>
        <w:instrText xml:space="preserve"> ADDIN EN.CITE &lt;EndNote&gt;&lt;Cite&gt;&lt;Author&gt;Caesar&lt;/Author&gt;&lt;Year&gt;2005&lt;/Year&gt;&lt;RecNum&gt;91&lt;/RecNum&gt;&lt;DisplayText&gt;[9]&lt;/DisplayText&gt;&lt;record&gt;&lt;rec-number&gt;91&lt;/rec-number&gt;&lt;foreign-keys&gt;&lt;key app="EN" db-id="z2dra9zfpwd2wbewe9cv9sspxf2pe2txattx" timestamp="0"&gt;91&lt;/key&gt;&lt;/foreign-keys&gt;&lt;ref-type name="Journal Article"&gt;17&lt;/ref-type&gt;&lt;contributors&gt;&lt;authors&gt;&lt;author&gt;Caesar, Matthew&lt;/author&gt;&lt;author&gt;Caldwell, Donald&lt;/author&gt;&lt;author&gt;Feamster, Nick&lt;/author&gt;&lt;author&gt;Rexford, Jennifer&lt;/author&gt;&lt;author&gt;Shaikh, Aman&lt;/author&gt;&lt;author&gt;Merwe, Jacobus Van Der&lt;/author&gt;&lt;/authors&gt;&lt;/contributors&gt;&lt;titles&gt;&lt;title&gt;Design and implementation of a routing control platform&lt;/title&gt;&lt;/titles&gt;&lt;volume&gt;2&lt;/volume&gt;&lt;dates&gt;&lt;year&gt;2005&lt;/year&gt;&lt;/dates&gt;&lt;urls&gt;&lt;/urls&gt;&lt;/record&gt;&lt;/Cite&gt;&lt;/EndNote&gt;</w:instrText>
      </w:r>
      <w:r w:rsidR="000F467E">
        <w:rPr>
          <w:color w:val="222222"/>
          <w:lang w:eastAsia="zh-CN"/>
        </w:rPr>
        <w:fldChar w:fldCharType="separate"/>
      </w:r>
      <w:r w:rsidR="000F467E">
        <w:rPr>
          <w:noProof/>
          <w:color w:val="222222"/>
          <w:lang w:eastAsia="zh-CN"/>
        </w:rPr>
        <w:t>[9]</w:t>
      </w:r>
      <w:r w:rsidR="000F467E">
        <w:rPr>
          <w:color w:val="222222"/>
          <w:lang w:eastAsia="zh-CN"/>
        </w:rPr>
        <w:fldChar w:fldCharType="end"/>
      </w:r>
      <w:r w:rsidRPr="00A30C68">
        <w:rPr>
          <w:rFonts w:hint="eastAsia"/>
          <w:color w:val="222222"/>
          <w:lang w:eastAsia="zh-CN"/>
        </w:rPr>
        <w:t>主张干净的石板设计，强调路由决策逻辑和控制网元间相互作用的协议之间的分离。它建议给予</w:t>
      </w:r>
      <w:r w:rsidRPr="00A30C68">
        <w:rPr>
          <w:color w:val="222222"/>
          <w:lang w:eastAsia="zh-CN"/>
        </w:rPr>
        <w:t>“</w:t>
      </w:r>
      <w:r w:rsidRPr="00A30C68">
        <w:rPr>
          <w:rFonts w:hint="eastAsia"/>
          <w:color w:val="222222"/>
          <w:lang w:eastAsia="zh-CN"/>
        </w:rPr>
        <w:t>决定</w:t>
      </w:r>
      <w:r w:rsidRPr="00A30C68">
        <w:rPr>
          <w:color w:val="222222"/>
          <w:lang w:eastAsia="zh-CN"/>
        </w:rPr>
        <w:t>”</w:t>
      </w:r>
      <w:r w:rsidRPr="00A30C68">
        <w:rPr>
          <w:rFonts w:hint="eastAsia"/>
          <w:color w:val="222222"/>
          <w:lang w:eastAsia="zh-CN"/>
        </w:rPr>
        <w:t>平面一个全球性的网络视图，由</w:t>
      </w:r>
      <w:r w:rsidRPr="00A30C68">
        <w:rPr>
          <w:color w:val="222222"/>
          <w:lang w:eastAsia="zh-CN"/>
        </w:rPr>
        <w:t>“</w:t>
      </w:r>
      <w:r w:rsidRPr="00A30C68">
        <w:rPr>
          <w:rFonts w:hint="eastAsia"/>
          <w:color w:val="222222"/>
          <w:lang w:eastAsia="zh-CN"/>
        </w:rPr>
        <w:t>传播</w:t>
      </w:r>
      <w:r w:rsidRPr="00A30C68">
        <w:rPr>
          <w:color w:val="222222"/>
          <w:lang w:eastAsia="zh-CN"/>
        </w:rPr>
        <w:t>”</w:t>
      </w:r>
      <w:r w:rsidRPr="00A30C68">
        <w:rPr>
          <w:rFonts w:hint="eastAsia"/>
          <w:color w:val="222222"/>
          <w:lang w:eastAsia="zh-CN"/>
        </w:rPr>
        <w:t>和</w:t>
      </w:r>
      <w:r w:rsidRPr="00A30C68">
        <w:rPr>
          <w:color w:val="222222"/>
          <w:lang w:eastAsia="zh-CN"/>
        </w:rPr>
        <w:t>“</w:t>
      </w:r>
      <w:r w:rsidRPr="00A30C68">
        <w:rPr>
          <w:rFonts w:hint="eastAsia"/>
          <w:color w:val="222222"/>
          <w:lang w:eastAsia="zh-CN"/>
        </w:rPr>
        <w:t>发现</w:t>
      </w:r>
      <w:r w:rsidRPr="00A30C68">
        <w:rPr>
          <w:color w:val="222222"/>
          <w:lang w:eastAsia="zh-CN"/>
        </w:rPr>
        <w:t>”</w:t>
      </w:r>
      <w:r w:rsidRPr="00A30C68">
        <w:rPr>
          <w:rFonts w:hint="eastAsia"/>
          <w:color w:val="222222"/>
          <w:lang w:eastAsia="zh-CN"/>
        </w:rPr>
        <w:t>平面服务，用于控制转发通道的</w:t>
      </w:r>
      <w:r w:rsidRPr="00A30C68">
        <w:rPr>
          <w:color w:val="222222"/>
          <w:lang w:eastAsia="zh-CN"/>
        </w:rPr>
        <w:t>“</w:t>
      </w:r>
      <w:r w:rsidRPr="00A30C68">
        <w:rPr>
          <w:rFonts w:hint="eastAsia"/>
          <w:color w:val="222222"/>
          <w:lang w:eastAsia="zh-CN"/>
        </w:rPr>
        <w:t>数据</w:t>
      </w:r>
      <w:r w:rsidRPr="00A30C68">
        <w:rPr>
          <w:color w:val="222222"/>
          <w:lang w:eastAsia="zh-CN"/>
        </w:rPr>
        <w:t>”</w:t>
      </w:r>
      <w:r w:rsidRPr="00A30C68">
        <w:rPr>
          <w:rFonts w:hint="eastAsia"/>
          <w:color w:val="222222"/>
          <w:lang w:eastAsia="zh-CN"/>
        </w:rPr>
        <w:t>平面。这些想法为后来的</w:t>
      </w:r>
      <w:r w:rsidRPr="00A30C68">
        <w:rPr>
          <w:rFonts w:hint="eastAsia"/>
          <w:color w:val="222222"/>
          <w:lang w:eastAsia="zh-CN"/>
        </w:rPr>
        <w:lastRenderedPageBreak/>
        <w:t>工作提供了直接的启示，如</w:t>
      </w:r>
      <w:r w:rsidR="00005848">
        <w:rPr>
          <w:color w:val="222222"/>
          <w:lang w:eastAsia="zh-CN"/>
        </w:rPr>
        <w:t xml:space="preserve">NOX </w:t>
      </w:r>
      <w:r w:rsidR="00EA6F9D">
        <w:rPr>
          <w:color w:val="222222"/>
          <w:lang w:eastAsia="zh-CN"/>
        </w:rPr>
        <w:fldChar w:fldCharType="begin"/>
      </w:r>
      <w:r w:rsidR="000F467E">
        <w:rPr>
          <w:color w:val="222222"/>
          <w:lang w:eastAsia="zh-CN"/>
        </w:rPr>
        <w:instrText xml:space="preserve"> ADDIN EN.CITE &lt;EndNote&gt;&lt;Cite&gt;&lt;Author&gt;Gude&lt;/Author&gt;&lt;Year&gt;2008&lt;/Year&gt;&lt;RecNum&gt;92&lt;/RecNum&gt;&lt;DisplayText&gt;[10]&lt;/DisplayText&gt;&lt;record&gt;&lt;rec-number&gt;92&lt;/rec-number&gt;&lt;foreign-keys&gt;&lt;key app="EN" db-id="z2dra9zfpwd2wbewe9cv9sspxf2pe2txattx" timestamp="0"&gt;92&lt;/key&gt;&lt;/foreign-keys&gt;&lt;ref-type name="Journal Article"&gt;17&lt;/ref-type&gt;&lt;contributors&gt;&lt;authors&gt;&lt;author&gt;Gude, Natasha&lt;/author&gt;&lt;author&gt;Koponen, Teemu&lt;/author&gt;&lt;author&gt;Pettit, Justin&lt;/author&gt;&lt;author&gt;Pfaff, Ben&lt;/author&gt;&lt;author&gt;Mckeown, Nick&lt;/author&gt;&lt;author&gt;Shenker, Scott&lt;/author&gt;&lt;/authors&gt;&lt;/contributors&gt;&lt;titles&gt;&lt;title&gt;NOX:towards an operating system for networks&lt;/title&gt;&lt;secondary-title&gt;Acm Sigcomm Computer Communication Review&lt;/secondary-title&gt;&lt;/titles&gt;&lt;periodical&gt;&lt;full-title&gt;Acm Sigcomm Computer Communication Review&lt;/full-title&gt;&lt;/periodical&gt;&lt;pages&gt;105-110&lt;/pages&gt;&lt;volume&gt;38&lt;/volume&gt;&lt;number&gt;3&lt;/number&gt;&lt;keywords&gt;&lt;keyword&gt;architecture&lt;/keyword&gt;&lt;keyword&gt;management&lt;/keyword&gt;&lt;keyword&gt;network&lt;/keyword&gt;&lt;keyword&gt;security&lt;/keyword&gt;&lt;/keywords&gt;&lt;dates&gt;&lt;year&gt;2008&lt;/year&gt;&lt;/dates&gt;&lt;urls&gt;&lt;/urls&gt;&lt;/record&gt;&lt;/Cite&gt;&lt;/EndNote&gt;</w:instrText>
      </w:r>
      <w:r w:rsidR="00EA6F9D">
        <w:rPr>
          <w:color w:val="222222"/>
          <w:lang w:eastAsia="zh-CN"/>
        </w:rPr>
        <w:fldChar w:fldCharType="separate"/>
      </w:r>
      <w:r w:rsidR="000F467E">
        <w:rPr>
          <w:noProof/>
          <w:color w:val="222222"/>
          <w:lang w:eastAsia="zh-CN"/>
        </w:rPr>
        <w:t>[10]</w:t>
      </w:r>
      <w:r w:rsidR="00EA6F9D">
        <w:rPr>
          <w:color w:val="222222"/>
          <w:lang w:eastAsia="zh-CN"/>
        </w:rPr>
        <w:fldChar w:fldCharType="end"/>
      </w:r>
      <w:r w:rsidRPr="00A30C68">
        <w:rPr>
          <w:color w:val="222222"/>
          <w:lang w:eastAsia="zh-CN"/>
        </w:rPr>
        <w:t xml:space="preserve"> </w:t>
      </w:r>
      <w:r w:rsidRPr="00A30C68">
        <w:rPr>
          <w:rFonts w:hint="eastAsia"/>
          <w:color w:val="222222"/>
          <w:lang w:eastAsia="zh-CN"/>
        </w:rPr>
        <w:t>，它在启用</w:t>
      </w:r>
      <w:r w:rsidRPr="00A30C68">
        <w:rPr>
          <w:color w:val="222222"/>
          <w:lang w:eastAsia="zh-CN"/>
        </w:rPr>
        <w:t>OpenFlow</w:t>
      </w:r>
      <w:r w:rsidRPr="00A30C68">
        <w:rPr>
          <w:rFonts w:hint="eastAsia"/>
          <w:color w:val="222222"/>
          <w:lang w:eastAsia="zh-CN"/>
        </w:rPr>
        <w:t>的网络环境中提出了</w:t>
      </w:r>
      <w:r w:rsidRPr="00A30C68">
        <w:rPr>
          <w:color w:val="222222"/>
          <w:lang w:eastAsia="zh-CN"/>
        </w:rPr>
        <w:t>“</w:t>
      </w:r>
      <w:r w:rsidRPr="00A30C68">
        <w:rPr>
          <w:rFonts w:hint="eastAsia"/>
          <w:color w:val="222222"/>
          <w:lang w:eastAsia="zh-CN"/>
        </w:rPr>
        <w:t>网络操作系统</w:t>
      </w:r>
      <w:r w:rsidRPr="00A30C68">
        <w:rPr>
          <w:color w:val="222222"/>
          <w:lang w:eastAsia="zh-CN"/>
        </w:rPr>
        <w:t>”</w:t>
      </w:r>
      <w:r w:rsidRPr="00A30C68">
        <w:rPr>
          <w:rFonts w:hint="eastAsia"/>
          <w:color w:val="222222"/>
          <w:lang w:eastAsia="zh-CN"/>
        </w:rPr>
        <w:t>。</w:t>
      </w:r>
    </w:p>
    <w:p w14:paraId="4FB8F3A3" w14:textId="77777777" w:rsidR="00286F14" w:rsidRPr="00A30C68" w:rsidRDefault="00286F14" w:rsidP="000F68E0">
      <w:pPr>
        <w:adjustRightInd w:val="0"/>
        <w:rPr>
          <w:color w:val="222222"/>
          <w:lang w:eastAsia="zh-CN"/>
        </w:rPr>
      </w:pPr>
      <w:r w:rsidRPr="00A30C68">
        <w:rPr>
          <w:color w:val="222222"/>
          <w:lang w:eastAsia="zh-CN"/>
        </w:rPr>
        <w:t>e</w:t>
      </w:r>
      <w:r w:rsidRPr="00A30C68">
        <w:rPr>
          <w:rFonts w:hint="eastAsia"/>
          <w:color w:val="222222"/>
          <w:lang w:eastAsia="zh-CN"/>
        </w:rPr>
        <w:t>）</w:t>
      </w:r>
      <w:r w:rsidRPr="00A30C68">
        <w:rPr>
          <w:color w:val="222222"/>
          <w:lang w:eastAsia="zh-CN"/>
        </w:rPr>
        <w:t>NETCONF</w:t>
      </w:r>
      <w:r w:rsidRPr="00A30C68">
        <w:rPr>
          <w:rFonts w:hint="eastAsia"/>
          <w:color w:val="222222"/>
          <w:lang w:eastAsia="zh-CN"/>
        </w:rPr>
        <w:t>：</w:t>
      </w:r>
      <w:r w:rsidRPr="00A30C68">
        <w:rPr>
          <w:color w:val="222222"/>
          <w:lang w:eastAsia="zh-CN"/>
        </w:rPr>
        <w:t>2006</w:t>
      </w:r>
      <w:r w:rsidRPr="00A30C68">
        <w:rPr>
          <w:rFonts w:hint="eastAsia"/>
          <w:color w:val="222222"/>
          <w:lang w:eastAsia="zh-CN"/>
        </w:rPr>
        <w:t>年，</w:t>
      </w:r>
      <w:r w:rsidRPr="00A30C68">
        <w:rPr>
          <w:color w:val="222222"/>
          <w:lang w:eastAsia="zh-CN"/>
        </w:rPr>
        <w:t>IETF</w:t>
      </w:r>
      <w:r w:rsidRPr="00A30C68">
        <w:rPr>
          <w:rFonts w:hint="eastAsia"/>
          <w:color w:val="222222"/>
          <w:lang w:eastAsia="zh-CN"/>
        </w:rPr>
        <w:t>网络配置工作组提出</w:t>
      </w:r>
      <w:r w:rsidR="00005848">
        <w:rPr>
          <w:color w:val="222222"/>
          <w:lang w:eastAsia="zh-CN"/>
        </w:rPr>
        <w:t>NETCONF</w:t>
      </w:r>
      <w:r w:rsidRPr="00A30C68">
        <w:rPr>
          <w:rFonts w:hint="eastAsia"/>
          <w:color w:val="222222"/>
          <w:lang w:eastAsia="zh-CN"/>
        </w:rPr>
        <w:t>作为修改网络设备配置的管理协议。该协议允许网络设备公开一个</w:t>
      </w:r>
      <w:r w:rsidRPr="00A30C68">
        <w:rPr>
          <w:color w:val="222222"/>
          <w:lang w:eastAsia="zh-CN"/>
        </w:rPr>
        <w:t>API</w:t>
      </w:r>
      <w:r w:rsidRPr="00A30C68">
        <w:rPr>
          <w:rFonts w:hint="eastAsia"/>
          <w:color w:val="222222"/>
          <w:lang w:eastAsia="zh-CN"/>
        </w:rPr>
        <w:t>，通过它可以发送和检索可扩展的配置数据。</w:t>
      </w:r>
    </w:p>
    <w:p w14:paraId="05678119" w14:textId="77777777" w:rsidR="00286F14" w:rsidRPr="00A30C68" w:rsidRDefault="00286F14" w:rsidP="000F68E0">
      <w:pPr>
        <w:adjustRightInd w:val="0"/>
        <w:rPr>
          <w:color w:val="222222"/>
          <w:lang w:eastAsia="zh-CN"/>
        </w:rPr>
      </w:pPr>
      <w:r w:rsidRPr="00A30C68">
        <w:rPr>
          <w:rFonts w:hint="eastAsia"/>
          <w:color w:val="222222"/>
          <w:lang w:eastAsia="zh-CN"/>
        </w:rPr>
        <w:t>另一种管理协议</w:t>
      </w:r>
      <w:r w:rsidRPr="00A30C68">
        <w:rPr>
          <w:color w:val="222222"/>
          <w:lang w:eastAsia="zh-CN"/>
        </w:rPr>
        <w:t>SNMP</w:t>
      </w:r>
      <w:r w:rsidRPr="00A30C68">
        <w:rPr>
          <w:rFonts w:hint="eastAsia"/>
          <w:color w:val="222222"/>
          <w:lang w:eastAsia="zh-CN"/>
        </w:rPr>
        <w:t>，在过去被广泛部署，直到今天才被使用。</w:t>
      </w:r>
      <w:r w:rsidRPr="00A30C68">
        <w:rPr>
          <w:color w:val="222222"/>
          <w:lang w:eastAsia="zh-CN"/>
        </w:rPr>
        <w:t>SNMP</w:t>
      </w:r>
      <w:r w:rsidRPr="00A30C68">
        <w:rPr>
          <w:rFonts w:hint="eastAsia"/>
          <w:color w:val="222222"/>
          <w:lang w:eastAsia="zh-CN"/>
        </w:rPr>
        <w:t>是在</w:t>
      </w:r>
      <w:r w:rsidRPr="00A30C68">
        <w:rPr>
          <w:color w:val="222222"/>
          <w:lang w:eastAsia="zh-CN"/>
        </w:rPr>
        <w:t>80</w:t>
      </w:r>
      <w:r w:rsidRPr="00A30C68">
        <w:rPr>
          <w:rFonts w:hint="eastAsia"/>
          <w:color w:val="222222"/>
          <w:lang w:eastAsia="zh-CN"/>
        </w:rPr>
        <w:t>年代后期提出的，是一种非常流行的网络管理协议，它使用结构化管理接口（</w:t>
      </w:r>
      <w:r w:rsidRPr="00A30C68">
        <w:rPr>
          <w:color w:val="222222"/>
          <w:lang w:eastAsia="zh-CN"/>
        </w:rPr>
        <w:t>SMI</w:t>
      </w:r>
      <w:r w:rsidRPr="00A30C68">
        <w:rPr>
          <w:rFonts w:hint="eastAsia"/>
          <w:color w:val="222222"/>
          <w:lang w:eastAsia="zh-CN"/>
        </w:rPr>
        <w:t>）来获取管理信息库（</w:t>
      </w:r>
      <w:r w:rsidRPr="00A30C68">
        <w:rPr>
          <w:color w:val="222222"/>
          <w:lang w:eastAsia="zh-CN"/>
        </w:rPr>
        <w:t>MIB</w:t>
      </w:r>
      <w:r w:rsidRPr="00A30C68">
        <w:rPr>
          <w:rFonts w:hint="eastAsia"/>
          <w:color w:val="222222"/>
          <w:lang w:eastAsia="zh-CN"/>
        </w:rPr>
        <w:t>）中包含的数据。也可以用来更改</w:t>
      </w:r>
      <w:r w:rsidRPr="00A30C68">
        <w:rPr>
          <w:color w:val="222222"/>
          <w:lang w:eastAsia="zh-CN"/>
        </w:rPr>
        <w:t>MIB</w:t>
      </w:r>
      <w:r w:rsidRPr="00A30C68">
        <w:rPr>
          <w:rFonts w:hint="eastAsia"/>
          <w:color w:val="222222"/>
          <w:lang w:eastAsia="zh-CN"/>
        </w:rPr>
        <w:t>中的变量以修改配置设置。尽管它最初的目的是</w:t>
      </w:r>
      <w:r w:rsidRPr="00A30C68">
        <w:rPr>
          <w:color w:val="222222"/>
          <w:lang w:eastAsia="zh-CN"/>
        </w:rPr>
        <w:t>SNMP</w:t>
      </w:r>
      <w:r w:rsidRPr="00A30C68">
        <w:rPr>
          <w:rFonts w:hint="eastAsia"/>
          <w:color w:val="222222"/>
          <w:lang w:eastAsia="zh-CN"/>
        </w:rPr>
        <w:t>，但</w:t>
      </w:r>
      <w:r w:rsidRPr="00A30C68">
        <w:rPr>
          <w:color w:val="222222"/>
          <w:lang w:eastAsia="zh-CN"/>
        </w:rPr>
        <w:t>SNMP</w:t>
      </w:r>
      <w:r w:rsidRPr="00A30C68">
        <w:rPr>
          <w:rFonts w:hint="eastAsia"/>
          <w:color w:val="222222"/>
          <w:lang w:eastAsia="zh-CN"/>
        </w:rPr>
        <w:t>并未用于配置网络设备，而是作为性能和故障监视工具。而且，在</w:t>
      </w:r>
      <w:r w:rsidRPr="00A30C68">
        <w:rPr>
          <w:color w:val="222222"/>
          <w:lang w:eastAsia="zh-CN"/>
        </w:rPr>
        <w:t>SNMP</w:t>
      </w:r>
      <w:r w:rsidRPr="00A30C68">
        <w:rPr>
          <w:rFonts w:hint="eastAsia"/>
          <w:color w:val="222222"/>
          <w:lang w:eastAsia="zh-CN"/>
        </w:rPr>
        <w:t>的概念中发现了多个缺陷，其中最显着的是缺乏强大的安全性。</w:t>
      </w:r>
      <w:r w:rsidRPr="00A30C68">
        <w:rPr>
          <w:color w:val="222222"/>
          <w:lang w:eastAsia="zh-CN"/>
        </w:rPr>
        <w:t xml:space="preserve"> </w:t>
      </w:r>
      <w:r w:rsidRPr="00A30C68">
        <w:rPr>
          <w:rFonts w:hint="eastAsia"/>
          <w:color w:val="222222"/>
          <w:lang w:eastAsia="zh-CN"/>
        </w:rPr>
        <w:t>这在协议的更高版本中得到解决。</w:t>
      </w:r>
    </w:p>
    <w:p w14:paraId="6ED04298" w14:textId="77777777" w:rsidR="00286F14" w:rsidRPr="003C7184" w:rsidRDefault="00286F14" w:rsidP="000F68E0">
      <w:pPr>
        <w:widowControl w:val="0"/>
        <w:adjustRightInd w:val="0"/>
        <w:rPr>
          <w:color w:val="222222"/>
          <w:lang w:eastAsia="zh-CN"/>
        </w:rPr>
      </w:pPr>
      <w:r w:rsidRPr="003C7184">
        <w:rPr>
          <w:rFonts w:hint="eastAsia"/>
          <w:color w:val="222222"/>
          <w:lang w:eastAsia="zh-CN"/>
        </w:rPr>
        <w:t>在</w:t>
      </w:r>
      <w:r w:rsidRPr="003C7184">
        <w:rPr>
          <w:color w:val="222222"/>
          <w:lang w:eastAsia="zh-CN"/>
        </w:rPr>
        <w:t>IETF</w:t>
      </w:r>
      <w:r w:rsidRPr="003C7184">
        <w:rPr>
          <w:rFonts w:hint="eastAsia"/>
          <w:color w:val="222222"/>
          <w:lang w:eastAsia="zh-CN"/>
        </w:rPr>
        <w:t>提出的时候，</w:t>
      </w:r>
      <w:r w:rsidRPr="003C7184">
        <w:rPr>
          <w:color w:val="222222"/>
          <w:lang w:eastAsia="zh-CN"/>
        </w:rPr>
        <w:t>NETCONF</w:t>
      </w:r>
      <w:r w:rsidRPr="003C7184">
        <w:rPr>
          <w:rFonts w:hint="eastAsia"/>
          <w:color w:val="222222"/>
          <w:lang w:eastAsia="zh-CN"/>
        </w:rPr>
        <w:t>被认为是一种新的网络管理方法，可以解决上述</w:t>
      </w:r>
      <w:r w:rsidRPr="003C7184">
        <w:rPr>
          <w:color w:val="222222"/>
          <w:lang w:eastAsia="zh-CN"/>
        </w:rPr>
        <w:t>SNMP</w:t>
      </w:r>
      <w:r w:rsidRPr="003C7184">
        <w:rPr>
          <w:rFonts w:hint="eastAsia"/>
          <w:color w:val="222222"/>
          <w:lang w:eastAsia="zh-CN"/>
        </w:rPr>
        <w:t>中的缺点。尽管</w:t>
      </w:r>
      <w:r w:rsidRPr="003C7184">
        <w:rPr>
          <w:color w:val="222222"/>
          <w:lang w:eastAsia="zh-CN"/>
        </w:rPr>
        <w:t>NETCONF</w:t>
      </w:r>
      <w:r w:rsidRPr="003C7184">
        <w:rPr>
          <w:rFonts w:hint="eastAsia"/>
          <w:color w:val="222222"/>
          <w:lang w:eastAsia="zh-CN"/>
        </w:rPr>
        <w:t>协议实现了简化设备（重新）配置并作为管理构建模块的目标，但数据和控制平面之间没有分离。关于</w:t>
      </w:r>
      <w:r w:rsidRPr="003C7184">
        <w:rPr>
          <w:color w:val="222222"/>
          <w:lang w:eastAsia="zh-CN"/>
        </w:rPr>
        <w:t>SNMP</w:t>
      </w:r>
      <w:r w:rsidRPr="003C7184">
        <w:rPr>
          <w:rFonts w:hint="eastAsia"/>
          <w:color w:val="222222"/>
          <w:lang w:eastAsia="zh-CN"/>
        </w:rPr>
        <w:t>也可以这样说，具有</w:t>
      </w:r>
      <w:r w:rsidRPr="003C7184">
        <w:rPr>
          <w:color w:val="222222"/>
          <w:lang w:eastAsia="zh-CN"/>
        </w:rPr>
        <w:t>NETCONF</w:t>
      </w:r>
      <w:r w:rsidRPr="003C7184">
        <w:rPr>
          <w:rFonts w:hint="eastAsia"/>
          <w:color w:val="222222"/>
          <w:lang w:eastAsia="zh-CN"/>
        </w:rPr>
        <w:t>的网络不应该被认为是完全可编程的，因为任何新的功能都必须在网络设备和管理器上实现，以便可以提供任何新的功能；此外，它的设计主要是为了辅助自动化配置，而不是为了实现对状态的直接控制，也不是为了快速部署创新的服务和应用。尽管如此，</w:t>
      </w:r>
      <w:r w:rsidRPr="003C7184">
        <w:rPr>
          <w:color w:val="222222"/>
          <w:lang w:eastAsia="zh-CN"/>
        </w:rPr>
        <w:t>NETCONF</w:t>
      </w:r>
      <w:r w:rsidRPr="003C7184">
        <w:rPr>
          <w:rFonts w:hint="eastAsia"/>
          <w:color w:val="222222"/>
          <w:lang w:eastAsia="zh-CN"/>
        </w:rPr>
        <w:t>和</w:t>
      </w:r>
      <w:r w:rsidRPr="003C7184">
        <w:rPr>
          <w:color w:val="222222"/>
          <w:lang w:eastAsia="zh-CN"/>
        </w:rPr>
        <w:t>SNMP</w:t>
      </w:r>
      <w:r w:rsidRPr="003C7184">
        <w:rPr>
          <w:rFonts w:hint="eastAsia"/>
          <w:color w:val="222222"/>
          <w:lang w:eastAsia="zh-CN"/>
        </w:rPr>
        <w:t>都是有用的管理工具，可以在支持可编程网络的其他解决方案的混合交换机上并行使用。</w:t>
      </w:r>
    </w:p>
    <w:p w14:paraId="4697A8FF" w14:textId="77777777" w:rsidR="00286F14" w:rsidRPr="00A30C68" w:rsidRDefault="00286F14" w:rsidP="00E91CA2">
      <w:pPr>
        <w:adjustRightInd w:val="0"/>
        <w:rPr>
          <w:color w:val="222222"/>
          <w:lang w:eastAsia="zh-CN"/>
        </w:rPr>
      </w:pPr>
      <w:r w:rsidRPr="00A30C68">
        <w:rPr>
          <w:color w:val="222222"/>
          <w:lang w:eastAsia="zh-CN"/>
        </w:rPr>
        <w:t>f</w:t>
      </w:r>
      <w:r w:rsidRPr="00A30C68">
        <w:rPr>
          <w:rFonts w:hint="eastAsia"/>
          <w:color w:val="222222"/>
          <w:lang w:eastAsia="zh-CN"/>
        </w:rPr>
        <w:t>）</w:t>
      </w:r>
      <w:r w:rsidRPr="00A30C68">
        <w:rPr>
          <w:color w:val="222222"/>
          <w:lang w:eastAsia="zh-CN"/>
        </w:rPr>
        <w:t>Ethane</w:t>
      </w:r>
      <w:r w:rsidRPr="00A30C68">
        <w:rPr>
          <w:rFonts w:hint="eastAsia"/>
          <w:color w:val="222222"/>
          <w:lang w:eastAsia="zh-CN"/>
        </w:rPr>
        <w:t>：</w:t>
      </w:r>
      <w:r w:rsidRPr="00A30C68">
        <w:rPr>
          <w:color w:val="222222"/>
          <w:lang w:eastAsia="zh-CN"/>
        </w:rPr>
        <w:t>OpenFlow</w:t>
      </w:r>
      <w:r w:rsidRPr="00A30C68">
        <w:rPr>
          <w:rFonts w:hint="eastAsia"/>
          <w:color w:val="222222"/>
          <w:lang w:eastAsia="zh-CN"/>
        </w:rPr>
        <w:t>的直接前缀是</w:t>
      </w:r>
      <w:r w:rsidRPr="00A30C68">
        <w:rPr>
          <w:color w:val="222222"/>
          <w:lang w:eastAsia="zh-CN"/>
        </w:rPr>
        <w:t>SANE/Ethane</w:t>
      </w:r>
      <w:r w:rsidRPr="00A30C68">
        <w:rPr>
          <w:rFonts w:hint="eastAsia"/>
          <w:color w:val="222222"/>
          <w:lang w:eastAsia="zh-CN"/>
        </w:rPr>
        <w:t>项目</w:t>
      </w:r>
      <w:r w:rsidR="00EA6F9D">
        <w:rPr>
          <w:color w:val="222222"/>
          <w:lang w:eastAsia="zh-CN"/>
        </w:rPr>
        <w:fldChar w:fldCharType="begin"/>
      </w:r>
      <w:r w:rsidR="000F467E">
        <w:rPr>
          <w:color w:val="222222"/>
          <w:lang w:eastAsia="zh-CN"/>
        </w:rPr>
        <w:instrText xml:space="preserve"> ADDIN EN.CITE &lt;EndNote&gt;&lt;Cite&gt;&lt;Author&gt;Casado&lt;/Author&gt;&lt;Year&gt;2007&lt;/Year&gt;&lt;RecNum&gt;93&lt;/RecNum&gt;&lt;DisplayText&gt;[11]&lt;/DisplayText&gt;&lt;record&gt;&lt;rec-number&gt;93&lt;/rec-number&gt;&lt;foreign-keys&gt;&lt;key app="EN" db-id="z2dra9zfpwd2wbewe9cv9sspxf2pe2txattx" timestamp="0"&gt;93&lt;/key&gt;&lt;/foreign-keys&gt;&lt;ref-type name="Journal Article"&gt;17&lt;/ref-type&gt;&lt;contributors&gt;&lt;authors&gt;&lt;author&gt;Casado, Martin&lt;/author&gt;&lt;author&gt;Freedman, Michael J&lt;/author&gt;&lt;author&gt;Pettit, Justin&lt;/author&gt;&lt;author&gt;Luo, Jianying&lt;/author&gt;&lt;author&gt;Mckeown, Nick&lt;/author&gt;&lt;author&gt;Shenker, Scott&lt;/author&gt;&lt;/authors&gt;&lt;/contributors&gt;&lt;titles&gt;&lt;title&gt;Ethane: taking control of the enterprise&lt;/title&gt;&lt;secondary-title&gt;Acm Sigcomm Computer Communication Review&lt;/secondary-title&gt;&lt;/titles&gt;&lt;periodical&gt;&lt;full-title&gt;Acm Sigcomm Computer Communication Review&lt;/full-title&gt;&lt;/periodical&gt;&lt;pages&gt;1-12&lt;/pages&gt;&lt;volume&gt;37&lt;/volume&gt;&lt;number&gt;4&lt;/number&gt;&lt;keywords&gt;&lt;keyword&gt;architecture&lt;/keyword&gt;&lt;keyword&gt;management&lt;/keyword&gt;&lt;keyword&gt;network&lt;/keyword&gt;&lt;keyword&gt;security&lt;/keyword&gt;&lt;/keywords&gt;&lt;dates&gt;&lt;year&gt;2007&lt;/year&gt;&lt;/dates&gt;&lt;urls&gt;&lt;/urls&gt;&lt;/record&gt;&lt;/Cite&gt;&lt;/EndNote&gt;</w:instrText>
      </w:r>
      <w:r w:rsidR="00EA6F9D">
        <w:rPr>
          <w:color w:val="222222"/>
          <w:lang w:eastAsia="zh-CN"/>
        </w:rPr>
        <w:fldChar w:fldCharType="separate"/>
      </w:r>
      <w:r w:rsidR="000F467E">
        <w:rPr>
          <w:noProof/>
          <w:color w:val="222222"/>
          <w:lang w:eastAsia="zh-CN"/>
        </w:rPr>
        <w:t>[11]</w:t>
      </w:r>
      <w:r w:rsidR="00EA6F9D">
        <w:rPr>
          <w:color w:val="222222"/>
          <w:lang w:eastAsia="zh-CN"/>
        </w:rPr>
        <w:fldChar w:fldCharType="end"/>
      </w:r>
      <w:r w:rsidRPr="00A30C68">
        <w:rPr>
          <w:rFonts w:hint="eastAsia"/>
          <w:color w:val="222222"/>
          <w:lang w:eastAsia="zh-CN"/>
        </w:rPr>
        <w:t>，该项目在</w:t>
      </w:r>
      <w:r w:rsidRPr="00A30C68">
        <w:rPr>
          <w:color w:val="222222"/>
          <w:lang w:eastAsia="zh-CN"/>
        </w:rPr>
        <w:t>2006</w:t>
      </w:r>
      <w:r w:rsidRPr="00A30C68">
        <w:rPr>
          <w:rFonts w:hint="eastAsia"/>
          <w:color w:val="222222"/>
          <w:lang w:eastAsia="zh-CN"/>
        </w:rPr>
        <w:t>年为企业网络定义了一种新的架构。</w:t>
      </w:r>
      <w:r w:rsidRPr="00A30C68">
        <w:rPr>
          <w:color w:val="222222"/>
          <w:lang w:eastAsia="zh-CN"/>
        </w:rPr>
        <w:t>Ethane</w:t>
      </w:r>
      <w:r w:rsidRPr="00A30C68">
        <w:rPr>
          <w:rFonts w:hint="eastAsia"/>
          <w:color w:val="222222"/>
          <w:lang w:eastAsia="zh-CN"/>
        </w:rPr>
        <w:t>的重点是使用集中式控制器来管理网络中的策略和安全。一个值得注意的例子是提供基于身份的访问控制。与</w:t>
      </w:r>
      <w:r w:rsidRPr="00A30C68">
        <w:rPr>
          <w:color w:val="222222"/>
          <w:lang w:eastAsia="zh-CN"/>
        </w:rPr>
        <w:t>SDN</w:t>
      </w:r>
      <w:r w:rsidRPr="00A30C68">
        <w:rPr>
          <w:rFonts w:hint="eastAsia"/>
          <w:color w:val="222222"/>
          <w:lang w:eastAsia="zh-CN"/>
        </w:rPr>
        <w:t>类似，</w:t>
      </w:r>
      <w:r w:rsidRPr="00A30C68">
        <w:rPr>
          <w:color w:val="222222"/>
          <w:lang w:eastAsia="zh-CN"/>
        </w:rPr>
        <w:t>Ethane</w:t>
      </w:r>
      <w:r w:rsidRPr="00A30C68">
        <w:rPr>
          <w:rFonts w:hint="eastAsia"/>
          <w:color w:val="222222"/>
          <w:lang w:eastAsia="zh-CN"/>
        </w:rPr>
        <w:t>使用了两个组件：控制器决定是否应该转发数据包，以及由流量表和安全通道组成的</w:t>
      </w:r>
      <w:r w:rsidRPr="00A30C68">
        <w:rPr>
          <w:color w:val="222222"/>
          <w:lang w:eastAsia="zh-CN"/>
        </w:rPr>
        <w:t>Ethane</w:t>
      </w:r>
      <w:r w:rsidRPr="00A30C68">
        <w:rPr>
          <w:rFonts w:hint="eastAsia"/>
          <w:color w:val="222222"/>
          <w:lang w:eastAsia="zh-CN"/>
        </w:rPr>
        <w:t>开关。</w:t>
      </w:r>
    </w:p>
    <w:p w14:paraId="433B0824" w14:textId="77777777" w:rsidR="006E4CC8" w:rsidRDefault="00286F14" w:rsidP="00710717">
      <w:pPr>
        <w:adjustRightInd w:val="0"/>
        <w:rPr>
          <w:b/>
          <w:lang w:eastAsia="zh-CN"/>
        </w:rPr>
      </w:pPr>
      <w:r w:rsidRPr="00A30C68">
        <w:rPr>
          <w:color w:val="222222"/>
          <w:lang w:eastAsia="zh-CN"/>
        </w:rPr>
        <w:t>Ethane</w:t>
      </w:r>
      <w:r w:rsidRPr="00A30C68">
        <w:rPr>
          <w:rFonts w:hint="eastAsia"/>
          <w:color w:val="222222"/>
          <w:lang w:eastAsia="zh-CN"/>
        </w:rPr>
        <w:t>奠定了软件定义网络的基础。为了将</w:t>
      </w:r>
      <w:r w:rsidRPr="00A30C68">
        <w:rPr>
          <w:color w:val="222222"/>
          <w:lang w:eastAsia="zh-CN"/>
        </w:rPr>
        <w:t>Ethane</w:t>
      </w:r>
      <w:r w:rsidRPr="00A30C68">
        <w:rPr>
          <w:rFonts w:hint="eastAsia"/>
          <w:color w:val="222222"/>
          <w:lang w:eastAsia="zh-CN"/>
        </w:rPr>
        <w:t>应用到当今</w:t>
      </w:r>
      <w:r w:rsidRPr="00A30C68">
        <w:rPr>
          <w:color w:val="222222"/>
          <w:lang w:eastAsia="zh-CN"/>
        </w:rPr>
        <w:t>SDN</w:t>
      </w:r>
      <w:r w:rsidRPr="00A30C68">
        <w:rPr>
          <w:rFonts w:hint="eastAsia"/>
          <w:color w:val="222222"/>
          <w:lang w:eastAsia="zh-CN"/>
        </w:rPr>
        <w:t>范例中，</w:t>
      </w:r>
      <w:r w:rsidRPr="00A30C68">
        <w:rPr>
          <w:color w:val="222222"/>
          <w:lang w:eastAsia="zh-CN"/>
        </w:rPr>
        <w:t>Ethane</w:t>
      </w:r>
      <w:r w:rsidRPr="00A30C68">
        <w:rPr>
          <w:rFonts w:hint="eastAsia"/>
          <w:color w:val="222222"/>
          <w:lang w:eastAsia="zh-CN"/>
        </w:rPr>
        <w:t>的基于身份的访问控制可能会作为一个应用在</w:t>
      </w:r>
      <w:r w:rsidRPr="00A30C68">
        <w:rPr>
          <w:color w:val="222222"/>
          <w:lang w:eastAsia="zh-CN"/>
        </w:rPr>
        <w:t>SDN</w:t>
      </w:r>
      <w:r w:rsidRPr="00A30C68">
        <w:rPr>
          <w:rFonts w:hint="eastAsia"/>
          <w:color w:val="222222"/>
          <w:lang w:eastAsia="zh-CN"/>
        </w:rPr>
        <w:t>控制器之上实现，如</w:t>
      </w:r>
      <w:r w:rsidRPr="00A30C68">
        <w:rPr>
          <w:color w:val="222222"/>
          <w:lang w:eastAsia="zh-CN"/>
        </w:rPr>
        <w:t>NOX</w:t>
      </w:r>
      <w:r w:rsidR="00C240F1">
        <w:rPr>
          <w:color w:val="222222"/>
          <w:lang w:eastAsia="zh-CN"/>
        </w:rPr>
        <w:fldChar w:fldCharType="begin"/>
      </w:r>
      <w:r w:rsidR="000F467E">
        <w:rPr>
          <w:color w:val="222222"/>
          <w:lang w:eastAsia="zh-CN"/>
        </w:rPr>
        <w:instrText xml:space="preserve"> ADDIN EN.CITE &lt;EndNote&gt;&lt;Cite&gt;&lt;Author&gt;Gude&lt;/Author&gt;&lt;Year&gt;2008&lt;/Year&gt;&lt;RecNum&gt;92&lt;/RecNum&gt;&lt;DisplayText&gt;[10]&lt;/DisplayText&gt;&lt;record&gt;&lt;rec-number&gt;92&lt;/rec-number&gt;&lt;foreign-keys&gt;&lt;key app="EN" db-id="z2dra9zfpwd2wbewe9cv9sspxf2pe2txattx" timestamp="0"&gt;92&lt;/key&gt;&lt;/foreign-keys&gt;&lt;ref-type name="Journal Article"&gt;17&lt;/ref-type&gt;&lt;contributors&gt;&lt;authors&gt;&lt;author&gt;Gude, Natasha&lt;/author&gt;&lt;author&gt;Koponen, Teemu&lt;/author&gt;&lt;author&gt;Pettit, Justin&lt;/author&gt;&lt;author&gt;Pfaff, Ben&lt;/author&gt;&lt;author&gt;Mckeown, Nick&lt;/author&gt;&lt;author&gt;Shenker, Scott&lt;/author&gt;&lt;/authors&gt;&lt;/contributors&gt;&lt;titles&gt;&lt;title&gt;NOX:towards an operating system for networks&lt;/title&gt;&lt;secondary-title&gt;Acm Sigcomm Computer Communication Review&lt;/secondary-title&gt;&lt;/titles&gt;&lt;periodical&gt;&lt;full-title&gt;Acm Sigcomm Computer Communication Review&lt;/full-title&gt;&lt;/periodical&gt;&lt;pages&gt;105-110&lt;/pages&gt;&lt;volume&gt;38&lt;/volume&gt;&lt;number&gt;3&lt;/number&gt;&lt;keywords&gt;&lt;keyword&gt;architecture&lt;/keyword&gt;&lt;keyword&gt;management&lt;/keyword&gt;&lt;keyword&gt;network&lt;/keyword&gt;&lt;keyword&gt;security&lt;/keyword&gt;&lt;/keywords&gt;&lt;dates&gt;&lt;year&gt;2008&lt;/year&gt;&lt;/dates&gt;&lt;urls&gt;&lt;/urls&gt;&lt;/record&gt;&lt;/Cite&gt;&lt;/EndNote&gt;</w:instrText>
      </w:r>
      <w:r w:rsidR="00C240F1">
        <w:rPr>
          <w:color w:val="222222"/>
          <w:lang w:eastAsia="zh-CN"/>
        </w:rPr>
        <w:fldChar w:fldCharType="separate"/>
      </w:r>
      <w:r w:rsidR="000F467E">
        <w:rPr>
          <w:noProof/>
          <w:color w:val="222222"/>
          <w:lang w:eastAsia="zh-CN"/>
        </w:rPr>
        <w:t>[10]</w:t>
      </w:r>
      <w:r w:rsidR="00C240F1">
        <w:rPr>
          <w:color w:val="222222"/>
          <w:lang w:eastAsia="zh-CN"/>
        </w:rPr>
        <w:fldChar w:fldCharType="end"/>
      </w:r>
      <w:r w:rsidRPr="00A30C68">
        <w:rPr>
          <w:color w:val="222222"/>
          <w:lang w:eastAsia="zh-CN"/>
        </w:rPr>
        <w:t>]</w:t>
      </w:r>
      <w:r w:rsidRPr="00A30C68">
        <w:rPr>
          <w:rFonts w:hint="eastAsia"/>
          <w:color w:val="222222"/>
          <w:lang w:eastAsia="zh-CN"/>
        </w:rPr>
        <w:t>等。</w:t>
      </w:r>
    </w:p>
    <w:p w14:paraId="4AB42E2F" w14:textId="77777777" w:rsidR="00286F14" w:rsidRPr="00710717" w:rsidRDefault="003D1901" w:rsidP="00710717">
      <w:pPr>
        <w:pStyle w:val="3"/>
        <w:spacing w:before="120"/>
        <w:rPr>
          <w:lang w:eastAsia="zh-CN"/>
        </w:rPr>
      </w:pPr>
      <w:bookmarkStart w:id="61" w:name="_Toc517963785"/>
      <w:bookmarkStart w:id="62" w:name="_Toc518474519"/>
      <w:r w:rsidRPr="00710717">
        <w:rPr>
          <w:lang w:eastAsia="zh-CN"/>
        </w:rPr>
        <w:t>1.2.2</w:t>
      </w:r>
      <w:r w:rsidR="00193B5D" w:rsidRPr="00F15150">
        <w:rPr>
          <w:lang w:eastAsia="zh-CN"/>
        </w:rPr>
        <w:t xml:space="preserve">  </w:t>
      </w:r>
      <w:r w:rsidR="00286F14" w:rsidRPr="00710717">
        <w:rPr>
          <w:rFonts w:hint="eastAsia"/>
          <w:lang w:eastAsia="zh-CN"/>
        </w:rPr>
        <w:t>软件定义的网络结构</w:t>
      </w:r>
      <w:bookmarkEnd w:id="61"/>
      <w:bookmarkEnd w:id="62"/>
    </w:p>
    <w:p w14:paraId="7D5CAA7F" w14:textId="77777777" w:rsidR="00286F14" w:rsidRPr="00A30C68" w:rsidRDefault="00286F14" w:rsidP="000F68E0">
      <w:pPr>
        <w:adjustRightInd w:val="0"/>
        <w:rPr>
          <w:color w:val="222222"/>
          <w:lang w:eastAsia="zh-CN"/>
        </w:rPr>
      </w:pPr>
      <w:r w:rsidRPr="00A30C68">
        <w:rPr>
          <w:rFonts w:hint="eastAsia"/>
          <w:color w:val="222222"/>
          <w:lang w:eastAsia="zh-CN"/>
        </w:rPr>
        <w:t>数据通信网络通常由最终用户设备或由网络基础设施互连的主机组成。这种基础设施由主机共享，并采用交换元件（如路由器和交换机）以及通信链路在主机之间传输数据。路由器和交换机通常是</w:t>
      </w:r>
      <w:r w:rsidRPr="00A30C68">
        <w:rPr>
          <w:color w:val="222222"/>
          <w:lang w:eastAsia="zh-CN"/>
        </w:rPr>
        <w:t>“</w:t>
      </w:r>
      <w:r w:rsidRPr="00A30C68">
        <w:rPr>
          <w:rFonts w:hint="eastAsia"/>
          <w:color w:val="222222"/>
          <w:lang w:eastAsia="zh-CN"/>
        </w:rPr>
        <w:t>封闭的</w:t>
      </w:r>
      <w:r w:rsidRPr="00A30C68">
        <w:rPr>
          <w:color w:val="222222"/>
          <w:lang w:eastAsia="zh-CN"/>
        </w:rPr>
        <w:t>”</w:t>
      </w:r>
      <w:r w:rsidRPr="00A30C68">
        <w:rPr>
          <w:rFonts w:hint="eastAsia"/>
          <w:color w:val="222222"/>
          <w:lang w:eastAsia="zh-CN"/>
        </w:rPr>
        <w:t>系统，通常具有有限的和厂商特定的控制接口。因此，一旦部署并投入生产，目前的网络基础设施就很难发展</w:t>
      </w:r>
      <w:r>
        <w:rPr>
          <w:rFonts w:hint="eastAsia"/>
          <w:color w:val="222222"/>
          <w:lang w:eastAsia="zh-CN"/>
        </w:rPr>
        <w:t>；</w:t>
      </w:r>
      <w:r w:rsidRPr="00A30C68">
        <w:rPr>
          <w:rFonts w:hint="eastAsia"/>
          <w:color w:val="222222"/>
          <w:lang w:eastAsia="zh-CN"/>
        </w:rPr>
        <w:t>换句话说，部署新版本的</w:t>
      </w:r>
      <w:r w:rsidRPr="00A30C68">
        <w:rPr>
          <w:rFonts w:hint="eastAsia"/>
          <w:color w:val="222222"/>
          <w:lang w:eastAsia="zh-CN"/>
        </w:rPr>
        <w:lastRenderedPageBreak/>
        <w:t>现有协议（例如</w:t>
      </w:r>
      <w:r w:rsidRPr="00A30C68">
        <w:rPr>
          <w:color w:val="222222"/>
          <w:lang w:eastAsia="zh-CN"/>
        </w:rPr>
        <w:t>IPv6</w:t>
      </w:r>
      <w:r w:rsidRPr="00A30C68">
        <w:rPr>
          <w:rFonts w:hint="eastAsia"/>
          <w:color w:val="222222"/>
          <w:lang w:eastAsia="zh-CN"/>
        </w:rPr>
        <w:t>），更不用说部署全新的协议和服务，这是当前网络中几乎不可逾越的障碍。作为网络网络的互联网也不例外。</w:t>
      </w:r>
    </w:p>
    <w:p w14:paraId="6705B9C7" w14:textId="77777777" w:rsidR="00286F14" w:rsidRPr="00A30C68" w:rsidRDefault="00286F14" w:rsidP="000F68E0">
      <w:pPr>
        <w:adjustRightInd w:val="0"/>
        <w:rPr>
          <w:color w:val="222222"/>
          <w:lang w:eastAsia="zh-CN"/>
        </w:rPr>
      </w:pPr>
      <w:r w:rsidRPr="00A30C68">
        <w:rPr>
          <w:rFonts w:hint="eastAsia"/>
          <w:color w:val="222222"/>
          <w:lang w:eastAsia="zh-CN"/>
        </w:rPr>
        <w:t>如前所述，</w:t>
      </w:r>
      <w:r w:rsidRPr="006E4CC8">
        <w:rPr>
          <w:rFonts w:hint="eastAsia"/>
          <w:color w:val="222222"/>
          <w:lang w:eastAsia="zh-CN"/>
        </w:rPr>
        <w:t>所谓的互联网</w:t>
      </w:r>
      <w:r w:rsidRPr="006E4CC8">
        <w:rPr>
          <w:color w:val="222222"/>
          <w:lang w:eastAsia="zh-CN"/>
        </w:rPr>
        <w:t>“</w:t>
      </w:r>
      <w:r w:rsidRPr="006E4CC8">
        <w:rPr>
          <w:rFonts w:hint="eastAsia"/>
          <w:color w:val="222222"/>
          <w:lang w:eastAsia="zh-CN"/>
        </w:rPr>
        <w:t>骨化</w:t>
      </w:r>
      <w:r w:rsidRPr="006E4CC8">
        <w:rPr>
          <w:color w:val="222222"/>
          <w:lang w:eastAsia="zh-CN"/>
        </w:rPr>
        <w:t>”</w:t>
      </w:r>
      <w:r w:rsidRPr="00A30C68">
        <w:rPr>
          <w:rFonts w:hint="eastAsia"/>
          <w:color w:val="222222"/>
          <w:lang w:eastAsia="zh-CN"/>
        </w:rPr>
        <w:t>主要是由于数据平面和控制平面之间的紧密耦合，这意味着通过网络传输数据的决定是在每个网络单元上进行的。在这种类型的环境中，新网络应用程序或功能的部署绝非易事，因为它们需要直接实施到基础架构中。由于缺乏对各种网络设备的通用控制接口，即使是简单的任务（如配置或策略实施）也可能需要付出很大的努力。或者，已经提出并部署诸如使用覆盖在底层网络基础设施上的</w:t>
      </w:r>
      <w:r w:rsidRPr="00A30C68">
        <w:rPr>
          <w:color w:val="222222"/>
          <w:lang w:eastAsia="zh-CN"/>
        </w:rPr>
        <w:t>“</w:t>
      </w:r>
      <w:r w:rsidRPr="00A30C68">
        <w:rPr>
          <w:rFonts w:hint="eastAsia"/>
          <w:color w:val="222222"/>
          <w:lang w:eastAsia="zh-CN"/>
        </w:rPr>
        <w:t>中间盒</w:t>
      </w:r>
      <w:r w:rsidRPr="00A30C68">
        <w:rPr>
          <w:color w:val="222222"/>
          <w:lang w:eastAsia="zh-CN"/>
        </w:rPr>
        <w:t>”</w:t>
      </w:r>
      <w:r w:rsidRPr="00A30C68">
        <w:rPr>
          <w:rFonts w:hint="eastAsia"/>
          <w:color w:val="222222"/>
          <w:lang w:eastAsia="zh-CN"/>
        </w:rPr>
        <w:t>（例如，防火墙，入侵检测系统，网络地址转换器等）的变通方法，以规避网络僵化效应。内容分发网络（</w:t>
      </w:r>
      <w:r w:rsidRPr="00A30C68">
        <w:rPr>
          <w:color w:val="222222"/>
          <w:lang w:eastAsia="zh-CN"/>
        </w:rPr>
        <w:t>CDN</w:t>
      </w:r>
      <w:r w:rsidRPr="00A30C68">
        <w:rPr>
          <w:rFonts w:hint="eastAsia"/>
          <w:color w:val="222222"/>
          <w:lang w:eastAsia="zh-CN"/>
        </w:rPr>
        <w:t>）</w:t>
      </w:r>
      <w:r w:rsidR="00EA6F9D">
        <w:rPr>
          <w:color w:val="222222"/>
          <w:lang w:eastAsia="zh-CN"/>
        </w:rPr>
        <w:fldChar w:fldCharType="begin"/>
      </w:r>
      <w:r w:rsidR="000F467E">
        <w:rPr>
          <w:color w:val="222222"/>
          <w:lang w:eastAsia="zh-CN"/>
        </w:rPr>
        <w:instrText xml:space="preserve"> ADDIN EN.CITE &lt;EndNote&gt;&lt;Cite&gt;&lt;Author&gt;Passarella&lt;/Author&gt;&lt;Year&gt;2012&lt;/Year&gt;&lt;RecNum&gt;94&lt;/RecNum&gt;&lt;DisplayText&gt;[12]&lt;/DisplayText&gt;&lt;record&gt;&lt;rec-number&gt;94&lt;/rec-number&gt;&lt;foreign-keys&gt;&lt;key app="EN" db-id="z2dra9zfpwd2wbewe9cv9sspxf2pe2txattx" timestamp="0"&gt;94&lt;/key&gt;&lt;/foreign-keys&gt;&lt;ref-type name="Book"&gt;6&lt;/ref-type&gt;&lt;contributors&gt;&lt;authors&gt;&lt;author&gt;Passarella, Andrea&lt;/author&gt;&lt;/authors&gt;&lt;/contributors&gt;&lt;titles&gt;&lt;title&gt;Review: A survey on content-centric technologies for the current Internet: CDN and P2P solutions&lt;/title&gt;&lt;/titles&gt;&lt;pages&gt;1-32&lt;/pages&gt;&lt;keywords&gt;&lt;keyword&gt;Content Delivery Networks&lt;/keyword&gt;&lt;keyword&gt;Content-centric Internet&lt;/keyword&gt;&lt;keyword&gt;Internet evolution&lt;/keyword&gt;&lt;keyword&gt;P2P&lt;/keyword&gt;&lt;/keywords&gt;&lt;dates&gt;&lt;year&gt;2012&lt;/year&gt;&lt;/dates&gt;&lt;publisher&gt;Elsevier Science Publishers B. V.&lt;/publisher&gt;&lt;urls&gt;&lt;/urls&gt;&lt;/record&gt;&lt;/Cite&gt;&lt;/EndNote&gt;</w:instrText>
      </w:r>
      <w:r w:rsidR="00EA6F9D">
        <w:rPr>
          <w:color w:val="222222"/>
          <w:lang w:eastAsia="zh-CN"/>
        </w:rPr>
        <w:fldChar w:fldCharType="separate"/>
      </w:r>
      <w:r w:rsidR="000F467E">
        <w:rPr>
          <w:noProof/>
          <w:color w:val="222222"/>
          <w:lang w:eastAsia="zh-CN"/>
        </w:rPr>
        <w:t>[12]</w:t>
      </w:r>
      <w:r w:rsidR="00EA6F9D">
        <w:rPr>
          <w:color w:val="222222"/>
          <w:lang w:eastAsia="zh-CN"/>
        </w:rPr>
        <w:fldChar w:fldCharType="end"/>
      </w:r>
      <w:r w:rsidRPr="00A30C68">
        <w:rPr>
          <w:rFonts w:hint="eastAsia"/>
          <w:color w:val="222222"/>
          <w:lang w:eastAsia="zh-CN"/>
        </w:rPr>
        <w:t>就是一个很好的例子。</w:t>
      </w:r>
    </w:p>
    <w:p w14:paraId="61B4FA02" w14:textId="77777777" w:rsidR="00286F14" w:rsidRDefault="00286F14" w:rsidP="000F68E0">
      <w:pPr>
        <w:adjustRightInd w:val="0"/>
        <w:rPr>
          <w:color w:val="222222"/>
          <w:lang w:eastAsia="zh-CN"/>
        </w:rPr>
      </w:pPr>
      <w:r w:rsidRPr="00A30C68">
        <w:rPr>
          <w:rFonts w:hint="eastAsia"/>
          <w:color w:val="222222"/>
          <w:lang w:eastAsia="zh-CN"/>
        </w:rPr>
        <w:t>软件定义网络的开发旨在促进创新并实现对网络数据路径的简单编程控制。如图</w:t>
      </w:r>
      <w:r w:rsidRPr="00A30C68">
        <w:rPr>
          <w:color w:val="222222"/>
          <w:lang w:eastAsia="zh-CN"/>
        </w:rPr>
        <w:t>1</w:t>
      </w:r>
      <w:r w:rsidR="00170539">
        <w:rPr>
          <w:color w:val="222222"/>
          <w:lang w:eastAsia="zh-CN"/>
        </w:rPr>
        <w:t>.1</w:t>
      </w:r>
      <w:r w:rsidRPr="00A30C68">
        <w:rPr>
          <w:rFonts w:hint="eastAsia"/>
          <w:color w:val="222222"/>
          <w:lang w:eastAsia="zh-CN"/>
        </w:rPr>
        <w:t>所示，转发硬件与控制逻辑的分离允许更轻松地部署新协议和应用程序，简化网络可视化和管理，并将各种中间件整合到软件控制中。网络被分解为</w:t>
      </w:r>
      <w:r w:rsidRPr="00A30C68">
        <w:rPr>
          <w:color w:val="222222"/>
          <w:lang w:eastAsia="zh-CN"/>
        </w:rPr>
        <w:t>“</w:t>
      </w:r>
      <w:r w:rsidRPr="00A30C68">
        <w:rPr>
          <w:rFonts w:hint="eastAsia"/>
          <w:color w:val="222222"/>
          <w:lang w:eastAsia="zh-CN"/>
        </w:rPr>
        <w:t>简单</w:t>
      </w:r>
      <w:r w:rsidRPr="00A30C68">
        <w:rPr>
          <w:color w:val="222222"/>
          <w:lang w:eastAsia="zh-CN"/>
        </w:rPr>
        <w:t>”</w:t>
      </w:r>
      <w:r w:rsidRPr="00A30C68">
        <w:rPr>
          <w:rFonts w:hint="eastAsia"/>
          <w:color w:val="222222"/>
          <w:lang w:eastAsia="zh-CN"/>
        </w:rPr>
        <w:t>转发硬件和决策网络控制器，而不是在分散设备的卷积上实施策略和运行协议。</w:t>
      </w:r>
    </w:p>
    <w:p w14:paraId="76E7FC16" w14:textId="77777777" w:rsidR="00286F14" w:rsidRDefault="0014685D" w:rsidP="0006497C">
      <w:pPr>
        <w:adjustRightInd w:val="0"/>
        <w:jc w:val="center"/>
        <w:rPr>
          <w:color w:val="222222"/>
        </w:rPr>
      </w:pPr>
      <w:r>
        <w:rPr>
          <w:noProof/>
          <w:color w:val="222222"/>
          <w:lang w:eastAsia="zh-CN" w:bidi="ar-SA"/>
        </w:rPr>
        <w:drawing>
          <wp:inline distT="0" distB="0" distL="0" distR="0" wp14:anchorId="5FEFDC8F" wp14:editId="0FED5642">
            <wp:extent cx="3103245" cy="2327275"/>
            <wp:effectExtent l="0" t="0" r="0" b="0"/>
            <wp:docPr id="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103245" cy="2327275"/>
                    </a:xfrm>
                    <a:prstGeom prst="rect">
                      <a:avLst/>
                    </a:prstGeom>
                    <a:noFill/>
                    <a:ln>
                      <a:noFill/>
                    </a:ln>
                  </pic:spPr>
                </pic:pic>
              </a:graphicData>
            </a:graphic>
          </wp:inline>
        </w:drawing>
      </w:r>
    </w:p>
    <w:p w14:paraId="3CBEBE45" w14:textId="77777777" w:rsidR="00286F14" w:rsidRDefault="00286F14" w:rsidP="0006497C">
      <w:pPr>
        <w:adjustRightInd w:val="0"/>
        <w:jc w:val="center"/>
        <w:rPr>
          <w:color w:val="222222"/>
        </w:rPr>
      </w:pPr>
    </w:p>
    <w:p w14:paraId="7C9634A7" w14:textId="77777777" w:rsidR="00B702A9" w:rsidRPr="00710717" w:rsidRDefault="00B702A9" w:rsidP="00710717">
      <w:pPr>
        <w:pStyle w:val="afff4"/>
        <w:rPr>
          <w:color w:val="222222"/>
        </w:rPr>
      </w:pPr>
      <w:bookmarkStart w:id="63" w:name="_Toc517956214"/>
      <w:r w:rsidRPr="00710717">
        <w:rPr>
          <w:rFonts w:ascii="Times New Roman" w:eastAsia="宋体" w:hAnsi="Times New Roman" w:hint="eastAsia"/>
          <w:color w:val="222222"/>
          <w:szCs w:val="20"/>
        </w:rPr>
        <w:t>图</w:t>
      </w:r>
      <w:r w:rsidRPr="00710717">
        <w:rPr>
          <w:rFonts w:ascii="Times New Roman" w:eastAsia="宋体" w:hAnsi="Times New Roman"/>
          <w:color w:val="222222"/>
          <w:szCs w:val="20"/>
        </w:rPr>
        <w:t>1.</w:t>
      </w:r>
      <w:r w:rsidRPr="00710717">
        <w:rPr>
          <w:rFonts w:ascii="Times New Roman" w:eastAsia="宋体" w:hAnsi="Times New Roman"/>
          <w:color w:val="222222"/>
          <w:szCs w:val="20"/>
        </w:rPr>
        <w:fldChar w:fldCharType="begin"/>
      </w:r>
      <w:r w:rsidRPr="00710717">
        <w:rPr>
          <w:rFonts w:ascii="Times New Roman" w:eastAsia="宋体" w:hAnsi="Times New Roman"/>
          <w:color w:val="222222"/>
          <w:szCs w:val="20"/>
        </w:rPr>
        <w:instrText xml:space="preserve"> SEQ </w:instrText>
      </w:r>
      <w:r w:rsidRPr="00710717">
        <w:rPr>
          <w:rFonts w:ascii="Times New Roman" w:eastAsia="宋体" w:hAnsi="Times New Roman" w:hint="eastAsia"/>
          <w:color w:val="222222"/>
          <w:szCs w:val="20"/>
        </w:rPr>
        <w:instrText>图表</w:instrText>
      </w:r>
      <w:r w:rsidRPr="00710717">
        <w:rPr>
          <w:rFonts w:ascii="Times New Roman" w:eastAsia="宋体" w:hAnsi="Times New Roman"/>
          <w:color w:val="222222"/>
          <w:szCs w:val="20"/>
        </w:rPr>
        <w:instrText xml:space="preserve"> \* ARABIC </w:instrText>
      </w:r>
      <w:r w:rsidRPr="00710717">
        <w:rPr>
          <w:rFonts w:ascii="Times New Roman" w:eastAsia="宋体" w:hAnsi="Times New Roman"/>
          <w:color w:val="222222"/>
          <w:szCs w:val="20"/>
        </w:rPr>
        <w:fldChar w:fldCharType="separate"/>
      </w:r>
      <w:r w:rsidR="00BF2140" w:rsidRPr="00710717">
        <w:rPr>
          <w:rFonts w:ascii="Times New Roman" w:eastAsia="宋体" w:hAnsi="Times New Roman"/>
          <w:color w:val="222222"/>
          <w:szCs w:val="20"/>
        </w:rPr>
        <w:t>1</w:t>
      </w:r>
      <w:r w:rsidRPr="00710717">
        <w:rPr>
          <w:rFonts w:ascii="Times New Roman" w:eastAsia="宋体" w:hAnsi="Times New Roman"/>
          <w:color w:val="222222"/>
          <w:szCs w:val="20"/>
        </w:rPr>
        <w:fldChar w:fldCharType="end"/>
      </w:r>
      <w:r w:rsidRPr="00710717">
        <w:rPr>
          <w:rFonts w:ascii="Times New Roman" w:eastAsia="宋体" w:hAnsi="Times New Roman"/>
          <w:color w:val="222222"/>
          <w:szCs w:val="20"/>
        </w:rPr>
        <w:t xml:space="preserve"> SDN</w:t>
      </w:r>
      <w:r w:rsidRPr="00710717">
        <w:rPr>
          <w:rFonts w:ascii="Times New Roman" w:eastAsia="宋体" w:hAnsi="Times New Roman" w:hint="eastAsia"/>
          <w:color w:val="222222"/>
          <w:szCs w:val="20"/>
        </w:rPr>
        <w:t>体系结构</w:t>
      </w:r>
      <w:r w:rsidR="00286F14" w:rsidRPr="00710717">
        <w:rPr>
          <w:rFonts w:ascii="Times New Roman" w:eastAsia="宋体" w:hAnsi="Times New Roman" w:hint="eastAsia"/>
          <w:color w:val="222222"/>
          <w:szCs w:val="20"/>
        </w:rPr>
        <w:t>图</w:t>
      </w:r>
      <w:bookmarkEnd w:id="63"/>
    </w:p>
    <w:p w14:paraId="296EF7D6" w14:textId="77777777" w:rsidR="00286F14" w:rsidRDefault="003D1901" w:rsidP="0006497C">
      <w:pPr>
        <w:adjustRightInd w:val="0"/>
        <w:jc w:val="center"/>
        <w:rPr>
          <w:color w:val="222222"/>
          <w:lang w:eastAsia="zh-CN"/>
        </w:rPr>
      </w:pPr>
      <w:r>
        <w:rPr>
          <w:rFonts w:hint="eastAsia"/>
          <w:color w:val="222222"/>
          <w:lang w:eastAsia="zh-CN"/>
        </w:rPr>
        <w:t>将控制逻辑从转发硬件中分离出来，</w:t>
      </w:r>
      <w:r w:rsidR="00286F14" w:rsidRPr="005C5264">
        <w:rPr>
          <w:rFonts w:hint="eastAsia"/>
          <w:color w:val="222222"/>
          <w:lang w:eastAsia="zh-CN"/>
        </w:rPr>
        <w:t>实现了中间件的整合，更简单的策略管理和新的功能。实线定义数据平面链接，虚线定义控制平面链接。</w:t>
      </w:r>
    </w:p>
    <w:p w14:paraId="21268850" w14:textId="77777777" w:rsidR="00286F14" w:rsidRDefault="00170539" w:rsidP="0006497C">
      <w:pPr>
        <w:adjustRightInd w:val="0"/>
        <w:jc w:val="center"/>
        <w:rPr>
          <w:color w:val="222222"/>
        </w:rPr>
      </w:pPr>
      <w:r>
        <w:rPr>
          <w:color w:val="222222"/>
        </w:rPr>
        <w:t>Fig. 1</w:t>
      </w:r>
      <w:r w:rsidR="00286F14">
        <w:rPr>
          <w:color w:val="222222"/>
        </w:rPr>
        <w:t>.1</w:t>
      </w:r>
      <w:r w:rsidR="00286F14" w:rsidRPr="005C5264">
        <w:rPr>
          <w:color w:val="222222"/>
        </w:rPr>
        <w:t xml:space="preserve"> The SDN architecture decouples control logic from the forwarding hardware, and enables the consolidation of middleboxes, simpler policy management,</w:t>
      </w:r>
      <w:r w:rsidR="003D1901">
        <w:rPr>
          <w:color w:val="222222"/>
        </w:rPr>
        <w:t xml:space="preserve"> </w:t>
      </w:r>
      <w:r w:rsidR="00286F14" w:rsidRPr="005C5264">
        <w:rPr>
          <w:color w:val="222222"/>
        </w:rPr>
        <w:t>and new functionalities. The solid lines define the data-plane links and the dashed lines the control-plane links.</w:t>
      </w:r>
    </w:p>
    <w:p w14:paraId="5E48280C" w14:textId="77777777" w:rsidR="00286F14" w:rsidRPr="00A30C68" w:rsidRDefault="00286F14" w:rsidP="003D1901">
      <w:pPr>
        <w:adjustRightInd w:val="0"/>
        <w:ind w:firstLineChars="0" w:firstLine="0"/>
        <w:rPr>
          <w:color w:val="222222"/>
        </w:rPr>
      </w:pPr>
    </w:p>
    <w:p w14:paraId="11353D0A" w14:textId="77777777" w:rsidR="00286F14" w:rsidRPr="003D1901" w:rsidRDefault="00F15150" w:rsidP="003D1901">
      <w:pPr>
        <w:widowControl w:val="0"/>
        <w:adjustRightInd w:val="0"/>
        <w:ind w:firstLineChars="0" w:firstLine="0"/>
        <w:rPr>
          <w:b/>
          <w:lang w:eastAsia="zh-CN"/>
        </w:rPr>
      </w:pPr>
      <w:r>
        <w:rPr>
          <w:rFonts w:hint="eastAsia"/>
          <w:b/>
          <w:lang w:eastAsia="zh-CN"/>
        </w:rPr>
        <w:t xml:space="preserve">   </w:t>
      </w:r>
      <w:r>
        <w:rPr>
          <w:rFonts w:hint="eastAsia"/>
          <w:b/>
          <w:lang w:eastAsia="zh-CN"/>
        </w:rPr>
        <w:t>（</w:t>
      </w:r>
      <w:r>
        <w:rPr>
          <w:rFonts w:hint="eastAsia"/>
          <w:b/>
          <w:lang w:eastAsia="zh-CN"/>
        </w:rPr>
        <w:t>1</w:t>
      </w:r>
      <w:r>
        <w:rPr>
          <w:rFonts w:hint="eastAsia"/>
          <w:b/>
          <w:lang w:eastAsia="zh-CN"/>
        </w:rPr>
        <w:t>）</w:t>
      </w:r>
      <w:r w:rsidR="00286F14" w:rsidRPr="003D1901">
        <w:rPr>
          <w:rFonts w:hint="eastAsia"/>
          <w:b/>
          <w:lang w:eastAsia="zh-CN"/>
        </w:rPr>
        <w:t>当前的</w:t>
      </w:r>
      <w:r w:rsidR="00286F14" w:rsidRPr="003D1901">
        <w:rPr>
          <w:b/>
          <w:lang w:eastAsia="zh-CN"/>
        </w:rPr>
        <w:t>SDN</w:t>
      </w:r>
      <w:r w:rsidR="00286F14" w:rsidRPr="003D1901">
        <w:rPr>
          <w:rFonts w:hint="eastAsia"/>
          <w:b/>
          <w:lang w:eastAsia="zh-CN"/>
        </w:rPr>
        <w:t>架构</w:t>
      </w:r>
    </w:p>
    <w:p w14:paraId="42735298" w14:textId="77777777" w:rsidR="00286F14" w:rsidRPr="00A30C68" w:rsidRDefault="00286F14" w:rsidP="000F68E0">
      <w:pPr>
        <w:adjustRightInd w:val="0"/>
        <w:rPr>
          <w:lang w:eastAsia="zh-CN"/>
        </w:rPr>
      </w:pPr>
      <w:r w:rsidRPr="00A30C68">
        <w:rPr>
          <w:lang w:eastAsia="zh-CN"/>
        </w:rPr>
        <w:lastRenderedPageBreak/>
        <w:t>OpenFlow</w:t>
      </w:r>
      <w:r w:rsidRPr="00A30C68">
        <w:rPr>
          <w:rFonts w:hint="eastAsia"/>
          <w:lang w:eastAsia="zh-CN"/>
        </w:rPr>
        <w:t>和</w:t>
      </w:r>
      <w:r w:rsidRPr="00A30C68">
        <w:rPr>
          <w:lang w:eastAsia="zh-CN"/>
        </w:rPr>
        <w:t>ForCES</w:t>
      </w:r>
      <w:r w:rsidRPr="00A30C68">
        <w:rPr>
          <w:rFonts w:hint="eastAsia"/>
          <w:lang w:eastAsia="zh-CN"/>
        </w:rPr>
        <w:t>都遵循控制和数据平面之间基本的</w:t>
      </w:r>
      <w:r w:rsidRPr="00A30C68">
        <w:rPr>
          <w:lang w:eastAsia="zh-CN"/>
        </w:rPr>
        <w:t>SDN</w:t>
      </w:r>
      <w:r w:rsidRPr="00A30C68">
        <w:rPr>
          <w:rFonts w:hint="eastAsia"/>
          <w:lang w:eastAsia="zh-CN"/>
        </w:rPr>
        <w:t>分离原则</w:t>
      </w:r>
      <w:r w:rsidR="006E4CC8">
        <w:rPr>
          <w:rFonts w:hint="eastAsia"/>
          <w:lang w:eastAsia="zh-CN"/>
        </w:rPr>
        <w:t>；</w:t>
      </w:r>
      <w:r w:rsidRPr="00A30C68">
        <w:rPr>
          <w:rFonts w:hint="eastAsia"/>
          <w:lang w:eastAsia="zh-CN"/>
        </w:rPr>
        <w:t>既规范了</w:t>
      </w:r>
      <w:r w:rsidRPr="00441261">
        <w:rPr>
          <w:lang w:eastAsia="zh-CN"/>
        </w:rPr>
        <w:t>平面</w:t>
      </w:r>
      <w:r w:rsidRPr="00A30C68">
        <w:rPr>
          <w:rFonts w:hint="eastAsia"/>
          <w:lang w:eastAsia="zh-CN"/>
        </w:rPr>
        <w:t>之间的信息交流。但是，它们在设计，体系结构，转发模型和协议接口方面在技术上有很大不同。</w:t>
      </w:r>
    </w:p>
    <w:p w14:paraId="5D346044" w14:textId="77777777" w:rsidR="00286F14" w:rsidRPr="00A30C68" w:rsidRDefault="00286F14" w:rsidP="00710717">
      <w:pPr>
        <w:pStyle w:val="af7"/>
        <w:widowControl w:val="0"/>
        <w:numPr>
          <w:ilvl w:val="0"/>
          <w:numId w:val="34"/>
        </w:numPr>
        <w:adjustRightInd w:val="0"/>
        <w:ind w:left="0" w:firstLineChars="0" w:firstLine="426"/>
        <w:contextualSpacing w:val="0"/>
        <w:rPr>
          <w:color w:val="222222"/>
        </w:rPr>
      </w:pPr>
      <w:r w:rsidRPr="00A30C68">
        <w:rPr>
          <w:color w:val="222222"/>
          <w:lang w:eastAsia="zh-CN"/>
        </w:rPr>
        <w:t>ForCES</w:t>
      </w:r>
      <w:r w:rsidRPr="00A30C68">
        <w:rPr>
          <w:rFonts w:hint="eastAsia"/>
          <w:color w:val="222222"/>
          <w:lang w:eastAsia="zh-CN"/>
        </w:rPr>
        <w:t>：</w:t>
      </w:r>
      <w:r w:rsidRPr="00A30C68">
        <w:rPr>
          <w:color w:val="222222"/>
          <w:lang w:eastAsia="zh-CN"/>
        </w:rPr>
        <w:t>IETF ForCES</w:t>
      </w:r>
      <w:r w:rsidRPr="00A30C68">
        <w:rPr>
          <w:rFonts w:hint="eastAsia"/>
          <w:color w:val="222222"/>
          <w:lang w:eastAsia="zh-CN"/>
        </w:rPr>
        <w:t>（转发和控制元素分离）工作组提出的方法重新定义了网络设备的内部架构，控制元素与转发元素分离。但是，网络设备仍然表示为单个实体。由工作组提供的使用案例考虑到希望在单个网络设备内结合新的硬件与第三方控制。因此，控制和数据平面被保持在很近的地方（例如，相同的箱子或房间）。</w:t>
      </w:r>
      <w:r w:rsidRPr="00A30C68">
        <w:rPr>
          <w:rFonts w:hint="eastAsia"/>
          <w:color w:val="222222"/>
        </w:rPr>
        <w:t>相比之下，控制平面在</w:t>
      </w:r>
      <w:r w:rsidRPr="00A30C68">
        <w:rPr>
          <w:color w:val="222222"/>
        </w:rPr>
        <w:t>“OpenFlow-like”</w:t>
      </w:r>
      <w:r>
        <w:rPr>
          <w:color w:val="222222"/>
        </w:rPr>
        <w:t xml:space="preserve"> </w:t>
      </w:r>
      <w:r w:rsidRPr="00A30C68">
        <w:rPr>
          <w:color w:val="222222"/>
        </w:rPr>
        <w:t>SDN</w:t>
      </w:r>
      <w:r w:rsidRPr="00A30C68">
        <w:rPr>
          <w:rFonts w:hint="eastAsia"/>
          <w:color w:val="222222"/>
        </w:rPr>
        <w:t>系统中完全从网络设备中剥离。</w:t>
      </w:r>
    </w:p>
    <w:p w14:paraId="3D5E02BF" w14:textId="77777777" w:rsidR="00286F14" w:rsidRPr="00A30C68" w:rsidRDefault="00286F14" w:rsidP="000F68E0">
      <w:pPr>
        <w:adjustRightInd w:val="0"/>
        <w:rPr>
          <w:color w:val="222222"/>
        </w:rPr>
      </w:pPr>
      <w:r w:rsidRPr="00A30C68">
        <w:rPr>
          <w:color w:val="222222"/>
          <w:lang w:eastAsia="zh-CN"/>
        </w:rPr>
        <w:t>ForCES</w:t>
      </w:r>
      <w:r w:rsidRPr="00A30C68">
        <w:rPr>
          <w:rFonts w:hint="eastAsia"/>
          <w:color w:val="222222"/>
          <w:lang w:eastAsia="zh-CN"/>
        </w:rPr>
        <w:t>定义了称为转发元素（</w:t>
      </w:r>
      <w:r w:rsidRPr="00A30C68">
        <w:rPr>
          <w:color w:val="222222"/>
          <w:lang w:eastAsia="zh-CN"/>
        </w:rPr>
        <w:t>FE</w:t>
      </w:r>
      <w:r w:rsidRPr="00A30C68">
        <w:rPr>
          <w:rFonts w:hint="eastAsia"/>
          <w:color w:val="222222"/>
          <w:lang w:eastAsia="zh-CN"/>
        </w:rPr>
        <w:t>）和控制元素（</w:t>
      </w:r>
      <w:r w:rsidRPr="00A30C68">
        <w:rPr>
          <w:color w:val="222222"/>
          <w:lang w:eastAsia="zh-CN"/>
        </w:rPr>
        <w:t>CE</w:t>
      </w:r>
      <w:r w:rsidRPr="00A30C68">
        <w:rPr>
          <w:rFonts w:hint="eastAsia"/>
          <w:color w:val="222222"/>
          <w:lang w:eastAsia="zh-CN"/>
        </w:rPr>
        <w:t>）的两个逻辑实体，两者都实现了</w:t>
      </w:r>
      <w:r w:rsidRPr="00A30C68">
        <w:rPr>
          <w:color w:val="222222"/>
          <w:lang w:eastAsia="zh-CN"/>
        </w:rPr>
        <w:t>ForCES</w:t>
      </w:r>
      <w:r w:rsidRPr="00A30C68">
        <w:rPr>
          <w:rFonts w:hint="eastAsia"/>
          <w:color w:val="222222"/>
          <w:lang w:eastAsia="zh-CN"/>
        </w:rPr>
        <w:t>协议进行通信。</w:t>
      </w:r>
      <w:r w:rsidRPr="00A30C68">
        <w:rPr>
          <w:color w:val="222222"/>
          <w:lang w:eastAsia="zh-CN"/>
        </w:rPr>
        <w:t>FE</w:t>
      </w:r>
      <w:r w:rsidRPr="00A30C68">
        <w:rPr>
          <w:rFonts w:hint="eastAsia"/>
          <w:color w:val="222222"/>
          <w:lang w:eastAsia="zh-CN"/>
        </w:rPr>
        <w:t>负责使用底层硬件来提供每个数据包的处理。</w:t>
      </w:r>
      <w:r w:rsidRPr="00A30C68">
        <w:rPr>
          <w:color w:val="222222"/>
          <w:lang w:eastAsia="zh-CN"/>
        </w:rPr>
        <w:t>CE</w:t>
      </w:r>
      <w:r w:rsidRPr="00A30C68">
        <w:rPr>
          <w:rFonts w:hint="eastAsia"/>
          <w:color w:val="222222"/>
          <w:lang w:eastAsia="zh-CN"/>
        </w:rPr>
        <w:t>执行控制和信令功能，并使用</w:t>
      </w:r>
      <w:r w:rsidRPr="00A30C68">
        <w:rPr>
          <w:color w:val="222222"/>
          <w:lang w:eastAsia="zh-CN"/>
        </w:rPr>
        <w:t>ForCES</w:t>
      </w:r>
      <w:r w:rsidRPr="00A30C68">
        <w:rPr>
          <w:rFonts w:hint="eastAsia"/>
          <w:color w:val="222222"/>
          <w:lang w:eastAsia="zh-CN"/>
        </w:rPr>
        <w:t>协议指示</w:t>
      </w:r>
      <w:r w:rsidRPr="00A30C68">
        <w:rPr>
          <w:color w:val="222222"/>
          <w:lang w:eastAsia="zh-CN"/>
        </w:rPr>
        <w:t>FE</w:t>
      </w:r>
      <w:r w:rsidRPr="00A30C68">
        <w:rPr>
          <w:rFonts w:hint="eastAsia"/>
          <w:color w:val="222222"/>
          <w:lang w:eastAsia="zh-CN"/>
        </w:rPr>
        <w:t>如何处理数据包。该协议基于</w:t>
      </w:r>
      <w:r w:rsidRPr="00A30C68">
        <w:rPr>
          <w:color w:val="222222"/>
          <w:lang w:eastAsia="zh-CN"/>
        </w:rPr>
        <w:t>masterslave</w:t>
      </w:r>
      <w:r w:rsidRPr="00A30C68">
        <w:rPr>
          <w:rFonts w:hint="eastAsia"/>
          <w:color w:val="222222"/>
          <w:lang w:eastAsia="zh-CN"/>
        </w:rPr>
        <w:t>模型工作，其中</w:t>
      </w:r>
      <w:r w:rsidRPr="00A30C68">
        <w:rPr>
          <w:color w:val="222222"/>
          <w:lang w:eastAsia="zh-CN"/>
        </w:rPr>
        <w:t>FE</w:t>
      </w:r>
      <w:r w:rsidRPr="00A30C68">
        <w:rPr>
          <w:rFonts w:hint="eastAsia"/>
          <w:color w:val="222222"/>
          <w:lang w:eastAsia="zh-CN"/>
        </w:rPr>
        <w:t>是奴隶，</w:t>
      </w:r>
      <w:r w:rsidRPr="00A30C68">
        <w:rPr>
          <w:color w:val="222222"/>
          <w:lang w:eastAsia="zh-CN"/>
        </w:rPr>
        <w:t>CE</w:t>
      </w:r>
      <w:r w:rsidRPr="00A30C68">
        <w:rPr>
          <w:rFonts w:hint="eastAsia"/>
          <w:color w:val="222222"/>
          <w:lang w:eastAsia="zh-CN"/>
        </w:rPr>
        <w:t>是主人。</w:t>
      </w:r>
      <w:r w:rsidRPr="00A30C68">
        <w:rPr>
          <w:color w:val="222222"/>
          <w:lang w:eastAsia="zh-CN"/>
        </w:rPr>
        <w:br/>
      </w:r>
      <w:r>
        <w:rPr>
          <w:color w:val="222222"/>
          <w:lang w:eastAsia="zh-CN"/>
        </w:rPr>
        <w:t xml:space="preserve">    </w:t>
      </w:r>
      <w:r w:rsidRPr="00A30C68">
        <w:rPr>
          <w:color w:val="222222"/>
          <w:lang w:eastAsia="zh-CN"/>
        </w:rPr>
        <w:t>ForCES</w:t>
      </w:r>
      <w:r w:rsidRPr="00A30C68">
        <w:rPr>
          <w:rFonts w:hint="eastAsia"/>
          <w:color w:val="222222"/>
          <w:lang w:eastAsia="zh-CN"/>
        </w:rPr>
        <w:t>架构的一个重要组成部分是</w:t>
      </w:r>
      <w:r w:rsidRPr="00A30C68">
        <w:rPr>
          <w:color w:val="222222"/>
          <w:lang w:eastAsia="zh-CN"/>
        </w:rPr>
        <w:t>LFB</w:t>
      </w:r>
      <w:r w:rsidRPr="00A30C68">
        <w:rPr>
          <w:rFonts w:hint="eastAsia"/>
          <w:color w:val="222222"/>
          <w:lang w:eastAsia="zh-CN"/>
        </w:rPr>
        <w:t>（逻辑功能块）。</w:t>
      </w:r>
      <w:r w:rsidRPr="00A30C68">
        <w:rPr>
          <w:color w:val="222222"/>
          <w:lang w:eastAsia="zh-CN"/>
        </w:rPr>
        <w:t>LFB</w:t>
      </w:r>
      <w:r w:rsidRPr="00A30C68">
        <w:rPr>
          <w:rFonts w:hint="eastAsia"/>
          <w:color w:val="222222"/>
          <w:lang w:eastAsia="zh-CN"/>
        </w:rPr>
        <w:t>是一个定义良好的功能块，位于</w:t>
      </w:r>
      <w:r w:rsidRPr="00A30C68">
        <w:rPr>
          <w:color w:val="222222"/>
          <w:lang w:eastAsia="zh-CN"/>
        </w:rPr>
        <w:t>FE</w:t>
      </w:r>
      <w:r w:rsidRPr="00A30C68">
        <w:rPr>
          <w:rFonts w:hint="eastAsia"/>
          <w:color w:val="222222"/>
          <w:lang w:eastAsia="zh-CN"/>
        </w:rPr>
        <w:t>上，由</w:t>
      </w:r>
      <w:r w:rsidRPr="00A30C68">
        <w:rPr>
          <w:color w:val="222222"/>
          <w:lang w:eastAsia="zh-CN"/>
        </w:rPr>
        <w:t>CE</w:t>
      </w:r>
      <w:r w:rsidRPr="00A30C68">
        <w:rPr>
          <w:rFonts w:hint="eastAsia"/>
          <w:color w:val="222222"/>
          <w:lang w:eastAsia="zh-CN"/>
        </w:rPr>
        <w:t>通过</w:t>
      </w:r>
      <w:r w:rsidRPr="00A30C68">
        <w:rPr>
          <w:color w:val="222222"/>
          <w:lang w:eastAsia="zh-CN"/>
        </w:rPr>
        <w:t>ForCES</w:t>
      </w:r>
      <w:r w:rsidRPr="00A30C68">
        <w:rPr>
          <w:rFonts w:hint="eastAsia"/>
          <w:color w:val="222222"/>
          <w:lang w:eastAsia="zh-CN"/>
        </w:rPr>
        <w:t>协议控制。</w:t>
      </w:r>
      <w:r w:rsidRPr="00A30C68">
        <w:rPr>
          <w:color w:val="222222"/>
          <w:lang w:eastAsia="zh-CN"/>
        </w:rPr>
        <w:t>LFB</w:t>
      </w:r>
      <w:r w:rsidRPr="00A30C68">
        <w:rPr>
          <w:rFonts w:hint="eastAsia"/>
          <w:color w:val="222222"/>
          <w:lang w:eastAsia="zh-CN"/>
        </w:rPr>
        <w:t>使</w:t>
      </w:r>
      <w:r w:rsidRPr="00A30C68">
        <w:rPr>
          <w:color w:val="222222"/>
          <w:lang w:eastAsia="zh-CN"/>
        </w:rPr>
        <w:t>CE</w:t>
      </w:r>
      <w:r w:rsidRPr="00A30C68">
        <w:rPr>
          <w:rFonts w:hint="eastAsia"/>
          <w:color w:val="222222"/>
          <w:lang w:eastAsia="zh-CN"/>
        </w:rPr>
        <w:t>能够控制</w:t>
      </w:r>
      <w:r w:rsidRPr="00A30C68">
        <w:rPr>
          <w:color w:val="222222"/>
          <w:lang w:eastAsia="zh-CN"/>
        </w:rPr>
        <w:t>FE</w:t>
      </w:r>
      <w:r w:rsidRPr="00A30C68">
        <w:rPr>
          <w:rFonts w:hint="eastAsia"/>
          <w:color w:val="222222"/>
          <w:lang w:eastAsia="zh-CN"/>
        </w:rPr>
        <w:t>的配置以及</w:t>
      </w:r>
      <w:r w:rsidRPr="00A30C68">
        <w:rPr>
          <w:color w:val="222222"/>
          <w:lang w:eastAsia="zh-CN"/>
        </w:rPr>
        <w:t>FE</w:t>
      </w:r>
      <w:r w:rsidRPr="00A30C68">
        <w:rPr>
          <w:rFonts w:hint="eastAsia"/>
          <w:color w:val="222222"/>
          <w:lang w:eastAsia="zh-CN"/>
        </w:rPr>
        <w:t>如何处理数据包。</w:t>
      </w:r>
      <w:r w:rsidRPr="00A30C68">
        <w:rPr>
          <w:color w:val="222222"/>
          <w:lang w:eastAsia="zh-CN"/>
        </w:rPr>
        <w:br/>
      </w:r>
      <w:r>
        <w:rPr>
          <w:color w:val="222222"/>
          <w:lang w:eastAsia="zh-CN"/>
        </w:rPr>
        <w:t xml:space="preserve">    </w:t>
      </w:r>
      <w:r w:rsidRPr="00A30C68">
        <w:rPr>
          <w:color w:val="222222"/>
          <w:lang w:eastAsia="zh-CN"/>
        </w:rPr>
        <w:t>ForCES</w:t>
      </w:r>
      <w:r w:rsidRPr="00A30C68">
        <w:rPr>
          <w:rFonts w:hint="eastAsia"/>
          <w:color w:val="222222"/>
          <w:lang w:eastAsia="zh-CN"/>
        </w:rPr>
        <w:t>自</w:t>
      </w:r>
      <w:r w:rsidRPr="00A30C68">
        <w:rPr>
          <w:color w:val="222222"/>
          <w:lang w:eastAsia="zh-CN"/>
        </w:rPr>
        <w:t>2003</w:t>
      </w:r>
      <w:r w:rsidRPr="00A30C68">
        <w:rPr>
          <w:rFonts w:hint="eastAsia"/>
          <w:color w:val="222222"/>
          <w:lang w:eastAsia="zh-CN"/>
        </w:rPr>
        <w:t>年以来一直在进行标准化工作，该工作组发布了各种文档，包括：适用性声明，定义实体及其交互的体系结构框架，定义转发元素内的逻辑功能的建模语言，以及网元内的控制和转发元件之间的通信。</w:t>
      </w:r>
      <w:r w:rsidRPr="00A30C68">
        <w:rPr>
          <w:rFonts w:hint="eastAsia"/>
          <w:color w:val="222222"/>
        </w:rPr>
        <w:t>该工作组目前活跃。</w:t>
      </w:r>
    </w:p>
    <w:p w14:paraId="5A9C1E65" w14:textId="77777777" w:rsidR="00286F14" w:rsidRDefault="00286F14" w:rsidP="00710717">
      <w:pPr>
        <w:pStyle w:val="af7"/>
        <w:widowControl w:val="0"/>
        <w:numPr>
          <w:ilvl w:val="0"/>
          <w:numId w:val="34"/>
        </w:numPr>
        <w:adjustRightInd w:val="0"/>
        <w:ind w:left="0" w:firstLineChars="0" w:firstLine="426"/>
        <w:contextualSpacing w:val="0"/>
        <w:rPr>
          <w:color w:val="222222"/>
        </w:rPr>
      </w:pPr>
      <w:r w:rsidRPr="00A30C68">
        <w:rPr>
          <w:color w:val="222222"/>
        </w:rPr>
        <w:t>OpenFlow</w:t>
      </w:r>
      <w:r w:rsidRPr="00A30C68">
        <w:rPr>
          <w:rFonts w:hint="eastAsia"/>
          <w:color w:val="222222"/>
        </w:rPr>
        <w:t>：在控制和数据转发平面解耦的</w:t>
      </w:r>
      <w:r w:rsidRPr="00A30C68">
        <w:rPr>
          <w:color w:val="222222"/>
        </w:rPr>
        <w:t>SDN</w:t>
      </w:r>
      <w:r w:rsidRPr="00A30C68">
        <w:rPr>
          <w:rFonts w:hint="eastAsia"/>
          <w:color w:val="222222"/>
        </w:rPr>
        <w:t>原则的驱动下，</w:t>
      </w:r>
      <w:r w:rsidR="00F157DB">
        <w:rPr>
          <w:color w:val="222222"/>
        </w:rPr>
        <w:t>OpenFlow</w:t>
      </w:r>
      <w:r w:rsidR="00C240F1">
        <w:rPr>
          <w:color w:val="222222"/>
        </w:rPr>
        <w:fldChar w:fldCharType="begin"/>
      </w:r>
      <w:r w:rsidR="00C240F1">
        <w:rPr>
          <w:color w:val="222222"/>
        </w:rPr>
        <w:instrText xml:space="preserve"> ADDIN EN.CITE &lt;EndNote&gt;&lt;Cite&gt;&lt;Author&gt;Mckeown&lt;/Author&gt;&lt;Year&gt;2008&lt;/Year&gt;&lt;RecNum&gt;3&lt;/RecNum&gt;&lt;DisplayText&gt;[2]&lt;/DisplayText&gt;&lt;record&gt;&lt;rec-number&gt;3&lt;/rec-number&gt;&lt;foreign-keys&gt;&lt;key app="EN" db-id="z2dra9zfpwd2wbewe9cv9sspxf2pe2txattx" timestamp="0"&gt;3&lt;/key&gt;&lt;/foreign-keys&gt;&lt;ref-type name="Journal Article"&gt;17&lt;/ref-type&gt;&lt;contributors&gt;&lt;authors&gt;&lt;author&gt;Mckeown, Nick&lt;/author&gt;&lt;author&gt;Anderson, Tom&lt;/author&gt;&lt;author&gt;Balakrishnan, Hari&lt;/author&gt;&lt;author&gt;Parulkar, Guru&lt;/author&gt;&lt;author&gt;Peterson, Larry&lt;/author&gt;&lt;author&gt;Rexford, Jennifer&lt;/author&gt;&lt;author&gt;Shenker, Scott&lt;/author&gt;&lt;author&gt;Turner, Jonathan&lt;/author&gt;&lt;/authors&gt;&lt;/contributors&gt;&lt;titles&gt;&lt;title&gt;OpenFlow:enabling innovation in campus networks&lt;/title&gt;&lt;secondary-title&gt;Acm Sigcomm Computer Communication Review&lt;/secondary-title&gt;&lt;/titles&gt;&lt;periodical&gt;&lt;full-title&gt;Acm Sigcomm Computer Communication Review&lt;/full-title&gt;&lt;/periodical&gt;&lt;pages&gt;69-74&lt;/pages&gt;&lt;volume&gt;38&lt;/volume&gt;&lt;number&gt;2&lt;/number&gt;&lt;keywords&gt;&lt;keyword&gt;ethernet switch&lt;/keyword&gt;&lt;keyword&gt;flow-based&lt;/keyword&gt;&lt;keyword&gt;virtualization&lt;/keyword&gt;&lt;/keywords&gt;&lt;dates&gt;&lt;year&gt;2008&lt;/year&gt;&lt;/dates&gt;&lt;urls&gt;&lt;/urls&gt;&lt;/record&gt;&lt;/Cite&gt;&lt;/EndNote&gt;</w:instrText>
      </w:r>
      <w:r w:rsidR="00C240F1">
        <w:rPr>
          <w:color w:val="222222"/>
        </w:rPr>
        <w:fldChar w:fldCharType="separate"/>
      </w:r>
      <w:r w:rsidR="00C240F1">
        <w:rPr>
          <w:noProof/>
          <w:color w:val="222222"/>
        </w:rPr>
        <w:t>[2]</w:t>
      </w:r>
      <w:r w:rsidR="00C240F1">
        <w:rPr>
          <w:color w:val="222222"/>
        </w:rPr>
        <w:fldChar w:fldCharType="end"/>
      </w:r>
      <w:r w:rsidRPr="00A30C68">
        <w:rPr>
          <w:rFonts w:hint="eastAsia"/>
          <w:color w:val="222222"/>
        </w:rPr>
        <w:t>与</w:t>
      </w:r>
      <w:r w:rsidRPr="00A30C68">
        <w:rPr>
          <w:color w:val="222222"/>
        </w:rPr>
        <w:t>ForCES</w:t>
      </w:r>
      <w:r w:rsidRPr="00A30C68">
        <w:rPr>
          <w:rFonts w:hint="eastAsia"/>
          <w:color w:val="222222"/>
        </w:rPr>
        <w:t>一样，标准化了两个平面之间的信息交换。</w:t>
      </w:r>
    </w:p>
    <w:p w14:paraId="3246EDB2" w14:textId="77777777" w:rsidR="00286F14" w:rsidRDefault="0014685D" w:rsidP="0006497C">
      <w:pPr>
        <w:pStyle w:val="af7"/>
        <w:adjustRightInd w:val="0"/>
        <w:ind w:left="0" w:firstLineChars="0" w:firstLine="200"/>
        <w:contextualSpacing w:val="0"/>
        <w:jc w:val="center"/>
        <w:rPr>
          <w:color w:val="222222"/>
        </w:rPr>
      </w:pPr>
      <w:r>
        <w:rPr>
          <w:noProof/>
          <w:color w:val="222222"/>
          <w:lang w:eastAsia="zh-CN" w:bidi="ar-SA"/>
        </w:rPr>
        <w:drawing>
          <wp:inline distT="0" distB="0" distL="0" distR="0" wp14:anchorId="1F12E291" wp14:editId="328A9E2E">
            <wp:extent cx="3985846" cy="2719754"/>
            <wp:effectExtent l="0" t="0" r="2540" b="0"/>
            <wp:docPr id="2"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a:picLocks/>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007946" cy="2734834"/>
                    </a:xfrm>
                    <a:prstGeom prst="rect">
                      <a:avLst/>
                    </a:prstGeom>
                    <a:noFill/>
                    <a:ln>
                      <a:noFill/>
                    </a:ln>
                  </pic:spPr>
                </pic:pic>
              </a:graphicData>
            </a:graphic>
          </wp:inline>
        </w:drawing>
      </w:r>
    </w:p>
    <w:p w14:paraId="661999CE" w14:textId="77777777" w:rsidR="00B702A9" w:rsidRPr="00710717" w:rsidRDefault="00B702A9" w:rsidP="00710717">
      <w:pPr>
        <w:pStyle w:val="afff4"/>
        <w:rPr>
          <w:rFonts w:eastAsiaTheme="minorEastAsia"/>
          <w:color w:val="222222"/>
        </w:rPr>
      </w:pPr>
      <w:bookmarkStart w:id="64" w:name="_Toc517956215"/>
      <w:r w:rsidRPr="00710717">
        <w:rPr>
          <w:rFonts w:ascii="Times New Roman" w:eastAsiaTheme="minorEastAsia" w:hAnsi="Times New Roman" w:hint="eastAsia"/>
        </w:rPr>
        <w:lastRenderedPageBreak/>
        <w:t>图</w:t>
      </w:r>
      <w:r w:rsidR="004455AA" w:rsidRPr="00710717">
        <w:rPr>
          <w:rFonts w:ascii="Times New Roman" w:eastAsiaTheme="minorEastAsia" w:hAnsi="Times New Roman"/>
        </w:rPr>
        <w:t>1.</w:t>
      </w:r>
      <w:r w:rsidRPr="00710717">
        <w:rPr>
          <w:rFonts w:ascii="Times New Roman" w:eastAsiaTheme="minorEastAsia" w:hAnsi="Times New Roman"/>
        </w:rPr>
        <w:fldChar w:fldCharType="begin"/>
      </w:r>
      <w:r w:rsidRPr="00710717">
        <w:rPr>
          <w:rFonts w:ascii="Times New Roman" w:eastAsiaTheme="minorEastAsia" w:hAnsi="Times New Roman"/>
        </w:rPr>
        <w:instrText xml:space="preserve"> SEQ </w:instrText>
      </w:r>
      <w:r w:rsidRPr="00710717">
        <w:rPr>
          <w:rFonts w:ascii="Times New Roman" w:eastAsiaTheme="minorEastAsia" w:hAnsi="Times New Roman" w:hint="eastAsia"/>
        </w:rPr>
        <w:instrText>图表</w:instrText>
      </w:r>
      <w:r w:rsidRPr="00710717">
        <w:rPr>
          <w:rFonts w:ascii="Times New Roman" w:eastAsiaTheme="minorEastAsia" w:hAnsi="Times New Roman"/>
        </w:rPr>
        <w:instrText xml:space="preserve"> \* ARABIC </w:instrText>
      </w:r>
      <w:r w:rsidRPr="00710717">
        <w:rPr>
          <w:rFonts w:ascii="Times New Roman" w:eastAsiaTheme="minorEastAsia" w:hAnsi="Times New Roman"/>
        </w:rPr>
        <w:fldChar w:fldCharType="separate"/>
      </w:r>
      <w:r w:rsidR="00BF2140" w:rsidRPr="00710717">
        <w:rPr>
          <w:rFonts w:ascii="Times New Roman" w:eastAsiaTheme="minorEastAsia" w:hAnsi="Times New Roman"/>
          <w:noProof/>
        </w:rPr>
        <w:t>2</w:t>
      </w:r>
      <w:r w:rsidRPr="00710717">
        <w:rPr>
          <w:rFonts w:ascii="Times New Roman" w:eastAsiaTheme="minorEastAsia" w:hAnsi="Times New Roman"/>
        </w:rPr>
        <w:fldChar w:fldCharType="end"/>
      </w:r>
      <w:r w:rsidR="004455AA" w:rsidRPr="00710717">
        <w:rPr>
          <w:rFonts w:ascii="Times New Roman" w:eastAsiaTheme="minorEastAsia" w:hAnsi="Times New Roman"/>
        </w:rPr>
        <w:t xml:space="preserve"> </w:t>
      </w:r>
      <w:r w:rsidRPr="00710717">
        <w:rPr>
          <w:rFonts w:ascii="Times New Roman" w:eastAsiaTheme="minorEastAsia" w:hAnsi="Times New Roman" w:hint="eastAsia"/>
        </w:rPr>
        <w:t>控制器和转发设备之间的</w:t>
      </w:r>
      <w:r w:rsidRPr="00710717">
        <w:rPr>
          <w:rFonts w:ascii="Times New Roman" w:eastAsiaTheme="minorEastAsia" w:hAnsi="Times New Roman"/>
        </w:rPr>
        <w:t>OpenFlow</w:t>
      </w:r>
      <w:r w:rsidRPr="00710717">
        <w:rPr>
          <w:rFonts w:ascii="Times New Roman" w:eastAsiaTheme="minorEastAsia" w:hAnsi="Times New Roman" w:hint="eastAsia"/>
        </w:rPr>
        <w:t>协议通信</w:t>
      </w:r>
      <w:bookmarkEnd w:id="64"/>
    </w:p>
    <w:p w14:paraId="7F2E735C" w14:textId="77777777" w:rsidR="00286F14" w:rsidRDefault="00286F14" w:rsidP="0006497C">
      <w:pPr>
        <w:pStyle w:val="af7"/>
        <w:adjustRightInd w:val="0"/>
        <w:ind w:left="0" w:firstLineChars="0" w:firstLine="200"/>
        <w:contextualSpacing w:val="0"/>
        <w:jc w:val="center"/>
        <w:rPr>
          <w:color w:val="222222"/>
          <w:lang w:eastAsia="zh-CN"/>
        </w:rPr>
      </w:pPr>
      <w:r w:rsidRPr="005C5264">
        <w:rPr>
          <w:rFonts w:hint="eastAsia"/>
          <w:color w:val="222222"/>
          <w:lang w:eastAsia="zh-CN"/>
        </w:rPr>
        <w:t>流表由匹配规则，当流匹配规则时采取的动作以及收集流统计信息的计数器组成。</w:t>
      </w:r>
    </w:p>
    <w:p w14:paraId="340C9678" w14:textId="77777777" w:rsidR="00286F14" w:rsidRDefault="00286F14" w:rsidP="0006497C">
      <w:pPr>
        <w:pStyle w:val="af7"/>
        <w:adjustRightInd w:val="0"/>
        <w:ind w:left="0" w:firstLineChars="0" w:firstLine="200"/>
        <w:contextualSpacing w:val="0"/>
        <w:jc w:val="center"/>
        <w:rPr>
          <w:color w:val="222222"/>
        </w:rPr>
      </w:pPr>
      <w:r w:rsidRPr="005C5264">
        <w:rPr>
          <w:color w:val="222222"/>
        </w:rPr>
        <w:t xml:space="preserve">Fig. </w:t>
      </w:r>
      <w:r>
        <w:rPr>
          <w:color w:val="222222"/>
        </w:rPr>
        <w:t>1.</w:t>
      </w:r>
      <w:r w:rsidR="003D1901">
        <w:rPr>
          <w:color w:val="222222"/>
        </w:rPr>
        <w:t>2</w:t>
      </w:r>
      <w:r w:rsidRPr="005C5264">
        <w:rPr>
          <w:color w:val="222222"/>
        </w:rPr>
        <w:t xml:space="preserve"> Communication between the controller and the forwarding devices happens via OpenFlow protocol. The flow tables are composed by matching rules, actions to be taken when the flow matches the rules, and counters for collecting flow statistics.</w:t>
      </w:r>
    </w:p>
    <w:p w14:paraId="61F551C8" w14:textId="77777777" w:rsidR="00286F14" w:rsidRPr="00A30C68" w:rsidRDefault="00286F14" w:rsidP="000F68E0">
      <w:pPr>
        <w:pStyle w:val="af7"/>
        <w:adjustRightInd w:val="0"/>
        <w:ind w:left="0" w:firstLineChars="0" w:firstLine="200"/>
        <w:contextualSpacing w:val="0"/>
        <w:rPr>
          <w:color w:val="222222"/>
        </w:rPr>
      </w:pPr>
    </w:p>
    <w:p w14:paraId="1B4F5DD8" w14:textId="77777777" w:rsidR="00286F14" w:rsidRPr="00A30C68" w:rsidRDefault="00286F14" w:rsidP="000F68E0">
      <w:pPr>
        <w:adjustRightInd w:val="0"/>
        <w:rPr>
          <w:color w:val="222222"/>
          <w:lang w:eastAsia="zh-CN"/>
        </w:rPr>
      </w:pPr>
      <w:r w:rsidRPr="00A30C68">
        <w:rPr>
          <w:rFonts w:hint="eastAsia"/>
          <w:color w:val="222222"/>
          <w:lang w:eastAsia="zh-CN"/>
        </w:rPr>
        <w:t>在图</w:t>
      </w:r>
      <w:r w:rsidR="000264CA">
        <w:rPr>
          <w:color w:val="222222"/>
          <w:lang w:eastAsia="zh-CN"/>
        </w:rPr>
        <w:t>1.</w:t>
      </w:r>
      <w:r w:rsidR="003D1901">
        <w:rPr>
          <w:color w:val="222222"/>
          <w:lang w:eastAsia="zh-CN"/>
        </w:rPr>
        <w:t>2</w:t>
      </w:r>
      <w:r w:rsidRPr="00A30C68">
        <w:rPr>
          <w:rFonts w:hint="eastAsia"/>
          <w:color w:val="222222"/>
          <w:lang w:eastAsia="zh-CN"/>
        </w:rPr>
        <w:t>所示的</w:t>
      </w:r>
      <w:r w:rsidRPr="00A30C68">
        <w:rPr>
          <w:color w:val="222222"/>
          <w:lang w:eastAsia="zh-CN"/>
        </w:rPr>
        <w:t>OpenFlow</w:t>
      </w:r>
      <w:r w:rsidRPr="00A30C68">
        <w:rPr>
          <w:rFonts w:hint="eastAsia"/>
          <w:color w:val="222222"/>
          <w:lang w:eastAsia="zh-CN"/>
        </w:rPr>
        <w:t>架构中，转发设备或</w:t>
      </w:r>
      <w:r w:rsidRPr="00A30C68">
        <w:rPr>
          <w:color w:val="222222"/>
          <w:lang w:eastAsia="zh-CN"/>
        </w:rPr>
        <w:t>OpenFlow</w:t>
      </w:r>
      <w:r w:rsidRPr="00A30C68">
        <w:rPr>
          <w:rFonts w:hint="eastAsia"/>
          <w:color w:val="222222"/>
          <w:lang w:eastAsia="zh-CN"/>
        </w:rPr>
        <w:t>交换机包含一个或多个流表和一个通过</w:t>
      </w:r>
      <w:r w:rsidRPr="00A30C68">
        <w:rPr>
          <w:color w:val="222222"/>
          <w:lang w:eastAsia="zh-CN"/>
        </w:rPr>
        <w:t>OpenFlow</w:t>
      </w:r>
      <w:r w:rsidRPr="00A30C68">
        <w:rPr>
          <w:rFonts w:hint="eastAsia"/>
          <w:color w:val="222222"/>
          <w:lang w:eastAsia="zh-CN"/>
        </w:rPr>
        <w:t>协议与控制器进行安全通信的抽象层。流表由流入口组成，每个流入口决定属于流的包将如何处理和转发。</w:t>
      </w:r>
      <w:r>
        <w:rPr>
          <w:rFonts w:hint="eastAsia"/>
          <w:color w:val="222222"/>
          <w:lang w:eastAsia="zh-CN"/>
        </w:rPr>
        <w:t>流表</w:t>
      </w:r>
      <w:r w:rsidRPr="00A30C68">
        <w:rPr>
          <w:rFonts w:hint="eastAsia"/>
          <w:color w:val="222222"/>
          <w:lang w:eastAsia="zh-CN"/>
        </w:rPr>
        <w:t>通常由以下部分组成：（</w:t>
      </w:r>
      <w:r w:rsidRPr="00A30C68">
        <w:rPr>
          <w:color w:val="222222"/>
          <w:lang w:eastAsia="zh-CN"/>
        </w:rPr>
        <w:t>1</w:t>
      </w:r>
      <w:r w:rsidRPr="00A30C68">
        <w:rPr>
          <w:rFonts w:hint="eastAsia"/>
          <w:color w:val="222222"/>
          <w:lang w:eastAsia="zh-CN"/>
        </w:rPr>
        <w:t>）用于匹配传入数据包的匹配字段或匹配规则</w:t>
      </w:r>
      <w:r>
        <w:rPr>
          <w:rFonts w:hint="eastAsia"/>
          <w:color w:val="222222"/>
          <w:lang w:eastAsia="zh-CN"/>
        </w:rPr>
        <w:t>；</w:t>
      </w:r>
      <w:r w:rsidRPr="00A30C68">
        <w:rPr>
          <w:rFonts w:hint="eastAsia"/>
          <w:color w:val="222222"/>
          <w:lang w:eastAsia="zh-CN"/>
        </w:rPr>
        <w:t>匹配字段可能包含在数据</w:t>
      </w:r>
      <w:r>
        <w:rPr>
          <w:rFonts w:hint="eastAsia"/>
          <w:color w:val="222222"/>
          <w:lang w:eastAsia="zh-CN"/>
        </w:rPr>
        <w:t>报</w:t>
      </w:r>
      <w:r w:rsidRPr="00A30C68">
        <w:rPr>
          <w:rFonts w:hint="eastAsia"/>
          <w:color w:val="222222"/>
          <w:lang w:eastAsia="zh-CN"/>
        </w:rPr>
        <w:t>头，入口端口和元数据中找到的信息</w:t>
      </w:r>
      <w:r w:rsidR="006E4CC8">
        <w:rPr>
          <w:color w:val="222222"/>
          <w:lang w:eastAsia="zh-CN"/>
        </w:rPr>
        <w:t>;</w:t>
      </w:r>
      <w:r w:rsidRPr="00A30C68">
        <w:rPr>
          <w:rFonts w:hint="eastAsia"/>
          <w:color w:val="222222"/>
          <w:lang w:eastAsia="zh-CN"/>
        </w:rPr>
        <w:t>（</w:t>
      </w:r>
      <w:r w:rsidRPr="00A30C68">
        <w:rPr>
          <w:color w:val="222222"/>
          <w:lang w:eastAsia="zh-CN"/>
        </w:rPr>
        <w:t>2</w:t>
      </w:r>
      <w:r w:rsidRPr="00A30C68">
        <w:rPr>
          <w:rFonts w:hint="eastAsia"/>
          <w:color w:val="222222"/>
          <w:lang w:eastAsia="zh-CN"/>
        </w:rPr>
        <w:t>）计数器，用于收集特定流量的统计数据，例如接收数据包的数量，字节数和流量持续时间</w:t>
      </w:r>
      <w:r w:rsidRPr="00A30C68">
        <w:rPr>
          <w:color w:val="222222"/>
          <w:lang w:eastAsia="zh-CN"/>
        </w:rPr>
        <w:t>;</w:t>
      </w:r>
      <w:r w:rsidRPr="00A30C68">
        <w:rPr>
          <w:rFonts w:hint="eastAsia"/>
          <w:color w:val="222222"/>
          <w:lang w:eastAsia="zh-CN"/>
        </w:rPr>
        <w:t>（</w:t>
      </w:r>
      <w:r w:rsidRPr="00A30C68">
        <w:rPr>
          <w:color w:val="222222"/>
          <w:lang w:eastAsia="zh-CN"/>
        </w:rPr>
        <w:t>3</w:t>
      </w:r>
      <w:r w:rsidRPr="00A30C68">
        <w:rPr>
          <w:rFonts w:hint="eastAsia"/>
          <w:color w:val="222222"/>
          <w:lang w:eastAsia="zh-CN"/>
        </w:rPr>
        <w:t>）一套适用于比赛的指示或行动</w:t>
      </w:r>
      <w:r>
        <w:rPr>
          <w:rFonts w:hint="eastAsia"/>
          <w:color w:val="222222"/>
          <w:lang w:eastAsia="zh-CN"/>
        </w:rPr>
        <w:t>；</w:t>
      </w:r>
      <w:r w:rsidRPr="00A30C68">
        <w:rPr>
          <w:rFonts w:hint="eastAsia"/>
          <w:color w:val="222222"/>
          <w:lang w:eastAsia="zh-CN"/>
        </w:rPr>
        <w:t>决定如何处理匹配的数据包。</w:t>
      </w:r>
    </w:p>
    <w:p w14:paraId="4ECFE86E" w14:textId="77777777" w:rsidR="00286F14" w:rsidRPr="00A30C68" w:rsidRDefault="00286F14" w:rsidP="000F68E0">
      <w:pPr>
        <w:adjustRightInd w:val="0"/>
        <w:rPr>
          <w:color w:val="222222"/>
          <w:lang w:eastAsia="zh-CN"/>
        </w:rPr>
      </w:pPr>
      <w:r w:rsidRPr="00A30C68">
        <w:rPr>
          <w:rFonts w:hint="eastAsia"/>
          <w:color w:val="222222"/>
          <w:lang w:eastAsia="zh-CN"/>
        </w:rPr>
        <w:t>在一个</w:t>
      </w:r>
      <w:r w:rsidRPr="00A30C68">
        <w:rPr>
          <w:color w:val="222222"/>
          <w:lang w:eastAsia="zh-CN"/>
        </w:rPr>
        <w:t>OpenFlow</w:t>
      </w:r>
      <w:r w:rsidRPr="00A30C68">
        <w:rPr>
          <w:rFonts w:hint="eastAsia"/>
          <w:color w:val="222222"/>
          <w:lang w:eastAsia="zh-CN"/>
        </w:rPr>
        <w:t>交换机的</w:t>
      </w:r>
      <w:r>
        <w:rPr>
          <w:rFonts w:hint="eastAsia"/>
          <w:color w:val="222222"/>
          <w:lang w:eastAsia="zh-CN"/>
        </w:rPr>
        <w:t>到达数据包</w:t>
      </w:r>
      <w:r w:rsidRPr="00A30C68">
        <w:rPr>
          <w:rFonts w:hint="eastAsia"/>
          <w:color w:val="222222"/>
          <w:lang w:eastAsia="zh-CN"/>
        </w:rPr>
        <w:t>中，</w:t>
      </w:r>
      <w:r w:rsidRPr="000940B7">
        <w:rPr>
          <w:rFonts w:hint="eastAsia"/>
          <w:color w:val="222222"/>
          <w:lang w:eastAsia="zh-CN"/>
        </w:rPr>
        <w:t>包头</w:t>
      </w:r>
      <w:r w:rsidRPr="00A30C68">
        <w:rPr>
          <w:rFonts w:hint="eastAsia"/>
          <w:color w:val="222222"/>
          <w:lang w:eastAsia="zh-CN"/>
        </w:rPr>
        <w:t>字段被提取并且匹配流表项的匹配字段部分。如果找到匹配的条目，则交换机应用与匹配的流</w:t>
      </w:r>
      <w:r>
        <w:rPr>
          <w:rFonts w:hint="eastAsia"/>
          <w:color w:val="222222"/>
          <w:lang w:eastAsia="zh-CN"/>
        </w:rPr>
        <w:t>表</w:t>
      </w:r>
      <w:r w:rsidRPr="00A30C68">
        <w:rPr>
          <w:rFonts w:hint="eastAsia"/>
          <w:color w:val="222222"/>
          <w:lang w:eastAsia="zh-CN"/>
        </w:rPr>
        <w:t>相关联的适当的一组指令或动作。如果流表查找过程不匹配，则交换机采取的动作将取决于</w:t>
      </w:r>
      <w:r w:rsidRPr="000940B7">
        <w:rPr>
          <w:color w:val="222222"/>
          <w:lang w:eastAsia="zh-CN"/>
        </w:rPr>
        <w:t>table-miss</w:t>
      </w:r>
      <w:r w:rsidRPr="00A30C68">
        <w:rPr>
          <w:rFonts w:hint="eastAsia"/>
          <w:color w:val="222222"/>
          <w:lang w:eastAsia="zh-CN"/>
        </w:rPr>
        <w:t>流</w:t>
      </w:r>
      <w:r>
        <w:rPr>
          <w:rFonts w:hint="eastAsia"/>
          <w:color w:val="222222"/>
          <w:lang w:eastAsia="zh-CN"/>
        </w:rPr>
        <w:t>表</w:t>
      </w:r>
      <w:r w:rsidRPr="00A30C68">
        <w:rPr>
          <w:rFonts w:hint="eastAsia"/>
          <w:color w:val="222222"/>
          <w:lang w:eastAsia="zh-CN"/>
        </w:rPr>
        <w:t>定义的指令。每个流表都必须包含一个表错误操作符或可处理的错误。这个特定的入口指定了一个当进入的数据包没有匹配时执行的一系列动作，比如丢弃数据包，在下一个流表上继续匹配过程，或者通过</w:t>
      </w:r>
      <w:r w:rsidRPr="00A30C68">
        <w:rPr>
          <w:color w:val="222222"/>
          <w:lang w:eastAsia="zh-CN"/>
        </w:rPr>
        <w:t>OpenFlow</w:t>
      </w:r>
      <w:r w:rsidRPr="00A30C68">
        <w:rPr>
          <w:rFonts w:hint="eastAsia"/>
          <w:color w:val="222222"/>
          <w:lang w:eastAsia="zh-CN"/>
        </w:rPr>
        <w:t>信道将数据包转发给控制器。值得注意的是，从版本</w:t>
      </w:r>
      <w:r w:rsidRPr="00A30C68">
        <w:rPr>
          <w:color w:val="222222"/>
          <w:lang w:eastAsia="zh-CN"/>
        </w:rPr>
        <w:t>1.1</w:t>
      </w:r>
      <w:r w:rsidRPr="00A30C68">
        <w:rPr>
          <w:rFonts w:hint="eastAsia"/>
          <w:color w:val="222222"/>
          <w:lang w:eastAsia="zh-CN"/>
        </w:rPr>
        <w:t>开始，</w:t>
      </w:r>
      <w:r w:rsidRPr="00A30C68">
        <w:rPr>
          <w:color w:val="222222"/>
          <w:lang w:eastAsia="zh-CN"/>
        </w:rPr>
        <w:t>OpenFlow</w:t>
      </w:r>
      <w:r w:rsidRPr="00A30C68">
        <w:rPr>
          <w:rFonts w:hint="eastAsia"/>
          <w:color w:val="222222"/>
          <w:lang w:eastAsia="zh-CN"/>
        </w:rPr>
        <w:t>支持多个表和流水线处理。在混合交换机，即具有</w:t>
      </w:r>
      <w:r w:rsidRPr="00A30C68">
        <w:rPr>
          <w:color w:val="222222"/>
          <w:lang w:eastAsia="zh-CN"/>
        </w:rPr>
        <w:t>OpenFlow</w:t>
      </w:r>
      <w:r w:rsidRPr="00A30C68">
        <w:rPr>
          <w:rFonts w:hint="eastAsia"/>
          <w:color w:val="222222"/>
          <w:lang w:eastAsia="zh-CN"/>
        </w:rPr>
        <w:t>端口和非</w:t>
      </w:r>
      <w:r w:rsidRPr="00A30C68">
        <w:rPr>
          <w:color w:val="222222"/>
          <w:lang w:eastAsia="zh-CN"/>
        </w:rPr>
        <w:t>OpenFlow</w:t>
      </w:r>
      <w:r w:rsidRPr="00A30C68">
        <w:rPr>
          <w:rFonts w:hint="eastAsia"/>
          <w:color w:val="222222"/>
          <w:lang w:eastAsia="zh-CN"/>
        </w:rPr>
        <w:t>端口的交换机的情况下，另一种可能性是使用常规</w:t>
      </w:r>
      <w:r w:rsidRPr="00A30C68">
        <w:rPr>
          <w:color w:val="222222"/>
          <w:lang w:eastAsia="zh-CN"/>
        </w:rPr>
        <w:t>IP</w:t>
      </w:r>
      <w:r w:rsidRPr="00A30C68">
        <w:rPr>
          <w:rFonts w:hint="eastAsia"/>
          <w:color w:val="222222"/>
          <w:lang w:eastAsia="zh-CN"/>
        </w:rPr>
        <w:t>转发方案转发不匹配的分组。</w:t>
      </w:r>
    </w:p>
    <w:p w14:paraId="1914B04F" w14:textId="77777777" w:rsidR="00286F14" w:rsidRPr="00A30C68" w:rsidRDefault="00286F14" w:rsidP="000F68E0">
      <w:pPr>
        <w:adjustRightInd w:val="0"/>
        <w:rPr>
          <w:color w:val="222222"/>
          <w:lang w:eastAsia="zh-CN"/>
        </w:rPr>
      </w:pPr>
      <w:r w:rsidRPr="00A30C68">
        <w:rPr>
          <w:rFonts w:hint="eastAsia"/>
          <w:color w:val="222222"/>
          <w:lang w:eastAsia="zh-CN"/>
        </w:rPr>
        <w:t>控制器和交换机之间的通信通过</w:t>
      </w:r>
      <w:r w:rsidRPr="00A30C68">
        <w:rPr>
          <w:color w:val="222222"/>
          <w:lang w:eastAsia="zh-CN"/>
        </w:rPr>
        <w:t>OpenFlow</w:t>
      </w:r>
      <w:r w:rsidRPr="00A30C68">
        <w:rPr>
          <w:rFonts w:hint="eastAsia"/>
          <w:color w:val="222222"/>
          <w:lang w:eastAsia="zh-CN"/>
        </w:rPr>
        <w:t>协议进行，该协议定义了一组消息可以在这些实体之间进行安全通道交换。例如，使用</w:t>
      </w:r>
      <w:r w:rsidRPr="00A30C68">
        <w:rPr>
          <w:color w:val="222222"/>
          <w:lang w:eastAsia="zh-CN"/>
        </w:rPr>
        <w:t>OpenFlow</w:t>
      </w:r>
      <w:r w:rsidRPr="00A30C68">
        <w:rPr>
          <w:rFonts w:hint="eastAsia"/>
          <w:color w:val="222222"/>
          <w:lang w:eastAsia="zh-CN"/>
        </w:rPr>
        <w:t>协议，远程控制器可以从交换机的流量表中添加，更新或删除流条目。这可以主动地（响应分组到达）或主动地进行。</w:t>
      </w:r>
    </w:p>
    <w:p w14:paraId="49BC9333" w14:textId="77777777" w:rsidR="00286F14" w:rsidRPr="00A30C68" w:rsidRDefault="00286F14" w:rsidP="00710717">
      <w:pPr>
        <w:pStyle w:val="af7"/>
        <w:widowControl w:val="0"/>
        <w:numPr>
          <w:ilvl w:val="0"/>
          <w:numId w:val="34"/>
        </w:numPr>
        <w:adjustRightInd w:val="0"/>
        <w:ind w:left="0" w:firstLineChars="0" w:firstLine="426"/>
        <w:contextualSpacing w:val="0"/>
        <w:rPr>
          <w:color w:val="222222"/>
          <w:lang w:eastAsia="zh-CN"/>
        </w:rPr>
      </w:pPr>
      <w:r w:rsidRPr="00A30C68">
        <w:rPr>
          <w:rFonts w:hint="eastAsia"/>
          <w:color w:val="222222"/>
        </w:rPr>
        <w:t>讨论：这些差异中，强调了</w:t>
      </w:r>
      <w:r w:rsidRPr="00A30C68">
        <w:rPr>
          <w:color w:val="222222"/>
        </w:rPr>
        <w:t>ForCES</w:t>
      </w:r>
      <w:r w:rsidRPr="00A30C68">
        <w:rPr>
          <w:rFonts w:hint="eastAsia"/>
          <w:color w:val="222222"/>
        </w:rPr>
        <w:t>使用的转发模型涉及</w:t>
      </w:r>
      <w:r w:rsidRPr="00A30C68">
        <w:rPr>
          <w:color w:val="222222"/>
        </w:rPr>
        <w:t>LogicalFunctionBlocks</w:t>
      </w:r>
      <w:r w:rsidRPr="00A30C68">
        <w:rPr>
          <w:rFonts w:hint="eastAsia"/>
          <w:color w:val="222222"/>
        </w:rPr>
        <w:t>（</w:t>
      </w:r>
      <w:r w:rsidRPr="00A30C68">
        <w:rPr>
          <w:color w:val="222222"/>
        </w:rPr>
        <w:t>LFB</w:t>
      </w:r>
      <w:r w:rsidRPr="00A30C68">
        <w:rPr>
          <w:rFonts w:hint="eastAsia"/>
          <w:color w:val="222222"/>
        </w:rPr>
        <w:t>）的事实，而</w:t>
      </w:r>
      <w:r w:rsidRPr="00A30C68">
        <w:rPr>
          <w:color w:val="222222"/>
        </w:rPr>
        <w:t>OpenFlow</w:t>
      </w:r>
      <w:r w:rsidRPr="00A30C68">
        <w:rPr>
          <w:rFonts w:hint="eastAsia"/>
          <w:color w:val="222222"/>
        </w:rPr>
        <w:t>使用流表。</w:t>
      </w:r>
      <w:r w:rsidRPr="00A30C68">
        <w:rPr>
          <w:rFonts w:hint="eastAsia"/>
          <w:color w:val="222222"/>
          <w:lang w:eastAsia="zh-CN"/>
        </w:rPr>
        <w:t>在</w:t>
      </w:r>
      <w:r w:rsidRPr="00A30C68">
        <w:rPr>
          <w:color w:val="222222"/>
          <w:lang w:eastAsia="zh-CN"/>
        </w:rPr>
        <w:t>OpenFlow</w:t>
      </w:r>
      <w:r w:rsidRPr="00A30C68">
        <w:rPr>
          <w:rFonts w:hint="eastAsia"/>
          <w:color w:val="222222"/>
          <w:lang w:eastAsia="zh-CN"/>
        </w:rPr>
        <w:t>中，与流相关的操作可以结合使用，从而为此目的提供更好的控制和灵活性网络管理，行政和发展。在</w:t>
      </w:r>
      <w:r w:rsidRPr="00A30C68">
        <w:rPr>
          <w:color w:val="222222"/>
          <w:lang w:eastAsia="zh-CN"/>
        </w:rPr>
        <w:t>ForCES</w:t>
      </w:r>
      <w:r w:rsidRPr="00A30C68">
        <w:rPr>
          <w:rFonts w:hint="eastAsia"/>
          <w:color w:val="222222"/>
          <w:lang w:eastAsia="zh-CN"/>
        </w:rPr>
        <w:t>中，不同</w:t>
      </w:r>
      <w:r w:rsidRPr="00A30C68">
        <w:rPr>
          <w:color w:val="222222"/>
          <w:lang w:eastAsia="zh-CN"/>
        </w:rPr>
        <w:t>LFB</w:t>
      </w:r>
      <w:r w:rsidRPr="00A30C68">
        <w:rPr>
          <w:rFonts w:hint="eastAsia"/>
          <w:color w:val="222222"/>
          <w:lang w:eastAsia="zh-CN"/>
        </w:rPr>
        <w:t>的组合也可用于实现相同的目标。</w:t>
      </w:r>
    </w:p>
    <w:p w14:paraId="6267F6D3" w14:textId="77777777" w:rsidR="00F15150" w:rsidRDefault="00286F14" w:rsidP="00710717">
      <w:pPr>
        <w:adjustRightInd w:val="0"/>
        <w:rPr>
          <w:color w:val="222222"/>
          <w:lang w:eastAsia="zh-CN"/>
        </w:rPr>
      </w:pPr>
      <w:r w:rsidRPr="00A30C68">
        <w:rPr>
          <w:rFonts w:hint="eastAsia"/>
          <w:color w:val="222222"/>
          <w:lang w:eastAsia="zh-CN"/>
        </w:rPr>
        <w:t>应该重申</w:t>
      </w:r>
      <w:r>
        <w:rPr>
          <w:rFonts w:hint="eastAsia"/>
          <w:color w:val="222222"/>
          <w:lang w:eastAsia="zh-CN"/>
        </w:rPr>
        <w:t>的是</w:t>
      </w:r>
      <w:r w:rsidRPr="00A30C68">
        <w:rPr>
          <w:rFonts w:hint="eastAsia"/>
          <w:color w:val="222222"/>
          <w:lang w:eastAsia="zh-CN"/>
        </w:rPr>
        <w:t>，</w:t>
      </w:r>
      <w:r w:rsidRPr="00A30C68">
        <w:rPr>
          <w:color w:val="222222"/>
          <w:lang w:eastAsia="zh-CN"/>
        </w:rPr>
        <w:t>ForCES</w:t>
      </w:r>
      <w:r w:rsidRPr="00A30C68">
        <w:rPr>
          <w:rFonts w:hint="eastAsia"/>
          <w:color w:val="222222"/>
          <w:lang w:eastAsia="zh-CN"/>
        </w:rPr>
        <w:t>不遵循相同的支持</w:t>
      </w:r>
      <w:r w:rsidRPr="00A30C68">
        <w:rPr>
          <w:color w:val="222222"/>
          <w:lang w:eastAsia="zh-CN"/>
        </w:rPr>
        <w:t>OpenFlow</w:t>
      </w:r>
      <w:r w:rsidRPr="00A30C68">
        <w:rPr>
          <w:rFonts w:hint="eastAsia"/>
          <w:color w:val="222222"/>
          <w:lang w:eastAsia="zh-CN"/>
        </w:rPr>
        <w:t>的</w:t>
      </w:r>
      <w:r w:rsidRPr="00A30C68">
        <w:rPr>
          <w:color w:val="222222"/>
          <w:lang w:eastAsia="zh-CN"/>
        </w:rPr>
        <w:t>SDN</w:t>
      </w:r>
      <w:r w:rsidRPr="00A30C68">
        <w:rPr>
          <w:rFonts w:hint="eastAsia"/>
          <w:color w:val="222222"/>
          <w:lang w:eastAsia="zh-CN"/>
        </w:rPr>
        <w:t>模型，但可以用来实现相同的目标并实现类似的功能。开放网络基金会（</w:t>
      </w:r>
      <w:r w:rsidRPr="00A30C68">
        <w:rPr>
          <w:color w:val="222222"/>
          <w:lang w:eastAsia="zh-CN"/>
        </w:rPr>
        <w:t>ONF</w:t>
      </w:r>
      <w:r w:rsidRPr="00A30C68">
        <w:rPr>
          <w:rFonts w:hint="eastAsia"/>
          <w:color w:val="222222"/>
          <w:lang w:eastAsia="zh-CN"/>
        </w:rPr>
        <w:t>）及其</w:t>
      </w:r>
      <w:r w:rsidRPr="00A30C68">
        <w:rPr>
          <w:color w:val="222222"/>
          <w:lang w:eastAsia="zh-CN"/>
        </w:rPr>
        <w:t>SDN</w:t>
      </w:r>
      <w:r w:rsidRPr="00A30C68">
        <w:rPr>
          <w:rFonts w:hint="eastAsia"/>
          <w:color w:val="222222"/>
          <w:lang w:eastAsia="zh-CN"/>
        </w:rPr>
        <w:t>提案</w:t>
      </w:r>
      <w:r w:rsidRPr="00A30C68">
        <w:rPr>
          <w:color w:val="222222"/>
          <w:lang w:eastAsia="zh-CN"/>
        </w:rPr>
        <w:t>OpenFlow</w:t>
      </w:r>
      <w:r w:rsidRPr="00A30C68">
        <w:rPr>
          <w:rFonts w:hint="eastAsia"/>
          <w:color w:val="222222"/>
          <w:lang w:eastAsia="zh-CN"/>
        </w:rPr>
        <w:t>能</w:t>
      </w:r>
      <w:r w:rsidRPr="00A30C68">
        <w:rPr>
          <w:rFonts w:hint="eastAsia"/>
          <w:color w:val="222222"/>
          <w:lang w:eastAsia="zh-CN"/>
        </w:rPr>
        <w:lastRenderedPageBreak/>
        <w:t>够收集的业界，研究机构和学术界的大力支持令人印象深刻。由此产生的临界质量来自这些不同领域的研究论文，参考软件实现甚至硬件形式的可交付成果已经产生了大量。</w:t>
      </w:r>
      <w:r w:rsidR="00F15150">
        <w:rPr>
          <w:color w:val="222222"/>
          <w:lang w:eastAsia="zh-CN"/>
        </w:rPr>
        <w:t xml:space="preserve"> </w:t>
      </w:r>
    </w:p>
    <w:p w14:paraId="4974DAB0" w14:textId="77777777" w:rsidR="00286F14" w:rsidRPr="0066662B" w:rsidRDefault="00F15150" w:rsidP="00710717">
      <w:pPr>
        <w:adjustRightInd w:val="0"/>
        <w:ind w:firstLine="482"/>
        <w:rPr>
          <w:b/>
          <w:lang w:eastAsia="zh-CN"/>
        </w:rPr>
      </w:pPr>
      <w:r w:rsidRPr="00710717">
        <w:rPr>
          <w:rFonts w:hint="eastAsia"/>
          <w:b/>
          <w:color w:val="222222"/>
          <w:lang w:eastAsia="zh-CN"/>
        </w:rPr>
        <w:t>（</w:t>
      </w:r>
      <w:r w:rsidRPr="00710717">
        <w:rPr>
          <w:b/>
          <w:color w:val="222222"/>
          <w:lang w:eastAsia="zh-CN"/>
        </w:rPr>
        <w:t>2</w:t>
      </w:r>
      <w:r w:rsidRPr="00710717">
        <w:rPr>
          <w:rFonts w:hint="eastAsia"/>
          <w:b/>
          <w:color w:val="222222"/>
          <w:lang w:eastAsia="zh-CN"/>
        </w:rPr>
        <w:t>）</w:t>
      </w:r>
      <w:r w:rsidR="00286F14" w:rsidRPr="0066662B">
        <w:rPr>
          <w:rFonts w:hint="eastAsia"/>
          <w:b/>
          <w:lang w:eastAsia="zh-CN"/>
        </w:rPr>
        <w:t>转发设备</w:t>
      </w:r>
    </w:p>
    <w:p w14:paraId="22F66A35" w14:textId="77777777" w:rsidR="00286F14" w:rsidRDefault="00286F14" w:rsidP="000F68E0">
      <w:pPr>
        <w:adjustRightInd w:val="0"/>
        <w:rPr>
          <w:color w:val="222222"/>
          <w:lang w:eastAsia="zh-CN"/>
        </w:rPr>
      </w:pPr>
      <w:r w:rsidRPr="00A30C68">
        <w:rPr>
          <w:rFonts w:hint="eastAsia"/>
          <w:color w:val="222222"/>
          <w:lang w:eastAsia="zh-CN"/>
        </w:rPr>
        <w:t>底层网络基础设施可能涉及许多不同的物理网络设备或转发设备，例如路由器，交换机，虚拟交换机，无线接入点等等。在软件定义的网络中，由于控制逻辑和算法被卸载到控制器，所以这些设备通常被表示为可通过开放式口抽象层访问的基本转发硬件。这种转发设备在</w:t>
      </w:r>
      <w:r w:rsidRPr="00A30C68">
        <w:rPr>
          <w:color w:val="222222"/>
          <w:lang w:eastAsia="zh-CN"/>
        </w:rPr>
        <w:t>SDN</w:t>
      </w:r>
      <w:r w:rsidRPr="00A30C68">
        <w:rPr>
          <w:rFonts w:hint="eastAsia"/>
          <w:color w:val="222222"/>
          <w:lang w:eastAsia="zh-CN"/>
        </w:rPr>
        <w:t>术语中通常被称为</w:t>
      </w:r>
      <w:r w:rsidRPr="00A30C68">
        <w:rPr>
          <w:color w:val="222222"/>
          <w:lang w:eastAsia="zh-CN"/>
        </w:rPr>
        <w:t>“</w:t>
      </w:r>
      <w:r w:rsidRPr="00A30C68">
        <w:rPr>
          <w:rFonts w:hint="eastAsia"/>
          <w:color w:val="222222"/>
          <w:lang w:eastAsia="zh-CN"/>
        </w:rPr>
        <w:t>交换机</w:t>
      </w:r>
      <w:r w:rsidRPr="00A30C68">
        <w:rPr>
          <w:color w:val="222222"/>
          <w:lang w:eastAsia="zh-CN"/>
        </w:rPr>
        <w:t>”</w:t>
      </w:r>
      <w:r w:rsidRPr="00A30C68">
        <w:rPr>
          <w:rFonts w:hint="eastAsia"/>
          <w:color w:val="222222"/>
          <w:lang w:eastAsia="zh-CN"/>
        </w:rPr>
        <w:t>，如图</w:t>
      </w:r>
      <w:r w:rsidR="003D1901">
        <w:rPr>
          <w:rFonts w:hint="eastAsia"/>
          <w:color w:val="222222"/>
          <w:lang w:eastAsia="zh-CN"/>
        </w:rPr>
        <w:t>1.</w:t>
      </w:r>
      <w:r w:rsidRPr="00A30C68">
        <w:rPr>
          <w:color w:val="222222"/>
          <w:lang w:eastAsia="zh-CN"/>
        </w:rPr>
        <w:t>3</w:t>
      </w:r>
      <w:r w:rsidRPr="00A30C68">
        <w:rPr>
          <w:rFonts w:hint="eastAsia"/>
          <w:color w:val="222222"/>
          <w:lang w:eastAsia="zh-CN"/>
        </w:rPr>
        <w:t>所示。</w:t>
      </w:r>
    </w:p>
    <w:p w14:paraId="625525AE" w14:textId="77777777" w:rsidR="00286F14" w:rsidRDefault="0014685D" w:rsidP="0006497C">
      <w:pPr>
        <w:adjustRightInd w:val="0"/>
        <w:jc w:val="center"/>
        <w:rPr>
          <w:color w:val="222222"/>
        </w:rPr>
      </w:pPr>
      <w:r>
        <w:rPr>
          <w:noProof/>
          <w:color w:val="222222"/>
          <w:lang w:eastAsia="zh-CN" w:bidi="ar-SA"/>
        </w:rPr>
        <w:drawing>
          <wp:inline distT="0" distB="0" distL="0" distR="0" wp14:anchorId="0AE32BD2" wp14:editId="4814DA5A">
            <wp:extent cx="2063261" cy="2520462"/>
            <wp:effectExtent l="0" t="0" r="0" b="0"/>
            <wp:docPr id="3"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a:picLocks/>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069112" cy="2527610"/>
                    </a:xfrm>
                    <a:prstGeom prst="rect">
                      <a:avLst/>
                    </a:prstGeom>
                    <a:noFill/>
                    <a:ln>
                      <a:noFill/>
                    </a:ln>
                  </pic:spPr>
                </pic:pic>
              </a:graphicData>
            </a:graphic>
          </wp:inline>
        </w:drawing>
      </w:r>
    </w:p>
    <w:p w14:paraId="7793676A" w14:textId="77777777" w:rsidR="004455AA" w:rsidRPr="00710717" w:rsidRDefault="004455AA" w:rsidP="00710717">
      <w:pPr>
        <w:pStyle w:val="afff4"/>
        <w:rPr>
          <w:color w:val="222222"/>
        </w:rPr>
      </w:pPr>
      <w:bookmarkStart w:id="65" w:name="_Toc517956216"/>
      <w:r w:rsidRPr="00710717">
        <w:rPr>
          <w:rFonts w:ascii="Times New Roman" w:eastAsia="宋体" w:hAnsi="Times New Roman" w:hint="eastAsia"/>
          <w:color w:val="222222"/>
          <w:szCs w:val="20"/>
        </w:rPr>
        <w:t>图</w:t>
      </w:r>
      <w:r w:rsidRPr="00710717">
        <w:rPr>
          <w:rFonts w:ascii="Times New Roman" w:eastAsia="宋体" w:hAnsi="Times New Roman"/>
          <w:color w:val="222222"/>
          <w:szCs w:val="20"/>
        </w:rPr>
        <w:t>1.</w:t>
      </w:r>
      <w:r w:rsidRPr="00710717">
        <w:rPr>
          <w:rFonts w:ascii="Times New Roman" w:eastAsia="宋体" w:hAnsi="Times New Roman"/>
          <w:color w:val="222222"/>
          <w:szCs w:val="20"/>
        </w:rPr>
        <w:fldChar w:fldCharType="begin"/>
      </w:r>
      <w:r w:rsidRPr="00710717">
        <w:rPr>
          <w:rFonts w:ascii="Times New Roman" w:eastAsia="宋体" w:hAnsi="Times New Roman"/>
          <w:color w:val="222222"/>
          <w:szCs w:val="20"/>
        </w:rPr>
        <w:instrText xml:space="preserve"> SEQ </w:instrText>
      </w:r>
      <w:r w:rsidRPr="00710717">
        <w:rPr>
          <w:rFonts w:ascii="Times New Roman" w:eastAsia="宋体" w:hAnsi="Times New Roman" w:hint="eastAsia"/>
          <w:color w:val="222222"/>
          <w:szCs w:val="20"/>
        </w:rPr>
        <w:instrText>图表</w:instrText>
      </w:r>
      <w:r w:rsidRPr="00710717">
        <w:rPr>
          <w:rFonts w:ascii="Times New Roman" w:eastAsia="宋体" w:hAnsi="Times New Roman"/>
          <w:color w:val="222222"/>
          <w:szCs w:val="20"/>
        </w:rPr>
        <w:instrText xml:space="preserve"> \* ARABIC </w:instrText>
      </w:r>
      <w:r w:rsidRPr="00710717">
        <w:rPr>
          <w:rFonts w:ascii="Times New Roman" w:eastAsia="宋体" w:hAnsi="Times New Roman"/>
          <w:color w:val="222222"/>
          <w:szCs w:val="20"/>
        </w:rPr>
        <w:fldChar w:fldCharType="separate"/>
      </w:r>
      <w:r w:rsidR="00BF2140" w:rsidRPr="00710717">
        <w:rPr>
          <w:rFonts w:ascii="Times New Roman" w:eastAsia="宋体" w:hAnsi="Times New Roman"/>
          <w:color w:val="222222"/>
          <w:szCs w:val="20"/>
        </w:rPr>
        <w:t>3</w:t>
      </w:r>
      <w:r w:rsidRPr="00710717">
        <w:rPr>
          <w:rFonts w:ascii="Times New Roman" w:eastAsia="宋体" w:hAnsi="Times New Roman"/>
          <w:color w:val="222222"/>
          <w:szCs w:val="20"/>
        </w:rPr>
        <w:fldChar w:fldCharType="end"/>
      </w:r>
      <w:r w:rsidRPr="00710717">
        <w:rPr>
          <w:rFonts w:ascii="Times New Roman" w:eastAsia="宋体" w:hAnsi="Times New Roman"/>
          <w:color w:val="222222"/>
          <w:szCs w:val="20"/>
        </w:rPr>
        <w:t xml:space="preserve"> </w:t>
      </w:r>
      <w:r w:rsidRPr="00710717">
        <w:rPr>
          <w:rFonts w:ascii="Times New Roman" w:eastAsia="宋体" w:hAnsi="Times New Roman" w:hint="eastAsia"/>
          <w:color w:val="222222"/>
          <w:szCs w:val="20"/>
        </w:rPr>
        <w:t>分离控制逻辑的网络操作系统</w:t>
      </w:r>
      <w:bookmarkEnd w:id="65"/>
    </w:p>
    <w:p w14:paraId="6CF33A3A" w14:textId="77777777" w:rsidR="00286F14" w:rsidRDefault="00286F14" w:rsidP="0006497C">
      <w:pPr>
        <w:adjustRightInd w:val="0"/>
        <w:jc w:val="center"/>
        <w:rPr>
          <w:color w:val="222222"/>
          <w:lang w:eastAsia="zh-CN"/>
        </w:rPr>
      </w:pPr>
      <w:r w:rsidRPr="005C5264">
        <w:rPr>
          <w:rFonts w:hint="eastAsia"/>
          <w:color w:val="222222"/>
          <w:lang w:eastAsia="zh-CN"/>
        </w:rPr>
        <w:t>在这个系统上可以建立应用程序来“编程”网络。</w:t>
      </w:r>
    </w:p>
    <w:p w14:paraId="4A0DB27D" w14:textId="77777777" w:rsidR="004455AA" w:rsidRPr="00F15150" w:rsidRDefault="00286F14" w:rsidP="00BF2140">
      <w:pPr>
        <w:autoSpaceDE w:val="0"/>
        <w:autoSpaceDN w:val="0"/>
        <w:adjustRightInd w:val="0"/>
        <w:jc w:val="center"/>
        <w:rPr>
          <w:color w:val="222222"/>
          <w:szCs w:val="24"/>
        </w:rPr>
      </w:pPr>
      <w:r w:rsidRPr="00710717">
        <w:rPr>
          <w:color w:val="222222"/>
          <w:kern w:val="2"/>
          <w:szCs w:val="24"/>
        </w:rPr>
        <w:t>Fig. 1.3 The separated control logic can be viewed as a network operating</w:t>
      </w:r>
      <w:r w:rsidRPr="00F15150">
        <w:rPr>
          <w:color w:val="222222"/>
          <w:szCs w:val="24"/>
        </w:rPr>
        <w:t xml:space="preserve"> </w:t>
      </w:r>
      <w:r w:rsidRPr="00710717">
        <w:rPr>
          <w:color w:val="222222"/>
          <w:kern w:val="2"/>
          <w:szCs w:val="24"/>
        </w:rPr>
        <w:t>system, upon which applications can be built to “program” the network.</w:t>
      </w:r>
    </w:p>
    <w:p w14:paraId="0A854326" w14:textId="77777777" w:rsidR="00286F14" w:rsidRPr="00A30C68" w:rsidRDefault="00286F14" w:rsidP="00710717">
      <w:pPr>
        <w:autoSpaceDE w:val="0"/>
        <w:autoSpaceDN w:val="0"/>
        <w:adjustRightInd w:val="0"/>
        <w:ind w:firstLineChars="0" w:firstLine="0"/>
        <w:jc w:val="center"/>
        <w:rPr>
          <w:color w:val="222222"/>
          <w:lang w:eastAsia="zh-CN"/>
        </w:rPr>
      </w:pPr>
      <w:r w:rsidRPr="00A30C68">
        <w:rPr>
          <w:color w:val="222222"/>
          <w:lang w:eastAsia="zh-CN"/>
        </w:rPr>
        <w:br/>
      </w:r>
      <w:r>
        <w:rPr>
          <w:rFonts w:hint="eastAsia"/>
          <w:color w:val="222222"/>
          <w:lang w:eastAsia="zh-CN"/>
        </w:rPr>
        <w:t xml:space="preserve">    </w:t>
      </w:r>
      <w:r w:rsidRPr="00A30C68">
        <w:rPr>
          <w:rFonts w:hint="eastAsia"/>
          <w:color w:val="222222"/>
          <w:lang w:eastAsia="zh-CN"/>
        </w:rPr>
        <w:t>在</w:t>
      </w:r>
      <w:r w:rsidRPr="00A30C68">
        <w:rPr>
          <w:color w:val="222222"/>
          <w:lang w:eastAsia="zh-CN"/>
        </w:rPr>
        <w:t>OpenFlow</w:t>
      </w:r>
      <w:r w:rsidRPr="00A30C68">
        <w:rPr>
          <w:rFonts w:hint="eastAsia"/>
          <w:color w:val="222222"/>
          <w:lang w:eastAsia="zh-CN"/>
        </w:rPr>
        <w:t>网络中，交换机有两种类型：纯粹的和混合的。纯</w:t>
      </w:r>
      <w:r w:rsidRPr="00A30C68">
        <w:rPr>
          <w:color w:val="222222"/>
          <w:lang w:eastAsia="zh-CN"/>
        </w:rPr>
        <w:t>OpenFlow</w:t>
      </w:r>
      <w:r w:rsidRPr="00A30C68">
        <w:rPr>
          <w:rFonts w:hint="eastAsia"/>
          <w:color w:val="222222"/>
          <w:lang w:eastAsia="zh-CN"/>
        </w:rPr>
        <w:t>交换机没有传统功能或板载控制功能，完全依赖控制器进行转发决策。除了传统的操作和协议之外，混合交换机还支持</w:t>
      </w:r>
      <w:r w:rsidRPr="00A30C68">
        <w:rPr>
          <w:color w:val="222222"/>
          <w:lang w:eastAsia="zh-CN"/>
        </w:rPr>
        <w:t>OpenFlow</w:t>
      </w:r>
      <w:r w:rsidRPr="00A30C68">
        <w:rPr>
          <w:rFonts w:hint="eastAsia"/>
          <w:color w:val="222222"/>
          <w:lang w:eastAsia="zh-CN"/>
        </w:rPr>
        <w:t>。目前大多数商用交换机都是混合型。</w:t>
      </w:r>
    </w:p>
    <w:p w14:paraId="356DC533" w14:textId="77777777" w:rsidR="00286F14" w:rsidRPr="00710717" w:rsidRDefault="00F15150" w:rsidP="00710717">
      <w:pPr>
        <w:widowControl w:val="0"/>
        <w:adjustRightInd w:val="0"/>
        <w:ind w:firstLineChars="0" w:firstLine="0"/>
        <w:rPr>
          <w:color w:val="222222"/>
          <w:lang w:eastAsia="zh-CN"/>
        </w:rPr>
      </w:pPr>
      <w:r>
        <w:rPr>
          <w:rFonts w:hint="eastAsia"/>
          <w:color w:val="222222"/>
          <w:lang w:eastAsia="zh-CN"/>
        </w:rPr>
        <w:t xml:space="preserve">    1</w:t>
      </w:r>
      <w:r>
        <w:rPr>
          <w:rFonts w:hint="eastAsia"/>
          <w:color w:val="222222"/>
          <w:lang w:eastAsia="zh-CN"/>
        </w:rPr>
        <w:t>）</w:t>
      </w:r>
      <w:r w:rsidR="00286F14" w:rsidRPr="00710717">
        <w:rPr>
          <w:rFonts w:hint="eastAsia"/>
          <w:color w:val="222222"/>
          <w:lang w:eastAsia="zh-CN"/>
        </w:rPr>
        <w:t>处理转发规则：基于流的</w:t>
      </w:r>
      <w:r w:rsidR="00286F14" w:rsidRPr="00710717">
        <w:rPr>
          <w:color w:val="222222"/>
          <w:lang w:eastAsia="zh-CN"/>
        </w:rPr>
        <w:t>SDN</w:t>
      </w:r>
      <w:r w:rsidR="00286F14" w:rsidRPr="00710717">
        <w:rPr>
          <w:rFonts w:hint="eastAsia"/>
          <w:color w:val="222222"/>
          <w:lang w:eastAsia="zh-CN"/>
        </w:rPr>
        <w:t>体系结构（如</w:t>
      </w:r>
      <w:r w:rsidR="00286F14" w:rsidRPr="00710717">
        <w:rPr>
          <w:color w:val="222222"/>
          <w:lang w:eastAsia="zh-CN"/>
        </w:rPr>
        <w:t>OpenFlow</w:t>
      </w:r>
      <w:r w:rsidR="00286F14" w:rsidRPr="00710717">
        <w:rPr>
          <w:rFonts w:hint="eastAsia"/>
          <w:color w:val="222222"/>
          <w:lang w:eastAsia="zh-CN"/>
        </w:rPr>
        <w:t>）可能使用传统</w:t>
      </w:r>
      <w:r w:rsidR="00286F14" w:rsidRPr="00710717">
        <w:rPr>
          <w:color w:val="222222"/>
          <w:lang w:eastAsia="zh-CN"/>
        </w:rPr>
        <w:t>ASIC</w:t>
      </w:r>
      <w:r w:rsidR="00286F14" w:rsidRPr="00710717">
        <w:rPr>
          <w:rFonts w:hint="eastAsia"/>
          <w:color w:val="222222"/>
          <w:lang w:eastAsia="zh-CN"/>
        </w:rPr>
        <w:t>交换机难以实现的附加转发表项，缓冲区空间和统计计数器。最近的一些建议主张增加一个通用的</w:t>
      </w:r>
      <w:r w:rsidR="00286F14" w:rsidRPr="00710717">
        <w:rPr>
          <w:color w:val="222222"/>
          <w:lang w:eastAsia="zh-CN"/>
        </w:rPr>
        <w:t>CPU</w:t>
      </w:r>
      <w:r w:rsidR="00286F14" w:rsidRPr="00710717">
        <w:rPr>
          <w:rFonts w:hint="eastAsia"/>
          <w:color w:val="222222"/>
          <w:lang w:eastAsia="zh-CN"/>
        </w:rPr>
        <w:t>，无论是在交换机上还是附近，可以用来补充或接管某些功能，并降低</w:t>
      </w:r>
      <w:r w:rsidR="00286F14" w:rsidRPr="00710717">
        <w:rPr>
          <w:color w:val="222222"/>
          <w:lang w:eastAsia="zh-CN"/>
        </w:rPr>
        <w:t>ASIC</w:t>
      </w:r>
      <w:r w:rsidR="00286F14" w:rsidRPr="00710717">
        <w:rPr>
          <w:rFonts w:hint="eastAsia"/>
          <w:color w:val="222222"/>
          <w:lang w:eastAsia="zh-CN"/>
        </w:rPr>
        <w:t>设计的复杂性。这将带来额外的好处，允许在开关处理时具有更大的灵活性，因为某些方面可能是软件定义的。</w:t>
      </w:r>
    </w:p>
    <w:p w14:paraId="4F32F870" w14:textId="77777777" w:rsidR="00286F14" w:rsidRPr="00A30C68" w:rsidRDefault="00286F14" w:rsidP="000F68E0">
      <w:pPr>
        <w:adjustRightInd w:val="0"/>
        <w:rPr>
          <w:color w:val="222222"/>
          <w:lang w:eastAsia="zh-CN"/>
        </w:rPr>
      </w:pPr>
      <w:r w:rsidRPr="00A30C68">
        <w:rPr>
          <w:rFonts w:hint="eastAsia"/>
          <w:color w:val="222222"/>
          <w:lang w:eastAsia="zh-CN"/>
        </w:rPr>
        <w:lastRenderedPageBreak/>
        <w:t>基于网络处理器的加速卡被用于执行</w:t>
      </w:r>
      <w:r w:rsidRPr="00A30C68">
        <w:rPr>
          <w:color w:val="222222"/>
          <w:lang w:eastAsia="zh-CN"/>
        </w:rPr>
        <w:t>OpenFlow</w:t>
      </w:r>
      <w:r w:rsidRPr="00A30C68">
        <w:rPr>
          <w:rFonts w:hint="eastAsia"/>
          <w:color w:val="222222"/>
          <w:lang w:eastAsia="zh-CN"/>
        </w:rPr>
        <w:t>交换。他们提出并描述了设计方案，并报告了在分组延迟降低</w:t>
      </w:r>
      <w:r w:rsidRPr="00A30C68">
        <w:rPr>
          <w:color w:val="222222"/>
          <w:lang w:eastAsia="zh-CN"/>
        </w:rPr>
        <w:t>20</w:t>
      </w:r>
      <w:r w:rsidRPr="00A30C68">
        <w:rPr>
          <w:rFonts w:hint="eastAsia"/>
          <w:color w:val="222222"/>
          <w:lang w:eastAsia="zh-CN"/>
        </w:rPr>
        <w:t>％的结果。在</w:t>
      </w:r>
      <w:r w:rsidR="00EA6F9D">
        <w:rPr>
          <w:color w:val="222222"/>
          <w:lang w:eastAsia="zh-CN"/>
        </w:rPr>
        <w:fldChar w:fldCharType="begin"/>
      </w:r>
      <w:r w:rsidR="000F467E">
        <w:rPr>
          <w:color w:val="222222"/>
          <w:lang w:eastAsia="zh-CN"/>
        </w:rPr>
        <w:instrText xml:space="preserve"> ADDIN EN.CITE &lt;EndNote&gt;&lt;Cite&gt;&lt;Author&gt;Tanyingyong&lt;/Author&gt;&lt;Year&gt;2010&lt;/Year&gt;&lt;RecNum&gt;97&lt;/RecNum&gt;&lt;DisplayText&gt;[13]&lt;/DisplayText&gt;&lt;record&gt;&lt;rec-number&gt;97&lt;/rec-number&gt;&lt;foreign-keys&gt;&lt;key app="EN" db-id="z2dra9zfpwd2wbewe9cv9sspxf2pe2txattx" timestamp="0"&gt;97&lt;/key&gt;&lt;/foreign-keys&gt;&lt;ref-type name="Conference Proceedings"&gt;10&lt;/ref-type&gt;&lt;contributors&gt;&lt;authors&gt;&lt;author&gt;Tanyingyong, Voravit&lt;/author&gt;&lt;author&gt;Hidell, Markus&lt;/author&gt;&lt;author&gt;Sjödin, Peter&lt;/author&gt;&lt;/authors&gt;&lt;/contributors&gt;&lt;titles&gt;&lt;title&gt;Improving PC-based OpenFlow switching performance&lt;/title&gt;&lt;/titles&gt;&lt;pages&gt;1-2&lt;/pages&gt;&lt;keywords&gt;&lt;keyword&gt;Performance Evaluation&lt;/keyword&gt;&lt;keyword&gt;OpenFlow&lt;/keyword&gt;&lt;keyword&gt;Flow-based switching&lt;/keyword&gt;&lt;/keywords&gt;&lt;dates&gt;&lt;year&gt;2010&lt;/year&gt;&lt;/dates&gt;&lt;urls&gt;&lt;/urls&gt;&lt;/record&gt;&lt;/Cite&gt;&lt;/EndNote&gt;</w:instrText>
      </w:r>
      <w:r w:rsidR="00EA6F9D">
        <w:rPr>
          <w:color w:val="222222"/>
          <w:lang w:eastAsia="zh-CN"/>
        </w:rPr>
        <w:fldChar w:fldCharType="separate"/>
      </w:r>
      <w:r w:rsidR="000F467E">
        <w:rPr>
          <w:noProof/>
          <w:color w:val="222222"/>
          <w:lang w:eastAsia="zh-CN"/>
        </w:rPr>
        <w:t>[13]</w:t>
      </w:r>
      <w:r w:rsidR="00EA6F9D">
        <w:rPr>
          <w:color w:val="222222"/>
          <w:lang w:eastAsia="zh-CN"/>
        </w:rPr>
        <w:fldChar w:fldCharType="end"/>
      </w:r>
      <w:r w:rsidRPr="00A30C68">
        <w:rPr>
          <w:rFonts w:hint="eastAsia"/>
          <w:color w:val="222222"/>
          <w:lang w:eastAsia="zh-CN"/>
        </w:rPr>
        <w:t>中，一个建筑设计以提高</w:t>
      </w:r>
      <w:r w:rsidRPr="00A30C68">
        <w:rPr>
          <w:color w:val="222222"/>
          <w:lang w:eastAsia="zh-CN"/>
        </w:rPr>
        <w:t>Linux</w:t>
      </w:r>
      <w:r w:rsidRPr="00A30C68">
        <w:rPr>
          <w:rFonts w:hint="eastAsia"/>
          <w:color w:val="222222"/>
          <w:lang w:eastAsia="zh-CN"/>
        </w:rPr>
        <w:t>中</w:t>
      </w:r>
      <w:r w:rsidRPr="00A30C68">
        <w:rPr>
          <w:color w:val="222222"/>
          <w:lang w:eastAsia="zh-CN"/>
        </w:rPr>
        <w:t>OpenFlow</w:t>
      </w:r>
      <w:r w:rsidRPr="00A30C68">
        <w:rPr>
          <w:rFonts w:hint="eastAsia"/>
          <w:color w:val="222222"/>
          <w:lang w:eastAsia="zh-CN"/>
        </w:rPr>
        <w:t>交换的查找性能。报告的初步结果显示，与常规基于软件的</w:t>
      </w:r>
      <w:r w:rsidRPr="00A30C68">
        <w:rPr>
          <w:color w:val="222222"/>
          <w:lang w:eastAsia="zh-CN"/>
        </w:rPr>
        <w:t>OpenFlow</w:t>
      </w:r>
      <w:r w:rsidRPr="00A30C68">
        <w:rPr>
          <w:rFonts w:hint="eastAsia"/>
          <w:color w:val="222222"/>
          <w:lang w:eastAsia="zh-CN"/>
        </w:rPr>
        <w:t>交换的吞吐量相比，分组交换吞吐量增加高达</w:t>
      </w:r>
      <w:r w:rsidRPr="00A30C68">
        <w:rPr>
          <w:color w:val="222222"/>
          <w:lang w:eastAsia="zh-CN"/>
        </w:rPr>
        <w:t>25</w:t>
      </w:r>
      <w:r w:rsidRPr="00A30C68">
        <w:rPr>
          <w:rFonts w:hint="eastAsia"/>
          <w:color w:val="222222"/>
          <w:lang w:eastAsia="zh-CN"/>
        </w:rPr>
        <w:t>％。另一项关于基于</w:t>
      </w:r>
      <w:r w:rsidRPr="00A30C68">
        <w:rPr>
          <w:color w:val="222222"/>
          <w:lang w:eastAsia="zh-CN"/>
        </w:rPr>
        <w:t>Linux</w:t>
      </w:r>
      <w:r w:rsidRPr="00A30C68">
        <w:rPr>
          <w:rFonts w:hint="eastAsia"/>
          <w:color w:val="222222"/>
          <w:lang w:eastAsia="zh-CN"/>
        </w:rPr>
        <w:t>的</w:t>
      </w:r>
      <w:r w:rsidRPr="00A30C68">
        <w:rPr>
          <w:color w:val="222222"/>
          <w:lang w:eastAsia="zh-CN"/>
        </w:rPr>
        <w:t>OpenFlow</w:t>
      </w:r>
      <w:r w:rsidRPr="00A30C68">
        <w:rPr>
          <w:rFonts w:hint="eastAsia"/>
          <w:color w:val="222222"/>
          <w:lang w:eastAsia="zh-CN"/>
        </w:rPr>
        <w:t>交换的数据平面性能的研究在</w:t>
      </w:r>
      <w:r w:rsidR="00EA6F9D">
        <w:rPr>
          <w:color w:val="222222"/>
          <w:lang w:eastAsia="zh-CN"/>
        </w:rPr>
        <w:fldChar w:fldCharType="begin"/>
      </w:r>
      <w:r w:rsidR="000F467E">
        <w:rPr>
          <w:color w:val="222222"/>
          <w:lang w:eastAsia="zh-CN"/>
        </w:rPr>
        <w:instrText xml:space="preserve"> ADDIN EN.CITE &lt;EndNote&gt;&lt;Cite&gt;&lt;Author&gt;Bianco&lt;/Author&gt;&lt;Year&gt;2010&lt;/Year&gt;&lt;RecNum&gt;98&lt;/RecNum&gt;&lt;DisplayText&gt;[14]&lt;/DisplayText&gt;&lt;record&gt;&lt;rec-number&gt;98&lt;/rec-number&gt;&lt;foreign-keys&gt;&lt;key app="EN" db-id="z2dra9zfpwd2wbewe9cv9sspxf2pe2txattx" timestamp="0"&gt;98&lt;/key&gt;&lt;/foreign-keys&gt;&lt;ref-type name="Conference Proceedings"&gt;10&lt;/ref-type&gt;&lt;contributors&gt;&lt;authors&gt;&lt;author&gt;Bianco, A.&lt;/author&gt;&lt;author&gt;Birke, R.&lt;/author&gt;&lt;author&gt;Giraudo, L.&lt;/author&gt;&lt;author&gt;Palacin, M.&lt;/author&gt;&lt;/authors&gt;&lt;/contributors&gt;&lt;titles&gt;&lt;title&gt;OpenFlow Switching: Data Plane Performance&lt;/title&gt;&lt;secondary-title&gt;IEEE International Conference on Communications&lt;/secondary-title&gt;&lt;/titles&gt;&lt;pages&gt;1-5&lt;/pages&gt;&lt;keywords&gt;&lt;keyword&gt;Linux&lt;/keyword&gt;&lt;keyword&gt;local area networks&lt;/keyword&gt;&lt;keyword&gt;packet switching&lt;/keyword&gt;&lt;keyword&gt;telecommunication network routing&lt;/keyword&gt;&lt;keyword&gt;telecommunication traffic&lt;/keyword&gt;&lt;keyword&gt;Ethernet switches&lt;/keyword&gt;&lt;keyword&gt;Linux based PCs&lt;/keyword&gt;&lt;keyword&gt;OpenFlow switching&lt;/keyword&gt;&lt;keyword&gt;data plane performance&lt;/keyword&gt;&lt;keyword&gt;packet forwarding&lt;/keyword&gt;&lt;/keywords&gt;&lt;dates&gt;&lt;year&gt;2010&lt;/year&gt;&lt;/dates&gt;&lt;urls&gt;&lt;/urls&gt;&lt;/record&gt;&lt;/Cite&gt;&lt;/EndNote&gt;</w:instrText>
      </w:r>
      <w:r w:rsidR="00EA6F9D">
        <w:rPr>
          <w:color w:val="222222"/>
          <w:lang w:eastAsia="zh-CN"/>
        </w:rPr>
        <w:fldChar w:fldCharType="separate"/>
      </w:r>
      <w:r w:rsidR="000F467E">
        <w:rPr>
          <w:noProof/>
          <w:color w:val="222222"/>
          <w:lang w:eastAsia="zh-CN"/>
        </w:rPr>
        <w:t>[14]</w:t>
      </w:r>
      <w:r w:rsidR="00EA6F9D">
        <w:rPr>
          <w:color w:val="222222"/>
          <w:lang w:eastAsia="zh-CN"/>
        </w:rPr>
        <w:fldChar w:fldCharType="end"/>
      </w:r>
      <w:r w:rsidRPr="00A30C68">
        <w:rPr>
          <w:rFonts w:hint="eastAsia"/>
          <w:color w:val="222222"/>
          <w:lang w:eastAsia="zh-CN"/>
        </w:rPr>
        <w:t>中提出，它比较了</w:t>
      </w:r>
      <w:r w:rsidRPr="00A30C68">
        <w:rPr>
          <w:color w:val="222222"/>
          <w:lang w:eastAsia="zh-CN"/>
        </w:rPr>
        <w:t>OpenFlow</w:t>
      </w:r>
      <w:r w:rsidRPr="00A30C68">
        <w:rPr>
          <w:rFonts w:hint="eastAsia"/>
          <w:color w:val="222222"/>
          <w:lang w:eastAsia="zh-CN"/>
        </w:rPr>
        <w:t>交换，第</w:t>
      </w:r>
      <w:r w:rsidRPr="00A30C68">
        <w:rPr>
          <w:color w:val="222222"/>
          <w:lang w:eastAsia="zh-CN"/>
        </w:rPr>
        <w:t>2</w:t>
      </w:r>
      <w:r w:rsidRPr="00A30C68">
        <w:rPr>
          <w:rFonts w:hint="eastAsia"/>
          <w:color w:val="222222"/>
          <w:lang w:eastAsia="zh-CN"/>
        </w:rPr>
        <w:t>层以太网交换和第</w:t>
      </w:r>
      <w:r w:rsidRPr="00A30C68">
        <w:rPr>
          <w:color w:val="222222"/>
          <w:lang w:eastAsia="zh-CN"/>
        </w:rPr>
        <w:t>3</w:t>
      </w:r>
      <w:r w:rsidRPr="00A30C68">
        <w:rPr>
          <w:rFonts w:hint="eastAsia"/>
          <w:color w:val="222222"/>
          <w:lang w:eastAsia="zh-CN"/>
        </w:rPr>
        <w:t>层</w:t>
      </w:r>
      <w:r w:rsidRPr="00A30C68">
        <w:rPr>
          <w:color w:val="222222"/>
          <w:lang w:eastAsia="zh-CN"/>
        </w:rPr>
        <w:t>IP</w:t>
      </w:r>
      <w:r w:rsidR="00611D00">
        <w:rPr>
          <w:rFonts w:hint="eastAsia"/>
          <w:color w:val="222222"/>
          <w:lang w:eastAsia="zh-CN"/>
        </w:rPr>
        <w:t>路由性能。分析了不同负载条件下的公平性，转发吞吐量和数据包延迟</w:t>
      </w:r>
      <w:r w:rsidRPr="00A30C68">
        <w:rPr>
          <w:rFonts w:hint="eastAsia"/>
          <w:color w:val="222222"/>
          <w:lang w:eastAsia="zh-CN"/>
        </w:rPr>
        <w:t>，导出了</w:t>
      </w:r>
      <w:r w:rsidRPr="00A30C68">
        <w:rPr>
          <w:color w:val="222222"/>
          <w:lang w:eastAsia="zh-CN"/>
        </w:rPr>
        <w:t>OpenFlow</w:t>
      </w:r>
      <w:r w:rsidRPr="00A30C68">
        <w:rPr>
          <w:rFonts w:hint="eastAsia"/>
          <w:color w:val="222222"/>
          <w:lang w:eastAsia="zh-CN"/>
        </w:rPr>
        <w:t>交换机的转发速度和阻塞概率的基本模型，而模型的参数来自当前</w:t>
      </w:r>
      <w:r w:rsidRPr="00A30C68">
        <w:rPr>
          <w:color w:val="222222"/>
          <w:lang w:eastAsia="zh-CN"/>
        </w:rPr>
        <w:t>OpenFlow</w:t>
      </w:r>
      <w:r w:rsidRPr="00A30C68">
        <w:rPr>
          <w:rFonts w:hint="eastAsia"/>
          <w:color w:val="222222"/>
          <w:lang w:eastAsia="zh-CN"/>
        </w:rPr>
        <w:t>硬件的交换时间的测量结果，并结合</w:t>
      </w:r>
      <w:r w:rsidRPr="00A30C68">
        <w:rPr>
          <w:color w:val="222222"/>
          <w:lang w:eastAsia="zh-CN"/>
        </w:rPr>
        <w:t>OpenFlow</w:t>
      </w:r>
      <w:r w:rsidRPr="00A30C68">
        <w:rPr>
          <w:rFonts w:hint="eastAsia"/>
          <w:color w:val="222222"/>
          <w:lang w:eastAsia="zh-CN"/>
        </w:rPr>
        <w:t>控制器。</w:t>
      </w:r>
    </w:p>
    <w:p w14:paraId="7171C264" w14:textId="77777777" w:rsidR="00286F14" w:rsidRPr="00710717" w:rsidRDefault="00F15150" w:rsidP="00710717">
      <w:pPr>
        <w:widowControl w:val="0"/>
        <w:adjustRightInd w:val="0"/>
        <w:ind w:firstLineChars="0" w:firstLine="0"/>
        <w:rPr>
          <w:color w:val="222222"/>
          <w:lang w:eastAsia="zh-CN"/>
        </w:rPr>
      </w:pPr>
      <w:r>
        <w:rPr>
          <w:color w:val="222222"/>
          <w:lang w:eastAsia="zh-CN"/>
        </w:rPr>
        <w:t xml:space="preserve">    2</w:t>
      </w:r>
      <w:r>
        <w:rPr>
          <w:color w:val="222222"/>
          <w:lang w:eastAsia="zh-CN"/>
        </w:rPr>
        <w:t>）</w:t>
      </w:r>
      <w:r w:rsidR="00286F14" w:rsidRPr="00710717">
        <w:rPr>
          <w:rFonts w:hint="eastAsia"/>
          <w:color w:val="222222"/>
          <w:lang w:eastAsia="zh-CN"/>
        </w:rPr>
        <w:t>安装转发规则：有关</w:t>
      </w:r>
      <w:r w:rsidR="00286F14" w:rsidRPr="00710717">
        <w:rPr>
          <w:color w:val="222222"/>
          <w:lang w:eastAsia="zh-CN"/>
        </w:rPr>
        <w:t>OpenFlow</w:t>
      </w:r>
      <w:r w:rsidR="00286F14" w:rsidRPr="00710717">
        <w:rPr>
          <w:rFonts w:hint="eastAsia"/>
          <w:color w:val="222222"/>
          <w:lang w:eastAsia="zh-CN"/>
        </w:rPr>
        <w:t>网络可扩展性的另一个问题是转发设备的内存限制。</w:t>
      </w:r>
      <w:r w:rsidR="00286F14" w:rsidRPr="00710717">
        <w:rPr>
          <w:color w:val="222222"/>
          <w:lang w:eastAsia="zh-CN"/>
        </w:rPr>
        <w:t>OpenFlow</w:t>
      </w:r>
      <w:r w:rsidR="00286F14" w:rsidRPr="00710717">
        <w:rPr>
          <w:rFonts w:hint="eastAsia"/>
          <w:color w:val="222222"/>
          <w:lang w:eastAsia="zh-CN"/>
        </w:rPr>
        <w:t>规则比传统</w:t>
      </w:r>
      <w:r w:rsidR="00286F14" w:rsidRPr="00710717">
        <w:rPr>
          <w:color w:val="222222"/>
          <w:lang w:eastAsia="zh-CN"/>
        </w:rPr>
        <w:t>IP</w:t>
      </w:r>
      <w:r w:rsidR="00286F14" w:rsidRPr="00710717">
        <w:rPr>
          <w:rFonts w:hint="eastAsia"/>
          <w:color w:val="222222"/>
          <w:lang w:eastAsia="zh-CN"/>
        </w:rPr>
        <w:t>路由器中的转发规则更为复杂。它们支持更灵活的匹配和匹配字段，并支持数据包到达时采取的不同动作。商品交换机通常支持数千个到数万个转发规则</w:t>
      </w:r>
      <w:r w:rsidR="00EA6F9D" w:rsidRPr="00710717">
        <w:rPr>
          <w:color w:val="222222"/>
          <w:lang w:eastAsia="zh-CN"/>
        </w:rPr>
        <w:fldChar w:fldCharType="begin"/>
      </w:r>
      <w:r w:rsidR="000F467E" w:rsidRPr="00710717">
        <w:rPr>
          <w:color w:val="222222"/>
          <w:lang w:eastAsia="zh-CN"/>
        </w:rPr>
        <w:instrText xml:space="preserve"> ADDIN EN.CITE &lt;EndNote&gt;&lt;Cite&gt;&lt;Author&gt;Stephens&lt;/Author&gt;&lt;Year&gt;2012&lt;/Year&gt;&lt;RecNum&gt;99&lt;/RecNum&gt;&lt;DisplayText&gt;[15]&lt;/DisplayText&gt;&lt;record&gt;&lt;rec-number&gt;99&lt;/rec-number&gt;&lt;foreign-keys&gt;&lt;key app="EN" db-id="z2dra9zfpwd2wbewe9cv9sspxf2pe2txattx" timestamp="0"&gt;99&lt;/key&gt;&lt;/foreign-keys&gt;&lt;ref-type name="Conference Proceedings"&gt;10&lt;/ref-type&gt;&lt;contributors&gt;&lt;authors&gt;&lt;author&gt;Stephens, Brent&lt;/author&gt;&lt;author&gt;Cox, Alan&lt;/author&gt;&lt;author&gt;Felter, Wes&lt;/author&gt;&lt;author&gt;Dixon, Colin&lt;/author&gt;&lt;author&gt;Carter, John&lt;/author&gt;&lt;/authors&gt;&lt;/contributors&gt;&lt;titles&gt;&lt;title&gt;PAST:scalable ethernet for data centers&lt;/title&gt;&lt;secondary-title&gt;International Conference on Emerging NETWORKING Experiments and Technologies&lt;/secondary-title&gt;&lt;/titles&gt;&lt;pages&gt;49-60&lt;/pages&gt;&lt;dates&gt;&lt;year&gt;2012&lt;/year&gt;&lt;/dates&gt;&lt;urls&gt;&lt;/urls&gt;&lt;/record&gt;&lt;/Cite&gt;&lt;/EndNote&gt;</w:instrText>
      </w:r>
      <w:r w:rsidR="00EA6F9D" w:rsidRPr="00710717">
        <w:rPr>
          <w:color w:val="222222"/>
          <w:lang w:eastAsia="zh-CN"/>
        </w:rPr>
        <w:fldChar w:fldCharType="separate"/>
      </w:r>
      <w:r w:rsidR="000F467E" w:rsidRPr="00710717">
        <w:rPr>
          <w:noProof/>
          <w:color w:val="222222"/>
          <w:lang w:eastAsia="zh-CN"/>
        </w:rPr>
        <w:t>[15]</w:t>
      </w:r>
      <w:r w:rsidR="00EA6F9D" w:rsidRPr="00710717">
        <w:rPr>
          <w:color w:val="222222"/>
          <w:lang w:eastAsia="zh-CN"/>
        </w:rPr>
        <w:fldChar w:fldCharType="end"/>
      </w:r>
      <w:r w:rsidR="00286F14" w:rsidRPr="00710717">
        <w:rPr>
          <w:rFonts w:hint="eastAsia"/>
          <w:color w:val="222222"/>
          <w:lang w:eastAsia="zh-CN"/>
        </w:rPr>
        <w:t>。另外，三元内容可寻址存储器（</w:t>
      </w:r>
      <w:r w:rsidR="00286F14" w:rsidRPr="00710717">
        <w:rPr>
          <w:color w:val="222222"/>
          <w:lang w:eastAsia="zh-CN"/>
        </w:rPr>
        <w:t>TCAM</w:t>
      </w:r>
      <w:r w:rsidR="00286F14" w:rsidRPr="00710717">
        <w:rPr>
          <w:rFonts w:hint="eastAsia"/>
          <w:color w:val="222222"/>
          <w:lang w:eastAsia="zh-CN"/>
        </w:rPr>
        <w:t>）已被用于支持转发规则，这可能是昂贵且耗电的。因此，规则空间是</w:t>
      </w:r>
      <w:r w:rsidR="00286F14" w:rsidRPr="00710717">
        <w:rPr>
          <w:color w:val="222222"/>
          <w:lang w:eastAsia="zh-CN"/>
        </w:rPr>
        <w:t>OpenFlow</w:t>
      </w:r>
      <w:r w:rsidR="00286F14" w:rsidRPr="00710717">
        <w:rPr>
          <w:rFonts w:hint="eastAsia"/>
          <w:color w:val="222222"/>
          <w:lang w:eastAsia="zh-CN"/>
        </w:rPr>
        <w:t>可扩展性的瓶颈，并且规则空间在满足网络策略和约束条件的同时服务于流量扩展数量的最佳使用是一个具有挑战性的重要课题。</w:t>
      </w:r>
    </w:p>
    <w:p w14:paraId="343B7123" w14:textId="77777777" w:rsidR="00286F14" w:rsidRPr="00A30C68" w:rsidRDefault="00286F14" w:rsidP="000F68E0">
      <w:pPr>
        <w:adjustRightInd w:val="0"/>
        <w:rPr>
          <w:color w:val="222222"/>
          <w:lang w:eastAsia="zh-CN"/>
        </w:rPr>
      </w:pPr>
      <w:r w:rsidRPr="00A30C68">
        <w:rPr>
          <w:rFonts w:hint="eastAsia"/>
          <w:color w:val="222222"/>
          <w:lang w:eastAsia="zh-CN"/>
        </w:rPr>
        <w:t>一些提议解决了</w:t>
      </w:r>
      <w:r w:rsidRPr="00A30C68">
        <w:rPr>
          <w:color w:val="222222"/>
          <w:lang w:eastAsia="zh-CN"/>
        </w:rPr>
        <w:t>OpenFlow</w:t>
      </w:r>
      <w:r w:rsidRPr="00A30C68">
        <w:rPr>
          <w:rFonts w:hint="eastAsia"/>
          <w:color w:val="222222"/>
          <w:lang w:eastAsia="zh-CN"/>
        </w:rPr>
        <w:t>交换机中的内存限制问题。</w:t>
      </w:r>
      <w:r w:rsidRPr="00A30C68">
        <w:rPr>
          <w:color w:val="222222"/>
          <w:lang w:eastAsia="zh-CN"/>
        </w:rPr>
        <w:t>Devo</w:t>
      </w:r>
      <w:r w:rsidRPr="00A30C68">
        <w:rPr>
          <w:rFonts w:hint="eastAsia"/>
          <w:color w:val="222222"/>
          <w:lang w:eastAsia="zh-CN"/>
        </w:rPr>
        <w:t>流是对高性能网络的</w:t>
      </w:r>
      <w:r w:rsidRPr="00A30C68">
        <w:rPr>
          <w:color w:val="222222"/>
          <w:lang w:eastAsia="zh-CN"/>
        </w:rPr>
        <w:t>OpenFlow</w:t>
      </w:r>
      <w:r w:rsidRPr="00A30C68">
        <w:rPr>
          <w:rFonts w:hint="eastAsia"/>
          <w:color w:val="222222"/>
          <w:lang w:eastAsia="zh-CN"/>
        </w:rPr>
        <w:t>扩展。它在</w:t>
      </w:r>
      <w:r w:rsidRPr="00A30C68">
        <w:rPr>
          <w:color w:val="222222"/>
          <w:lang w:eastAsia="zh-CN"/>
        </w:rPr>
        <w:t>OpenFlow</w:t>
      </w:r>
      <w:r w:rsidRPr="00A30C68">
        <w:rPr>
          <w:rFonts w:hint="eastAsia"/>
          <w:color w:val="222222"/>
          <w:lang w:eastAsia="zh-CN"/>
        </w:rPr>
        <w:t>交换机上处理老鼠流（即短流），并且只调用控制器来处理大象流（即更大的流）。性能评估显示</w:t>
      </w:r>
      <w:r w:rsidRPr="00A30C68">
        <w:rPr>
          <w:color w:val="222222"/>
          <w:lang w:eastAsia="zh-CN"/>
        </w:rPr>
        <w:t>Devo</w:t>
      </w:r>
      <w:r w:rsidRPr="00A30C68">
        <w:rPr>
          <w:rFonts w:hint="eastAsia"/>
          <w:color w:val="222222"/>
          <w:lang w:eastAsia="zh-CN"/>
        </w:rPr>
        <w:t>流使用</w:t>
      </w:r>
      <w:r w:rsidRPr="00A30C68">
        <w:rPr>
          <w:color w:val="222222"/>
          <w:lang w:eastAsia="zh-CN"/>
        </w:rPr>
        <w:t>10</w:t>
      </w:r>
      <w:r w:rsidRPr="00A30C68">
        <w:rPr>
          <w:rFonts w:hint="eastAsia"/>
          <w:color w:val="222222"/>
          <w:lang w:eastAsia="zh-CN"/>
        </w:rPr>
        <w:t>到</w:t>
      </w:r>
      <w:r w:rsidRPr="00A30C68">
        <w:rPr>
          <w:color w:val="222222"/>
          <w:lang w:eastAsia="zh-CN"/>
        </w:rPr>
        <w:t>53</w:t>
      </w:r>
      <w:r w:rsidRPr="00A30C68">
        <w:rPr>
          <w:rFonts w:hint="eastAsia"/>
          <w:color w:val="222222"/>
          <w:lang w:eastAsia="zh-CN"/>
        </w:rPr>
        <w:t>倍的流量表空间。在</w:t>
      </w:r>
      <w:r w:rsidR="00611D00">
        <w:rPr>
          <w:color w:val="222222"/>
          <w:lang w:eastAsia="zh-CN"/>
        </w:rPr>
        <w:t>DIFANE</w:t>
      </w:r>
      <w:r w:rsidR="00C240F1">
        <w:rPr>
          <w:color w:val="222222"/>
          <w:lang w:eastAsia="zh-CN"/>
        </w:rPr>
        <w:fldChar w:fldCharType="begin"/>
      </w:r>
      <w:r w:rsidR="000F467E">
        <w:rPr>
          <w:color w:val="222222"/>
          <w:lang w:eastAsia="zh-CN"/>
        </w:rPr>
        <w:instrText xml:space="preserve"> ADDIN EN.CITE &lt;EndNote&gt;&lt;Cite&gt;&lt;Author&gt;Yu&lt;/Author&gt;&lt;Year&gt;2010&lt;/Year&gt;&lt;RecNum&gt;100&lt;/RecNum&gt;&lt;DisplayText&gt;[16]&lt;/DisplayText&gt;&lt;record&gt;&lt;rec-number&gt;100&lt;/rec-number&gt;&lt;foreign-keys&gt;&lt;key app="EN" db-id="z2dra9zfpwd2wbewe9cv9sspxf2pe2txattx" timestamp="0"&gt;100&lt;/key&gt;&lt;/foreign-keys&gt;&lt;ref-type name="Conference Proceedings"&gt;10&lt;/ref-type&gt;&lt;contributors&gt;&lt;authors&gt;&lt;author&gt;Yu, Minlan&lt;/author&gt;&lt;author&gt;Rexford, Jennifer&lt;/author&gt;&lt;author&gt;Freedman, Michael J.&lt;/author&gt;&lt;author&gt;Wang, Jia&lt;/author&gt;&lt;/authors&gt;&lt;/contributors&gt;&lt;titles&gt;&lt;title&gt;Scalable flow-based networking with DIFANE&lt;/title&gt;&lt;/titles&gt;&lt;pages&gt;351-362&lt;/pages&gt;&lt;keywords&gt;&lt;keyword&gt;access control&lt;/keyword&gt;&lt;keyword&gt;network architecture&lt;/keyword&gt;&lt;keyword&gt;openflow&lt;/keyword&gt;&lt;keyword&gt;scalability&lt;/keyword&gt;&lt;/keywords&gt;&lt;dates&gt;&lt;year&gt;2010&lt;/year&gt;&lt;/dates&gt;&lt;urls&gt;&lt;/urls&gt;&lt;/record&gt;&lt;/Cite&gt;&lt;/EndNote&gt;</w:instrText>
      </w:r>
      <w:r w:rsidR="00C240F1">
        <w:rPr>
          <w:color w:val="222222"/>
          <w:lang w:eastAsia="zh-CN"/>
        </w:rPr>
        <w:fldChar w:fldCharType="separate"/>
      </w:r>
      <w:r w:rsidR="000F467E">
        <w:rPr>
          <w:noProof/>
          <w:color w:val="222222"/>
          <w:lang w:eastAsia="zh-CN"/>
        </w:rPr>
        <w:t>[16]</w:t>
      </w:r>
      <w:r w:rsidR="00C240F1">
        <w:rPr>
          <w:color w:val="222222"/>
          <w:lang w:eastAsia="zh-CN"/>
        </w:rPr>
        <w:fldChar w:fldCharType="end"/>
      </w:r>
      <w:r w:rsidRPr="00A30C68">
        <w:rPr>
          <w:rFonts w:hint="eastAsia"/>
          <w:color w:val="222222"/>
          <w:lang w:eastAsia="zh-CN"/>
        </w:rPr>
        <w:t>中，</w:t>
      </w:r>
      <w:r w:rsidRPr="00A30C68">
        <w:rPr>
          <w:color w:val="222222"/>
          <w:lang w:eastAsia="zh-CN"/>
        </w:rPr>
        <w:t>“</w:t>
      </w:r>
      <w:r w:rsidRPr="00A30C68">
        <w:rPr>
          <w:rFonts w:hint="eastAsia"/>
          <w:color w:val="222222"/>
          <w:lang w:eastAsia="zh-CN"/>
        </w:rPr>
        <w:t>入口</w:t>
      </w:r>
      <w:r w:rsidRPr="00A30C68">
        <w:rPr>
          <w:color w:val="222222"/>
          <w:lang w:eastAsia="zh-CN"/>
        </w:rPr>
        <w:t>”</w:t>
      </w:r>
      <w:r w:rsidRPr="00A30C68">
        <w:rPr>
          <w:rFonts w:hint="eastAsia"/>
          <w:color w:val="222222"/>
          <w:lang w:eastAsia="zh-CN"/>
        </w:rPr>
        <w:t>开关将直接分组切换为</w:t>
      </w:r>
      <w:r w:rsidRPr="00A30C68">
        <w:rPr>
          <w:color w:val="222222"/>
          <w:lang w:eastAsia="zh-CN"/>
        </w:rPr>
        <w:t>“</w:t>
      </w:r>
      <w:r w:rsidRPr="00A30C68">
        <w:rPr>
          <w:rFonts w:hint="eastAsia"/>
          <w:color w:val="222222"/>
          <w:lang w:eastAsia="zh-CN"/>
        </w:rPr>
        <w:t>授权</w:t>
      </w:r>
      <w:r w:rsidRPr="00A30C68">
        <w:rPr>
          <w:color w:val="222222"/>
          <w:lang w:eastAsia="zh-CN"/>
        </w:rPr>
        <w:t>”</w:t>
      </w:r>
      <w:r w:rsidRPr="00A30C68">
        <w:rPr>
          <w:rFonts w:hint="eastAsia"/>
          <w:color w:val="222222"/>
          <w:lang w:eastAsia="zh-CN"/>
        </w:rPr>
        <w:t>切换，其存储所有转发规则，而入口切换缓存流表规则以备将来使用。控制器负责通过授权开关对规则进行分区。</w:t>
      </w:r>
      <w:r w:rsidRPr="00A30C68">
        <w:rPr>
          <w:color w:val="222222"/>
          <w:lang w:eastAsia="zh-CN"/>
        </w:rPr>
        <w:br/>
      </w:r>
      <w:r>
        <w:rPr>
          <w:rFonts w:hint="eastAsia"/>
          <w:color w:val="222222"/>
          <w:lang w:eastAsia="zh-CN"/>
        </w:rPr>
        <w:t xml:space="preserve">    </w:t>
      </w:r>
      <w:r w:rsidRPr="00A30C68">
        <w:rPr>
          <w:rFonts w:hint="eastAsia"/>
          <w:color w:val="222222"/>
          <w:lang w:eastAsia="zh-CN"/>
        </w:rPr>
        <w:t>目标是尽量减少需要在转发设备中安装的规则数量，并将端到端策略和路由策略用作规则布局优化程序的输入。端到端策略由一组优先规则组成，例如，访问控制和负载平衡，同时将整个网络视为单个虚拟交换机。另一方面，路由策略决定了流量应该在网络中流动的路径。</w:t>
      </w:r>
      <w:r w:rsidRPr="00A30C68">
        <w:rPr>
          <w:color w:val="222222"/>
          <w:lang w:eastAsia="zh-CN"/>
        </w:rPr>
        <w:t>Palette</w:t>
      </w:r>
      <w:r w:rsidRPr="00A30C68">
        <w:rPr>
          <w:rFonts w:hint="eastAsia"/>
          <w:color w:val="222222"/>
          <w:lang w:eastAsia="zh-CN"/>
        </w:rPr>
        <w:t>的主要思想是将端到端策略分区到子表中，然后通过交换机分配它们。它们的算法由两个步骤组成：确定所需表格的数量</w:t>
      </w:r>
      <w:r w:rsidRPr="00A30C68">
        <w:rPr>
          <w:color w:val="222222"/>
          <w:lang w:eastAsia="zh-CN"/>
        </w:rPr>
        <w:t>k</w:t>
      </w:r>
      <w:r w:rsidRPr="00A30C68">
        <w:rPr>
          <w:rFonts w:hint="eastAsia"/>
          <w:color w:val="222222"/>
          <w:lang w:eastAsia="zh-CN"/>
        </w:rPr>
        <w:t>，然后对</w:t>
      </w:r>
      <w:r w:rsidRPr="00A30C68">
        <w:rPr>
          <w:color w:val="222222"/>
          <w:lang w:eastAsia="zh-CN"/>
        </w:rPr>
        <w:t>k</w:t>
      </w:r>
      <w:r w:rsidRPr="00A30C68">
        <w:rPr>
          <w:rFonts w:hint="eastAsia"/>
          <w:color w:val="222222"/>
          <w:lang w:eastAsia="zh-CN"/>
        </w:rPr>
        <w:t>个表格中的规则进行分区。另一方面，一台大型交换机分别为每条路径解决规则放置问题，根据网络度量（例如延迟，拥塞和带宽）选择路径，然后将结果合并为一个全局解决方案。</w:t>
      </w:r>
    </w:p>
    <w:p w14:paraId="67701A76" w14:textId="77777777" w:rsidR="00286F14" w:rsidRPr="00710717" w:rsidRDefault="00F15150" w:rsidP="00710717">
      <w:pPr>
        <w:widowControl w:val="0"/>
        <w:adjustRightInd w:val="0"/>
        <w:ind w:firstLineChars="0" w:firstLine="0"/>
        <w:rPr>
          <w:b/>
          <w:lang w:eastAsia="zh-CN"/>
        </w:rPr>
      </w:pPr>
      <w:r>
        <w:rPr>
          <w:rFonts w:hint="eastAsia"/>
          <w:b/>
          <w:lang w:eastAsia="zh-CN"/>
        </w:rPr>
        <w:t xml:space="preserve">   </w:t>
      </w:r>
      <w:r>
        <w:rPr>
          <w:rFonts w:hint="eastAsia"/>
          <w:b/>
          <w:lang w:eastAsia="zh-CN"/>
        </w:rPr>
        <w:t>（</w:t>
      </w:r>
      <w:r>
        <w:rPr>
          <w:rFonts w:hint="eastAsia"/>
          <w:b/>
          <w:lang w:eastAsia="zh-CN"/>
        </w:rPr>
        <w:t>3</w:t>
      </w:r>
      <w:r>
        <w:rPr>
          <w:rFonts w:hint="eastAsia"/>
          <w:b/>
          <w:lang w:eastAsia="zh-CN"/>
        </w:rPr>
        <w:t>）</w:t>
      </w:r>
      <w:r w:rsidR="00286F14" w:rsidRPr="00710717">
        <w:rPr>
          <w:rFonts w:hint="eastAsia"/>
          <w:b/>
          <w:lang w:eastAsia="zh-CN"/>
        </w:rPr>
        <w:t>控制器</w:t>
      </w:r>
    </w:p>
    <w:p w14:paraId="52B41D66" w14:textId="77777777" w:rsidR="00286F14" w:rsidRDefault="00286F14" w:rsidP="000F68E0">
      <w:pPr>
        <w:adjustRightInd w:val="0"/>
        <w:rPr>
          <w:color w:val="222222"/>
          <w:lang w:eastAsia="zh-CN"/>
        </w:rPr>
      </w:pPr>
      <w:r w:rsidRPr="00A30C68">
        <w:rPr>
          <w:rFonts w:hint="eastAsia"/>
          <w:color w:val="222222"/>
          <w:lang w:eastAsia="zh-CN"/>
        </w:rPr>
        <w:t>解耦后的系统已经与操作系统进行了比较</w:t>
      </w:r>
      <w:r w:rsidR="00EA6F9D">
        <w:rPr>
          <w:color w:val="222222"/>
          <w:lang w:eastAsia="zh-CN"/>
        </w:rPr>
        <w:fldChar w:fldCharType="begin"/>
      </w:r>
      <w:r w:rsidR="000F467E">
        <w:rPr>
          <w:color w:val="222222"/>
          <w:lang w:eastAsia="zh-CN"/>
        </w:rPr>
        <w:instrText xml:space="preserve"> ADDIN EN.CITE &lt;EndNote&gt;&lt;Cite&gt;&lt;Author&gt;Gude&lt;/Author&gt;&lt;Year&gt;2008&lt;/Year&gt;&lt;RecNum&gt;92&lt;/RecNum&gt;&lt;DisplayText&gt;[10]&lt;/DisplayText&gt;&lt;record&gt;&lt;rec-number&gt;92&lt;/rec-number&gt;&lt;foreign-keys&gt;&lt;key app="EN" db-id="z2dra9zfpwd2wbewe9cv9sspxf2pe2txattx" timestamp="0"&gt;92&lt;/key&gt;&lt;/foreign-keys&gt;&lt;ref-type name="Journal Article"&gt;17&lt;/ref-type&gt;&lt;contributors&gt;&lt;authors&gt;&lt;author&gt;Gude, Natasha&lt;/author&gt;&lt;author&gt;Koponen, Teemu&lt;/author&gt;&lt;author&gt;Pettit, Justin&lt;/author&gt;&lt;author&gt;Pfaff, Ben&lt;/author&gt;&lt;author&gt;Mckeown, Nick&lt;/author&gt;&lt;author&gt;Shenker, Scott&lt;/author&gt;&lt;/authors&gt;&lt;/contributors&gt;&lt;titles&gt;&lt;title&gt;NOX:towards an operating system for networks&lt;/title&gt;&lt;secondary-title&gt;Acm Sigcomm Computer Communication Review&lt;/secondary-title&gt;&lt;/titles&gt;&lt;periodical&gt;&lt;full-title&gt;Acm Sigcomm Computer Communication Review&lt;/full-title&gt;&lt;/periodical&gt;&lt;pages&gt;105-110&lt;/pages&gt;&lt;volume&gt;38&lt;/volume&gt;&lt;number&gt;3&lt;/number&gt;&lt;keywords&gt;&lt;keyword&gt;architecture&lt;/keyword&gt;&lt;keyword&gt;management&lt;/keyword&gt;&lt;keyword&gt;network&lt;/keyword&gt;&lt;keyword&gt;security&lt;/keyword&gt;&lt;/keywords&gt;&lt;dates&gt;&lt;year&gt;2008&lt;/year&gt;&lt;/dates&gt;&lt;urls&gt;&lt;/urls&gt;&lt;/record&gt;&lt;/Cite&gt;&lt;/EndNote&gt;</w:instrText>
      </w:r>
      <w:r w:rsidR="00EA6F9D">
        <w:rPr>
          <w:color w:val="222222"/>
          <w:lang w:eastAsia="zh-CN"/>
        </w:rPr>
        <w:fldChar w:fldCharType="separate"/>
      </w:r>
      <w:r w:rsidR="000F467E">
        <w:rPr>
          <w:noProof/>
          <w:color w:val="222222"/>
          <w:lang w:eastAsia="zh-CN"/>
        </w:rPr>
        <w:t>[10]</w:t>
      </w:r>
      <w:r w:rsidR="00EA6F9D">
        <w:rPr>
          <w:color w:val="222222"/>
          <w:lang w:eastAsia="zh-CN"/>
        </w:rPr>
        <w:fldChar w:fldCharType="end"/>
      </w:r>
      <w:r w:rsidRPr="00A30C68">
        <w:rPr>
          <w:rFonts w:hint="eastAsia"/>
          <w:color w:val="222222"/>
          <w:lang w:eastAsia="zh-CN"/>
        </w:rPr>
        <w:t>，其中控制器为网络提供编程接口。可以用来实施管理任务并提供新的功能。这种模型的分层视图如图</w:t>
      </w:r>
      <w:r w:rsidR="008E7CCB">
        <w:rPr>
          <w:rFonts w:hint="eastAsia"/>
          <w:color w:val="222222"/>
          <w:lang w:eastAsia="zh-CN"/>
        </w:rPr>
        <w:t>1.</w:t>
      </w:r>
      <w:r w:rsidRPr="00A30C68">
        <w:rPr>
          <w:color w:val="222222"/>
          <w:lang w:eastAsia="zh-CN"/>
        </w:rPr>
        <w:t>3</w:t>
      </w:r>
      <w:r w:rsidRPr="00A30C68">
        <w:rPr>
          <w:rFonts w:hint="eastAsia"/>
          <w:color w:val="222222"/>
          <w:lang w:eastAsia="zh-CN"/>
        </w:rPr>
        <w:t>所示。这种抽象假设控制是集中的，应用程序被编写为网络是单个系统。它使得</w:t>
      </w:r>
      <w:r w:rsidRPr="00A30C68">
        <w:rPr>
          <w:color w:val="222222"/>
          <w:lang w:eastAsia="zh-CN"/>
        </w:rPr>
        <w:t>SDN</w:t>
      </w:r>
      <w:r w:rsidRPr="00A30C68">
        <w:rPr>
          <w:rFonts w:hint="eastAsia"/>
          <w:color w:val="222222"/>
          <w:lang w:eastAsia="zh-CN"/>
        </w:rPr>
        <w:t>模型能够应用于各种应用和异构网络技术和物理介质，例如无线（例如</w:t>
      </w:r>
      <w:r w:rsidRPr="00A30C68">
        <w:rPr>
          <w:color w:val="222222"/>
          <w:lang w:eastAsia="zh-CN"/>
        </w:rPr>
        <w:t>802.11</w:t>
      </w:r>
      <w:r w:rsidRPr="00A30C68">
        <w:rPr>
          <w:rFonts w:hint="eastAsia"/>
          <w:color w:val="222222"/>
          <w:lang w:eastAsia="zh-CN"/>
        </w:rPr>
        <w:t>和</w:t>
      </w:r>
      <w:r w:rsidRPr="00A30C68">
        <w:rPr>
          <w:color w:val="222222"/>
          <w:lang w:eastAsia="zh-CN"/>
        </w:rPr>
        <w:t>802.16</w:t>
      </w:r>
      <w:r w:rsidRPr="00A30C68">
        <w:rPr>
          <w:rFonts w:hint="eastAsia"/>
          <w:color w:val="222222"/>
          <w:lang w:eastAsia="zh-CN"/>
        </w:rPr>
        <w:t>），有线（例如</w:t>
      </w:r>
      <w:r w:rsidRPr="00A30C68">
        <w:rPr>
          <w:rFonts w:hint="eastAsia"/>
          <w:color w:val="222222"/>
          <w:lang w:eastAsia="zh-CN"/>
        </w:rPr>
        <w:lastRenderedPageBreak/>
        <w:t>以太网）和光网络。作为通过开放式应用程序编程接口（</w:t>
      </w:r>
      <w:r w:rsidRPr="00A30C68">
        <w:rPr>
          <w:color w:val="222222"/>
          <w:lang w:eastAsia="zh-CN"/>
        </w:rPr>
        <w:t>API</w:t>
      </w:r>
      <w:r w:rsidRPr="00A30C68">
        <w:rPr>
          <w:rFonts w:hint="eastAsia"/>
          <w:color w:val="222222"/>
          <w:lang w:eastAsia="zh-CN"/>
        </w:rPr>
        <w:t>）可访问的分层抽象的实例，图</w:t>
      </w:r>
      <w:r w:rsidR="008E7CCB">
        <w:rPr>
          <w:rFonts w:hint="eastAsia"/>
          <w:color w:val="222222"/>
          <w:lang w:eastAsia="zh-CN"/>
        </w:rPr>
        <w:t>1</w:t>
      </w:r>
      <w:r w:rsidR="008E7CCB">
        <w:rPr>
          <w:color w:val="222222"/>
          <w:lang w:eastAsia="zh-CN"/>
        </w:rPr>
        <w:t>.</w:t>
      </w:r>
      <w:r w:rsidRPr="00A30C68">
        <w:rPr>
          <w:color w:val="222222"/>
          <w:lang w:eastAsia="zh-CN"/>
        </w:rPr>
        <w:t>4</w:t>
      </w:r>
      <w:r w:rsidRPr="00A30C68">
        <w:rPr>
          <w:rFonts w:hint="eastAsia"/>
          <w:color w:val="222222"/>
          <w:lang w:eastAsia="zh-CN"/>
        </w:rPr>
        <w:t>说明了基于</w:t>
      </w:r>
      <w:r w:rsidRPr="00A30C68">
        <w:rPr>
          <w:color w:val="222222"/>
          <w:lang w:eastAsia="zh-CN"/>
        </w:rPr>
        <w:t>OpenFlow</w:t>
      </w:r>
      <w:r w:rsidRPr="00A30C68">
        <w:rPr>
          <w:rFonts w:hint="eastAsia"/>
          <w:color w:val="222222"/>
          <w:lang w:eastAsia="zh-CN"/>
        </w:rPr>
        <w:t>协议的</w:t>
      </w:r>
      <w:r w:rsidRPr="00A30C68">
        <w:rPr>
          <w:color w:val="222222"/>
          <w:lang w:eastAsia="zh-CN"/>
        </w:rPr>
        <w:t>SDN</w:t>
      </w:r>
      <w:r w:rsidRPr="00A30C68">
        <w:rPr>
          <w:rFonts w:hint="eastAsia"/>
          <w:color w:val="222222"/>
          <w:lang w:eastAsia="zh-CN"/>
        </w:rPr>
        <w:t>控制器的体系结构。这个特定的控制器是</w:t>
      </w:r>
      <w:r w:rsidRPr="00A30C68">
        <w:rPr>
          <w:color w:val="222222"/>
          <w:lang w:eastAsia="zh-CN"/>
        </w:rPr>
        <w:t>Beacon</w:t>
      </w:r>
      <w:r w:rsidRPr="00A30C68">
        <w:rPr>
          <w:rFonts w:hint="eastAsia"/>
          <w:color w:val="222222"/>
          <w:lang w:eastAsia="zh-CN"/>
        </w:rPr>
        <w:t>控制器的一个分支，称为</w:t>
      </w:r>
      <w:r w:rsidR="00611D00">
        <w:rPr>
          <w:color w:val="222222"/>
          <w:lang w:eastAsia="zh-CN"/>
        </w:rPr>
        <w:t xml:space="preserve">Floodlight </w:t>
      </w:r>
      <w:r w:rsidRPr="00A30C68">
        <w:rPr>
          <w:rFonts w:hint="eastAsia"/>
          <w:color w:val="222222"/>
          <w:lang w:eastAsia="zh-CN"/>
        </w:rPr>
        <w:t>。在这个图中可以看到控制器和应用层之间的分离。应用程序可以用</w:t>
      </w:r>
      <w:r w:rsidRPr="00A30C68">
        <w:rPr>
          <w:color w:val="222222"/>
          <w:lang w:eastAsia="zh-CN"/>
        </w:rPr>
        <w:t>Java</w:t>
      </w:r>
      <w:r w:rsidRPr="00A30C68">
        <w:rPr>
          <w:rFonts w:hint="eastAsia"/>
          <w:color w:val="222222"/>
          <w:lang w:eastAsia="zh-CN"/>
        </w:rPr>
        <w:t>编写，并且可以通过</w:t>
      </w:r>
      <w:r w:rsidRPr="00A30C68">
        <w:rPr>
          <w:color w:val="222222"/>
          <w:lang w:eastAsia="zh-CN"/>
        </w:rPr>
        <w:t>JAVA API</w:t>
      </w:r>
      <w:r w:rsidRPr="00A30C68">
        <w:rPr>
          <w:rFonts w:hint="eastAsia"/>
          <w:color w:val="222222"/>
          <w:lang w:eastAsia="zh-CN"/>
        </w:rPr>
        <w:t>与内置控制器模块交互。其他应用程序可以用不同的语言编写，并通过</w:t>
      </w:r>
      <w:r w:rsidRPr="00A30C68">
        <w:rPr>
          <w:color w:val="222222"/>
          <w:lang w:eastAsia="zh-CN"/>
        </w:rPr>
        <w:t>REST API</w:t>
      </w:r>
      <w:r w:rsidRPr="00A30C68">
        <w:rPr>
          <w:rFonts w:hint="eastAsia"/>
          <w:color w:val="222222"/>
          <w:lang w:eastAsia="zh-CN"/>
        </w:rPr>
        <w:t>与控制器模块交互。</w:t>
      </w:r>
      <w:r w:rsidRPr="00A30C68">
        <w:rPr>
          <w:color w:val="222222"/>
          <w:lang w:eastAsia="zh-CN"/>
        </w:rPr>
        <w:t>SDN</w:t>
      </w:r>
      <w:r w:rsidRPr="00A30C68">
        <w:rPr>
          <w:rFonts w:hint="eastAsia"/>
          <w:color w:val="222222"/>
          <w:lang w:eastAsia="zh-CN"/>
        </w:rPr>
        <w:t>控制器的这个特定示例允许实现可以与</w:t>
      </w:r>
      <w:r w:rsidRPr="00A30C68">
        <w:rPr>
          <w:color w:val="222222"/>
          <w:lang w:eastAsia="zh-CN"/>
        </w:rPr>
        <w:t>OpenFlow</w:t>
      </w:r>
      <w:r w:rsidRPr="00A30C68">
        <w:rPr>
          <w:rFonts w:hint="eastAsia"/>
          <w:color w:val="222222"/>
          <w:lang w:eastAsia="zh-CN"/>
        </w:rPr>
        <w:t>控制器（即</w:t>
      </w:r>
      <w:r w:rsidRPr="00A30C68">
        <w:rPr>
          <w:color w:val="222222"/>
          <w:lang w:eastAsia="zh-CN"/>
        </w:rPr>
        <w:t>OpenFlow</w:t>
      </w:r>
      <w:r w:rsidRPr="00A30C68">
        <w:rPr>
          <w:rFonts w:hint="eastAsia"/>
          <w:color w:val="222222"/>
          <w:lang w:eastAsia="zh-CN"/>
        </w:rPr>
        <w:t>服务）的实现进行通信的内置模块。另一方面，控制器可以通过</w:t>
      </w:r>
      <w:r w:rsidRPr="00A30C68">
        <w:rPr>
          <w:color w:val="222222"/>
          <w:lang w:eastAsia="zh-CN"/>
        </w:rPr>
        <w:t>OpenFlow</w:t>
      </w:r>
      <w:r w:rsidRPr="00A30C68">
        <w:rPr>
          <w:rFonts w:hint="eastAsia"/>
          <w:color w:val="222222"/>
          <w:lang w:eastAsia="zh-CN"/>
        </w:rPr>
        <w:t>协议通过转发硬件上的抽象层与转发设备进行通信，如图</w:t>
      </w:r>
      <w:r w:rsidR="008E7CCB">
        <w:rPr>
          <w:rFonts w:hint="eastAsia"/>
          <w:color w:val="222222"/>
          <w:lang w:eastAsia="zh-CN"/>
        </w:rPr>
        <w:t>1.</w:t>
      </w:r>
      <w:r w:rsidRPr="00A30C68">
        <w:rPr>
          <w:color w:val="222222"/>
          <w:lang w:eastAsia="zh-CN"/>
        </w:rPr>
        <w:t>3</w:t>
      </w:r>
      <w:r w:rsidRPr="00A30C68">
        <w:rPr>
          <w:rFonts w:hint="eastAsia"/>
          <w:color w:val="222222"/>
          <w:lang w:eastAsia="zh-CN"/>
        </w:rPr>
        <w:t>所示。</w:t>
      </w:r>
    </w:p>
    <w:p w14:paraId="62D8A78C" w14:textId="77777777" w:rsidR="00286F14" w:rsidRDefault="0014685D" w:rsidP="0006497C">
      <w:pPr>
        <w:adjustRightInd w:val="0"/>
        <w:jc w:val="center"/>
        <w:rPr>
          <w:color w:val="222222"/>
        </w:rPr>
      </w:pPr>
      <w:r>
        <w:rPr>
          <w:noProof/>
          <w:color w:val="222222"/>
          <w:lang w:eastAsia="zh-CN" w:bidi="ar-SA"/>
        </w:rPr>
        <w:drawing>
          <wp:inline distT="0" distB="0" distL="0" distR="0" wp14:anchorId="630977F9" wp14:editId="7D4C7E05">
            <wp:extent cx="2752725" cy="2863215"/>
            <wp:effectExtent l="0" t="0" r="0" b="0"/>
            <wp:docPr id="4" name="Pictur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pic:cNvPicPr>
                      <a:picLocks/>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752725" cy="2863215"/>
                    </a:xfrm>
                    <a:prstGeom prst="rect">
                      <a:avLst/>
                    </a:prstGeom>
                    <a:noFill/>
                    <a:ln>
                      <a:noFill/>
                    </a:ln>
                  </pic:spPr>
                </pic:pic>
              </a:graphicData>
            </a:graphic>
          </wp:inline>
        </w:drawing>
      </w:r>
    </w:p>
    <w:p w14:paraId="2CA0895E" w14:textId="77777777" w:rsidR="00286F14" w:rsidRPr="00710717" w:rsidRDefault="00BF2140" w:rsidP="00710717">
      <w:pPr>
        <w:pStyle w:val="afff4"/>
        <w:rPr>
          <w:color w:val="222222"/>
        </w:rPr>
      </w:pPr>
      <w:bookmarkStart w:id="66" w:name="_Toc517956217"/>
      <w:r w:rsidRPr="00710717">
        <w:rPr>
          <w:rFonts w:ascii="Times New Roman" w:eastAsia="宋体" w:hAnsi="Times New Roman" w:hint="eastAsia"/>
          <w:color w:val="222222"/>
          <w:szCs w:val="20"/>
        </w:rPr>
        <w:t>图</w:t>
      </w:r>
      <w:r w:rsidRPr="00710717">
        <w:rPr>
          <w:rFonts w:ascii="Times New Roman" w:eastAsia="宋体" w:hAnsi="Times New Roman"/>
          <w:color w:val="222222"/>
          <w:szCs w:val="20"/>
        </w:rPr>
        <w:t>1.</w:t>
      </w:r>
      <w:r w:rsidRPr="00710717">
        <w:rPr>
          <w:rFonts w:ascii="Times New Roman" w:eastAsia="宋体" w:hAnsi="Times New Roman"/>
          <w:color w:val="222222"/>
          <w:szCs w:val="20"/>
        </w:rPr>
        <w:fldChar w:fldCharType="begin"/>
      </w:r>
      <w:r w:rsidRPr="00710717">
        <w:rPr>
          <w:rFonts w:ascii="Times New Roman" w:eastAsia="宋体" w:hAnsi="Times New Roman"/>
          <w:color w:val="222222"/>
          <w:szCs w:val="20"/>
        </w:rPr>
        <w:instrText xml:space="preserve"> SEQ </w:instrText>
      </w:r>
      <w:r w:rsidRPr="00710717">
        <w:rPr>
          <w:rFonts w:ascii="Times New Roman" w:eastAsia="宋体" w:hAnsi="Times New Roman" w:hint="eastAsia"/>
          <w:color w:val="222222"/>
          <w:szCs w:val="20"/>
        </w:rPr>
        <w:instrText>图表</w:instrText>
      </w:r>
      <w:r w:rsidRPr="00710717">
        <w:rPr>
          <w:rFonts w:ascii="Times New Roman" w:eastAsia="宋体" w:hAnsi="Times New Roman"/>
          <w:color w:val="222222"/>
          <w:szCs w:val="20"/>
        </w:rPr>
        <w:instrText xml:space="preserve"> \* ARABIC </w:instrText>
      </w:r>
      <w:r w:rsidRPr="00710717">
        <w:rPr>
          <w:rFonts w:ascii="Times New Roman" w:eastAsia="宋体" w:hAnsi="Times New Roman"/>
          <w:color w:val="222222"/>
          <w:szCs w:val="20"/>
        </w:rPr>
        <w:fldChar w:fldCharType="separate"/>
      </w:r>
      <w:r w:rsidRPr="00710717">
        <w:rPr>
          <w:rFonts w:ascii="Times New Roman" w:eastAsia="宋体" w:hAnsi="Times New Roman"/>
          <w:color w:val="222222"/>
          <w:szCs w:val="20"/>
        </w:rPr>
        <w:t>4</w:t>
      </w:r>
      <w:r w:rsidRPr="00710717">
        <w:rPr>
          <w:rFonts w:ascii="Times New Roman" w:eastAsia="宋体" w:hAnsi="Times New Roman"/>
          <w:color w:val="222222"/>
          <w:szCs w:val="20"/>
        </w:rPr>
        <w:fldChar w:fldCharType="end"/>
      </w:r>
      <w:r w:rsidRPr="00710717">
        <w:rPr>
          <w:rFonts w:ascii="Times New Roman" w:eastAsia="宋体" w:hAnsi="Times New Roman"/>
          <w:color w:val="222222"/>
          <w:szCs w:val="20"/>
        </w:rPr>
        <w:t xml:space="preserve"> Floodlight</w:t>
      </w:r>
      <w:r w:rsidRPr="00710717">
        <w:rPr>
          <w:rFonts w:ascii="Times New Roman" w:eastAsia="宋体" w:hAnsi="Times New Roman" w:hint="eastAsia"/>
          <w:color w:val="222222"/>
          <w:szCs w:val="20"/>
        </w:rPr>
        <w:t>体系结构作为</w:t>
      </w:r>
      <w:r w:rsidRPr="00710717">
        <w:rPr>
          <w:rFonts w:ascii="Times New Roman" w:eastAsia="宋体" w:hAnsi="Times New Roman"/>
          <w:color w:val="222222"/>
          <w:szCs w:val="20"/>
        </w:rPr>
        <w:t>OpenFlow</w:t>
      </w:r>
      <w:r w:rsidRPr="00710717">
        <w:rPr>
          <w:rFonts w:ascii="Times New Roman" w:eastAsia="宋体" w:hAnsi="Times New Roman" w:hint="eastAsia"/>
          <w:color w:val="222222"/>
          <w:szCs w:val="20"/>
        </w:rPr>
        <w:t>控制器</w:t>
      </w:r>
      <w:bookmarkEnd w:id="66"/>
    </w:p>
    <w:p w14:paraId="25C29705" w14:textId="77777777" w:rsidR="00286F14" w:rsidRDefault="00286F14" w:rsidP="0006497C">
      <w:pPr>
        <w:adjustRightInd w:val="0"/>
        <w:jc w:val="center"/>
        <w:rPr>
          <w:color w:val="222222"/>
        </w:rPr>
      </w:pPr>
      <w:r w:rsidRPr="00FB7440">
        <w:rPr>
          <w:color w:val="222222"/>
        </w:rPr>
        <w:t>Fig.</w:t>
      </w:r>
      <w:r w:rsidR="008E7CCB">
        <w:rPr>
          <w:color w:val="222222"/>
        </w:rPr>
        <w:t xml:space="preserve"> </w:t>
      </w:r>
      <w:r>
        <w:rPr>
          <w:color w:val="222222"/>
        </w:rPr>
        <w:t>1.4</w:t>
      </w:r>
      <w:r w:rsidRPr="00FB7440">
        <w:rPr>
          <w:color w:val="222222"/>
        </w:rPr>
        <w:t xml:space="preserve"> The Floodlight architecture as an example of an OpenFlow </w:t>
      </w:r>
      <w:r>
        <w:rPr>
          <w:color w:val="222222"/>
        </w:rPr>
        <w:t>control</w:t>
      </w:r>
    </w:p>
    <w:p w14:paraId="35285350" w14:textId="77777777" w:rsidR="00286F14" w:rsidRPr="00A30C68" w:rsidRDefault="00286F14" w:rsidP="000F68E0">
      <w:pPr>
        <w:adjustRightInd w:val="0"/>
        <w:rPr>
          <w:color w:val="222222"/>
        </w:rPr>
      </w:pPr>
    </w:p>
    <w:p w14:paraId="6710FC40" w14:textId="77777777" w:rsidR="00286F14" w:rsidRPr="00A30C68" w:rsidRDefault="00286F14" w:rsidP="00F15150">
      <w:pPr>
        <w:adjustRightInd w:val="0"/>
        <w:rPr>
          <w:color w:val="222222"/>
          <w:lang w:eastAsia="zh-CN"/>
        </w:rPr>
      </w:pPr>
      <w:r w:rsidRPr="00A30C68">
        <w:rPr>
          <w:rFonts w:hint="eastAsia"/>
          <w:color w:val="222222"/>
          <w:lang w:eastAsia="zh-CN"/>
        </w:rPr>
        <w:t>虽然前面提到的分层抽象可以通过开放的</w:t>
      </w:r>
      <w:r w:rsidRPr="00A30C68">
        <w:rPr>
          <w:color w:val="222222"/>
          <w:lang w:eastAsia="zh-CN"/>
        </w:rPr>
        <w:t>API</w:t>
      </w:r>
      <w:r w:rsidRPr="00A30C68">
        <w:rPr>
          <w:rFonts w:hint="eastAsia"/>
          <w:color w:val="222222"/>
          <w:lang w:eastAsia="zh-CN"/>
        </w:rPr>
        <w:t>访问，但可以简化策略执行和管理任务，但控制和网络转发元素之间的绑定必须紧密地保持。选择这种分层架构的同时，可以显着影响性能和网络的可扩展性。</w:t>
      </w:r>
    </w:p>
    <w:p w14:paraId="11AA1B70" w14:textId="77777777" w:rsidR="00F15150" w:rsidRDefault="00F15150" w:rsidP="00710717">
      <w:pPr>
        <w:pStyle w:val="af7"/>
        <w:widowControl w:val="0"/>
        <w:adjustRightInd w:val="0"/>
        <w:ind w:left="0" w:firstLineChars="0" w:firstLine="567"/>
        <w:contextualSpacing w:val="0"/>
        <w:rPr>
          <w:color w:val="222222"/>
          <w:lang w:eastAsia="zh-CN"/>
        </w:rPr>
      </w:pPr>
      <w:r>
        <w:rPr>
          <w:rFonts w:hint="eastAsia"/>
          <w:color w:val="222222"/>
          <w:lang w:eastAsia="zh-CN"/>
        </w:rPr>
        <w:t>1</w:t>
      </w:r>
      <w:r>
        <w:rPr>
          <w:rFonts w:hint="eastAsia"/>
          <w:color w:val="222222"/>
          <w:lang w:eastAsia="zh-CN"/>
        </w:rPr>
        <w:t>）</w:t>
      </w:r>
      <w:r w:rsidR="00286F14" w:rsidRPr="00A30C68">
        <w:rPr>
          <w:rFonts w:hint="eastAsia"/>
          <w:color w:val="222222"/>
          <w:lang w:eastAsia="zh-CN"/>
        </w:rPr>
        <w:t>控制可扩展性：</w:t>
      </w:r>
    </w:p>
    <w:p w14:paraId="45EB58A6" w14:textId="77777777" w:rsidR="00286F14" w:rsidRPr="00A30C68" w:rsidRDefault="00286F14" w:rsidP="00710717">
      <w:pPr>
        <w:pStyle w:val="af7"/>
        <w:widowControl w:val="0"/>
        <w:adjustRightInd w:val="0"/>
        <w:ind w:left="0" w:firstLineChars="0" w:firstLine="567"/>
        <w:contextualSpacing w:val="0"/>
        <w:rPr>
          <w:color w:val="222222"/>
          <w:lang w:eastAsia="zh-CN"/>
        </w:rPr>
      </w:pPr>
      <w:r w:rsidRPr="00A30C68">
        <w:rPr>
          <w:rFonts w:hint="eastAsia"/>
          <w:color w:val="222222"/>
          <w:lang w:eastAsia="zh-CN"/>
        </w:rPr>
        <w:t>当从交换硬件进行冲突控制时出现的初始问题是网络控制器的可扩展性和性能。在商用台式机上托管的原始</w:t>
      </w:r>
      <w:r w:rsidR="00611D00">
        <w:rPr>
          <w:color w:val="222222"/>
          <w:lang w:eastAsia="zh-CN"/>
        </w:rPr>
        <w:t xml:space="preserve">Ethane </w:t>
      </w:r>
      <w:r w:rsidR="00EA6F9D">
        <w:rPr>
          <w:color w:val="222222"/>
          <w:lang w:eastAsia="zh-CN"/>
        </w:rPr>
        <w:fldChar w:fldCharType="begin"/>
      </w:r>
      <w:r w:rsidR="000F467E">
        <w:rPr>
          <w:color w:val="222222"/>
          <w:lang w:eastAsia="zh-CN"/>
        </w:rPr>
        <w:instrText xml:space="preserve"> ADDIN EN.CITE &lt;EndNote&gt;&lt;Cite&gt;&lt;Author&gt;Casado&lt;/Author&gt;&lt;Year&gt;2007&lt;/Year&gt;&lt;RecNum&gt;93&lt;/RecNum&gt;&lt;DisplayText&gt;[11]&lt;/DisplayText&gt;&lt;record&gt;&lt;rec-number&gt;93&lt;/rec-number&gt;&lt;foreign-keys&gt;&lt;key app="EN" db-id="z2dra9zfpwd2wbewe9cv9sspxf2pe2txattx" timestamp="0"&gt;93&lt;/key&gt;&lt;/foreign-keys&gt;&lt;ref-type name="Journal Article"&gt;17&lt;/ref-type&gt;&lt;contributors&gt;&lt;authors&gt;&lt;author&gt;Casado, Martin&lt;/author&gt;&lt;author&gt;Freedman, Michael J&lt;/author&gt;&lt;author&gt;Pettit, Justin&lt;/author&gt;&lt;author&gt;Luo, Jianying&lt;/author&gt;&lt;author&gt;Mckeown, Nick&lt;/author&gt;&lt;author&gt;Shenker, Scott&lt;/author&gt;&lt;/authors&gt;&lt;/contributors&gt;&lt;titles&gt;&lt;title&gt;Ethane: taking control of the enterprise&lt;/title&gt;&lt;secondary-title&gt;Acm Sigcomm Computer Communication Review&lt;/secondary-title&gt;&lt;/titles&gt;&lt;periodical&gt;&lt;full-title&gt;Acm Sigcomm Computer Communication Review&lt;/full-title&gt;&lt;/periodical&gt;&lt;pages&gt;1-12&lt;/pages&gt;&lt;volume&gt;37&lt;/volume&gt;&lt;number&gt;4&lt;/number&gt;&lt;keywords&gt;&lt;keyword&gt;architecture&lt;/keyword&gt;&lt;keyword&gt;management&lt;/keyword&gt;&lt;keyword&gt;network&lt;/keyword&gt;&lt;keyword&gt;security&lt;/keyword&gt;&lt;/keywords&gt;&lt;dates&gt;&lt;year&gt;2007&lt;/year&gt;&lt;/dates&gt;&lt;urls&gt;&lt;/urls&gt;&lt;/record&gt;&lt;/Cite&gt;&lt;/EndNote&gt;</w:instrText>
      </w:r>
      <w:r w:rsidR="00EA6F9D">
        <w:rPr>
          <w:color w:val="222222"/>
          <w:lang w:eastAsia="zh-CN"/>
        </w:rPr>
        <w:fldChar w:fldCharType="separate"/>
      </w:r>
      <w:r w:rsidR="000F467E">
        <w:rPr>
          <w:noProof/>
          <w:color w:val="222222"/>
          <w:lang w:eastAsia="zh-CN"/>
        </w:rPr>
        <w:t>[11]</w:t>
      </w:r>
      <w:r w:rsidR="00EA6F9D">
        <w:rPr>
          <w:color w:val="222222"/>
          <w:lang w:eastAsia="zh-CN"/>
        </w:rPr>
        <w:fldChar w:fldCharType="end"/>
      </w:r>
      <w:r w:rsidRPr="00A30C68">
        <w:rPr>
          <w:rFonts w:hint="eastAsia"/>
          <w:color w:val="222222"/>
          <w:lang w:eastAsia="zh-CN"/>
        </w:rPr>
        <w:t>控制器经过测试，每秒可处理多达</w:t>
      </w:r>
      <w:r w:rsidRPr="00A30C68">
        <w:rPr>
          <w:color w:val="222222"/>
          <w:lang w:eastAsia="zh-CN"/>
        </w:rPr>
        <w:t>11,000</w:t>
      </w:r>
      <w:r w:rsidRPr="00A30C68">
        <w:rPr>
          <w:rFonts w:hint="eastAsia"/>
          <w:color w:val="222222"/>
          <w:lang w:eastAsia="zh-CN"/>
        </w:rPr>
        <w:t>个新流量请求，并在</w:t>
      </w:r>
      <w:r w:rsidRPr="00A30C68">
        <w:rPr>
          <w:color w:val="222222"/>
          <w:lang w:eastAsia="zh-CN"/>
        </w:rPr>
        <w:t>1.5</w:t>
      </w:r>
      <w:r w:rsidRPr="00A30C68">
        <w:rPr>
          <w:rFonts w:hint="eastAsia"/>
          <w:color w:val="222222"/>
          <w:lang w:eastAsia="zh-CN"/>
        </w:rPr>
        <w:t>毫秒内响应。最近对几个</w:t>
      </w:r>
      <w:r w:rsidRPr="00A30C68">
        <w:rPr>
          <w:color w:val="222222"/>
          <w:lang w:eastAsia="zh-CN"/>
        </w:rPr>
        <w:t>OpenFlow</w:t>
      </w:r>
      <w:r w:rsidRPr="00A30C68">
        <w:rPr>
          <w:rFonts w:hint="eastAsia"/>
          <w:color w:val="222222"/>
          <w:lang w:eastAsia="zh-CN"/>
        </w:rPr>
        <w:t>控制器实现（</w:t>
      </w:r>
      <w:r w:rsidRPr="00A30C68">
        <w:rPr>
          <w:color w:val="222222"/>
          <w:lang w:eastAsia="zh-CN"/>
        </w:rPr>
        <w:t>NOX-MT</w:t>
      </w:r>
      <w:r w:rsidRPr="00A30C68">
        <w:rPr>
          <w:rFonts w:hint="eastAsia"/>
          <w:color w:val="222222"/>
          <w:lang w:eastAsia="zh-CN"/>
        </w:rPr>
        <w:t>，</w:t>
      </w:r>
      <w:r w:rsidRPr="00A30C68">
        <w:rPr>
          <w:color w:val="222222"/>
          <w:lang w:eastAsia="zh-CN"/>
        </w:rPr>
        <w:t>Maestro</w:t>
      </w:r>
      <w:r w:rsidRPr="00A30C68">
        <w:rPr>
          <w:rFonts w:hint="eastAsia"/>
          <w:color w:val="222222"/>
          <w:lang w:eastAsia="zh-CN"/>
        </w:rPr>
        <w:t>，</w:t>
      </w:r>
      <w:r w:rsidRPr="00A30C68">
        <w:rPr>
          <w:color w:val="222222"/>
          <w:lang w:eastAsia="zh-CN"/>
        </w:rPr>
        <w:t>Beacon</w:t>
      </w:r>
      <w:r w:rsidRPr="00A30C68">
        <w:rPr>
          <w:rFonts w:hint="eastAsia"/>
          <w:color w:val="222222"/>
          <w:lang w:eastAsia="zh-CN"/>
        </w:rPr>
        <w:t>）的研究</w:t>
      </w:r>
      <w:r w:rsidR="00C240F1">
        <w:rPr>
          <w:color w:val="222222"/>
          <w:lang w:eastAsia="zh-CN"/>
        </w:rPr>
        <w:fldChar w:fldCharType="begin"/>
      </w:r>
      <w:r w:rsidR="000F467E">
        <w:rPr>
          <w:color w:val="222222"/>
          <w:lang w:eastAsia="zh-CN"/>
        </w:rPr>
        <w:instrText xml:space="preserve"> ADDIN EN.CITE &lt;EndNote&gt;&lt;Cite&gt;&lt;Author&gt;Tootoonchian&lt;/Author&gt;&lt;Year&gt;2012&lt;/Year&gt;&lt;RecNum&gt;186&lt;/RecNum&gt;&lt;DisplayText&gt;[17]&lt;/DisplayText&gt;&lt;record&gt;&lt;rec-number&gt;186&lt;/rec-number&gt;&lt;foreign-keys&gt;&lt;key app="EN" db-id="z2dra9zfpwd2wbewe9cv9sspxf2pe2txattx" timestamp="0"&gt;186&lt;/key&gt;&lt;/foreign-keys&gt;&lt;ref-type name="Conference Proceedings"&gt;10&lt;/ref-type&gt;&lt;contributors&gt;&lt;authors&gt;&lt;author&gt;Tootoonchian, Amin&lt;/author&gt;&lt;author&gt;Gorbunov, Sergey&lt;/author&gt;&lt;author&gt;Ganjali, Yashar&lt;/author&gt;&lt;author&gt;Casado, Martin&lt;/author&gt;&lt;author&gt;Sherwood, Rob&lt;/author&gt;&lt;/authors&gt;&lt;/contributors&gt;&lt;titles&gt;&lt;title&gt;On Controller Performance in Software-Deﬁned Networks&lt;/title&gt;&lt;secondary-title&gt;Usenix Conference on Hot Topics in Management of Internet, Cloud, and Enterprise Networks and Services&lt;/secondary-title&gt;&lt;/titles&gt;&lt;pages&gt;10-10&lt;/pages&gt;&lt;dates&gt;&lt;year&gt;2012&lt;/year&gt;&lt;/dates&gt;&lt;urls&gt;&lt;/urls&gt;&lt;/record&gt;&lt;/Cite&gt;&lt;/EndNote&gt;</w:instrText>
      </w:r>
      <w:r w:rsidR="00C240F1">
        <w:rPr>
          <w:color w:val="222222"/>
          <w:lang w:eastAsia="zh-CN"/>
        </w:rPr>
        <w:fldChar w:fldCharType="separate"/>
      </w:r>
      <w:r w:rsidR="000F467E">
        <w:rPr>
          <w:noProof/>
          <w:color w:val="222222"/>
          <w:lang w:eastAsia="zh-CN"/>
        </w:rPr>
        <w:t>[17]</w:t>
      </w:r>
      <w:r w:rsidR="00C240F1">
        <w:rPr>
          <w:color w:val="222222"/>
          <w:lang w:eastAsia="zh-CN"/>
        </w:rPr>
        <w:fldChar w:fldCharType="end"/>
      </w:r>
      <w:r w:rsidRPr="00A30C68">
        <w:rPr>
          <w:rFonts w:hint="eastAsia"/>
          <w:color w:val="222222"/>
          <w:lang w:eastAsia="zh-CN"/>
        </w:rPr>
        <w:t>在一个更大的模拟网络上进行了研究，该网络具有</w:t>
      </w:r>
      <w:r w:rsidRPr="00A30C68">
        <w:rPr>
          <w:color w:val="222222"/>
          <w:lang w:eastAsia="zh-CN"/>
        </w:rPr>
        <w:t>10</w:t>
      </w:r>
      <w:r w:rsidRPr="00A30C68">
        <w:rPr>
          <w:rFonts w:hint="eastAsia"/>
          <w:color w:val="222222"/>
          <w:lang w:eastAsia="zh-CN"/>
        </w:rPr>
        <w:t>万个端点和</w:t>
      </w:r>
      <w:r w:rsidRPr="00A30C68">
        <w:rPr>
          <w:color w:val="222222"/>
          <w:lang w:eastAsia="zh-CN"/>
        </w:rPr>
        <w:t>256</w:t>
      </w:r>
      <w:r w:rsidRPr="00A30C68">
        <w:rPr>
          <w:rFonts w:hint="eastAsia"/>
          <w:color w:val="222222"/>
          <w:lang w:eastAsia="zh-CN"/>
        </w:rPr>
        <w:t>个交换机，发现每个端口每秒都能处理至少</w:t>
      </w:r>
      <w:r w:rsidRPr="00A30C68">
        <w:rPr>
          <w:color w:val="222222"/>
          <w:lang w:eastAsia="zh-CN"/>
        </w:rPr>
        <w:t>50,000</w:t>
      </w:r>
      <w:r w:rsidRPr="00A30C68">
        <w:rPr>
          <w:rFonts w:hint="eastAsia"/>
          <w:color w:val="222222"/>
          <w:lang w:eastAsia="zh-CN"/>
        </w:rPr>
        <w:t>个新的流量请求测试场景。在八</w:t>
      </w:r>
      <w:r w:rsidRPr="00A30C68">
        <w:rPr>
          <w:rFonts w:hint="eastAsia"/>
          <w:color w:val="222222"/>
          <w:lang w:eastAsia="zh-CN"/>
        </w:rPr>
        <w:lastRenderedPageBreak/>
        <w:t>核机器上，多线程</w:t>
      </w:r>
      <w:r w:rsidRPr="00A30C68">
        <w:rPr>
          <w:color w:val="222222"/>
          <w:lang w:eastAsia="zh-CN"/>
        </w:rPr>
        <w:t>NOX-MT</w:t>
      </w:r>
      <w:r w:rsidRPr="00A30C68">
        <w:rPr>
          <w:rFonts w:hint="eastAsia"/>
          <w:color w:val="222222"/>
          <w:lang w:eastAsia="zh-CN"/>
        </w:rPr>
        <w:t>实现每秒处理</w:t>
      </w:r>
      <w:r w:rsidRPr="00A30C68">
        <w:rPr>
          <w:color w:val="222222"/>
          <w:lang w:eastAsia="zh-CN"/>
        </w:rPr>
        <w:t>160</w:t>
      </w:r>
      <w:r w:rsidRPr="00A30C68">
        <w:rPr>
          <w:rFonts w:hint="eastAsia"/>
          <w:color w:val="222222"/>
          <w:lang w:eastAsia="zh-CN"/>
        </w:rPr>
        <w:t>万个新流量请求，平均响应时间为</w:t>
      </w:r>
      <w:r w:rsidRPr="00A30C68">
        <w:rPr>
          <w:color w:val="222222"/>
          <w:lang w:eastAsia="zh-CN"/>
        </w:rPr>
        <w:t>2</w:t>
      </w:r>
      <w:r w:rsidRPr="00A30C68">
        <w:rPr>
          <w:rFonts w:hint="eastAsia"/>
          <w:color w:val="222222"/>
          <w:lang w:eastAsia="zh-CN"/>
        </w:rPr>
        <w:t>毫秒。结果显示，单个控制器能够处理数量惊人的新流量请求，并且应该能够管理除最大网络以外的所有网络。此外，正在开发的新控制器，如</w:t>
      </w:r>
      <w:r w:rsidR="00611D00">
        <w:rPr>
          <w:color w:val="222222"/>
          <w:lang w:eastAsia="zh-CN"/>
        </w:rPr>
        <w:t xml:space="preserve">McNettle </w:t>
      </w:r>
      <w:r w:rsidR="00EA6F9D">
        <w:rPr>
          <w:color w:val="222222"/>
          <w:lang w:eastAsia="zh-CN"/>
        </w:rPr>
        <w:fldChar w:fldCharType="begin"/>
      </w:r>
      <w:r w:rsidR="000F467E">
        <w:rPr>
          <w:color w:val="222222"/>
          <w:lang w:eastAsia="zh-CN"/>
        </w:rPr>
        <w:instrText xml:space="preserve"> ADDIN EN.CITE &lt;EndNote&gt;&lt;Cite&gt;&lt;Author&gt;Voellmy&lt;/Author&gt;&lt;Year&gt;2012&lt;/Year&gt;&lt;RecNum&gt;208&lt;/RecNum&gt;&lt;DisplayText&gt;[18]&lt;/DisplayText&gt;&lt;record&gt;&lt;rec-number&gt;208&lt;/rec-number&gt;&lt;foreign-keys&gt;&lt;key app="EN" db-id="z2dra9zfpwd2wbewe9cv9sspxf2pe2txattx" timestamp="0"&gt;208&lt;/key&gt;&lt;/foreign-keys&gt;&lt;ref-type name="Conference Proceedings"&gt;10&lt;/ref-type&gt;&lt;contributors&gt;&lt;authors&gt;&lt;author&gt;Voellmy, Andreas&lt;/author&gt;&lt;author&gt;Kim, Hyojoon&lt;/author&gt;&lt;author&gt;Feamster, Nick&lt;/author&gt;&lt;/authors&gt;&lt;/contributors&gt;&lt;titles&gt;&lt;title&gt;Procera: a language for high-level reactive network control&lt;/title&gt;&lt;secondary-title&gt;The Workshop on Hot Topics in Software Defined Networks&lt;/secondary-title&gt;&lt;/titles&gt;&lt;pages&gt;43-48&lt;/pages&gt;&lt;keywords&gt;&lt;keyword&gt;functional reactive programming&lt;/keyword&gt;&lt;keyword&gt;haskell&lt;/keyword&gt;&lt;keyword&gt;network configuration&lt;/keyword&gt;&lt;keyword&gt;openflow&lt;/keyword&gt;&lt;keyword&gt;software-defined networking&lt;/keyword&gt;&lt;/keywords&gt;&lt;dates&gt;&lt;year&gt;2012&lt;/year&gt;&lt;/dates&gt;&lt;urls&gt;&lt;/urls&gt;&lt;/record&gt;&lt;/Cite&gt;&lt;/EndNote&gt;</w:instrText>
      </w:r>
      <w:r w:rsidR="00EA6F9D">
        <w:rPr>
          <w:color w:val="222222"/>
          <w:lang w:eastAsia="zh-CN"/>
        </w:rPr>
        <w:fldChar w:fldCharType="separate"/>
      </w:r>
      <w:r w:rsidR="000F467E">
        <w:rPr>
          <w:noProof/>
          <w:color w:val="222222"/>
          <w:lang w:eastAsia="zh-CN"/>
        </w:rPr>
        <w:t>[18]</w:t>
      </w:r>
      <w:r w:rsidR="00EA6F9D">
        <w:rPr>
          <w:color w:val="222222"/>
          <w:lang w:eastAsia="zh-CN"/>
        </w:rPr>
        <w:fldChar w:fldCharType="end"/>
      </w:r>
      <w:r w:rsidRPr="00A30C68">
        <w:rPr>
          <w:rFonts w:hint="eastAsia"/>
          <w:color w:val="222222"/>
          <w:lang w:eastAsia="zh-CN"/>
        </w:rPr>
        <w:t>瞄准强大的多核服务器，旨在扩展到大型数据中心工作负载（每秒约</w:t>
      </w:r>
      <w:r w:rsidRPr="00A30C68">
        <w:rPr>
          <w:color w:val="222222"/>
          <w:lang w:eastAsia="zh-CN"/>
        </w:rPr>
        <w:t>2000</w:t>
      </w:r>
      <w:r w:rsidRPr="00A30C68">
        <w:rPr>
          <w:rFonts w:hint="eastAsia"/>
          <w:color w:val="222222"/>
          <w:lang w:eastAsia="zh-CN"/>
        </w:rPr>
        <w:t>万次流量请求和多达</w:t>
      </w:r>
      <w:r w:rsidRPr="00A30C68">
        <w:rPr>
          <w:color w:val="222222"/>
          <w:lang w:eastAsia="zh-CN"/>
        </w:rPr>
        <w:t>5000</w:t>
      </w:r>
      <w:r w:rsidRPr="00A30C68">
        <w:rPr>
          <w:rFonts w:hint="eastAsia"/>
          <w:color w:val="222222"/>
          <w:lang w:eastAsia="zh-CN"/>
        </w:rPr>
        <w:t>台交换机）。尽管如此，可以使用多个控制器来减少延迟或提高容错性。</w:t>
      </w:r>
    </w:p>
    <w:p w14:paraId="70B4C4A6" w14:textId="77777777" w:rsidR="00286F14" w:rsidRPr="00A30C68" w:rsidRDefault="00BF0F2E" w:rsidP="000F68E0">
      <w:pPr>
        <w:pStyle w:val="af7"/>
        <w:adjustRightInd w:val="0"/>
        <w:ind w:left="0" w:firstLineChars="0" w:firstLine="200"/>
        <w:contextualSpacing w:val="0"/>
        <w:rPr>
          <w:color w:val="222222"/>
          <w:lang w:eastAsia="zh-CN"/>
        </w:rPr>
      </w:pPr>
      <w:r>
        <w:rPr>
          <w:rFonts w:hint="eastAsia"/>
          <w:color w:val="222222"/>
          <w:lang w:eastAsia="zh-CN"/>
        </w:rPr>
        <w:t xml:space="preserve">   </w:t>
      </w:r>
      <w:r w:rsidR="00286F14" w:rsidRPr="00A30C68">
        <w:rPr>
          <w:rFonts w:hint="eastAsia"/>
          <w:color w:val="222222"/>
          <w:lang w:eastAsia="zh-CN"/>
        </w:rPr>
        <w:t>一个相关的问题是控制器放置问题</w:t>
      </w:r>
      <w:r w:rsidR="00EA6F9D">
        <w:rPr>
          <w:color w:val="222222"/>
          <w:lang w:eastAsia="zh-CN"/>
        </w:rPr>
        <w:fldChar w:fldCharType="begin"/>
      </w:r>
      <w:r w:rsidR="000F467E">
        <w:rPr>
          <w:color w:val="222222"/>
          <w:lang w:eastAsia="zh-CN"/>
        </w:rPr>
        <w:instrText xml:space="preserve"> ADDIN EN.CITE &lt;EndNote&gt;&lt;Cite&gt;&lt;Author&gt;Levin&lt;/Author&gt;&lt;Year&gt;2012&lt;/Year&gt;&lt;RecNum&gt;190&lt;/RecNum&gt;&lt;DisplayText&gt;[19]&lt;/DisplayText&gt;&lt;record&gt;&lt;rec-number&gt;190&lt;/rec-number&gt;&lt;foreign-keys&gt;&lt;key app="EN" db-id="z2dra9zfpwd2wbewe9cv9sspxf2pe2txattx" timestamp="0"&gt;190&lt;/key&gt;&lt;/foreign-keys&gt;&lt;ref-type name="Journal Article"&gt;17&lt;/ref-type&gt;&lt;contributors&gt;&lt;authors&gt;&lt;author&gt;Levin, Dan&lt;/author&gt;&lt;author&gt;Wundsam, Andreas&lt;/author&gt;&lt;author&gt;Heller, Brandon&lt;/author&gt;&lt;author&gt;Handigol, Nikhil&lt;/author&gt;&lt;author&gt;Feldmann, Anja&lt;/author&gt;&lt;/authors&gt;&lt;/contributors&gt;&lt;titles&gt;&lt;title&gt;Logically centralized?: state distribution trade-offs in software defined networks&lt;/title&gt;&lt;secondary-title&gt;Proceedings of the First Workshop on Hot Topics in Software Defined Networks&lt;/secondary-title&gt;&lt;/titles&gt;&lt;pages&gt;1-6&lt;/pages&gt;&lt;keywords&gt;&lt;keyword&gt;control plane&lt;/keyword&gt;&lt;keyword&gt;sensitivity study&lt;/keyword&gt;&lt;keyword&gt;software defined networks&lt;/keyword&gt;&lt;/keywords&gt;&lt;dates&gt;&lt;year&gt;2012&lt;/year&gt;&lt;/dates&gt;&lt;urls&gt;&lt;/urls&gt;&lt;/record&gt;&lt;/Cite&gt;&lt;/EndNote&gt;</w:instrText>
      </w:r>
      <w:r w:rsidR="00EA6F9D">
        <w:rPr>
          <w:color w:val="222222"/>
          <w:lang w:eastAsia="zh-CN"/>
        </w:rPr>
        <w:fldChar w:fldCharType="separate"/>
      </w:r>
      <w:r w:rsidR="000F467E">
        <w:rPr>
          <w:noProof/>
          <w:color w:val="222222"/>
          <w:lang w:eastAsia="zh-CN"/>
        </w:rPr>
        <w:t>[19]</w:t>
      </w:r>
      <w:r w:rsidR="00EA6F9D">
        <w:rPr>
          <w:color w:val="222222"/>
          <w:lang w:eastAsia="zh-CN"/>
        </w:rPr>
        <w:fldChar w:fldCharType="end"/>
      </w:r>
      <w:r w:rsidR="00286F14" w:rsidRPr="00A30C68">
        <w:rPr>
          <w:rFonts w:hint="eastAsia"/>
          <w:color w:val="222222"/>
          <w:lang w:eastAsia="zh-CN"/>
        </w:rPr>
        <w:t>，它试图确定控制器的最佳数量及其在网络拓扑结构中的位置，通常在平均和最坏情况延迟的优化之间进行选择。在确定网络规模或评估其性能时，用于控制器和交换机之间通信的链路延迟非常重要。这是评估控制器和网络如何在控制链路上执行带宽和延迟问题的主要动机之一。这项工作得出结论，控制链路中的带宽决定了控制器可以处理多少流量，以及处于饱和状态时的丢失率。另一方面，切换控制等待时间对网络的整体行为有重要影响，因为每个交换机只有在从控制器接收到将专用配件插入流表中的消息时才能转发数据。此间隔可能会随着链路延迟而增长，并极大地影响网络应用的性能。而且，控制建模极大地影响了网络的可扩展性。介绍了一些重要的可扩展性问题，并讨论了软件定义的网络设计中的可伸缩性权衡问题。</w:t>
      </w:r>
    </w:p>
    <w:p w14:paraId="61E9072B" w14:textId="77777777" w:rsidR="00286F14" w:rsidRPr="00710717" w:rsidRDefault="00286F14" w:rsidP="00710717">
      <w:pPr>
        <w:widowControl w:val="0"/>
        <w:adjustRightInd w:val="0"/>
        <w:ind w:firstLineChars="0" w:firstLine="426"/>
        <w:rPr>
          <w:color w:val="222222"/>
          <w:lang w:eastAsia="zh-CN"/>
        </w:rPr>
      </w:pPr>
      <w:r w:rsidRPr="00710717">
        <w:rPr>
          <w:color w:val="222222"/>
          <w:lang w:eastAsia="zh-CN"/>
        </w:rPr>
        <w:t>2</w:t>
      </w:r>
      <w:r w:rsidRPr="00F15150">
        <w:rPr>
          <w:rFonts w:hint="eastAsia"/>
          <w:color w:val="222222"/>
          <w:lang w:eastAsia="zh-CN"/>
        </w:rPr>
        <w:t>）控制模型：</w:t>
      </w:r>
    </w:p>
    <w:p w14:paraId="43C4E7FE" w14:textId="77777777" w:rsidR="00286F14" w:rsidRPr="00A30C68" w:rsidRDefault="00286F14" w:rsidP="00F15150">
      <w:pPr>
        <w:adjustRightInd w:val="0"/>
        <w:ind w:firstLine="482"/>
        <w:rPr>
          <w:color w:val="222222"/>
          <w:lang w:eastAsia="zh-CN"/>
        </w:rPr>
      </w:pPr>
      <w:r w:rsidRPr="00E31BCA">
        <w:rPr>
          <w:rFonts w:hint="eastAsia"/>
          <w:b/>
          <w:color w:val="222222"/>
          <w:lang w:eastAsia="zh-CN"/>
        </w:rPr>
        <w:t>集中式与分布式</w:t>
      </w:r>
      <w:r w:rsidR="008E7CCB">
        <w:rPr>
          <w:rFonts w:hint="eastAsia"/>
          <w:color w:val="222222"/>
          <w:lang w:eastAsia="zh-CN"/>
        </w:rPr>
        <w:t>：</w:t>
      </w:r>
      <w:r w:rsidRPr="00A30C68">
        <w:rPr>
          <w:rFonts w:hint="eastAsia"/>
          <w:color w:val="222222"/>
          <w:lang w:eastAsia="zh-CN"/>
        </w:rPr>
        <w:t>尽管</w:t>
      </w:r>
      <w:r w:rsidRPr="00A30C68">
        <w:rPr>
          <w:color w:val="222222"/>
          <w:lang w:eastAsia="zh-CN"/>
        </w:rPr>
        <w:t>OpenFlow</w:t>
      </w:r>
      <w:r w:rsidRPr="00A30C68">
        <w:rPr>
          <w:rFonts w:hint="eastAsia"/>
          <w:color w:val="222222"/>
          <w:lang w:eastAsia="zh-CN"/>
        </w:rPr>
        <w:t>等协议规定交换机由控制器控制，因此似乎意味着集中化，但软件定义的网络可能具有集中式控制或分布式控制。虽然控制器与控制器之间的通信不是由</w:t>
      </w:r>
      <w:r w:rsidRPr="00A30C68">
        <w:rPr>
          <w:color w:val="222222"/>
          <w:lang w:eastAsia="zh-CN"/>
        </w:rPr>
        <w:t>OpenFlow</w:t>
      </w:r>
      <w:r w:rsidRPr="00A30C68">
        <w:rPr>
          <w:rFonts w:hint="eastAsia"/>
          <w:color w:val="222222"/>
          <w:lang w:eastAsia="zh-CN"/>
        </w:rPr>
        <w:t>定义的，但它对于控制平面中的任何类型的分配或冗余都是必需的。物理集中控制器代表整个网络的单点故障</w:t>
      </w:r>
      <w:r>
        <w:rPr>
          <w:rFonts w:hint="eastAsia"/>
          <w:color w:val="222222"/>
          <w:lang w:eastAsia="zh-CN"/>
        </w:rPr>
        <w:t>；</w:t>
      </w:r>
      <w:r w:rsidRPr="00A30C68">
        <w:rPr>
          <w:rFonts w:hint="eastAsia"/>
          <w:color w:val="222222"/>
          <w:lang w:eastAsia="zh-CN"/>
        </w:rPr>
        <w:t>因此，</w:t>
      </w:r>
      <w:r w:rsidRPr="00A30C68">
        <w:rPr>
          <w:color w:val="222222"/>
          <w:lang w:eastAsia="zh-CN"/>
        </w:rPr>
        <w:t>OpenFlow</w:t>
      </w:r>
      <w:r w:rsidRPr="00A30C68">
        <w:rPr>
          <w:rFonts w:hint="eastAsia"/>
          <w:color w:val="222222"/>
          <w:lang w:eastAsia="zh-CN"/>
        </w:rPr>
        <w:t>允许将多个控制器连接到交换机，这将允许备用控制器在出现故障时接管。</w:t>
      </w:r>
      <w:r w:rsidR="00E80021">
        <w:rPr>
          <w:color w:val="222222"/>
          <w:lang w:eastAsia="zh-CN"/>
        </w:rPr>
        <w:t xml:space="preserve">Onix </w:t>
      </w:r>
      <w:r w:rsidR="00EA6F9D">
        <w:rPr>
          <w:color w:val="222222"/>
          <w:lang w:eastAsia="zh-CN"/>
        </w:rPr>
        <w:fldChar w:fldCharType="begin"/>
      </w:r>
      <w:r w:rsidR="000F467E">
        <w:rPr>
          <w:color w:val="222222"/>
          <w:lang w:eastAsia="zh-CN"/>
        </w:rPr>
        <w:instrText xml:space="preserve"> ADDIN EN.CITE &lt;EndNote&gt;&lt;Cite&gt;&lt;Author&gt;Koponen&lt;/Author&gt;&lt;Year&gt;2010&lt;/Year&gt;&lt;RecNum&gt;189&lt;/RecNum&gt;&lt;DisplayText&gt;[20]&lt;/DisplayText&gt;&lt;record&gt;&lt;rec-number&gt;189&lt;/rec-number&gt;&lt;foreign-keys&gt;&lt;key app="EN" db-id="z2dra9zfpwd2wbewe9cv9sspxf2pe2txattx" timestamp="0"&gt;189&lt;/key&gt;&lt;/foreign-keys&gt;&lt;ref-type name="Conference Proceedings"&gt;10&lt;/ref-type&gt;&lt;contributors&gt;&lt;authors&gt;&lt;author&gt;Koponen, Teemu&lt;/author&gt;&lt;author&gt;Casado, Martin&lt;/author&gt;&lt;author&gt;Gude, Natasha&lt;/author&gt;&lt;author&gt;Stribling, Jeremy&lt;/author&gt;&lt;author&gt;Poutievski, Leon&lt;/author&gt;&lt;author&gt;Zhu, Min&lt;/author&gt;&lt;author&gt;Ramanathan, Rajiv&lt;/author&gt;&lt;author&gt;Iwata, Yuichiro&lt;/author&gt;&lt;author&gt;Inoue, Hiroaki&lt;/author&gt;&lt;author&gt;Hama, Takayuki&lt;/author&gt;&lt;/authors&gt;&lt;/contributors&gt;&lt;titles&gt;&lt;title&gt;Onix: a distributed control platform for large-scale production networks&lt;/title&gt;&lt;secondary-title&gt;Usenix Conference on Operating Systems Design and Implementation&lt;/secondary-title&gt;&lt;/titles&gt;&lt;pages&gt;351-364&lt;/pages&gt;&lt;dates&gt;&lt;year&gt;2010&lt;/year&gt;&lt;/dates&gt;&lt;urls&gt;&lt;/urls&gt;&lt;/record&gt;&lt;/Cite&gt;&lt;/EndNote&gt;</w:instrText>
      </w:r>
      <w:r w:rsidR="00EA6F9D">
        <w:rPr>
          <w:color w:val="222222"/>
          <w:lang w:eastAsia="zh-CN"/>
        </w:rPr>
        <w:fldChar w:fldCharType="separate"/>
      </w:r>
      <w:r w:rsidR="000F467E">
        <w:rPr>
          <w:noProof/>
          <w:color w:val="222222"/>
          <w:lang w:eastAsia="zh-CN"/>
        </w:rPr>
        <w:t>[20]</w:t>
      </w:r>
      <w:r w:rsidR="00EA6F9D">
        <w:rPr>
          <w:color w:val="222222"/>
          <w:lang w:eastAsia="zh-CN"/>
        </w:rPr>
        <w:fldChar w:fldCharType="end"/>
      </w:r>
      <w:r w:rsidRPr="00A30C68">
        <w:rPr>
          <w:rFonts w:hint="eastAsia"/>
          <w:color w:val="222222"/>
          <w:lang w:eastAsia="zh-CN"/>
        </w:rPr>
        <w:t>通过尝试维护一个逻辑集中的物理分布式控制平面来进一步思考。通过与本地控制器进行通信，可以减少查找开销，同时仍然允许使用简化的网络中央视图编写应用程序。潜在的缺点是在整个控制平面分布状态时与一致性和陈旧性相关的折衷</w:t>
      </w:r>
      <w:r w:rsidR="00EA6F9D">
        <w:rPr>
          <w:color w:val="222222"/>
          <w:lang w:eastAsia="zh-CN"/>
        </w:rPr>
        <w:fldChar w:fldCharType="begin"/>
      </w:r>
      <w:r w:rsidR="000F467E">
        <w:rPr>
          <w:color w:val="222222"/>
          <w:lang w:eastAsia="zh-CN"/>
        </w:rPr>
        <w:instrText xml:space="preserve"> ADDIN EN.CITE &lt;EndNote&gt;&lt;Cite&gt;&lt;Author&gt;Levin&lt;/Author&gt;&lt;Year&gt;2012&lt;/Year&gt;&lt;RecNum&gt;190&lt;/RecNum&gt;&lt;DisplayText&gt;[19]&lt;/DisplayText&gt;&lt;record&gt;&lt;rec-number&gt;190&lt;/rec-number&gt;&lt;foreign-keys&gt;&lt;key app="EN" db-id="z2dra9zfpwd2wbewe9cv9sspxf2pe2txattx" timestamp="0"&gt;190&lt;/key&gt;&lt;/foreign-keys&gt;&lt;ref-type name="Journal Article"&gt;17&lt;/ref-type&gt;&lt;contributors&gt;&lt;authors&gt;&lt;author&gt;Levin, Dan&lt;/author&gt;&lt;author&gt;Wundsam, Andreas&lt;/author&gt;&lt;author&gt;Heller, Brandon&lt;/author&gt;&lt;author&gt;Handigol, Nikhil&lt;/author&gt;&lt;author&gt;Feldmann, Anja&lt;/author&gt;&lt;/authors&gt;&lt;/contributors&gt;&lt;titles&gt;&lt;title&gt;Logically centralized?: state distribution trade-offs in software defined networks&lt;/title&gt;&lt;secondary-title&gt;Proceedings of the First Workshop on Hot Topics in Software Defined Networks&lt;/secondary-title&gt;&lt;/titles&gt;&lt;pages&gt;1-6&lt;/pages&gt;&lt;keywords&gt;&lt;keyword&gt;control plane&lt;/keyword&gt;&lt;keyword&gt;sensitivity study&lt;/keyword&gt;&lt;keyword&gt;software defined networks&lt;/keyword&gt;&lt;/keywords&gt;&lt;dates&gt;&lt;year&gt;2012&lt;/year&gt;&lt;/dates&gt;&lt;urls&gt;&lt;/urls&gt;&lt;/record&gt;&lt;/Cite&gt;&lt;/EndNote&gt;</w:instrText>
      </w:r>
      <w:r w:rsidR="00EA6F9D">
        <w:rPr>
          <w:color w:val="222222"/>
          <w:lang w:eastAsia="zh-CN"/>
        </w:rPr>
        <w:fldChar w:fldCharType="separate"/>
      </w:r>
      <w:r w:rsidR="000F467E">
        <w:rPr>
          <w:noProof/>
          <w:color w:val="222222"/>
          <w:lang w:eastAsia="zh-CN"/>
        </w:rPr>
        <w:t>[19]</w:t>
      </w:r>
      <w:r w:rsidR="00EA6F9D">
        <w:rPr>
          <w:color w:val="222222"/>
          <w:lang w:eastAsia="zh-CN"/>
        </w:rPr>
        <w:fldChar w:fldCharType="end"/>
      </w:r>
      <w:r w:rsidRPr="00A30C68">
        <w:rPr>
          <w:rFonts w:hint="eastAsia"/>
          <w:color w:val="222222"/>
          <w:lang w:eastAsia="zh-CN"/>
        </w:rPr>
        <w:t>，有可能导致应用程序认为他们对网络的准确看法行为不正确。像这样的混合方法可以将本地控制器用于本地应用程序，并将其重定向到全局控制器，以进行需要集中式网络状态的决策。这通过筛选新流请求的数量来减少全局控制器上的负载，同时还为可由本地控制应用程序处理的请求提供更快的响应。一个软件定义的网络也可以具有一定程度的逻辑分散和多个逻辑控制器。一种有趣的代理控制器类型</w:t>
      </w:r>
      <w:r w:rsidR="00BF0F2E">
        <w:rPr>
          <w:color w:val="222222"/>
          <w:lang w:eastAsia="zh-CN"/>
        </w:rPr>
        <w:fldChar w:fldCharType="begin"/>
      </w:r>
      <w:r w:rsidR="000F467E">
        <w:rPr>
          <w:color w:val="222222"/>
          <w:lang w:eastAsia="zh-CN"/>
        </w:rPr>
        <w:instrText xml:space="preserve"> ADDIN EN.CITE &lt;EndNote&gt;&lt;Cite&gt;&lt;Author&gt;Sherwood&lt;/Author&gt;&lt;Year&gt;2010&lt;/Year&gt;&lt;RecNum&gt;258&lt;/RecNum&gt;&lt;DisplayText&gt;[21]&lt;/DisplayText&gt;&lt;record&gt;&lt;rec-number&gt;258&lt;/rec-number&gt;&lt;foreign-keys&gt;&lt;key app="EN" db-id="z2dra9zfpwd2wbewe9cv9sspxf2pe2txattx" timestamp="1529930591"&gt;258&lt;/key&gt;&lt;/foreign-keys&gt;&lt;ref-type name="Journal Article"&gt;17&lt;/ref-type&gt;&lt;contributors&gt;&lt;authors&gt;&lt;author&gt;Sherwood, Rob&lt;/author&gt;&lt;author&gt;Chan, Michael&lt;/author&gt;&lt;author&gt;Covington, Adam&lt;/author&gt;&lt;author&gt;Gibb, Glen&lt;/author&gt;&lt;author&gt;Flajslik, Mario&lt;/author&gt;&lt;author&gt;Handigol, Nikhil&lt;/author&gt;&lt;author&gt;Huang, Te Yuan&lt;/author&gt;&lt;author&gt;Kazemian, Peyman&lt;/author&gt;&lt;author&gt;Kobayashi, Masayoshi&lt;/author&gt;&lt;author&gt;Naous, Jad&lt;/author&gt;&lt;/authors&gt;&lt;/contributors&gt;&lt;titles&gt;&lt;title&gt;Carving research slices out of your production networks with OpenFlow&lt;/title&gt;&lt;secondary-title&gt;Acm Sigcomm Computer Communication Review&lt;/secondary-title&gt;&lt;/titles&gt;&lt;periodical&gt;&lt;full-title&gt;Acm Sigcomm Computer Communication Review&lt;/full-title&gt;&lt;/periodical&gt;&lt;pages&gt;129-130&lt;/pages&gt;&lt;volume&gt;40&lt;/volume&gt;&lt;number&gt;1&lt;/number&gt;&lt;keywords&gt;&lt;keyword&gt;architecture&lt;/keyword&gt;&lt;keyword&gt;flowvisor&lt;/keyword&gt;&lt;keyword&gt;openflow&lt;/keyword&gt;&lt;keyword&gt;slicing&lt;/keyword&gt;&lt;keyword&gt;virtual networks&lt;/keyword&gt;&lt;/keywords&gt;&lt;dates&gt;&lt;year&gt;2010&lt;/year&gt;&lt;/dates&gt;&lt;urls&gt;&lt;/urls&gt;&lt;/record&gt;&lt;/Cite&gt;&lt;/EndNote&gt;</w:instrText>
      </w:r>
      <w:r w:rsidR="00BF0F2E">
        <w:rPr>
          <w:color w:val="222222"/>
          <w:lang w:eastAsia="zh-CN"/>
        </w:rPr>
        <w:fldChar w:fldCharType="separate"/>
      </w:r>
      <w:r w:rsidR="000F467E">
        <w:rPr>
          <w:noProof/>
          <w:color w:val="222222"/>
          <w:lang w:eastAsia="zh-CN"/>
        </w:rPr>
        <w:t>[21]</w:t>
      </w:r>
      <w:r w:rsidR="00BF0F2E">
        <w:rPr>
          <w:color w:val="222222"/>
          <w:lang w:eastAsia="zh-CN"/>
        </w:rPr>
        <w:fldChar w:fldCharType="end"/>
      </w:r>
      <w:r w:rsidRPr="00A30C68">
        <w:rPr>
          <w:rFonts w:hint="eastAsia"/>
          <w:color w:val="222222"/>
          <w:lang w:eastAsia="zh-CN"/>
        </w:rPr>
        <w:t>可以用来为</w:t>
      </w:r>
      <w:r w:rsidRPr="00A30C68">
        <w:rPr>
          <w:color w:val="222222"/>
          <w:lang w:eastAsia="zh-CN"/>
        </w:rPr>
        <w:t>OpenFlownetworks</w:t>
      </w:r>
      <w:r w:rsidRPr="00A30C68">
        <w:rPr>
          <w:rFonts w:hint="eastAsia"/>
          <w:color w:val="222222"/>
          <w:lang w:eastAsia="zh-CN"/>
        </w:rPr>
        <w:t>添加一个网络虚拟化级别，并允许多个控制器同时控制重叠的物理交换机集。最初开发的目的是允许在部署的网络上与生产流量一起进行实验性研究，同时也便于展示在</w:t>
      </w:r>
      <w:r w:rsidRPr="00A30C68">
        <w:rPr>
          <w:color w:val="222222"/>
          <w:lang w:eastAsia="zh-CN"/>
        </w:rPr>
        <w:t>SDN</w:t>
      </w:r>
      <w:r w:rsidRPr="00A30C68">
        <w:rPr>
          <w:rFonts w:hint="eastAsia"/>
          <w:color w:val="222222"/>
          <w:lang w:eastAsia="zh-CN"/>
        </w:rPr>
        <w:t>环境中部署新服务的便利性。跨越多个管理域的跨网络需要逻辑分散的控制平面。虽然这些领域可能不同意集中控制，但一定程度的共享可能是适当的（例如，保证服务区域之间的区域适应性）。</w:t>
      </w:r>
    </w:p>
    <w:p w14:paraId="7404E046" w14:textId="77777777" w:rsidR="00286F14" w:rsidRPr="00A30C68" w:rsidRDefault="00286F14" w:rsidP="00F15150">
      <w:pPr>
        <w:adjustRightInd w:val="0"/>
        <w:ind w:firstLine="482"/>
        <w:rPr>
          <w:color w:val="222222"/>
          <w:lang w:eastAsia="zh-CN"/>
        </w:rPr>
      </w:pPr>
      <w:r w:rsidRPr="00E31BCA">
        <w:rPr>
          <w:rFonts w:hint="eastAsia"/>
          <w:b/>
          <w:color w:val="222222"/>
          <w:lang w:eastAsia="zh-CN"/>
        </w:rPr>
        <w:lastRenderedPageBreak/>
        <w:t>控制粒度</w:t>
      </w:r>
      <w:r w:rsidR="008E7CCB">
        <w:rPr>
          <w:rFonts w:hint="eastAsia"/>
          <w:color w:val="222222"/>
          <w:lang w:eastAsia="zh-CN"/>
        </w:rPr>
        <w:t>：</w:t>
      </w:r>
      <w:r w:rsidRPr="00A30C68">
        <w:rPr>
          <w:rFonts w:hint="eastAsia"/>
          <w:color w:val="222222"/>
          <w:lang w:eastAsia="zh-CN"/>
        </w:rPr>
        <w:t>传统上，网络的基本单位是数据包。每个数据包都包含地址信息，这些地址信息是制定网络切换到制造商决定的必要条件但是，大多数应用程序将数据作为许多单独数据包的流发送。希望为特定应用提供</w:t>
      </w:r>
      <w:r w:rsidRPr="00A30C68">
        <w:rPr>
          <w:color w:val="222222"/>
          <w:lang w:eastAsia="zh-CN"/>
        </w:rPr>
        <w:t>QoS</w:t>
      </w:r>
      <w:r w:rsidRPr="00A30C68">
        <w:rPr>
          <w:rFonts w:hint="eastAsia"/>
          <w:color w:val="222222"/>
          <w:lang w:eastAsia="zh-CN"/>
        </w:rPr>
        <w:t>或服务保证的网络可能受益于单个基于流量的控制。控制可以进一步抽象为汇总的流程匹配，而不是单个流程。流量聚合可以基于源，目的地，应用程序或其任何组合。在网络元素被远程控制的软件定义网络中，开销是由数据平面和控制平面之间的流量造成的。因此，使用分组级粒度会导致额外的延迟</w:t>
      </w:r>
      <w:r w:rsidR="00BF0F2E">
        <w:rPr>
          <w:rFonts w:hint="eastAsia"/>
          <w:color w:val="222222"/>
          <w:lang w:eastAsia="zh-CN"/>
        </w:rPr>
        <w:t>。</w:t>
      </w:r>
      <w:r w:rsidRPr="00A30C68">
        <w:rPr>
          <w:rFonts w:hint="eastAsia"/>
          <w:color w:val="222222"/>
          <w:lang w:eastAsia="zh-CN"/>
        </w:rPr>
        <w:t>控制器必须为每个到达的数据包做出决定。当控制单个流量时，对流的第一个分组做出的决定可以应用于该流的所有后续分组。通过将流量组合在一起（例如两台主机之间的所有流量）并对聚合流量执行控制决策，可以进一步降低开销。</w:t>
      </w:r>
    </w:p>
    <w:p w14:paraId="7A1CD7EF" w14:textId="77777777" w:rsidR="00286F14" w:rsidRPr="00A30C68" w:rsidRDefault="00286F14" w:rsidP="00F15150">
      <w:pPr>
        <w:adjustRightInd w:val="0"/>
        <w:ind w:firstLine="482"/>
        <w:rPr>
          <w:color w:val="222222"/>
          <w:lang w:eastAsia="zh-CN"/>
        </w:rPr>
      </w:pPr>
      <w:r w:rsidRPr="00E31BCA">
        <w:rPr>
          <w:rFonts w:hint="eastAsia"/>
          <w:b/>
          <w:color w:val="222222"/>
          <w:lang w:eastAsia="zh-CN"/>
        </w:rPr>
        <w:t>反应性与主动性政策</w:t>
      </w:r>
      <w:r w:rsidR="008E7CCB">
        <w:rPr>
          <w:rFonts w:hint="eastAsia"/>
          <w:color w:val="222222"/>
          <w:lang w:eastAsia="zh-CN"/>
        </w:rPr>
        <w:t>：</w:t>
      </w:r>
      <w:r w:rsidRPr="00A30C68">
        <w:rPr>
          <w:rFonts w:hint="eastAsia"/>
          <w:color w:val="222222"/>
          <w:lang w:eastAsia="zh-CN"/>
        </w:rPr>
        <w:t>在</w:t>
      </w:r>
      <w:r w:rsidRPr="00A30C68">
        <w:rPr>
          <w:color w:val="222222"/>
          <w:lang w:eastAsia="zh-CN"/>
        </w:rPr>
        <w:t xml:space="preserve">Ethane </w:t>
      </w:r>
      <w:r w:rsidR="00EA6F9D">
        <w:rPr>
          <w:color w:val="222222"/>
          <w:lang w:eastAsia="zh-CN"/>
        </w:rPr>
        <w:fldChar w:fldCharType="begin"/>
      </w:r>
      <w:r w:rsidR="000F467E">
        <w:rPr>
          <w:color w:val="222222"/>
          <w:lang w:eastAsia="zh-CN"/>
        </w:rPr>
        <w:instrText xml:space="preserve"> ADDIN EN.CITE &lt;EndNote&gt;&lt;Cite&gt;&lt;Author&gt;Casado&lt;/Author&gt;&lt;Year&gt;2007&lt;/Year&gt;&lt;RecNum&gt;93&lt;/RecNum&gt;&lt;DisplayText&gt;[11]&lt;/DisplayText&gt;&lt;record&gt;&lt;rec-number&gt;93&lt;/rec-number&gt;&lt;foreign-keys&gt;&lt;key app="EN" db-id="z2dra9zfpwd2wbewe9cv9sspxf2pe2txattx" timestamp="0"&gt;93&lt;/key&gt;&lt;/foreign-keys&gt;&lt;ref-type name="Journal Article"&gt;17&lt;/ref-type&gt;&lt;contributors&gt;&lt;authors&gt;&lt;author&gt;Casado, Martin&lt;/author&gt;&lt;author&gt;Freedman, Michael J&lt;/author&gt;&lt;author&gt;Pettit, Justin&lt;/author&gt;&lt;author&gt;Luo, Jianying&lt;/author&gt;&lt;author&gt;Mckeown, Nick&lt;/author&gt;&lt;author&gt;Shenker, Scott&lt;/author&gt;&lt;/authors&gt;&lt;/contributors&gt;&lt;titles&gt;&lt;title&gt;Ethane: taking control of the enterprise&lt;/title&gt;&lt;secondary-title&gt;Acm Sigcomm Computer Communication Review&lt;/secondary-title&gt;&lt;/titles&gt;&lt;periodical&gt;&lt;full-title&gt;Acm Sigcomm Computer Communication Review&lt;/full-title&gt;&lt;/periodical&gt;&lt;pages&gt;1-12&lt;/pages&gt;&lt;volume&gt;37&lt;/volume&gt;&lt;number&gt;4&lt;/number&gt;&lt;keywords&gt;&lt;keyword&gt;architecture&lt;/keyword&gt;&lt;keyword&gt;management&lt;/keyword&gt;&lt;keyword&gt;network&lt;/keyword&gt;&lt;keyword&gt;security&lt;/keyword&gt;&lt;/keywords&gt;&lt;dates&gt;&lt;year&gt;2007&lt;/year&gt;&lt;/dates&gt;&lt;urls&gt;&lt;/urls&gt;&lt;/record&gt;&lt;/Cite&gt;&lt;/EndNote&gt;</w:instrText>
      </w:r>
      <w:r w:rsidR="00EA6F9D">
        <w:rPr>
          <w:color w:val="222222"/>
          <w:lang w:eastAsia="zh-CN"/>
        </w:rPr>
        <w:fldChar w:fldCharType="separate"/>
      </w:r>
      <w:r w:rsidR="000F467E">
        <w:rPr>
          <w:noProof/>
          <w:color w:val="222222"/>
          <w:lang w:eastAsia="zh-CN"/>
        </w:rPr>
        <w:t>[11]</w:t>
      </w:r>
      <w:r w:rsidR="00EA6F9D">
        <w:rPr>
          <w:color w:val="222222"/>
          <w:lang w:eastAsia="zh-CN"/>
        </w:rPr>
        <w:fldChar w:fldCharType="end"/>
      </w:r>
      <w:r w:rsidRPr="00A30C68">
        <w:rPr>
          <w:rFonts w:hint="eastAsia"/>
          <w:color w:val="222222"/>
          <w:lang w:eastAsia="zh-CN"/>
        </w:rPr>
        <w:t>提出的反应式控制模型下，转发元素必须在每次做出决定时都要咨询控制器，例如当新流量的数据包到达交换机时。在基于流的控制粒度的情况下，由于每个新流的第一个分组被转发到控制器以供决定（例如，向前或向下），所以将会有小的性能延迟，然后在该流中未来的分组将在转发硬件内的线速。虽然在很多情况下第一个数据包所造成的延迟可能可以忽略不计，但如果控制器在地理位置上偏远（尽管这可以通过物理方式分配给控制器），或者如果大多数流是短暂的，例如单包流人。大型网络中也存在一些可扩展性问题，因为控制器必须能够处理大量新流量请求。或者，主动控制方法将策略规则从控制器推送到交换机。主动控制的一个很好的例子是</w:t>
      </w:r>
      <w:r w:rsidR="00E80021">
        <w:rPr>
          <w:color w:val="222222"/>
          <w:lang w:eastAsia="zh-CN"/>
        </w:rPr>
        <w:t xml:space="preserve">DIFANE </w:t>
      </w:r>
      <w:r w:rsidR="00C240F1">
        <w:rPr>
          <w:color w:val="222222"/>
          <w:lang w:eastAsia="zh-CN"/>
        </w:rPr>
        <w:fldChar w:fldCharType="begin"/>
      </w:r>
      <w:r w:rsidR="000F467E">
        <w:rPr>
          <w:color w:val="222222"/>
          <w:lang w:eastAsia="zh-CN"/>
        </w:rPr>
        <w:instrText xml:space="preserve"> ADDIN EN.CITE &lt;EndNote&gt;&lt;Cite&gt;&lt;Author&gt;Yu&lt;/Author&gt;&lt;Year&gt;2010&lt;/Year&gt;&lt;RecNum&gt;100&lt;/RecNum&gt;&lt;DisplayText&gt;[16]&lt;/DisplayText&gt;&lt;record&gt;&lt;rec-number&gt;100&lt;/rec-number&gt;&lt;foreign-keys&gt;&lt;key app="EN" db-id="z2dra9zfpwd2wbewe9cv9sspxf2pe2txattx" timestamp="0"&gt;100&lt;/key&gt;&lt;/foreign-keys&gt;&lt;ref-type name="Conference Proceedings"&gt;10&lt;/ref-type&gt;&lt;contributors&gt;&lt;authors&gt;&lt;author&gt;Yu, Minlan&lt;/author&gt;&lt;author&gt;Rexford, Jennifer&lt;/author&gt;&lt;author&gt;Freedman, Michael J.&lt;/author&gt;&lt;author&gt;Wang, Jia&lt;/author&gt;&lt;/authors&gt;&lt;/contributors&gt;&lt;titles&gt;&lt;title&gt;Scalable flow-based networking with DIFANE&lt;/title&gt;&lt;/titles&gt;&lt;pages&gt;351-362&lt;/pages&gt;&lt;keywords&gt;&lt;keyword&gt;access control&lt;/keyword&gt;&lt;keyword&gt;network architecture&lt;/keyword&gt;&lt;keyword&gt;openflow&lt;/keyword&gt;&lt;keyword&gt;scalability&lt;/keyword&gt;&lt;/keywords&gt;&lt;dates&gt;&lt;year&gt;2010&lt;/year&gt;&lt;/dates&gt;&lt;urls&gt;&lt;/urls&gt;&lt;/record&gt;&lt;/Cite&gt;&lt;/EndNote&gt;</w:instrText>
      </w:r>
      <w:r w:rsidR="00C240F1">
        <w:rPr>
          <w:color w:val="222222"/>
          <w:lang w:eastAsia="zh-CN"/>
        </w:rPr>
        <w:fldChar w:fldCharType="separate"/>
      </w:r>
      <w:r w:rsidR="000F467E">
        <w:rPr>
          <w:noProof/>
          <w:color w:val="222222"/>
          <w:lang w:eastAsia="zh-CN"/>
        </w:rPr>
        <w:t>[16]</w:t>
      </w:r>
      <w:r w:rsidR="00C240F1">
        <w:rPr>
          <w:color w:val="222222"/>
          <w:lang w:eastAsia="zh-CN"/>
        </w:rPr>
        <w:fldChar w:fldCharType="end"/>
      </w:r>
      <w:r w:rsidRPr="00A30C68">
        <w:rPr>
          <w:rFonts w:hint="eastAsia"/>
          <w:color w:val="222222"/>
          <w:lang w:eastAsia="zh-CN"/>
        </w:rPr>
        <w:t>，它划分了交换机的规则层次结构，这样控制器很少被要求参与新的流程，并且流量保持在数据平面内。在他们的实验中，</w:t>
      </w:r>
      <w:r w:rsidRPr="00A30C68">
        <w:rPr>
          <w:color w:val="222222"/>
          <w:lang w:eastAsia="zh-CN"/>
        </w:rPr>
        <w:t>DIFANE</w:t>
      </w:r>
      <w:r w:rsidRPr="00A30C68">
        <w:rPr>
          <w:rFonts w:hint="eastAsia"/>
          <w:color w:val="222222"/>
          <w:lang w:eastAsia="zh-CN"/>
        </w:rPr>
        <w:t>将集中式</w:t>
      </w:r>
      <w:r w:rsidRPr="00A30C68">
        <w:rPr>
          <w:color w:val="222222"/>
          <w:lang w:eastAsia="zh-CN"/>
        </w:rPr>
        <w:t>NOX</w:t>
      </w:r>
      <w:r w:rsidRPr="00A30C68">
        <w:rPr>
          <w:rFonts w:hint="eastAsia"/>
          <w:color w:val="222222"/>
          <w:lang w:eastAsia="zh-CN"/>
        </w:rPr>
        <w:t>控制器的</w:t>
      </w:r>
      <w:r w:rsidRPr="00A30C68">
        <w:rPr>
          <w:color w:val="222222"/>
          <w:lang w:eastAsia="zh-CN"/>
        </w:rPr>
        <w:t>10</w:t>
      </w:r>
      <w:r w:rsidR="00A272DC">
        <w:rPr>
          <w:color w:val="222222"/>
          <w:lang w:eastAsia="zh-CN"/>
        </w:rPr>
        <w:t xml:space="preserve"> </w:t>
      </w:r>
      <w:r w:rsidRPr="00A30C68">
        <w:rPr>
          <w:color w:val="222222"/>
          <w:lang w:eastAsia="zh-CN"/>
        </w:rPr>
        <w:t>ms</w:t>
      </w:r>
      <w:r w:rsidRPr="00A30C68">
        <w:rPr>
          <w:rFonts w:hint="eastAsia"/>
          <w:color w:val="222222"/>
          <w:lang w:eastAsia="zh-CN"/>
        </w:rPr>
        <w:t>平均行程时间（</w:t>
      </w:r>
      <w:r w:rsidRPr="00A30C68">
        <w:rPr>
          <w:color w:val="222222"/>
          <w:lang w:eastAsia="zh-CN"/>
        </w:rPr>
        <w:t>RTT</w:t>
      </w:r>
      <w:r w:rsidRPr="00A30C68">
        <w:rPr>
          <w:rFonts w:hint="eastAsia"/>
          <w:color w:val="222222"/>
          <w:lang w:eastAsia="zh-CN"/>
        </w:rPr>
        <w:t>）的第一包延迟减少到新单包流量的</w:t>
      </w:r>
      <w:r w:rsidRPr="00A30C68">
        <w:rPr>
          <w:color w:val="222222"/>
          <w:lang w:eastAsia="zh-CN"/>
        </w:rPr>
        <w:t>0.4</w:t>
      </w:r>
      <w:r w:rsidR="008E7CCB">
        <w:rPr>
          <w:color w:val="222222"/>
          <w:lang w:eastAsia="zh-CN"/>
        </w:rPr>
        <w:t xml:space="preserve"> </w:t>
      </w:r>
      <w:r w:rsidRPr="00A30C68">
        <w:rPr>
          <w:color w:val="222222"/>
          <w:lang w:eastAsia="zh-CN"/>
        </w:rPr>
        <w:t>ms</w:t>
      </w:r>
      <w:r w:rsidRPr="00A30C68">
        <w:rPr>
          <w:rFonts w:hint="eastAsia"/>
          <w:color w:val="222222"/>
          <w:lang w:eastAsia="zh-CN"/>
        </w:rPr>
        <w:t>平均</w:t>
      </w:r>
      <w:r w:rsidRPr="00A30C68">
        <w:rPr>
          <w:color w:val="222222"/>
          <w:lang w:eastAsia="zh-CN"/>
        </w:rPr>
        <w:t>RTT</w:t>
      </w:r>
      <w:r w:rsidRPr="00A30C68">
        <w:rPr>
          <w:rFonts w:hint="eastAsia"/>
          <w:color w:val="222222"/>
          <w:lang w:eastAsia="zh-CN"/>
        </w:rPr>
        <w:t>。它还显示增加了新的流量吞吐量，因为测试版本的</w:t>
      </w:r>
      <w:r w:rsidRPr="00A30C68">
        <w:rPr>
          <w:color w:val="222222"/>
          <w:lang w:eastAsia="zh-CN"/>
        </w:rPr>
        <w:t>NOX</w:t>
      </w:r>
      <w:r w:rsidRPr="00A30C68">
        <w:rPr>
          <w:rFonts w:hint="eastAsia"/>
          <w:color w:val="222222"/>
          <w:lang w:eastAsia="zh-CN"/>
        </w:rPr>
        <w:t>实现了每秒</w:t>
      </w:r>
      <w:r w:rsidRPr="00A30C68">
        <w:rPr>
          <w:color w:val="222222"/>
          <w:lang w:eastAsia="zh-CN"/>
        </w:rPr>
        <w:t>50,000</w:t>
      </w:r>
      <w:r w:rsidRPr="00A30C68">
        <w:rPr>
          <w:rFonts w:hint="eastAsia"/>
          <w:color w:val="222222"/>
          <w:lang w:eastAsia="zh-CN"/>
        </w:rPr>
        <w:t>个单包流量的峰值，而</w:t>
      </w:r>
      <w:r w:rsidRPr="00A30C68">
        <w:rPr>
          <w:color w:val="222222"/>
          <w:lang w:eastAsia="zh-CN"/>
        </w:rPr>
        <w:t>DIFANE</w:t>
      </w:r>
      <w:r w:rsidRPr="00A30C68">
        <w:rPr>
          <w:rFonts w:hint="eastAsia"/>
          <w:color w:val="222222"/>
          <w:lang w:eastAsia="zh-CN"/>
        </w:rPr>
        <w:t>解决方案实现了每秒</w:t>
      </w:r>
      <w:r w:rsidRPr="00A30C68">
        <w:rPr>
          <w:color w:val="222222"/>
          <w:lang w:eastAsia="zh-CN"/>
        </w:rPr>
        <w:t>800,000</w:t>
      </w:r>
      <w:r w:rsidRPr="00A30C68">
        <w:rPr>
          <w:rFonts w:hint="eastAsia"/>
          <w:color w:val="222222"/>
          <w:lang w:eastAsia="zh-CN"/>
        </w:rPr>
        <w:t>个单包流量。有趣的是，观察到</w:t>
      </w:r>
      <w:r w:rsidRPr="00A30C68">
        <w:rPr>
          <w:color w:val="222222"/>
          <w:lang w:eastAsia="zh-CN"/>
        </w:rPr>
        <w:t>OpenFlow</w:t>
      </w:r>
      <w:r w:rsidRPr="00A30C68">
        <w:rPr>
          <w:rFonts w:hint="eastAsia"/>
          <w:color w:val="222222"/>
          <w:lang w:eastAsia="zh-CN"/>
        </w:rPr>
        <w:t>交换机的本地控制器实现成为中央</w:t>
      </w:r>
      <w:r w:rsidRPr="00A30C68">
        <w:rPr>
          <w:color w:val="222222"/>
          <w:lang w:eastAsia="zh-CN"/>
        </w:rPr>
        <w:t>NOX</w:t>
      </w:r>
      <w:r w:rsidRPr="00A30C68">
        <w:rPr>
          <w:rFonts w:hint="eastAsia"/>
          <w:color w:val="222222"/>
          <w:lang w:eastAsia="zh-CN"/>
        </w:rPr>
        <w:t>控制器之前的瓶颈。这是因为商用</w:t>
      </w:r>
      <w:r w:rsidRPr="00A30C68">
        <w:rPr>
          <w:color w:val="222222"/>
          <w:lang w:eastAsia="zh-CN"/>
        </w:rPr>
        <w:t>OpenFlow</w:t>
      </w:r>
      <w:r w:rsidRPr="00A30C68">
        <w:rPr>
          <w:rFonts w:hint="eastAsia"/>
          <w:color w:val="222222"/>
          <w:lang w:eastAsia="zh-CN"/>
        </w:rPr>
        <w:t>交换机实施仅限于在发布时（</w:t>
      </w:r>
      <w:r w:rsidRPr="00A30C68">
        <w:rPr>
          <w:color w:val="222222"/>
          <w:lang w:eastAsia="zh-CN"/>
        </w:rPr>
        <w:t>2010</w:t>
      </w:r>
      <w:r w:rsidRPr="00A30C68">
        <w:rPr>
          <w:rFonts w:hint="eastAsia"/>
          <w:color w:val="222222"/>
          <w:lang w:eastAsia="zh-CN"/>
        </w:rPr>
        <w:t>年）每秒发送</w:t>
      </w:r>
      <w:r w:rsidRPr="00A30C68">
        <w:rPr>
          <w:color w:val="222222"/>
          <w:lang w:eastAsia="zh-CN"/>
        </w:rPr>
        <w:t>60-330</w:t>
      </w:r>
      <w:r w:rsidRPr="00A30C68">
        <w:rPr>
          <w:rFonts w:hint="eastAsia"/>
          <w:color w:val="222222"/>
          <w:lang w:eastAsia="zh-CN"/>
        </w:rPr>
        <w:t>个新流量请求。</w:t>
      </w:r>
    </w:p>
    <w:p w14:paraId="3F94EB6D" w14:textId="77777777" w:rsidR="00286F14" w:rsidRDefault="00286F14" w:rsidP="000F68E0">
      <w:pPr>
        <w:adjustRightInd w:val="0"/>
        <w:rPr>
          <w:color w:val="222222"/>
          <w:lang w:eastAsia="zh-CN"/>
        </w:rPr>
      </w:pPr>
      <w:r w:rsidRPr="00A30C68">
        <w:rPr>
          <w:rFonts w:hint="eastAsia"/>
          <w:color w:val="222222"/>
          <w:lang w:eastAsia="zh-CN"/>
        </w:rPr>
        <w:t>如图</w:t>
      </w:r>
      <w:r w:rsidR="008E7CCB">
        <w:rPr>
          <w:rFonts w:hint="eastAsia"/>
          <w:color w:val="222222"/>
          <w:lang w:eastAsia="zh-CN"/>
        </w:rPr>
        <w:t>1.</w:t>
      </w:r>
      <w:r w:rsidRPr="00A30C68">
        <w:rPr>
          <w:color w:val="222222"/>
          <w:lang w:eastAsia="zh-CN"/>
        </w:rPr>
        <w:t>5</w:t>
      </w:r>
      <w:r w:rsidRPr="00A30C68">
        <w:rPr>
          <w:rFonts w:hint="eastAsia"/>
          <w:color w:val="222222"/>
          <w:lang w:eastAsia="zh-CN"/>
        </w:rPr>
        <w:t>所示，充当网络操作系统的控制器必须至少实现两个接口：允许交换机与控制器通信的</w:t>
      </w:r>
      <w:r w:rsidRPr="00A30C68">
        <w:rPr>
          <w:color w:val="222222"/>
          <w:lang w:eastAsia="zh-CN"/>
        </w:rPr>
        <w:t>“</w:t>
      </w:r>
      <w:r w:rsidRPr="00A30C68">
        <w:rPr>
          <w:rFonts w:hint="eastAsia"/>
          <w:color w:val="222222"/>
          <w:lang w:eastAsia="zh-CN"/>
        </w:rPr>
        <w:t>南向</w:t>
      </w:r>
      <w:r w:rsidRPr="00A30C68">
        <w:rPr>
          <w:color w:val="222222"/>
          <w:lang w:eastAsia="zh-CN"/>
        </w:rPr>
        <w:t>”</w:t>
      </w:r>
      <w:r w:rsidRPr="00A30C68">
        <w:rPr>
          <w:rFonts w:hint="eastAsia"/>
          <w:color w:val="222222"/>
          <w:lang w:eastAsia="zh-CN"/>
        </w:rPr>
        <w:t>接口和提供</w:t>
      </w:r>
      <w:r w:rsidRPr="00A30C68">
        <w:rPr>
          <w:color w:val="222222"/>
          <w:lang w:eastAsia="zh-CN"/>
        </w:rPr>
        <w:t>API</w:t>
      </w:r>
      <w:r w:rsidRPr="00A30C68">
        <w:rPr>
          <w:rFonts w:hint="eastAsia"/>
          <w:color w:val="222222"/>
          <w:lang w:eastAsia="zh-CN"/>
        </w:rPr>
        <w:t>应用和环境高级应用</w:t>
      </w:r>
      <w:r w:rsidRPr="00A30C68">
        <w:rPr>
          <w:color w:val="222222"/>
          <w:lang w:eastAsia="zh-CN"/>
        </w:rPr>
        <w:t>/</w:t>
      </w:r>
      <w:r w:rsidRPr="00A30C68">
        <w:rPr>
          <w:rFonts w:hint="eastAsia"/>
          <w:color w:val="222222"/>
          <w:lang w:eastAsia="zh-CN"/>
        </w:rPr>
        <w:t>服务的</w:t>
      </w:r>
      <w:r w:rsidRPr="00A30C68">
        <w:rPr>
          <w:color w:val="222222"/>
          <w:lang w:eastAsia="zh-CN"/>
        </w:rPr>
        <w:t>“</w:t>
      </w:r>
      <w:r w:rsidRPr="00A30C68">
        <w:rPr>
          <w:rFonts w:hint="eastAsia"/>
          <w:color w:val="222222"/>
          <w:lang w:eastAsia="zh-CN"/>
        </w:rPr>
        <w:t>北向</w:t>
      </w:r>
      <w:r w:rsidRPr="00A30C68">
        <w:rPr>
          <w:color w:val="222222"/>
          <w:lang w:eastAsia="zh-CN"/>
        </w:rPr>
        <w:t>”</w:t>
      </w:r>
      <w:r w:rsidRPr="00A30C68">
        <w:rPr>
          <w:rFonts w:hint="eastAsia"/>
          <w:color w:val="222222"/>
          <w:lang w:eastAsia="zh-CN"/>
        </w:rPr>
        <w:t>接口。</w:t>
      </w:r>
    </w:p>
    <w:p w14:paraId="4F189B53" w14:textId="77777777" w:rsidR="00286F14" w:rsidRDefault="003410C5" w:rsidP="000F68E0">
      <w:pPr>
        <w:adjustRightInd w:val="0"/>
        <w:rPr>
          <w:color w:val="222222"/>
          <w:lang w:eastAsia="zh-CN"/>
        </w:rPr>
      </w:pPr>
      <w:r>
        <w:rPr>
          <w:noProof/>
          <w:color w:val="222222"/>
          <w:lang w:eastAsia="zh-CN" w:bidi="ar-SA"/>
        </w:rPr>
        <w:lastRenderedPageBreak/>
        <w:drawing>
          <wp:anchor distT="0" distB="0" distL="114300" distR="114300" simplePos="0" relativeHeight="251665408" behindDoc="0" locked="0" layoutInCell="1" allowOverlap="1" wp14:anchorId="7A8B7B9A" wp14:editId="5411B177">
            <wp:simplePos x="0" y="0"/>
            <wp:positionH relativeFrom="column">
              <wp:posOffset>1901190</wp:posOffset>
            </wp:positionH>
            <wp:positionV relativeFrom="paragraph">
              <wp:posOffset>219075</wp:posOffset>
            </wp:positionV>
            <wp:extent cx="2766060" cy="2719705"/>
            <wp:effectExtent l="0" t="0" r="2540" b="0"/>
            <wp:wrapSquare wrapText="bothSides"/>
            <wp:docPr id="5" name="Pictur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pic:cNvPicPr>
                      <a:picLocks/>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766060" cy="27197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E0B9A1D" w14:textId="77777777" w:rsidR="00286F14" w:rsidRDefault="008E7CCB" w:rsidP="00710717">
      <w:pPr>
        <w:adjustRightInd w:val="0"/>
        <w:jc w:val="left"/>
        <w:rPr>
          <w:color w:val="222222"/>
          <w:lang w:eastAsia="zh-CN"/>
        </w:rPr>
      </w:pPr>
      <w:r>
        <w:rPr>
          <w:color w:val="222222"/>
          <w:lang w:eastAsia="zh-CN"/>
        </w:rPr>
        <w:br w:type="textWrapping" w:clear="all"/>
      </w:r>
    </w:p>
    <w:p w14:paraId="1E243802" w14:textId="77777777" w:rsidR="00286F14" w:rsidRPr="00710717" w:rsidRDefault="00BF2140" w:rsidP="00710717">
      <w:pPr>
        <w:pStyle w:val="afff4"/>
        <w:rPr>
          <w:color w:val="222222"/>
        </w:rPr>
      </w:pPr>
      <w:bookmarkStart w:id="67" w:name="_Toc517956218"/>
      <w:r w:rsidRPr="00710717">
        <w:rPr>
          <w:rFonts w:ascii="Times New Roman" w:eastAsia="宋体" w:hAnsi="Times New Roman" w:hint="eastAsia"/>
          <w:color w:val="222222"/>
          <w:szCs w:val="20"/>
        </w:rPr>
        <w:t>图</w:t>
      </w:r>
      <w:r w:rsidRPr="00710717">
        <w:rPr>
          <w:rFonts w:ascii="Times New Roman" w:eastAsia="宋体" w:hAnsi="Times New Roman"/>
          <w:color w:val="222222"/>
          <w:szCs w:val="20"/>
        </w:rPr>
        <w:t>1.</w:t>
      </w:r>
      <w:r w:rsidRPr="00710717">
        <w:rPr>
          <w:rFonts w:ascii="Times New Roman" w:eastAsia="宋体" w:hAnsi="Times New Roman"/>
          <w:color w:val="222222"/>
          <w:szCs w:val="20"/>
        </w:rPr>
        <w:fldChar w:fldCharType="begin"/>
      </w:r>
      <w:r w:rsidRPr="00710717">
        <w:rPr>
          <w:rFonts w:ascii="Times New Roman" w:eastAsia="宋体" w:hAnsi="Times New Roman"/>
          <w:color w:val="222222"/>
          <w:szCs w:val="20"/>
        </w:rPr>
        <w:instrText xml:space="preserve"> SEQ </w:instrText>
      </w:r>
      <w:r w:rsidRPr="00710717">
        <w:rPr>
          <w:rFonts w:ascii="Times New Roman" w:eastAsia="宋体" w:hAnsi="Times New Roman" w:hint="eastAsia"/>
          <w:color w:val="222222"/>
          <w:szCs w:val="20"/>
        </w:rPr>
        <w:instrText>图表</w:instrText>
      </w:r>
      <w:r w:rsidRPr="00710717">
        <w:rPr>
          <w:rFonts w:ascii="Times New Roman" w:eastAsia="宋体" w:hAnsi="Times New Roman"/>
          <w:color w:val="222222"/>
          <w:szCs w:val="20"/>
        </w:rPr>
        <w:instrText xml:space="preserve"> \* ARABIC </w:instrText>
      </w:r>
      <w:r w:rsidRPr="00710717">
        <w:rPr>
          <w:rFonts w:ascii="Times New Roman" w:eastAsia="宋体" w:hAnsi="Times New Roman"/>
          <w:color w:val="222222"/>
          <w:szCs w:val="20"/>
        </w:rPr>
        <w:fldChar w:fldCharType="separate"/>
      </w:r>
      <w:r w:rsidRPr="00710717">
        <w:rPr>
          <w:rFonts w:ascii="Times New Roman" w:eastAsia="宋体" w:hAnsi="Times New Roman"/>
          <w:color w:val="222222"/>
          <w:szCs w:val="20"/>
        </w:rPr>
        <w:t>5</w:t>
      </w:r>
      <w:r w:rsidRPr="00710717">
        <w:rPr>
          <w:rFonts w:ascii="Times New Roman" w:eastAsia="宋体" w:hAnsi="Times New Roman"/>
          <w:color w:val="222222"/>
          <w:szCs w:val="20"/>
        </w:rPr>
        <w:fldChar w:fldCharType="end"/>
      </w:r>
      <w:r w:rsidRPr="00710717">
        <w:rPr>
          <w:rFonts w:ascii="Times New Roman" w:eastAsia="宋体" w:hAnsi="Times New Roman"/>
          <w:color w:val="222222"/>
          <w:szCs w:val="20"/>
        </w:rPr>
        <w:t xml:space="preserve"> </w:t>
      </w:r>
      <w:r w:rsidRPr="00710717">
        <w:rPr>
          <w:rFonts w:ascii="Times New Roman" w:eastAsia="宋体" w:hAnsi="Times New Roman" w:hint="eastAsia"/>
          <w:color w:val="222222"/>
          <w:szCs w:val="20"/>
        </w:rPr>
        <w:t>带有北向和南向接口的控制器</w:t>
      </w:r>
      <w:bookmarkEnd w:id="67"/>
    </w:p>
    <w:p w14:paraId="6E8566BC" w14:textId="77777777" w:rsidR="00286F14" w:rsidRPr="00A30C68" w:rsidRDefault="00286F14" w:rsidP="0006497C">
      <w:pPr>
        <w:adjustRightInd w:val="0"/>
        <w:jc w:val="center"/>
        <w:rPr>
          <w:color w:val="222222"/>
        </w:rPr>
      </w:pPr>
      <w:r w:rsidRPr="00FB7440">
        <w:rPr>
          <w:color w:val="222222"/>
        </w:rPr>
        <w:t xml:space="preserve">Fig. </w:t>
      </w:r>
      <w:r w:rsidR="0000039A">
        <w:rPr>
          <w:color w:val="222222"/>
        </w:rPr>
        <w:t>1.5</w:t>
      </w:r>
      <w:r w:rsidRPr="00FB7440">
        <w:rPr>
          <w:color w:val="222222"/>
        </w:rPr>
        <w:t xml:space="preserve"> A controller with a nort</w:t>
      </w:r>
      <w:r>
        <w:rPr>
          <w:color w:val="222222"/>
        </w:rPr>
        <w:t>hbound and southbound interface</w:t>
      </w:r>
    </w:p>
    <w:p w14:paraId="0EC33B7A" w14:textId="77777777" w:rsidR="00286F14" w:rsidRPr="00A30C68" w:rsidRDefault="00286F14" w:rsidP="000F68E0">
      <w:pPr>
        <w:adjustRightInd w:val="0"/>
        <w:rPr>
          <w:color w:val="222222"/>
        </w:rPr>
      </w:pPr>
    </w:p>
    <w:p w14:paraId="72CD707D" w14:textId="77777777" w:rsidR="00286F14" w:rsidRPr="00710717" w:rsidRDefault="00F15150" w:rsidP="00710717">
      <w:pPr>
        <w:widowControl w:val="0"/>
        <w:adjustRightInd w:val="0"/>
        <w:ind w:firstLineChars="0" w:firstLine="0"/>
        <w:rPr>
          <w:b/>
          <w:color w:val="222222"/>
          <w:lang w:eastAsia="zh-CN"/>
        </w:rPr>
      </w:pPr>
      <w:r>
        <w:rPr>
          <w:rFonts w:hint="eastAsia"/>
          <w:b/>
          <w:color w:val="222222"/>
          <w:lang w:eastAsia="zh-CN"/>
        </w:rPr>
        <w:t xml:space="preserve">    </w:t>
      </w:r>
      <w:r>
        <w:rPr>
          <w:rFonts w:hint="eastAsia"/>
          <w:b/>
          <w:color w:val="222222"/>
          <w:lang w:eastAsia="zh-CN"/>
        </w:rPr>
        <w:t>（</w:t>
      </w:r>
      <w:r>
        <w:rPr>
          <w:rFonts w:hint="eastAsia"/>
          <w:b/>
          <w:color w:val="222222"/>
          <w:lang w:eastAsia="zh-CN"/>
        </w:rPr>
        <w:t>4</w:t>
      </w:r>
      <w:r>
        <w:rPr>
          <w:rFonts w:hint="eastAsia"/>
          <w:b/>
          <w:color w:val="222222"/>
          <w:lang w:eastAsia="zh-CN"/>
        </w:rPr>
        <w:t>）</w:t>
      </w:r>
      <w:r w:rsidR="00286F14" w:rsidRPr="00710717">
        <w:rPr>
          <w:rFonts w:hint="eastAsia"/>
          <w:b/>
          <w:color w:val="222222"/>
          <w:lang w:eastAsia="zh-CN"/>
        </w:rPr>
        <w:t>南向通信：控制器切换</w:t>
      </w:r>
    </w:p>
    <w:p w14:paraId="4E615BF4" w14:textId="77777777" w:rsidR="001D5259" w:rsidRDefault="00286F14" w:rsidP="00710717">
      <w:pPr>
        <w:adjustRightInd w:val="0"/>
        <w:ind w:firstLineChars="100" w:firstLine="240"/>
        <w:rPr>
          <w:color w:val="222222"/>
          <w:lang w:eastAsia="zh-CN"/>
        </w:rPr>
      </w:pPr>
      <w:r>
        <w:rPr>
          <w:color w:val="222222"/>
          <w:lang w:eastAsia="zh-CN"/>
        </w:rPr>
        <w:t xml:space="preserve"> </w:t>
      </w:r>
      <w:r w:rsidR="006767D9">
        <w:rPr>
          <w:color w:val="222222"/>
          <w:lang w:eastAsia="zh-CN"/>
        </w:rPr>
        <w:t xml:space="preserve"> </w:t>
      </w:r>
      <w:r w:rsidRPr="00A30C68">
        <w:rPr>
          <w:color w:val="222222"/>
          <w:lang w:eastAsia="zh-CN"/>
        </w:rPr>
        <w:t>SDN</w:t>
      </w:r>
      <w:r w:rsidRPr="00A30C68">
        <w:rPr>
          <w:rFonts w:hint="eastAsia"/>
          <w:color w:val="222222"/>
          <w:lang w:eastAsia="zh-CN"/>
        </w:rPr>
        <w:t>的一个重要方面是数据平面和控制平面之间的联系。由于转发元素由开放接口控制，因此重要的是该链接保持可用和安全。</w:t>
      </w:r>
      <w:r w:rsidRPr="00A30C68">
        <w:rPr>
          <w:color w:val="222222"/>
          <w:lang w:eastAsia="zh-CN"/>
        </w:rPr>
        <w:t>OpenFlow</w:t>
      </w:r>
      <w:r w:rsidRPr="00A30C68">
        <w:rPr>
          <w:rFonts w:hint="eastAsia"/>
          <w:color w:val="222222"/>
          <w:lang w:eastAsia="zh-CN"/>
        </w:rPr>
        <w:t>协议可以看作是控制器</w:t>
      </w:r>
      <w:r w:rsidRPr="00A30C68">
        <w:rPr>
          <w:color w:val="222222"/>
          <w:lang w:eastAsia="zh-CN"/>
        </w:rPr>
        <w:t>-</w:t>
      </w:r>
      <w:r w:rsidRPr="00A30C68">
        <w:rPr>
          <w:rFonts w:hint="eastAsia"/>
          <w:color w:val="222222"/>
          <w:lang w:eastAsia="zh-CN"/>
        </w:rPr>
        <w:t>交换机交互的一种可能实现，因为它定义了交换硬件和网络之间的通信控制器。为了安全起见，</w:t>
      </w:r>
      <w:r w:rsidRPr="00A30C68">
        <w:rPr>
          <w:color w:val="222222"/>
          <w:lang w:eastAsia="zh-CN"/>
        </w:rPr>
        <w:t>OpenFlow 1.3.0</w:t>
      </w:r>
      <w:r w:rsidRPr="00A30C68">
        <w:rPr>
          <w:rFonts w:hint="eastAsia"/>
          <w:color w:val="222222"/>
          <w:lang w:eastAsia="zh-CN"/>
        </w:rPr>
        <w:t>提供对加密传输层安全（</w:t>
      </w:r>
      <w:r w:rsidRPr="00A30C68">
        <w:rPr>
          <w:color w:val="222222"/>
          <w:lang w:eastAsia="zh-CN"/>
        </w:rPr>
        <w:t>TLS</w:t>
      </w:r>
      <w:r w:rsidRPr="00A30C68">
        <w:rPr>
          <w:rFonts w:hint="eastAsia"/>
          <w:color w:val="222222"/>
          <w:lang w:eastAsia="zh-CN"/>
        </w:rPr>
        <w:t>）通信的可选支持以及交换机和控制器之间的证书交换</w:t>
      </w:r>
      <w:r w:rsidR="001D5259">
        <w:rPr>
          <w:rFonts w:hint="eastAsia"/>
          <w:color w:val="222222"/>
          <w:lang w:eastAsia="zh-CN"/>
        </w:rPr>
        <w:t>；</w:t>
      </w:r>
      <w:r w:rsidRPr="00A30C68">
        <w:rPr>
          <w:rFonts w:hint="eastAsia"/>
          <w:color w:val="222222"/>
          <w:lang w:eastAsia="zh-CN"/>
        </w:rPr>
        <w:t>然而，目前没有具体的实施和认证格式。当前规范的范围之外还有关于具有多个控制器的场景的细粒度安全选项</w:t>
      </w:r>
      <w:r w:rsidR="001D5259">
        <w:rPr>
          <w:rFonts w:hint="eastAsia"/>
          <w:color w:val="222222"/>
          <w:lang w:eastAsia="zh-CN"/>
        </w:rPr>
        <w:t>。</w:t>
      </w:r>
    </w:p>
    <w:p w14:paraId="081172E4" w14:textId="77777777" w:rsidR="00286F14" w:rsidRPr="00A30C68" w:rsidRDefault="00F15150" w:rsidP="00710717">
      <w:pPr>
        <w:widowControl w:val="0"/>
        <w:adjustRightInd w:val="0"/>
        <w:ind w:firstLineChars="0" w:firstLine="0"/>
        <w:rPr>
          <w:b/>
          <w:color w:val="222222"/>
          <w:lang w:eastAsia="zh-CN"/>
        </w:rPr>
      </w:pPr>
      <w:r>
        <w:rPr>
          <w:rFonts w:hint="eastAsia"/>
          <w:b/>
          <w:color w:val="222222"/>
          <w:lang w:eastAsia="zh-CN"/>
        </w:rPr>
        <w:t xml:space="preserve">   </w:t>
      </w:r>
      <w:r>
        <w:rPr>
          <w:b/>
          <w:color w:val="222222"/>
          <w:lang w:eastAsia="zh-CN"/>
        </w:rPr>
        <w:t xml:space="preserve"> </w:t>
      </w:r>
      <w:r>
        <w:rPr>
          <w:rFonts w:hint="eastAsia"/>
          <w:b/>
          <w:color w:val="222222"/>
          <w:lang w:eastAsia="zh-CN"/>
        </w:rPr>
        <w:t>（</w:t>
      </w:r>
      <w:r>
        <w:rPr>
          <w:rFonts w:hint="eastAsia"/>
          <w:b/>
          <w:color w:val="222222"/>
          <w:lang w:eastAsia="zh-CN"/>
        </w:rPr>
        <w:t>5</w:t>
      </w:r>
      <w:r>
        <w:rPr>
          <w:rFonts w:hint="eastAsia"/>
          <w:b/>
          <w:color w:val="222222"/>
          <w:lang w:eastAsia="zh-CN"/>
        </w:rPr>
        <w:t>）</w:t>
      </w:r>
      <w:r w:rsidR="00286F14" w:rsidRPr="00886502">
        <w:rPr>
          <w:rFonts w:hint="eastAsia"/>
          <w:b/>
          <w:color w:val="222222"/>
          <w:lang w:eastAsia="zh-CN"/>
        </w:rPr>
        <w:t>北</w:t>
      </w:r>
      <w:r w:rsidR="001D5259">
        <w:rPr>
          <w:rFonts w:hint="eastAsia"/>
          <w:b/>
          <w:color w:val="222222"/>
          <w:lang w:eastAsia="zh-CN"/>
        </w:rPr>
        <w:t>向</w:t>
      </w:r>
      <w:r w:rsidR="00286F14" w:rsidRPr="00886502">
        <w:rPr>
          <w:rFonts w:hint="eastAsia"/>
          <w:b/>
          <w:color w:val="222222"/>
          <w:lang w:eastAsia="zh-CN"/>
        </w:rPr>
        <w:t>通信：控制器服务</w:t>
      </w:r>
    </w:p>
    <w:p w14:paraId="207140BD" w14:textId="77777777" w:rsidR="00286F14" w:rsidRPr="00A30C68" w:rsidRDefault="00286F14" w:rsidP="000F68E0">
      <w:pPr>
        <w:adjustRightInd w:val="0"/>
        <w:rPr>
          <w:color w:val="222222"/>
          <w:lang w:eastAsia="zh-CN"/>
        </w:rPr>
      </w:pPr>
      <w:r w:rsidRPr="00A30C68">
        <w:rPr>
          <w:rFonts w:hint="eastAsia"/>
          <w:color w:val="222222"/>
          <w:lang w:eastAsia="zh-CN"/>
        </w:rPr>
        <w:t>外部管理系统或网络服务可能希望提取关于底层网络的信息或控制网络行为或策略的一个方面。此外，由于各种原因，控制器可能会发现有必要彼此通信。例如内部控制应用程序可能需要跨多个控制域预留资源，或者</w:t>
      </w:r>
      <w:r w:rsidRPr="00A30C68">
        <w:rPr>
          <w:color w:val="222222"/>
          <w:lang w:eastAsia="zh-CN"/>
        </w:rPr>
        <w:t>“</w:t>
      </w:r>
      <w:r w:rsidRPr="00A30C68">
        <w:rPr>
          <w:rFonts w:hint="eastAsia"/>
          <w:color w:val="222222"/>
          <w:lang w:eastAsia="zh-CN"/>
        </w:rPr>
        <w:t>主要</w:t>
      </w:r>
      <w:r w:rsidRPr="00A30C68">
        <w:rPr>
          <w:color w:val="222222"/>
          <w:lang w:eastAsia="zh-CN"/>
        </w:rPr>
        <w:t>”</w:t>
      </w:r>
      <w:r w:rsidRPr="00A30C68">
        <w:rPr>
          <w:rFonts w:hint="eastAsia"/>
          <w:color w:val="222222"/>
          <w:lang w:eastAsia="zh-CN"/>
        </w:rPr>
        <w:t>控制器可能需要与备份等共享策略信息。与控制器交换机通信不同，目前没有可接受的北向交互标准</w:t>
      </w:r>
      <w:r w:rsidRPr="00A30C68">
        <w:rPr>
          <w:color w:val="222222"/>
          <w:lang w:eastAsia="zh-CN"/>
        </w:rPr>
        <w:t xml:space="preserve"> </w:t>
      </w:r>
      <w:r w:rsidRPr="00A30C68">
        <w:rPr>
          <w:rFonts w:hint="eastAsia"/>
          <w:color w:val="222222"/>
          <w:lang w:eastAsia="zh-CN"/>
        </w:rPr>
        <w:t>而且更有可能针对特定应用临时实施。</w:t>
      </w:r>
    </w:p>
    <w:p w14:paraId="33CD5712" w14:textId="77777777" w:rsidR="00286F14" w:rsidRPr="00A30C68" w:rsidRDefault="00F15150" w:rsidP="00710717">
      <w:pPr>
        <w:pStyle w:val="af7"/>
        <w:widowControl w:val="0"/>
        <w:adjustRightInd w:val="0"/>
        <w:ind w:left="200" w:firstLineChars="0" w:firstLine="0"/>
        <w:contextualSpacing w:val="0"/>
        <w:rPr>
          <w:b/>
          <w:color w:val="222222"/>
          <w:lang w:eastAsia="zh-CN"/>
        </w:rPr>
      </w:pPr>
      <w:r>
        <w:rPr>
          <w:rFonts w:hint="eastAsia"/>
          <w:b/>
          <w:color w:val="222222"/>
          <w:lang w:eastAsia="zh-CN"/>
        </w:rPr>
        <w:t xml:space="preserve">  </w:t>
      </w:r>
      <w:r>
        <w:rPr>
          <w:rFonts w:hint="eastAsia"/>
          <w:b/>
          <w:color w:val="222222"/>
          <w:lang w:eastAsia="zh-CN"/>
        </w:rPr>
        <w:t>（</w:t>
      </w:r>
      <w:r>
        <w:rPr>
          <w:rFonts w:hint="eastAsia"/>
          <w:b/>
          <w:color w:val="222222"/>
          <w:lang w:eastAsia="zh-CN"/>
        </w:rPr>
        <w:t>6</w:t>
      </w:r>
      <w:r>
        <w:rPr>
          <w:rFonts w:hint="eastAsia"/>
          <w:b/>
          <w:color w:val="222222"/>
          <w:lang w:eastAsia="zh-CN"/>
        </w:rPr>
        <w:t>）</w:t>
      </w:r>
      <w:r w:rsidR="00286F14" w:rsidRPr="00886502">
        <w:rPr>
          <w:rFonts w:hint="eastAsia"/>
          <w:b/>
          <w:color w:val="222222"/>
          <w:lang w:eastAsia="zh-CN"/>
        </w:rPr>
        <w:t>标准化工作</w:t>
      </w:r>
    </w:p>
    <w:p w14:paraId="67922128" w14:textId="77777777" w:rsidR="00286F14" w:rsidRPr="00A30C68" w:rsidRDefault="00286F14" w:rsidP="000F68E0">
      <w:pPr>
        <w:adjustRightInd w:val="0"/>
        <w:rPr>
          <w:color w:val="222222"/>
          <w:lang w:eastAsia="zh-CN"/>
        </w:rPr>
      </w:pPr>
      <w:r w:rsidRPr="00A30C68">
        <w:rPr>
          <w:rFonts w:hint="eastAsia"/>
          <w:color w:val="222222"/>
          <w:lang w:eastAsia="zh-CN"/>
        </w:rPr>
        <w:t>最近，几个标准化组织已经将焦点转向</w:t>
      </w:r>
      <w:r w:rsidRPr="00A30C68">
        <w:rPr>
          <w:color w:val="222222"/>
          <w:lang w:eastAsia="zh-CN"/>
        </w:rPr>
        <w:t>SDN</w:t>
      </w:r>
      <w:r w:rsidRPr="00A30C68">
        <w:rPr>
          <w:rFonts w:hint="eastAsia"/>
          <w:color w:val="222222"/>
          <w:lang w:eastAsia="zh-CN"/>
        </w:rPr>
        <w:t>。例如，如前所述，</w:t>
      </w:r>
      <w:r w:rsidRPr="00A30C68">
        <w:rPr>
          <w:color w:val="222222"/>
          <w:lang w:eastAsia="zh-CN"/>
        </w:rPr>
        <w:t>IETF</w:t>
      </w:r>
      <w:r w:rsidRPr="00A30C68">
        <w:rPr>
          <w:rFonts w:hint="eastAsia"/>
          <w:color w:val="222222"/>
          <w:lang w:eastAsia="zh-CN"/>
        </w:rPr>
        <w:t>的转发和控制元素分离（</w:t>
      </w:r>
      <w:r w:rsidRPr="00A30C68">
        <w:rPr>
          <w:color w:val="222222"/>
          <w:lang w:eastAsia="zh-CN"/>
        </w:rPr>
        <w:t>ForCES</w:t>
      </w:r>
      <w:r w:rsidRPr="00A30C68">
        <w:rPr>
          <w:rFonts w:hint="eastAsia"/>
          <w:color w:val="222222"/>
          <w:lang w:eastAsia="zh-CN"/>
        </w:rPr>
        <w:t>）工作组</w:t>
      </w:r>
      <w:r w:rsidR="00BF0F2E">
        <w:rPr>
          <w:color w:val="222222"/>
          <w:lang w:eastAsia="zh-CN"/>
        </w:rPr>
        <w:fldChar w:fldCharType="begin"/>
      </w:r>
      <w:r w:rsidR="00BF0F2E">
        <w:rPr>
          <w:color w:val="222222"/>
          <w:lang w:eastAsia="zh-CN"/>
        </w:rPr>
        <w:instrText xml:space="preserve"> ADDIN EN.CITE &lt;EndNote&gt;&lt;Cite&gt;&lt;Author&gt;Haas&lt;/Author&gt;&lt;Year&gt;2010&lt;/Year&gt;&lt;RecNum&gt;2&lt;/RecNum&gt;&lt;DisplayText&gt;[1]&lt;/DisplayText&gt;&lt;record&gt;&lt;rec-number&gt;2&lt;/rec-number&gt;&lt;foreign-keys&gt;&lt;key app="EN" db-id="z2dra9zfpwd2wbewe9cv9sspxf2pe2txattx" timestamp="0"&gt;2&lt;/key&gt;&lt;/foreign-keys&gt;&lt;ref-type name="Journal Article"&gt;17&lt;/ref-type&gt;&lt;contributors&gt;&lt;authors&gt;&lt;author&gt;Haas, R.&lt;/author&gt;&lt;/authors&gt;&lt;/contributors&gt;&lt;titles&gt;&lt;title&gt;Forwarding and Control Element Separation (ForCES) MIB&lt;/title&gt;&lt;secondary-title&gt;Traffic&lt;/secondary-title&gt;&lt;/titles&gt;&lt;pages&gt;págs. 6-8&lt;/pages&gt;&lt;volume&gt;23&lt;/volume&gt;&lt;number&gt;3&lt;/number&gt;&lt;keywords&gt;&lt;keyword&gt;Cartography&lt;/keyword&gt;&lt;keyword&gt;Geography&lt;/keyword&gt;&lt;keyword&gt;Nonfiction&lt;/keyword&gt;&lt;keyword&gt;Translations&lt;/keyword&gt;&lt;keyword&gt;Astronomers&lt;/keyword&gt;&lt;/keywords&gt;&lt;dates&gt;&lt;year&gt;2010&lt;/year&gt;&lt;/dates&gt;&lt;urls&gt;&lt;/urls&gt;&lt;/record&gt;&lt;/Cite&gt;&lt;/EndNote&gt;</w:instrText>
      </w:r>
      <w:r w:rsidR="00BF0F2E">
        <w:rPr>
          <w:color w:val="222222"/>
          <w:lang w:eastAsia="zh-CN"/>
        </w:rPr>
        <w:fldChar w:fldCharType="separate"/>
      </w:r>
      <w:r w:rsidR="00BF0F2E">
        <w:rPr>
          <w:noProof/>
          <w:color w:val="222222"/>
          <w:lang w:eastAsia="zh-CN"/>
        </w:rPr>
        <w:t>[1]</w:t>
      </w:r>
      <w:r w:rsidR="00BF0F2E">
        <w:rPr>
          <w:color w:val="222222"/>
          <w:lang w:eastAsia="zh-CN"/>
        </w:rPr>
        <w:fldChar w:fldCharType="end"/>
      </w:r>
      <w:r w:rsidRPr="00A30C68">
        <w:rPr>
          <w:rFonts w:hint="eastAsia"/>
          <w:color w:val="222222"/>
          <w:lang w:eastAsia="zh-CN"/>
        </w:rPr>
        <w:t>一直致力于标准化机制，接口和协议，旨在集中网络控</w:t>
      </w:r>
      <w:r w:rsidRPr="00A30C68">
        <w:rPr>
          <w:rFonts w:hint="eastAsia"/>
          <w:color w:val="222222"/>
          <w:lang w:eastAsia="zh-CN"/>
        </w:rPr>
        <w:lastRenderedPageBreak/>
        <w:t>制和网络基础设施的抽象。开放网络基金会（</w:t>
      </w:r>
      <w:r w:rsidRPr="00A30C68">
        <w:rPr>
          <w:color w:val="222222"/>
          <w:lang w:eastAsia="zh-CN"/>
        </w:rPr>
        <w:t>ONF</w:t>
      </w:r>
      <w:r w:rsidRPr="00A30C68">
        <w:rPr>
          <w:rFonts w:hint="eastAsia"/>
          <w:color w:val="222222"/>
          <w:lang w:eastAsia="zh-CN"/>
        </w:rPr>
        <w:t>）一直在努力标准化</w:t>
      </w:r>
      <w:r w:rsidRPr="00A30C68">
        <w:rPr>
          <w:color w:val="222222"/>
          <w:lang w:eastAsia="zh-CN"/>
        </w:rPr>
        <w:t>OpenFlow</w:t>
      </w:r>
      <w:r w:rsidRPr="00A30C68">
        <w:rPr>
          <w:rFonts w:hint="eastAsia"/>
          <w:color w:val="222222"/>
          <w:lang w:eastAsia="zh-CN"/>
        </w:rPr>
        <w:t>协议。随着控制平面从底层硬件基础设施中抽象出网络应用，他们将重点放在标准化（</w:t>
      </w:r>
      <w:r w:rsidRPr="00A30C68">
        <w:rPr>
          <w:color w:val="222222"/>
          <w:lang w:eastAsia="zh-CN"/>
        </w:rPr>
        <w:t>1</w:t>
      </w:r>
      <w:r w:rsidRPr="00A30C68">
        <w:rPr>
          <w:rFonts w:hint="eastAsia"/>
          <w:color w:val="222222"/>
          <w:lang w:eastAsia="zh-CN"/>
        </w:rPr>
        <w:t>）网络应用和控制器（即北向接口）和（</w:t>
      </w:r>
      <w:r w:rsidRPr="00A30C68">
        <w:rPr>
          <w:color w:val="222222"/>
          <w:lang w:eastAsia="zh-CN"/>
        </w:rPr>
        <w:t>2</w:t>
      </w:r>
      <w:r w:rsidRPr="00A30C68">
        <w:rPr>
          <w:rFonts w:hint="eastAsia"/>
          <w:color w:val="222222"/>
          <w:lang w:eastAsia="zh-CN"/>
        </w:rPr>
        <w:t>）控制器和交换基础设施（即南向接口）之间的接口上，国际电联电信标准化部门（</w:t>
      </w:r>
      <w:r w:rsidRPr="00A30C68">
        <w:rPr>
          <w:color w:val="222222"/>
          <w:lang w:eastAsia="zh-CN"/>
        </w:rPr>
        <w:t>ITU-T</w:t>
      </w:r>
      <w:r w:rsidRPr="00A30C68">
        <w:rPr>
          <w:rFonts w:hint="eastAsia"/>
          <w:color w:val="222222"/>
          <w:lang w:eastAsia="zh-CN"/>
        </w:rPr>
        <w:t>）的研究组（</w:t>
      </w:r>
      <w:r w:rsidRPr="00A30C68">
        <w:rPr>
          <w:color w:val="222222"/>
          <w:lang w:eastAsia="zh-CN"/>
        </w:rPr>
        <w:t>SGs</w:t>
      </w:r>
      <w:r w:rsidRPr="00A30C68">
        <w:rPr>
          <w:rFonts w:hint="eastAsia"/>
          <w:color w:val="222222"/>
          <w:lang w:eastAsia="zh-CN"/>
        </w:rPr>
        <w:t>）目前正致力于从不同的角度讨论</w:t>
      </w:r>
      <w:r w:rsidRPr="00A30C68">
        <w:rPr>
          <w:color w:val="222222"/>
          <w:lang w:eastAsia="zh-CN"/>
        </w:rPr>
        <w:t>SDN</w:t>
      </w:r>
      <w:r w:rsidRPr="00A30C68">
        <w:rPr>
          <w:rFonts w:hint="eastAsia"/>
          <w:color w:val="222222"/>
          <w:lang w:eastAsia="zh-CN"/>
        </w:rPr>
        <w:t>的需求和建议。例如，第</w:t>
      </w:r>
      <w:r w:rsidRPr="00A30C68">
        <w:rPr>
          <w:color w:val="222222"/>
          <w:lang w:eastAsia="zh-CN"/>
        </w:rPr>
        <w:t>13</w:t>
      </w:r>
      <w:r w:rsidRPr="00A30C68">
        <w:rPr>
          <w:rFonts w:hint="eastAsia"/>
          <w:color w:val="222222"/>
          <w:lang w:eastAsia="zh-CN"/>
        </w:rPr>
        <w:t>研究组侧重于未来网络，包括云计算，移动和下一代网络，并正在建立对网络虚拟化的需求。其他</w:t>
      </w:r>
      <w:r w:rsidRPr="00A30C68">
        <w:rPr>
          <w:color w:val="222222"/>
          <w:lang w:eastAsia="zh-CN"/>
        </w:rPr>
        <w:t>ITU-T SG</w:t>
      </w:r>
      <w:r w:rsidRPr="00A30C68">
        <w:rPr>
          <w:rFonts w:hint="eastAsia"/>
          <w:color w:val="222222"/>
          <w:lang w:eastAsia="zh-CN"/>
        </w:rPr>
        <w:t>如协议和测试规范</w:t>
      </w:r>
      <w:r w:rsidRPr="00A30C68">
        <w:rPr>
          <w:color w:val="222222"/>
          <w:lang w:eastAsia="zh-CN"/>
        </w:rPr>
        <w:t>SG11</w:t>
      </w:r>
      <w:r w:rsidRPr="00A30C68">
        <w:rPr>
          <w:rFonts w:hint="eastAsia"/>
          <w:color w:val="222222"/>
          <w:lang w:eastAsia="zh-CN"/>
        </w:rPr>
        <w:t>于</w:t>
      </w:r>
      <w:r w:rsidRPr="00A30C68">
        <w:rPr>
          <w:color w:val="222222"/>
          <w:lang w:eastAsia="zh-CN"/>
        </w:rPr>
        <w:t>2013</w:t>
      </w:r>
      <w:r w:rsidRPr="00A30C68">
        <w:rPr>
          <w:rFonts w:hint="eastAsia"/>
          <w:color w:val="222222"/>
          <w:lang w:eastAsia="zh-CN"/>
        </w:rPr>
        <w:t>年初开始对</w:t>
      </w:r>
      <w:r w:rsidRPr="00A30C68">
        <w:rPr>
          <w:color w:val="222222"/>
          <w:lang w:eastAsia="zh-CN"/>
        </w:rPr>
        <w:t>SDN</w:t>
      </w:r>
      <w:r w:rsidRPr="00A30C68">
        <w:rPr>
          <w:rFonts w:hint="eastAsia"/>
          <w:color w:val="222222"/>
          <w:lang w:eastAsia="zh-CN"/>
        </w:rPr>
        <w:t>信令进行要求和体系结构讨论。</w:t>
      </w:r>
      <w:r w:rsidRPr="00A30C68">
        <w:rPr>
          <w:color w:val="222222"/>
          <w:lang w:eastAsia="zh-CN"/>
        </w:rPr>
        <w:t>IRTF</w:t>
      </w:r>
      <w:r w:rsidRPr="00A30C68">
        <w:rPr>
          <w:rFonts w:hint="eastAsia"/>
          <w:color w:val="222222"/>
          <w:lang w:eastAsia="zh-CN"/>
        </w:rPr>
        <w:t>的软件定义网络研究组（</w:t>
      </w:r>
      <w:r w:rsidRPr="00A30C68">
        <w:rPr>
          <w:color w:val="222222"/>
          <w:lang w:eastAsia="zh-CN"/>
        </w:rPr>
        <w:t>SDNRG</w:t>
      </w:r>
      <w:r w:rsidRPr="00A30C68">
        <w:rPr>
          <w:rFonts w:hint="eastAsia"/>
          <w:color w:val="222222"/>
          <w:lang w:eastAsia="zh-CN"/>
        </w:rPr>
        <w:t>）也从多个角度关注</w:t>
      </w:r>
      <w:r w:rsidRPr="00A30C68">
        <w:rPr>
          <w:color w:val="222222"/>
          <w:lang w:eastAsia="zh-CN"/>
        </w:rPr>
        <w:t>SDN</w:t>
      </w:r>
      <w:r w:rsidRPr="00A30C68">
        <w:rPr>
          <w:rFonts w:hint="eastAsia"/>
          <w:color w:val="222222"/>
          <w:lang w:eastAsia="zh-CN"/>
        </w:rPr>
        <w:t>，目标是确定可以定义和部署的新方法，并确定未来的研究挑战。他们的一些主要兴趣领域包括解决方案可伸缩性，抽象，安全性和编程语言以及在</w:t>
      </w:r>
      <w:r w:rsidRPr="00A30C68">
        <w:rPr>
          <w:color w:val="222222"/>
          <w:lang w:eastAsia="zh-CN"/>
        </w:rPr>
        <w:t>SDN</w:t>
      </w:r>
      <w:r w:rsidRPr="00A30C68">
        <w:rPr>
          <w:rFonts w:hint="eastAsia"/>
          <w:color w:val="222222"/>
          <w:lang w:eastAsia="zh-CN"/>
        </w:rPr>
        <w:t>环境中特别有用的范例。</w:t>
      </w:r>
    </w:p>
    <w:p w14:paraId="6C0EF0A4" w14:textId="77777777" w:rsidR="00286F14" w:rsidRDefault="00286F14" w:rsidP="000F68E0">
      <w:pPr>
        <w:adjustRightInd w:val="0"/>
        <w:rPr>
          <w:color w:val="222222"/>
          <w:lang w:eastAsia="zh-CN"/>
        </w:rPr>
      </w:pPr>
      <w:r w:rsidRPr="00A30C68">
        <w:rPr>
          <w:rFonts w:hint="eastAsia"/>
          <w:color w:val="222222"/>
          <w:lang w:eastAsia="zh-CN"/>
        </w:rPr>
        <w:t>这些工作组和其他工作组开展重要工作，协调开展现有标准并提出新标准。</w:t>
      </w:r>
      <w:r w:rsidRPr="00A30C68">
        <w:rPr>
          <w:color w:val="222222"/>
          <w:lang w:eastAsia="zh-CN"/>
        </w:rPr>
        <w:t xml:space="preserve"> </w:t>
      </w:r>
      <w:r w:rsidRPr="00A30C68">
        <w:rPr>
          <w:rFonts w:hint="eastAsia"/>
          <w:color w:val="222222"/>
          <w:lang w:eastAsia="zh-CN"/>
        </w:rPr>
        <w:t>其目标是促进从传统网络技术向新协议和体系结构（如</w:t>
      </w:r>
      <w:r w:rsidRPr="00A30C68">
        <w:rPr>
          <w:color w:val="222222"/>
          <w:lang w:eastAsia="zh-CN"/>
        </w:rPr>
        <w:t>SDN</w:t>
      </w:r>
      <w:r w:rsidRPr="00A30C68">
        <w:rPr>
          <w:rFonts w:hint="eastAsia"/>
          <w:color w:val="222222"/>
          <w:lang w:eastAsia="zh-CN"/>
        </w:rPr>
        <w:t>）的平稳过渡。诸如</w:t>
      </w:r>
      <w:r w:rsidRPr="00A30C68">
        <w:rPr>
          <w:color w:val="222222"/>
          <w:lang w:eastAsia="zh-CN"/>
        </w:rPr>
        <w:t>ITU-T SG13</w:t>
      </w:r>
      <w:r w:rsidRPr="00A30C68">
        <w:rPr>
          <w:rFonts w:hint="eastAsia"/>
          <w:color w:val="222222"/>
          <w:lang w:eastAsia="zh-CN"/>
        </w:rPr>
        <w:t>之类的这些组织中的一些组织主张为</w:t>
      </w:r>
      <w:r w:rsidRPr="00A30C68">
        <w:rPr>
          <w:color w:val="222222"/>
          <w:lang w:eastAsia="zh-CN"/>
        </w:rPr>
        <w:t>SDN</w:t>
      </w:r>
      <w:r w:rsidRPr="00A30C68">
        <w:rPr>
          <w:rFonts w:hint="eastAsia"/>
          <w:color w:val="222222"/>
          <w:lang w:eastAsia="zh-CN"/>
        </w:rPr>
        <w:t>（</w:t>
      </w:r>
      <w:r w:rsidRPr="00A30C68">
        <w:rPr>
          <w:color w:val="222222"/>
          <w:lang w:eastAsia="zh-CN"/>
        </w:rPr>
        <w:t>JCA-SDN</w:t>
      </w:r>
      <w:r w:rsidRPr="00A30C68">
        <w:rPr>
          <w:rFonts w:hint="eastAsia"/>
          <w:color w:val="222222"/>
          <w:lang w:eastAsia="zh-CN"/>
        </w:rPr>
        <w:t>）建立协作联合协作活动协调标准化工作，并利用开源软件（</w:t>
      </w:r>
      <w:r w:rsidRPr="00A30C68">
        <w:rPr>
          <w:color w:val="222222"/>
          <w:lang w:eastAsia="zh-CN"/>
        </w:rPr>
        <w:t>OSS</w:t>
      </w:r>
      <w:r w:rsidRPr="00A30C68">
        <w:rPr>
          <w:rFonts w:hint="eastAsia"/>
          <w:color w:val="222222"/>
          <w:lang w:eastAsia="zh-CN"/>
        </w:rPr>
        <w:t>）社区开展的工作，如</w:t>
      </w:r>
      <w:r w:rsidR="00E80021">
        <w:rPr>
          <w:color w:val="222222"/>
          <w:lang w:eastAsia="zh-CN"/>
        </w:rPr>
        <w:t>OpenStack</w:t>
      </w:r>
      <w:r w:rsidRPr="00A30C68">
        <w:rPr>
          <w:rFonts w:hint="eastAsia"/>
          <w:color w:val="222222"/>
          <w:lang w:eastAsia="zh-CN"/>
        </w:rPr>
        <w:t>和</w:t>
      </w:r>
      <w:r w:rsidR="00E80021">
        <w:rPr>
          <w:color w:val="222222"/>
          <w:lang w:eastAsia="zh-CN"/>
        </w:rPr>
        <w:t xml:space="preserve">OpenDayLight </w:t>
      </w:r>
      <w:r w:rsidRPr="00A30C68">
        <w:rPr>
          <w:rFonts w:hint="eastAsia"/>
          <w:color w:val="222222"/>
          <w:lang w:eastAsia="zh-CN"/>
        </w:rPr>
        <w:t>开始开发</w:t>
      </w:r>
      <w:r w:rsidRPr="00A30C68">
        <w:rPr>
          <w:color w:val="222222"/>
          <w:lang w:eastAsia="zh-CN"/>
        </w:rPr>
        <w:t>SDN</w:t>
      </w:r>
      <w:r w:rsidRPr="00A30C68">
        <w:rPr>
          <w:rFonts w:hint="eastAsia"/>
          <w:color w:val="222222"/>
          <w:lang w:eastAsia="zh-CN"/>
        </w:rPr>
        <w:t>实施的构建模块。</w:t>
      </w:r>
    </w:p>
    <w:p w14:paraId="1432C01D" w14:textId="77777777" w:rsidR="00DA69C2" w:rsidRPr="00710717" w:rsidRDefault="008E7CCB" w:rsidP="00710717">
      <w:pPr>
        <w:pStyle w:val="3"/>
        <w:spacing w:before="120"/>
        <w:rPr>
          <w:lang w:eastAsia="zh-CN"/>
        </w:rPr>
      </w:pPr>
      <w:bookmarkStart w:id="68" w:name="_Toc517963786"/>
      <w:bookmarkStart w:id="69" w:name="_Toc518474520"/>
      <w:r w:rsidRPr="00710717">
        <w:rPr>
          <w:lang w:eastAsia="zh-CN"/>
        </w:rPr>
        <w:t>1.2.3</w:t>
      </w:r>
      <w:r w:rsidR="00974B39" w:rsidRPr="00710717">
        <w:rPr>
          <w:lang w:eastAsia="zh-CN"/>
        </w:rPr>
        <w:t xml:space="preserve"> </w:t>
      </w:r>
      <w:r w:rsidR="00193B5D" w:rsidRPr="00615396">
        <w:rPr>
          <w:lang w:eastAsia="zh-CN"/>
        </w:rPr>
        <w:t xml:space="preserve"> </w:t>
      </w:r>
      <w:r w:rsidR="00286F14" w:rsidRPr="00710717">
        <w:rPr>
          <w:rFonts w:hint="eastAsia"/>
          <w:lang w:eastAsia="zh-CN"/>
        </w:rPr>
        <w:t>开发工具</w:t>
      </w:r>
      <w:bookmarkEnd w:id="68"/>
      <w:bookmarkEnd w:id="69"/>
    </w:p>
    <w:p w14:paraId="7A00C7D0" w14:textId="77777777" w:rsidR="00286F14" w:rsidRPr="00710717" w:rsidRDefault="00DA69C2" w:rsidP="00710717">
      <w:pPr>
        <w:widowControl w:val="0"/>
        <w:adjustRightInd w:val="0"/>
        <w:ind w:firstLineChars="0" w:firstLine="0"/>
        <w:rPr>
          <w:b/>
          <w:color w:val="222222"/>
          <w:lang w:eastAsia="zh-CN"/>
        </w:rPr>
      </w:pPr>
      <w:r>
        <w:rPr>
          <w:rFonts w:hint="eastAsia"/>
          <w:b/>
          <w:color w:val="222222"/>
          <w:lang w:eastAsia="zh-CN"/>
        </w:rPr>
        <w:t xml:space="preserve">   </w:t>
      </w:r>
      <w:r>
        <w:rPr>
          <w:rFonts w:hint="eastAsia"/>
          <w:b/>
          <w:color w:val="222222"/>
          <w:lang w:eastAsia="zh-CN"/>
        </w:rPr>
        <w:t>（</w:t>
      </w:r>
      <w:r>
        <w:rPr>
          <w:rFonts w:hint="eastAsia"/>
          <w:b/>
          <w:color w:val="222222"/>
          <w:lang w:eastAsia="zh-CN"/>
        </w:rPr>
        <w:t>1</w:t>
      </w:r>
      <w:r>
        <w:rPr>
          <w:rFonts w:hint="eastAsia"/>
          <w:b/>
          <w:color w:val="222222"/>
          <w:lang w:eastAsia="zh-CN"/>
        </w:rPr>
        <w:t>）</w:t>
      </w:r>
      <w:r w:rsidR="00286F14" w:rsidRPr="00710717">
        <w:rPr>
          <w:rFonts w:hint="eastAsia"/>
          <w:b/>
          <w:color w:val="222222"/>
          <w:lang w:eastAsia="zh-CN"/>
        </w:rPr>
        <w:t>仿真和仿真工具</w:t>
      </w:r>
    </w:p>
    <w:p w14:paraId="0AFE6802" w14:textId="77777777" w:rsidR="00974B39" w:rsidRPr="00A30C68" w:rsidRDefault="00BF0F2E" w:rsidP="000F68E0">
      <w:pPr>
        <w:adjustRightInd w:val="0"/>
        <w:rPr>
          <w:color w:val="222222"/>
          <w:lang w:eastAsia="zh-CN"/>
        </w:rPr>
      </w:pPr>
      <w:r>
        <w:rPr>
          <w:color w:val="222222"/>
          <w:lang w:eastAsia="zh-CN"/>
        </w:rPr>
        <w:t>Mininet</w:t>
      </w:r>
      <w:r w:rsidR="00286F14" w:rsidRPr="00A30C68">
        <w:rPr>
          <w:rFonts w:hint="eastAsia"/>
          <w:color w:val="222222"/>
          <w:lang w:eastAsia="zh-CN"/>
        </w:rPr>
        <w:t>允许在单台机器上模拟整个</w:t>
      </w:r>
      <w:r w:rsidR="00286F14" w:rsidRPr="00A30C68">
        <w:rPr>
          <w:color w:val="222222"/>
          <w:lang w:eastAsia="zh-CN"/>
        </w:rPr>
        <w:t>OpenFlow</w:t>
      </w:r>
      <w:r w:rsidR="00286F14" w:rsidRPr="00A30C68">
        <w:rPr>
          <w:rFonts w:hint="eastAsia"/>
          <w:color w:val="222222"/>
          <w:lang w:eastAsia="zh-CN"/>
        </w:rPr>
        <w:t>网络，简化初始开发和部署过程。在迁移到实际硬件之前，新的服务，应用程序和协议可以先模拟预期的部署环境来开发和测试。默认情况下，</w:t>
      </w:r>
      <w:r w:rsidR="00286F14" w:rsidRPr="00A30C68">
        <w:rPr>
          <w:color w:val="222222"/>
          <w:lang w:eastAsia="zh-CN"/>
        </w:rPr>
        <w:t>Mininet</w:t>
      </w:r>
      <w:r w:rsidR="00286F14" w:rsidRPr="00A30C68">
        <w:rPr>
          <w:rFonts w:hint="eastAsia"/>
          <w:color w:val="222222"/>
          <w:lang w:eastAsia="zh-CN"/>
        </w:rPr>
        <w:t>支持</w:t>
      </w:r>
      <w:r w:rsidR="00286F14" w:rsidRPr="00A30C68">
        <w:rPr>
          <w:color w:val="222222"/>
          <w:lang w:eastAsia="zh-CN"/>
        </w:rPr>
        <w:t>OpenFlow v1.0</w:t>
      </w:r>
      <w:r w:rsidR="00286F14" w:rsidRPr="00A30C68">
        <w:rPr>
          <w:rFonts w:hint="eastAsia"/>
          <w:color w:val="222222"/>
          <w:lang w:eastAsia="zh-CN"/>
        </w:rPr>
        <w:t>，但它可能会被修改为支持实现更新版本的软件切换。</w:t>
      </w:r>
      <w:r w:rsidR="00E80021">
        <w:rPr>
          <w:color w:val="222222"/>
          <w:lang w:eastAsia="zh-CN"/>
        </w:rPr>
        <w:t>ns-3</w:t>
      </w:r>
      <w:r w:rsidR="00EA6F9D">
        <w:rPr>
          <w:color w:val="222222"/>
        </w:rPr>
        <w:fldChar w:fldCharType="begin"/>
      </w:r>
      <w:r w:rsidR="000F467E">
        <w:rPr>
          <w:color w:val="222222"/>
          <w:lang w:eastAsia="zh-CN"/>
        </w:rPr>
        <w:instrText xml:space="preserve"> ADDIN EN.CITE &lt;EndNote&gt;&lt;Cite&gt;&lt;Author&gt;Henderson&lt;/Author&gt;&lt;Year&gt;2008&lt;/Year&gt;&lt;RecNum&gt;191&lt;/RecNum&gt;&lt;DisplayText&gt;[22]&lt;/DisplayText&gt;&lt;record&gt;&lt;rec-number&gt;191&lt;/rec-number&gt;&lt;foreign-keys&gt;&lt;key app="EN" db-id="z2dra9zfpwd2wbewe9cv9sspxf2pe2txattx" timestamp="0"&gt;191&lt;/key&gt;&lt;/foreign-keys&gt;&lt;ref-type name="Conference Proceedings"&gt;10&lt;/ref-type&gt;&lt;contributors&gt;&lt;authors&gt;&lt;author&gt;Henderson, Thomas R&lt;/author&gt;&lt;author&gt;Lacage, Mathieu&lt;/author&gt;&lt;author&gt;Riley, George F&lt;/author&gt;&lt;/authors&gt;&lt;/contributors&gt;&lt;titles&gt;&lt;title&gt;Network Simulations with the ns-3 Simulator&lt;/title&gt;&lt;/titles&gt;&lt;dates&gt;&lt;year&gt;2008&lt;/year&gt;&lt;/dates&gt;&lt;urls&gt;&lt;/urls&gt;&lt;/record&gt;&lt;/Cite&gt;&lt;/EndNote&gt;</w:instrText>
      </w:r>
      <w:r w:rsidR="00EA6F9D">
        <w:rPr>
          <w:color w:val="222222"/>
        </w:rPr>
        <w:fldChar w:fldCharType="separate"/>
      </w:r>
      <w:r w:rsidR="000F467E">
        <w:rPr>
          <w:noProof/>
          <w:color w:val="222222"/>
          <w:lang w:eastAsia="zh-CN"/>
        </w:rPr>
        <w:t>[22]</w:t>
      </w:r>
      <w:r w:rsidR="00EA6F9D">
        <w:rPr>
          <w:color w:val="222222"/>
        </w:rPr>
        <w:fldChar w:fldCharType="end"/>
      </w:r>
      <w:r w:rsidR="00286F14" w:rsidRPr="00A30C68">
        <w:rPr>
          <w:rFonts w:hint="eastAsia"/>
          <w:color w:val="222222"/>
          <w:lang w:eastAsia="zh-CN"/>
        </w:rPr>
        <w:t>网络模拟器支持其环境中的</w:t>
      </w:r>
      <w:r w:rsidR="00286F14" w:rsidRPr="00A30C68">
        <w:rPr>
          <w:color w:val="222222"/>
          <w:lang w:eastAsia="zh-CN"/>
        </w:rPr>
        <w:t>OpenFlow</w:t>
      </w:r>
      <w:r w:rsidR="00286F14" w:rsidRPr="00A30C68">
        <w:rPr>
          <w:rFonts w:hint="eastAsia"/>
          <w:color w:val="222222"/>
          <w:lang w:eastAsia="zh-CN"/>
        </w:rPr>
        <w:t>交换机，但当前版本仅实现</w:t>
      </w:r>
      <w:r w:rsidR="00286F14" w:rsidRPr="00A30C68">
        <w:rPr>
          <w:color w:val="222222"/>
          <w:lang w:eastAsia="zh-CN"/>
        </w:rPr>
        <w:t>OpenFlow v0.89</w:t>
      </w:r>
      <w:r w:rsidR="00286F14" w:rsidRPr="00A30C68">
        <w:rPr>
          <w:rFonts w:hint="eastAsia"/>
          <w:color w:val="222222"/>
          <w:lang w:eastAsia="zh-CN"/>
        </w:rPr>
        <w:t>。</w:t>
      </w:r>
    </w:p>
    <w:p w14:paraId="5CE8C880" w14:textId="77777777" w:rsidR="00286F14" w:rsidRPr="00710717" w:rsidRDefault="00DA69C2" w:rsidP="00710717">
      <w:pPr>
        <w:adjustRightInd w:val="0"/>
        <w:ind w:firstLineChars="0" w:firstLine="0"/>
        <w:rPr>
          <w:b/>
          <w:color w:val="222222"/>
          <w:lang w:eastAsia="zh-CN"/>
        </w:rPr>
      </w:pPr>
      <w:r>
        <w:rPr>
          <w:rFonts w:hint="eastAsia"/>
          <w:b/>
          <w:color w:val="222222"/>
          <w:lang w:eastAsia="zh-CN"/>
        </w:rPr>
        <w:t xml:space="preserve">   </w:t>
      </w:r>
      <w:r>
        <w:rPr>
          <w:rFonts w:hint="eastAsia"/>
          <w:b/>
          <w:color w:val="222222"/>
          <w:lang w:eastAsia="zh-CN"/>
        </w:rPr>
        <w:t>（</w:t>
      </w:r>
      <w:r>
        <w:rPr>
          <w:rFonts w:hint="eastAsia"/>
          <w:b/>
          <w:color w:val="222222"/>
          <w:lang w:eastAsia="zh-CN"/>
        </w:rPr>
        <w:t>2</w:t>
      </w:r>
      <w:r>
        <w:rPr>
          <w:rFonts w:hint="eastAsia"/>
          <w:b/>
          <w:color w:val="222222"/>
          <w:lang w:eastAsia="zh-CN"/>
        </w:rPr>
        <w:t>）</w:t>
      </w:r>
      <w:r w:rsidR="00286F14" w:rsidRPr="00710717">
        <w:rPr>
          <w:rFonts w:hint="eastAsia"/>
          <w:b/>
          <w:color w:val="222222"/>
          <w:lang w:eastAsia="zh-CN"/>
        </w:rPr>
        <w:t>可用的软件交换平台</w:t>
      </w:r>
    </w:p>
    <w:p w14:paraId="6960C40B" w14:textId="77777777" w:rsidR="00286F14" w:rsidRDefault="00286F14" w:rsidP="000F68E0">
      <w:pPr>
        <w:adjustRightInd w:val="0"/>
        <w:rPr>
          <w:color w:val="222222"/>
          <w:lang w:eastAsia="zh-CN"/>
        </w:rPr>
      </w:pPr>
      <w:r w:rsidRPr="00A30C68">
        <w:rPr>
          <w:rFonts w:hint="eastAsia"/>
          <w:color w:val="222222"/>
          <w:lang w:eastAsia="zh-CN"/>
        </w:rPr>
        <w:t>当前有许多可用的</w:t>
      </w:r>
      <w:r w:rsidRPr="00A30C68">
        <w:rPr>
          <w:color w:val="222222"/>
          <w:lang w:eastAsia="zh-CN"/>
        </w:rPr>
        <w:t>SDN</w:t>
      </w:r>
      <w:r w:rsidRPr="00A30C68">
        <w:rPr>
          <w:rFonts w:hint="eastAsia"/>
          <w:color w:val="222222"/>
          <w:lang w:eastAsia="zh-CN"/>
        </w:rPr>
        <w:t>软件开关，例如，可用于运行</w:t>
      </w:r>
      <w:r w:rsidRPr="00A30C68">
        <w:rPr>
          <w:color w:val="222222"/>
          <w:lang w:eastAsia="zh-CN"/>
        </w:rPr>
        <w:t>SDN</w:t>
      </w:r>
      <w:r w:rsidRPr="00A30C68">
        <w:rPr>
          <w:rFonts w:hint="eastAsia"/>
          <w:color w:val="222222"/>
          <w:lang w:eastAsia="zh-CN"/>
        </w:rPr>
        <w:t>测试平台或开发服务时使用的</w:t>
      </w:r>
      <w:r w:rsidRPr="00A30C68">
        <w:rPr>
          <w:color w:val="222222"/>
          <w:lang w:eastAsia="zh-CN"/>
        </w:rPr>
        <w:t>SDN</w:t>
      </w:r>
      <w:r w:rsidRPr="00A30C68">
        <w:rPr>
          <w:rFonts w:hint="eastAsia"/>
          <w:color w:val="222222"/>
          <w:lang w:eastAsia="zh-CN"/>
        </w:rPr>
        <w:t>。表</w:t>
      </w:r>
      <w:r w:rsidR="001D5259">
        <w:rPr>
          <w:color w:val="222222"/>
          <w:lang w:eastAsia="zh-CN"/>
        </w:rPr>
        <w:t>1.1</w:t>
      </w:r>
      <w:r w:rsidRPr="00A30C68">
        <w:rPr>
          <w:rFonts w:hint="eastAsia"/>
          <w:color w:val="222222"/>
          <w:lang w:eastAsia="zh-CN"/>
        </w:rPr>
        <w:t>当前软件开关实现的简要说明，其中包括实现语言和当前实现支持的</w:t>
      </w:r>
      <w:r w:rsidRPr="00A30C68">
        <w:rPr>
          <w:color w:val="222222"/>
          <w:lang w:eastAsia="zh-CN"/>
        </w:rPr>
        <w:t>OpenFlow</w:t>
      </w:r>
      <w:r w:rsidRPr="00A30C68">
        <w:rPr>
          <w:rFonts w:hint="eastAsia"/>
          <w:color w:val="222222"/>
          <w:lang w:eastAsia="zh-CN"/>
        </w:rPr>
        <w:t>标准版本的简要说明。</w:t>
      </w:r>
    </w:p>
    <w:p w14:paraId="404DC944" w14:textId="77777777" w:rsidR="00A272DC" w:rsidRDefault="00A272DC" w:rsidP="00710717">
      <w:pPr>
        <w:keepNext/>
        <w:adjustRightInd w:val="0"/>
        <w:jc w:val="center"/>
        <w:rPr>
          <w:color w:val="222222"/>
          <w:lang w:eastAsia="zh-CN"/>
        </w:rPr>
      </w:pPr>
      <w:bookmarkStart w:id="70" w:name="_Toc517961287"/>
      <w:r w:rsidRPr="00710717">
        <w:rPr>
          <w:rFonts w:hint="eastAsia"/>
          <w:color w:val="222222"/>
          <w:lang w:eastAsia="zh-CN"/>
        </w:rPr>
        <w:t>表</w:t>
      </w:r>
      <w:r>
        <w:rPr>
          <w:rFonts w:hint="eastAsia"/>
          <w:color w:val="222222"/>
          <w:lang w:eastAsia="zh-CN"/>
        </w:rPr>
        <w:t xml:space="preserve"> </w:t>
      </w:r>
      <w:r w:rsidRPr="00710717">
        <w:rPr>
          <w:color w:val="222222"/>
          <w:lang w:eastAsia="zh-CN"/>
        </w:rPr>
        <w:t>1.</w:t>
      </w:r>
      <w:r w:rsidRPr="00710717">
        <w:rPr>
          <w:color w:val="222222"/>
          <w:lang w:eastAsia="zh-CN"/>
        </w:rPr>
        <w:fldChar w:fldCharType="begin"/>
      </w:r>
      <w:r w:rsidRPr="00710717">
        <w:rPr>
          <w:color w:val="222222"/>
          <w:lang w:eastAsia="zh-CN"/>
        </w:rPr>
        <w:instrText xml:space="preserve"> SEQ </w:instrText>
      </w:r>
      <w:r w:rsidRPr="00710717">
        <w:rPr>
          <w:rFonts w:hint="eastAsia"/>
          <w:color w:val="222222"/>
          <w:lang w:eastAsia="zh-CN"/>
        </w:rPr>
        <w:instrText>表</w:instrText>
      </w:r>
      <w:r w:rsidRPr="00710717">
        <w:rPr>
          <w:color w:val="222222"/>
          <w:lang w:eastAsia="zh-CN"/>
        </w:rPr>
        <w:instrText xml:space="preserve">1. \* ARABIC </w:instrText>
      </w:r>
      <w:r w:rsidRPr="00710717">
        <w:rPr>
          <w:color w:val="222222"/>
          <w:lang w:eastAsia="zh-CN"/>
        </w:rPr>
        <w:fldChar w:fldCharType="separate"/>
      </w:r>
      <w:r>
        <w:rPr>
          <w:noProof/>
          <w:color w:val="222222"/>
          <w:lang w:eastAsia="zh-CN"/>
        </w:rPr>
        <w:t>1</w:t>
      </w:r>
      <w:r w:rsidRPr="00710717">
        <w:rPr>
          <w:color w:val="222222"/>
          <w:lang w:eastAsia="zh-CN"/>
        </w:rPr>
        <w:fldChar w:fldCharType="end"/>
      </w:r>
      <w:r>
        <w:rPr>
          <w:color w:val="222222"/>
          <w:lang w:eastAsia="zh-CN"/>
        </w:rPr>
        <w:t xml:space="preserve">  </w:t>
      </w:r>
      <w:r w:rsidRPr="00710717">
        <w:rPr>
          <w:rFonts w:hint="eastAsia"/>
          <w:color w:val="222222"/>
          <w:lang w:eastAsia="zh-CN"/>
        </w:rPr>
        <w:t>当前的软件切换实现符合</w:t>
      </w:r>
      <w:r w:rsidRPr="00710717">
        <w:rPr>
          <w:color w:val="222222"/>
          <w:lang w:eastAsia="zh-CN"/>
        </w:rPr>
        <w:t>OpenFlow</w:t>
      </w:r>
      <w:r w:rsidRPr="00710717">
        <w:rPr>
          <w:rFonts w:hint="eastAsia"/>
          <w:color w:val="222222"/>
          <w:lang w:eastAsia="zh-CN"/>
        </w:rPr>
        <w:t>标准</w:t>
      </w:r>
      <w:bookmarkEnd w:id="70"/>
    </w:p>
    <w:p w14:paraId="032F056E" w14:textId="77777777" w:rsidR="00286F14" w:rsidRDefault="00286F14" w:rsidP="00933CD2">
      <w:pPr>
        <w:adjustRightInd w:val="0"/>
        <w:jc w:val="center"/>
        <w:rPr>
          <w:color w:val="222222"/>
        </w:rPr>
      </w:pPr>
      <w:r>
        <w:rPr>
          <w:rFonts w:hint="eastAsia"/>
          <w:color w:val="222222"/>
        </w:rPr>
        <w:t>Tab</w:t>
      </w:r>
      <w:r w:rsidR="001D5259">
        <w:rPr>
          <w:color w:val="222222"/>
        </w:rPr>
        <w:t>.</w:t>
      </w:r>
      <w:r>
        <w:rPr>
          <w:rFonts w:hint="eastAsia"/>
          <w:color w:val="222222"/>
        </w:rPr>
        <w:t xml:space="preserve"> 1.</w:t>
      </w:r>
      <w:r w:rsidR="0000039A">
        <w:rPr>
          <w:color w:val="222222"/>
        </w:rPr>
        <w:t>1</w:t>
      </w:r>
      <w:r w:rsidR="003410C5">
        <w:rPr>
          <w:color w:val="222222"/>
        </w:rPr>
        <w:t xml:space="preserve"> </w:t>
      </w:r>
      <w:r>
        <w:rPr>
          <w:rFonts w:hint="eastAsia"/>
          <w:color w:val="222222"/>
        </w:rPr>
        <w:t xml:space="preserve"> Current software switch implementations compliant with the OpenFlow standard</w:t>
      </w:r>
    </w:p>
    <w:p w14:paraId="3DF00AA1" w14:textId="77777777" w:rsidR="00286F14" w:rsidRDefault="00286F14" w:rsidP="00933CD2">
      <w:pPr>
        <w:adjustRightInd w:val="0"/>
        <w:jc w:val="center"/>
        <w:rPr>
          <w:color w:val="222222"/>
        </w:rPr>
      </w:pPr>
    </w:p>
    <w:tbl>
      <w:tblPr>
        <w:tblW w:w="0" w:type="auto"/>
        <w:tblBorders>
          <w:top w:val="single" w:sz="4" w:space="0" w:color="auto"/>
          <w:bottom w:val="single" w:sz="4" w:space="0" w:color="auto"/>
          <w:insideH w:val="single" w:sz="4" w:space="0" w:color="auto"/>
          <w:insideV w:val="single" w:sz="4" w:space="0" w:color="auto"/>
        </w:tblBorders>
        <w:tblLook w:val="04A0" w:firstRow="1" w:lastRow="0" w:firstColumn="1" w:lastColumn="0" w:noHBand="0" w:noVBand="1"/>
      </w:tblPr>
      <w:tblGrid>
        <w:gridCol w:w="1781"/>
        <w:gridCol w:w="2013"/>
        <w:gridCol w:w="3714"/>
        <w:gridCol w:w="883"/>
      </w:tblGrid>
      <w:tr w:rsidR="00C9541F" w:rsidRPr="00285466" w14:paraId="1BD6565F" w14:textId="77777777" w:rsidTr="000053D0">
        <w:trPr>
          <w:trHeight w:val="289"/>
        </w:trPr>
        <w:tc>
          <w:tcPr>
            <w:tcW w:w="1781" w:type="dxa"/>
            <w:shd w:val="clear" w:color="auto" w:fill="auto"/>
          </w:tcPr>
          <w:p w14:paraId="3CD488C6" w14:textId="77777777" w:rsidR="00286F14" w:rsidRPr="00C9541F" w:rsidRDefault="00286F14" w:rsidP="000053D0">
            <w:pPr>
              <w:adjustRightInd w:val="0"/>
              <w:ind w:firstLineChars="0" w:firstLine="0"/>
              <w:rPr>
                <w:b/>
                <w:color w:val="222222"/>
                <w:sz w:val="20"/>
              </w:rPr>
            </w:pPr>
            <w:r w:rsidRPr="00C9541F">
              <w:rPr>
                <w:b/>
                <w:sz w:val="20"/>
              </w:rPr>
              <w:t>Software Switch</w:t>
            </w:r>
          </w:p>
        </w:tc>
        <w:tc>
          <w:tcPr>
            <w:tcW w:w="2013" w:type="dxa"/>
            <w:shd w:val="clear" w:color="auto" w:fill="auto"/>
          </w:tcPr>
          <w:p w14:paraId="408FECF2" w14:textId="77777777" w:rsidR="00286F14" w:rsidRPr="00C9541F" w:rsidRDefault="00286F14" w:rsidP="00C9541F">
            <w:pPr>
              <w:adjustRightInd w:val="0"/>
              <w:ind w:firstLine="402"/>
              <w:jc w:val="center"/>
              <w:rPr>
                <w:b/>
                <w:color w:val="222222"/>
                <w:sz w:val="20"/>
              </w:rPr>
            </w:pPr>
            <w:r w:rsidRPr="00C9541F">
              <w:rPr>
                <w:b/>
                <w:sz w:val="20"/>
              </w:rPr>
              <w:t>Implementation</w:t>
            </w:r>
          </w:p>
        </w:tc>
        <w:tc>
          <w:tcPr>
            <w:tcW w:w="3714" w:type="dxa"/>
            <w:shd w:val="clear" w:color="auto" w:fill="auto"/>
          </w:tcPr>
          <w:p w14:paraId="6C81D1A9" w14:textId="77777777" w:rsidR="00286F14" w:rsidRPr="00C9541F" w:rsidRDefault="00286F14" w:rsidP="00C9541F">
            <w:pPr>
              <w:adjustRightInd w:val="0"/>
              <w:ind w:firstLine="402"/>
              <w:jc w:val="center"/>
              <w:rPr>
                <w:b/>
                <w:color w:val="222222"/>
                <w:sz w:val="20"/>
              </w:rPr>
            </w:pPr>
            <w:r w:rsidRPr="00C9541F">
              <w:rPr>
                <w:b/>
                <w:sz w:val="20"/>
              </w:rPr>
              <w:t>Overview</w:t>
            </w:r>
          </w:p>
        </w:tc>
        <w:tc>
          <w:tcPr>
            <w:tcW w:w="883" w:type="dxa"/>
            <w:shd w:val="clear" w:color="auto" w:fill="auto"/>
          </w:tcPr>
          <w:p w14:paraId="4B5520C1" w14:textId="77777777" w:rsidR="00286F14" w:rsidRPr="00C9541F" w:rsidRDefault="00286F14" w:rsidP="000053D0">
            <w:pPr>
              <w:adjustRightInd w:val="0"/>
              <w:ind w:firstLineChars="0" w:firstLine="0"/>
              <w:rPr>
                <w:b/>
                <w:color w:val="222222"/>
                <w:sz w:val="20"/>
              </w:rPr>
            </w:pPr>
            <w:r w:rsidRPr="00C9541F">
              <w:rPr>
                <w:b/>
                <w:sz w:val="20"/>
              </w:rPr>
              <w:t>Version</w:t>
            </w:r>
          </w:p>
        </w:tc>
      </w:tr>
      <w:tr w:rsidR="00C9541F" w:rsidRPr="00285466" w14:paraId="02792B5C" w14:textId="77777777" w:rsidTr="000053D0">
        <w:tc>
          <w:tcPr>
            <w:tcW w:w="1781" w:type="dxa"/>
            <w:shd w:val="clear" w:color="auto" w:fill="auto"/>
          </w:tcPr>
          <w:p w14:paraId="08BC2E37" w14:textId="77777777" w:rsidR="00286F14" w:rsidRPr="00C9541F" w:rsidRDefault="000053D0" w:rsidP="000053D0">
            <w:pPr>
              <w:adjustRightInd w:val="0"/>
              <w:ind w:firstLineChars="0" w:firstLine="0"/>
              <w:rPr>
                <w:color w:val="222222"/>
                <w:sz w:val="20"/>
              </w:rPr>
            </w:pPr>
            <w:r>
              <w:rPr>
                <w:sz w:val="20"/>
              </w:rPr>
              <w:lastRenderedPageBreak/>
              <w:t xml:space="preserve">Open vSwitch </w:t>
            </w:r>
          </w:p>
        </w:tc>
        <w:tc>
          <w:tcPr>
            <w:tcW w:w="2013" w:type="dxa"/>
            <w:shd w:val="clear" w:color="auto" w:fill="auto"/>
          </w:tcPr>
          <w:p w14:paraId="3645B432" w14:textId="77777777" w:rsidR="00286F14" w:rsidRPr="00C9541F" w:rsidRDefault="00286F14" w:rsidP="00C9541F">
            <w:pPr>
              <w:adjustRightInd w:val="0"/>
              <w:ind w:firstLine="400"/>
              <w:jc w:val="center"/>
              <w:rPr>
                <w:color w:val="222222"/>
                <w:sz w:val="20"/>
              </w:rPr>
            </w:pPr>
            <w:r w:rsidRPr="00C9541F">
              <w:rPr>
                <w:sz w:val="20"/>
              </w:rPr>
              <w:t>C/Python</w:t>
            </w:r>
          </w:p>
        </w:tc>
        <w:tc>
          <w:tcPr>
            <w:tcW w:w="3714" w:type="dxa"/>
            <w:shd w:val="clear" w:color="auto" w:fill="auto"/>
          </w:tcPr>
          <w:p w14:paraId="2B1EAF31" w14:textId="77777777" w:rsidR="00286F14" w:rsidRPr="000053D0" w:rsidRDefault="00286F14" w:rsidP="000053D0">
            <w:pPr>
              <w:autoSpaceDE w:val="0"/>
              <w:autoSpaceDN w:val="0"/>
              <w:adjustRightInd w:val="0"/>
              <w:ind w:firstLineChars="0" w:firstLine="0"/>
              <w:rPr>
                <w:sz w:val="20"/>
              </w:rPr>
            </w:pPr>
            <w:r w:rsidRPr="00C9541F">
              <w:rPr>
                <w:sz w:val="20"/>
              </w:rPr>
              <w:t>Open source software switch that aims to implement a switch platform v1.0</w:t>
            </w:r>
            <w:r w:rsidR="000053D0">
              <w:rPr>
                <w:sz w:val="20"/>
              </w:rPr>
              <w:t xml:space="preserve"> </w:t>
            </w:r>
            <w:r w:rsidRPr="00C9541F">
              <w:rPr>
                <w:sz w:val="20"/>
              </w:rPr>
              <w:t>in virtualized server environments. Supports standard management</w:t>
            </w:r>
            <w:r w:rsidR="000053D0">
              <w:rPr>
                <w:sz w:val="20"/>
              </w:rPr>
              <w:t xml:space="preserve"> </w:t>
            </w:r>
            <w:r w:rsidRPr="00C9541F">
              <w:rPr>
                <w:sz w:val="20"/>
              </w:rPr>
              <w:t>interfaces and enables programmatic extension and control of the</w:t>
            </w:r>
            <w:r w:rsidR="000053D0">
              <w:rPr>
                <w:sz w:val="20"/>
              </w:rPr>
              <w:t xml:space="preserve"> </w:t>
            </w:r>
            <w:r w:rsidRPr="00C9541F">
              <w:rPr>
                <w:sz w:val="20"/>
              </w:rPr>
              <w:t>forwarding functions. Can be ported into ASIC switches.</w:t>
            </w:r>
          </w:p>
        </w:tc>
        <w:tc>
          <w:tcPr>
            <w:tcW w:w="883" w:type="dxa"/>
            <w:shd w:val="clear" w:color="auto" w:fill="auto"/>
          </w:tcPr>
          <w:p w14:paraId="5333BA26" w14:textId="77777777" w:rsidR="00286F14" w:rsidRPr="00C9541F" w:rsidRDefault="00286F14" w:rsidP="000053D0">
            <w:pPr>
              <w:adjustRightInd w:val="0"/>
              <w:ind w:firstLineChars="0" w:firstLine="0"/>
              <w:rPr>
                <w:color w:val="222222"/>
                <w:sz w:val="20"/>
              </w:rPr>
            </w:pPr>
            <w:r w:rsidRPr="00C9541F">
              <w:rPr>
                <w:sz w:val="20"/>
              </w:rPr>
              <w:t>v1.0</w:t>
            </w:r>
          </w:p>
        </w:tc>
      </w:tr>
      <w:tr w:rsidR="00C9541F" w:rsidRPr="00285466" w14:paraId="1238CCF7" w14:textId="77777777" w:rsidTr="000053D0">
        <w:tc>
          <w:tcPr>
            <w:tcW w:w="1781" w:type="dxa"/>
            <w:shd w:val="clear" w:color="auto" w:fill="auto"/>
          </w:tcPr>
          <w:p w14:paraId="7D811CF1" w14:textId="77777777" w:rsidR="00286F14" w:rsidRPr="00C9541F" w:rsidRDefault="00286F14" w:rsidP="000053D0">
            <w:pPr>
              <w:adjustRightInd w:val="0"/>
              <w:ind w:firstLineChars="0" w:firstLine="0"/>
              <w:rPr>
                <w:color w:val="222222"/>
                <w:sz w:val="20"/>
              </w:rPr>
            </w:pPr>
            <w:r w:rsidRPr="00C9541F">
              <w:rPr>
                <w:sz w:val="20"/>
              </w:rPr>
              <w:t xml:space="preserve">Pantou/OpenWRT </w:t>
            </w:r>
          </w:p>
        </w:tc>
        <w:tc>
          <w:tcPr>
            <w:tcW w:w="2013" w:type="dxa"/>
            <w:shd w:val="clear" w:color="auto" w:fill="auto"/>
          </w:tcPr>
          <w:p w14:paraId="5D40566B" w14:textId="77777777" w:rsidR="00286F14" w:rsidRPr="00C9541F" w:rsidRDefault="00286F14" w:rsidP="00C9541F">
            <w:pPr>
              <w:adjustRightInd w:val="0"/>
              <w:ind w:firstLine="400"/>
              <w:jc w:val="center"/>
              <w:rPr>
                <w:color w:val="222222"/>
                <w:sz w:val="20"/>
              </w:rPr>
            </w:pPr>
            <w:r w:rsidRPr="00C9541F">
              <w:rPr>
                <w:sz w:val="20"/>
              </w:rPr>
              <w:t>C</w:t>
            </w:r>
          </w:p>
        </w:tc>
        <w:tc>
          <w:tcPr>
            <w:tcW w:w="3714" w:type="dxa"/>
            <w:shd w:val="clear" w:color="auto" w:fill="auto"/>
          </w:tcPr>
          <w:p w14:paraId="08402403" w14:textId="77777777" w:rsidR="00286F14" w:rsidRPr="00C9541F" w:rsidRDefault="00286F14" w:rsidP="000053D0">
            <w:pPr>
              <w:autoSpaceDE w:val="0"/>
              <w:autoSpaceDN w:val="0"/>
              <w:adjustRightInd w:val="0"/>
              <w:ind w:firstLineChars="0" w:firstLine="0"/>
              <w:rPr>
                <w:color w:val="222222"/>
                <w:sz w:val="20"/>
              </w:rPr>
            </w:pPr>
            <w:r w:rsidRPr="00C9541F">
              <w:rPr>
                <w:sz w:val="20"/>
              </w:rPr>
              <w:t>Turns a commercial wireless router or Access Point into an OpenFlow-enabled switch.</w:t>
            </w:r>
          </w:p>
        </w:tc>
        <w:tc>
          <w:tcPr>
            <w:tcW w:w="883" w:type="dxa"/>
            <w:shd w:val="clear" w:color="auto" w:fill="auto"/>
          </w:tcPr>
          <w:p w14:paraId="1FB2321A" w14:textId="77777777" w:rsidR="00286F14" w:rsidRPr="00C9541F" w:rsidRDefault="00286F14" w:rsidP="000053D0">
            <w:pPr>
              <w:adjustRightInd w:val="0"/>
              <w:ind w:firstLineChars="0" w:firstLine="0"/>
              <w:rPr>
                <w:color w:val="222222"/>
                <w:sz w:val="20"/>
              </w:rPr>
            </w:pPr>
            <w:r w:rsidRPr="00C9541F">
              <w:rPr>
                <w:sz w:val="20"/>
              </w:rPr>
              <w:t>v1.0</w:t>
            </w:r>
          </w:p>
        </w:tc>
      </w:tr>
      <w:tr w:rsidR="00C9541F" w:rsidRPr="00285466" w14:paraId="38FCBF07" w14:textId="77777777" w:rsidTr="000053D0">
        <w:tc>
          <w:tcPr>
            <w:tcW w:w="1781" w:type="dxa"/>
            <w:shd w:val="clear" w:color="auto" w:fill="auto"/>
          </w:tcPr>
          <w:p w14:paraId="281BD814" w14:textId="77777777" w:rsidR="00286F14" w:rsidRPr="00C9541F" w:rsidRDefault="00286F14" w:rsidP="000053D0">
            <w:pPr>
              <w:adjustRightInd w:val="0"/>
              <w:ind w:firstLineChars="0" w:firstLine="0"/>
              <w:rPr>
                <w:color w:val="222222"/>
                <w:sz w:val="20"/>
              </w:rPr>
            </w:pPr>
            <w:r w:rsidRPr="00C9541F">
              <w:rPr>
                <w:sz w:val="20"/>
              </w:rPr>
              <w:t xml:space="preserve">ofsoftswitch13 </w:t>
            </w:r>
          </w:p>
        </w:tc>
        <w:tc>
          <w:tcPr>
            <w:tcW w:w="2013" w:type="dxa"/>
            <w:shd w:val="clear" w:color="auto" w:fill="auto"/>
          </w:tcPr>
          <w:p w14:paraId="4F3D4185" w14:textId="77777777" w:rsidR="00286F14" w:rsidRPr="00C9541F" w:rsidRDefault="00286F14" w:rsidP="00C9541F">
            <w:pPr>
              <w:adjustRightInd w:val="0"/>
              <w:ind w:firstLine="400"/>
              <w:jc w:val="center"/>
              <w:rPr>
                <w:color w:val="222222"/>
                <w:sz w:val="20"/>
              </w:rPr>
            </w:pPr>
            <w:r w:rsidRPr="00C9541F">
              <w:rPr>
                <w:sz w:val="20"/>
              </w:rPr>
              <w:t>C/C++</w:t>
            </w:r>
          </w:p>
        </w:tc>
        <w:tc>
          <w:tcPr>
            <w:tcW w:w="3714" w:type="dxa"/>
            <w:shd w:val="clear" w:color="auto" w:fill="auto"/>
          </w:tcPr>
          <w:p w14:paraId="7C076560" w14:textId="77777777" w:rsidR="00286F14" w:rsidRPr="00C9541F" w:rsidRDefault="00286F14" w:rsidP="000053D0">
            <w:pPr>
              <w:adjustRightInd w:val="0"/>
              <w:ind w:firstLineChars="0" w:firstLine="0"/>
              <w:rPr>
                <w:color w:val="222222"/>
                <w:sz w:val="20"/>
              </w:rPr>
            </w:pPr>
            <w:r w:rsidRPr="00C9541F">
              <w:rPr>
                <w:sz w:val="20"/>
              </w:rPr>
              <w:t>OpenFlow 1.3 compatible user-space software switch implementation.</w:t>
            </w:r>
          </w:p>
        </w:tc>
        <w:tc>
          <w:tcPr>
            <w:tcW w:w="883" w:type="dxa"/>
            <w:shd w:val="clear" w:color="auto" w:fill="auto"/>
          </w:tcPr>
          <w:p w14:paraId="42C920D1" w14:textId="77777777" w:rsidR="00286F14" w:rsidRPr="00C9541F" w:rsidRDefault="00286F14" w:rsidP="000053D0">
            <w:pPr>
              <w:adjustRightInd w:val="0"/>
              <w:ind w:firstLineChars="0" w:firstLine="0"/>
              <w:rPr>
                <w:color w:val="222222"/>
                <w:sz w:val="20"/>
              </w:rPr>
            </w:pPr>
            <w:r w:rsidRPr="00C9541F">
              <w:rPr>
                <w:sz w:val="20"/>
              </w:rPr>
              <w:t>v1.3</w:t>
            </w:r>
          </w:p>
        </w:tc>
      </w:tr>
      <w:tr w:rsidR="00C9541F" w:rsidRPr="00285466" w14:paraId="74581B5C" w14:textId="77777777" w:rsidTr="000053D0">
        <w:tc>
          <w:tcPr>
            <w:tcW w:w="1781" w:type="dxa"/>
            <w:shd w:val="clear" w:color="auto" w:fill="auto"/>
          </w:tcPr>
          <w:p w14:paraId="533945DC" w14:textId="77777777" w:rsidR="00286F14" w:rsidRPr="00C9541F" w:rsidRDefault="00286F14" w:rsidP="000053D0">
            <w:pPr>
              <w:adjustRightInd w:val="0"/>
              <w:ind w:firstLineChars="0" w:firstLine="0"/>
              <w:rPr>
                <w:color w:val="222222"/>
                <w:sz w:val="20"/>
              </w:rPr>
            </w:pPr>
            <w:r w:rsidRPr="00C9541F">
              <w:rPr>
                <w:sz w:val="20"/>
              </w:rPr>
              <w:t>Indigo</w:t>
            </w:r>
          </w:p>
        </w:tc>
        <w:tc>
          <w:tcPr>
            <w:tcW w:w="2013" w:type="dxa"/>
            <w:shd w:val="clear" w:color="auto" w:fill="auto"/>
          </w:tcPr>
          <w:p w14:paraId="5739EC5A" w14:textId="77777777" w:rsidR="00286F14" w:rsidRPr="00C9541F" w:rsidRDefault="00286F14" w:rsidP="00C9541F">
            <w:pPr>
              <w:adjustRightInd w:val="0"/>
              <w:ind w:firstLine="400"/>
              <w:jc w:val="center"/>
              <w:rPr>
                <w:color w:val="222222"/>
                <w:sz w:val="20"/>
              </w:rPr>
            </w:pPr>
            <w:r w:rsidRPr="00C9541F">
              <w:rPr>
                <w:sz w:val="20"/>
              </w:rPr>
              <w:t>C</w:t>
            </w:r>
          </w:p>
        </w:tc>
        <w:tc>
          <w:tcPr>
            <w:tcW w:w="3714" w:type="dxa"/>
            <w:shd w:val="clear" w:color="auto" w:fill="auto"/>
          </w:tcPr>
          <w:p w14:paraId="642D13F5" w14:textId="77777777" w:rsidR="00286F14" w:rsidRPr="00C9541F" w:rsidRDefault="00286F14" w:rsidP="000053D0">
            <w:pPr>
              <w:autoSpaceDE w:val="0"/>
              <w:autoSpaceDN w:val="0"/>
              <w:adjustRightInd w:val="0"/>
              <w:ind w:firstLineChars="0" w:firstLine="0"/>
              <w:rPr>
                <w:sz w:val="14"/>
                <w:szCs w:val="14"/>
              </w:rPr>
            </w:pPr>
            <w:r w:rsidRPr="00C9541F">
              <w:rPr>
                <w:sz w:val="20"/>
              </w:rPr>
              <w:t>Open source OpenFlow implementation that runs on physical switches and uses the hardware features of Ethernet switch ASICs to run OpenFlow.</w:t>
            </w:r>
          </w:p>
        </w:tc>
        <w:tc>
          <w:tcPr>
            <w:tcW w:w="883" w:type="dxa"/>
            <w:shd w:val="clear" w:color="auto" w:fill="auto"/>
          </w:tcPr>
          <w:p w14:paraId="306380FC" w14:textId="77777777" w:rsidR="00286F14" w:rsidRPr="00C9541F" w:rsidRDefault="00286F14" w:rsidP="000053D0">
            <w:pPr>
              <w:adjustRightInd w:val="0"/>
              <w:ind w:firstLineChars="0" w:firstLine="0"/>
              <w:rPr>
                <w:color w:val="222222"/>
                <w:sz w:val="20"/>
              </w:rPr>
            </w:pPr>
            <w:r w:rsidRPr="00C9541F">
              <w:rPr>
                <w:sz w:val="20"/>
              </w:rPr>
              <w:t>v1.0</w:t>
            </w:r>
          </w:p>
        </w:tc>
      </w:tr>
    </w:tbl>
    <w:p w14:paraId="731E9420" w14:textId="77777777" w:rsidR="00286F14" w:rsidRPr="00A30C68" w:rsidRDefault="00286F14" w:rsidP="00933CD2">
      <w:pPr>
        <w:adjustRightInd w:val="0"/>
        <w:jc w:val="center"/>
        <w:rPr>
          <w:color w:val="222222"/>
        </w:rPr>
      </w:pPr>
    </w:p>
    <w:p w14:paraId="77258BA1" w14:textId="77777777" w:rsidR="00286F14" w:rsidRPr="00710717" w:rsidRDefault="00DA69C2" w:rsidP="00710717">
      <w:pPr>
        <w:widowControl w:val="0"/>
        <w:adjustRightInd w:val="0"/>
        <w:ind w:firstLineChars="0" w:firstLine="0"/>
        <w:rPr>
          <w:b/>
          <w:color w:val="222222"/>
          <w:lang w:eastAsia="zh-CN"/>
        </w:rPr>
      </w:pPr>
      <w:r>
        <w:rPr>
          <w:b/>
          <w:color w:val="222222"/>
          <w:lang w:eastAsia="zh-CN"/>
        </w:rPr>
        <w:t xml:space="preserve">   </w:t>
      </w:r>
      <w:r>
        <w:rPr>
          <w:rFonts w:hint="eastAsia"/>
          <w:b/>
          <w:color w:val="222222"/>
          <w:lang w:eastAsia="zh-CN"/>
        </w:rPr>
        <w:t>（</w:t>
      </w:r>
      <w:r>
        <w:rPr>
          <w:rFonts w:hint="eastAsia"/>
          <w:b/>
          <w:color w:val="222222"/>
          <w:lang w:eastAsia="zh-CN"/>
        </w:rPr>
        <w:t>3</w:t>
      </w:r>
      <w:r>
        <w:rPr>
          <w:rFonts w:hint="eastAsia"/>
          <w:b/>
          <w:color w:val="222222"/>
          <w:lang w:eastAsia="zh-CN"/>
        </w:rPr>
        <w:t>）</w:t>
      </w:r>
      <w:r w:rsidR="00286F14" w:rsidRPr="00710717">
        <w:rPr>
          <w:rFonts w:hint="eastAsia"/>
          <w:b/>
          <w:color w:val="222222"/>
          <w:lang w:eastAsia="zh-CN"/>
        </w:rPr>
        <w:t>原生</w:t>
      </w:r>
      <w:r w:rsidR="00286F14" w:rsidRPr="00710717">
        <w:rPr>
          <w:b/>
          <w:color w:val="222222"/>
          <w:lang w:eastAsia="zh-CN"/>
        </w:rPr>
        <w:t>SDN</w:t>
      </w:r>
      <w:r w:rsidR="00286F14" w:rsidRPr="00710717">
        <w:rPr>
          <w:rFonts w:hint="eastAsia"/>
          <w:b/>
          <w:color w:val="222222"/>
          <w:lang w:eastAsia="zh-CN"/>
        </w:rPr>
        <w:t>交换机</w:t>
      </w:r>
    </w:p>
    <w:p w14:paraId="766A9100" w14:textId="77777777" w:rsidR="001D5259" w:rsidRDefault="00286F14" w:rsidP="00933CD2">
      <w:pPr>
        <w:adjustRightInd w:val="0"/>
        <w:rPr>
          <w:color w:val="222222"/>
          <w:lang w:eastAsia="zh-CN"/>
        </w:rPr>
      </w:pPr>
      <w:r w:rsidRPr="00A30C68">
        <w:rPr>
          <w:rFonts w:hint="eastAsia"/>
          <w:color w:val="222222"/>
          <w:lang w:eastAsia="zh-CN"/>
        </w:rPr>
        <w:t>目前在商用网络硬件中实现的主要</w:t>
      </w:r>
      <w:r w:rsidRPr="00A30C68">
        <w:rPr>
          <w:color w:val="222222"/>
          <w:lang w:eastAsia="zh-CN"/>
        </w:rPr>
        <w:t>SDN</w:t>
      </w:r>
      <w:r w:rsidRPr="00A30C68">
        <w:rPr>
          <w:rFonts w:hint="eastAsia"/>
          <w:color w:val="222222"/>
          <w:lang w:eastAsia="zh-CN"/>
        </w:rPr>
        <w:t>使能技术之一是</w:t>
      </w:r>
      <w:r w:rsidRPr="00A30C68">
        <w:rPr>
          <w:color w:val="222222"/>
          <w:lang w:eastAsia="zh-CN"/>
        </w:rPr>
        <w:t>OpenFlow</w:t>
      </w:r>
      <w:r w:rsidRPr="00A30C68">
        <w:rPr>
          <w:rFonts w:hint="eastAsia"/>
          <w:color w:val="222222"/>
          <w:lang w:eastAsia="zh-CN"/>
        </w:rPr>
        <w:t>标准。业界对</w:t>
      </w:r>
      <w:r w:rsidRPr="00A30C68">
        <w:rPr>
          <w:color w:val="222222"/>
          <w:lang w:eastAsia="zh-CN"/>
        </w:rPr>
        <w:t>SDN</w:t>
      </w:r>
      <w:r w:rsidRPr="00A30C68">
        <w:rPr>
          <w:rFonts w:hint="eastAsia"/>
          <w:color w:val="222222"/>
          <w:lang w:eastAsia="zh-CN"/>
        </w:rPr>
        <w:t>的强烈承诺是可用性，即支持</w:t>
      </w:r>
      <w:r w:rsidRPr="00A30C68">
        <w:rPr>
          <w:color w:val="222222"/>
          <w:lang w:eastAsia="zh-CN"/>
        </w:rPr>
        <w:t>OpenFlow</w:t>
      </w:r>
      <w:r w:rsidRPr="00A30C68">
        <w:rPr>
          <w:rFonts w:hint="eastAsia"/>
          <w:color w:val="222222"/>
          <w:lang w:eastAsia="zh-CN"/>
        </w:rPr>
        <w:t>的商品网络硬件。表</w:t>
      </w:r>
      <w:r w:rsidR="001D5259">
        <w:rPr>
          <w:color w:val="222222"/>
          <w:lang w:eastAsia="zh-CN"/>
        </w:rPr>
        <w:t>1.2</w:t>
      </w:r>
      <w:r w:rsidRPr="00A30C68">
        <w:rPr>
          <w:rFonts w:hint="eastAsia"/>
          <w:color w:val="222222"/>
          <w:lang w:eastAsia="zh-CN"/>
        </w:rPr>
        <w:t>列出了当前可用的商用交换机，其制造商以及他们实施的</w:t>
      </w:r>
      <w:r w:rsidRPr="00A30C68">
        <w:rPr>
          <w:color w:val="222222"/>
          <w:lang w:eastAsia="zh-CN"/>
        </w:rPr>
        <w:t>OpenFlow</w:t>
      </w:r>
      <w:r w:rsidRPr="00A30C68">
        <w:rPr>
          <w:rFonts w:hint="eastAsia"/>
          <w:color w:val="222222"/>
          <w:lang w:eastAsia="zh-CN"/>
        </w:rPr>
        <w:t>版本。</w:t>
      </w:r>
    </w:p>
    <w:p w14:paraId="7149B465" w14:textId="77777777" w:rsidR="00933CD2" w:rsidRDefault="00933CD2" w:rsidP="00F15150">
      <w:pPr>
        <w:adjustRightInd w:val="0"/>
        <w:rPr>
          <w:color w:val="222222"/>
          <w:lang w:eastAsia="zh-CN"/>
        </w:rPr>
      </w:pPr>
    </w:p>
    <w:p w14:paraId="339A6939" w14:textId="77777777" w:rsidR="00A272DC" w:rsidRPr="00A272DC" w:rsidRDefault="00A272DC" w:rsidP="00710717">
      <w:pPr>
        <w:pStyle w:val="afff4"/>
        <w:rPr>
          <w:color w:val="222222"/>
        </w:rPr>
      </w:pPr>
      <w:bookmarkStart w:id="71" w:name="_Toc517961288"/>
      <w:r w:rsidRPr="00710717">
        <w:rPr>
          <w:rFonts w:ascii="Times New Roman" w:eastAsia="宋体" w:hAnsi="Times New Roman" w:hint="eastAsia"/>
          <w:color w:val="222222"/>
          <w:szCs w:val="20"/>
        </w:rPr>
        <w:t>表</w:t>
      </w:r>
      <w:r w:rsidRPr="00710717">
        <w:rPr>
          <w:rFonts w:ascii="Times New Roman" w:eastAsia="宋体" w:hAnsi="Times New Roman"/>
          <w:color w:val="222222"/>
          <w:szCs w:val="20"/>
        </w:rPr>
        <w:t xml:space="preserve"> 1.</w:t>
      </w:r>
      <w:r w:rsidRPr="00710717">
        <w:rPr>
          <w:rFonts w:ascii="Times New Roman" w:eastAsia="宋体" w:hAnsi="Times New Roman"/>
          <w:color w:val="222222"/>
          <w:szCs w:val="20"/>
        </w:rPr>
        <w:fldChar w:fldCharType="begin"/>
      </w:r>
      <w:r w:rsidRPr="00710717">
        <w:rPr>
          <w:rFonts w:ascii="Times New Roman" w:eastAsia="宋体" w:hAnsi="Times New Roman"/>
          <w:color w:val="222222"/>
          <w:szCs w:val="20"/>
        </w:rPr>
        <w:instrText xml:space="preserve"> SEQ </w:instrText>
      </w:r>
      <w:r w:rsidRPr="00710717">
        <w:rPr>
          <w:rFonts w:ascii="Times New Roman" w:eastAsia="宋体" w:hAnsi="Times New Roman" w:hint="eastAsia"/>
          <w:color w:val="222222"/>
          <w:szCs w:val="20"/>
        </w:rPr>
        <w:instrText>表</w:instrText>
      </w:r>
      <w:r w:rsidRPr="00710717">
        <w:rPr>
          <w:rFonts w:ascii="Times New Roman" w:eastAsia="宋体" w:hAnsi="Times New Roman"/>
          <w:color w:val="222222"/>
          <w:szCs w:val="20"/>
        </w:rPr>
        <w:instrText xml:space="preserve">1. \* ARABIC </w:instrText>
      </w:r>
      <w:r w:rsidRPr="00710717">
        <w:rPr>
          <w:rFonts w:ascii="Times New Roman" w:eastAsia="宋体" w:hAnsi="Times New Roman"/>
          <w:color w:val="222222"/>
          <w:szCs w:val="20"/>
        </w:rPr>
        <w:fldChar w:fldCharType="separate"/>
      </w:r>
      <w:r>
        <w:rPr>
          <w:rFonts w:ascii="Times New Roman" w:eastAsia="宋体" w:hAnsi="Times New Roman"/>
          <w:noProof/>
          <w:color w:val="222222"/>
          <w:szCs w:val="20"/>
        </w:rPr>
        <w:t>2</w:t>
      </w:r>
      <w:r w:rsidRPr="00710717">
        <w:rPr>
          <w:rFonts w:ascii="Times New Roman" w:eastAsia="宋体" w:hAnsi="Times New Roman"/>
          <w:color w:val="222222"/>
          <w:szCs w:val="20"/>
        </w:rPr>
        <w:fldChar w:fldCharType="end"/>
      </w:r>
      <w:r w:rsidRPr="00710717">
        <w:rPr>
          <w:rFonts w:ascii="Times New Roman" w:eastAsia="宋体" w:hAnsi="Times New Roman"/>
          <w:color w:val="222222"/>
          <w:szCs w:val="20"/>
        </w:rPr>
        <w:t xml:space="preserve">  </w:t>
      </w:r>
      <w:r w:rsidRPr="00710717">
        <w:rPr>
          <w:rFonts w:ascii="Times New Roman" w:eastAsia="宋体" w:hAnsi="Times New Roman" w:hint="eastAsia"/>
          <w:color w:val="222222"/>
          <w:szCs w:val="20"/>
        </w:rPr>
        <w:t>符合</w:t>
      </w:r>
      <w:r w:rsidRPr="00710717">
        <w:rPr>
          <w:rFonts w:ascii="Times New Roman" w:eastAsia="宋体" w:hAnsi="Times New Roman"/>
          <w:color w:val="222222"/>
          <w:szCs w:val="20"/>
        </w:rPr>
        <w:t>OpenFlow</w:t>
      </w:r>
      <w:r w:rsidRPr="00710717">
        <w:rPr>
          <w:rFonts w:ascii="Times New Roman" w:eastAsia="宋体" w:hAnsi="Times New Roman" w:hint="eastAsia"/>
          <w:color w:val="222222"/>
          <w:szCs w:val="20"/>
        </w:rPr>
        <w:t>标准的转换商品</w:t>
      </w:r>
      <w:r w:rsidR="00286F14" w:rsidRPr="00A272DC">
        <w:rPr>
          <w:rFonts w:ascii="Times New Roman" w:eastAsia="宋体" w:hAnsi="Times New Roman" w:hint="eastAsia"/>
          <w:color w:val="222222"/>
          <w:szCs w:val="20"/>
        </w:rPr>
        <w:t>表</w:t>
      </w:r>
      <w:bookmarkEnd w:id="71"/>
    </w:p>
    <w:p w14:paraId="45C38427" w14:textId="77777777" w:rsidR="00286F14" w:rsidRDefault="00286F14" w:rsidP="00933CD2">
      <w:pPr>
        <w:adjustRightInd w:val="0"/>
        <w:jc w:val="center"/>
        <w:rPr>
          <w:color w:val="222222"/>
        </w:rPr>
      </w:pPr>
      <w:r>
        <w:rPr>
          <w:color w:val="222222"/>
        </w:rPr>
        <w:t>Tab</w:t>
      </w:r>
      <w:r w:rsidR="001D5259">
        <w:rPr>
          <w:color w:val="222222"/>
        </w:rPr>
        <w:t>.</w:t>
      </w:r>
      <w:r>
        <w:rPr>
          <w:color w:val="222222"/>
        </w:rPr>
        <w:t xml:space="preserve"> </w:t>
      </w:r>
      <w:r w:rsidR="0000039A">
        <w:rPr>
          <w:color w:val="222222"/>
        </w:rPr>
        <w:t>1</w:t>
      </w:r>
      <w:r w:rsidR="001D5259">
        <w:rPr>
          <w:color w:val="222222"/>
          <w:lang w:eastAsia="zh-CN"/>
        </w:rPr>
        <w:t>.</w:t>
      </w:r>
      <w:r w:rsidR="0000039A">
        <w:rPr>
          <w:color w:val="222222"/>
        </w:rPr>
        <w:t>2</w:t>
      </w:r>
      <w:r>
        <w:rPr>
          <w:color w:val="222222"/>
        </w:rPr>
        <w:t xml:space="preserve"> </w:t>
      </w:r>
      <w:r w:rsidR="003410C5">
        <w:rPr>
          <w:color w:val="222222"/>
        </w:rPr>
        <w:t xml:space="preserve"> </w:t>
      </w:r>
      <w:r>
        <w:rPr>
          <w:color w:val="222222"/>
        </w:rPr>
        <w:t>Main Current Available commodity switches by makers, compliant with the OpenFlow standard</w:t>
      </w:r>
    </w:p>
    <w:tbl>
      <w:tblPr>
        <w:tblW w:w="0" w:type="auto"/>
        <w:jc w:val="center"/>
        <w:tblBorders>
          <w:top w:val="single" w:sz="4" w:space="0" w:color="auto"/>
          <w:bottom w:val="single" w:sz="4" w:space="0" w:color="auto"/>
          <w:insideH w:val="single" w:sz="4" w:space="0" w:color="auto"/>
          <w:insideV w:val="single" w:sz="4" w:space="0" w:color="auto"/>
        </w:tblBorders>
        <w:tblLook w:val="04A0" w:firstRow="1" w:lastRow="0" w:firstColumn="1" w:lastColumn="0" w:noHBand="0" w:noVBand="1"/>
      </w:tblPr>
      <w:tblGrid>
        <w:gridCol w:w="2765"/>
        <w:gridCol w:w="2765"/>
        <w:gridCol w:w="2766"/>
      </w:tblGrid>
      <w:tr w:rsidR="00286F14" w:rsidRPr="00C72C7A" w14:paraId="7B953B4B" w14:textId="77777777" w:rsidTr="00C9541F">
        <w:trPr>
          <w:jc w:val="center"/>
        </w:trPr>
        <w:tc>
          <w:tcPr>
            <w:tcW w:w="2765" w:type="dxa"/>
            <w:shd w:val="clear" w:color="auto" w:fill="auto"/>
          </w:tcPr>
          <w:p w14:paraId="78B19AD7" w14:textId="77777777" w:rsidR="00286F14" w:rsidRPr="00C9541F" w:rsidRDefault="00286F14" w:rsidP="00C9541F">
            <w:pPr>
              <w:adjustRightInd w:val="0"/>
              <w:ind w:firstLine="402"/>
              <w:jc w:val="center"/>
              <w:rPr>
                <w:b/>
                <w:color w:val="222222"/>
                <w:sz w:val="20"/>
              </w:rPr>
            </w:pPr>
            <w:r w:rsidRPr="00C9541F">
              <w:rPr>
                <w:b/>
                <w:sz w:val="20"/>
              </w:rPr>
              <w:t>Maker</w:t>
            </w:r>
          </w:p>
        </w:tc>
        <w:tc>
          <w:tcPr>
            <w:tcW w:w="2765" w:type="dxa"/>
            <w:shd w:val="clear" w:color="auto" w:fill="auto"/>
          </w:tcPr>
          <w:p w14:paraId="508E1FAB" w14:textId="77777777" w:rsidR="00286F14" w:rsidRPr="00C9541F" w:rsidRDefault="00286F14" w:rsidP="00C9541F">
            <w:pPr>
              <w:adjustRightInd w:val="0"/>
              <w:ind w:firstLine="402"/>
              <w:jc w:val="center"/>
              <w:rPr>
                <w:b/>
                <w:color w:val="222222"/>
                <w:sz w:val="20"/>
              </w:rPr>
            </w:pPr>
            <w:r w:rsidRPr="00C9541F">
              <w:rPr>
                <w:b/>
                <w:sz w:val="20"/>
              </w:rPr>
              <w:t>Switch Model</w:t>
            </w:r>
          </w:p>
        </w:tc>
        <w:tc>
          <w:tcPr>
            <w:tcW w:w="2766" w:type="dxa"/>
            <w:shd w:val="clear" w:color="auto" w:fill="auto"/>
          </w:tcPr>
          <w:p w14:paraId="7761BCCF" w14:textId="77777777" w:rsidR="00286F14" w:rsidRPr="00C9541F" w:rsidRDefault="00286F14" w:rsidP="00C9541F">
            <w:pPr>
              <w:adjustRightInd w:val="0"/>
              <w:ind w:firstLine="402"/>
              <w:jc w:val="center"/>
              <w:rPr>
                <w:b/>
                <w:color w:val="222222"/>
                <w:sz w:val="20"/>
              </w:rPr>
            </w:pPr>
            <w:r w:rsidRPr="00C9541F">
              <w:rPr>
                <w:b/>
                <w:sz w:val="20"/>
              </w:rPr>
              <w:t>Version</w:t>
            </w:r>
          </w:p>
        </w:tc>
      </w:tr>
      <w:tr w:rsidR="00286F14" w:rsidRPr="00C72C7A" w14:paraId="7ED72C29" w14:textId="77777777" w:rsidTr="00C9541F">
        <w:trPr>
          <w:jc w:val="center"/>
        </w:trPr>
        <w:tc>
          <w:tcPr>
            <w:tcW w:w="2765" w:type="dxa"/>
            <w:shd w:val="clear" w:color="auto" w:fill="auto"/>
          </w:tcPr>
          <w:p w14:paraId="2710B43E" w14:textId="77777777" w:rsidR="00286F14" w:rsidRPr="00C9541F" w:rsidRDefault="00286F14" w:rsidP="00C9541F">
            <w:pPr>
              <w:adjustRightInd w:val="0"/>
              <w:ind w:firstLine="400"/>
              <w:jc w:val="center"/>
              <w:rPr>
                <w:color w:val="222222"/>
                <w:sz w:val="20"/>
              </w:rPr>
            </w:pPr>
            <w:r w:rsidRPr="00C9541F">
              <w:rPr>
                <w:sz w:val="20"/>
              </w:rPr>
              <w:t>Hewlett-Packard</w:t>
            </w:r>
          </w:p>
        </w:tc>
        <w:tc>
          <w:tcPr>
            <w:tcW w:w="2765" w:type="dxa"/>
            <w:shd w:val="clear" w:color="auto" w:fill="auto"/>
          </w:tcPr>
          <w:p w14:paraId="46DF7C13" w14:textId="77777777" w:rsidR="00286F14" w:rsidRPr="00C9541F" w:rsidRDefault="00286F14" w:rsidP="00C9541F">
            <w:pPr>
              <w:autoSpaceDE w:val="0"/>
              <w:autoSpaceDN w:val="0"/>
              <w:adjustRightInd w:val="0"/>
              <w:ind w:firstLine="400"/>
              <w:jc w:val="center"/>
              <w:rPr>
                <w:sz w:val="20"/>
              </w:rPr>
            </w:pPr>
            <w:r w:rsidRPr="00C9541F">
              <w:rPr>
                <w:sz w:val="20"/>
              </w:rPr>
              <w:t>8200zl, 6600, 6200zl,</w:t>
            </w:r>
          </w:p>
          <w:p w14:paraId="06A7BEAC" w14:textId="77777777" w:rsidR="00286F14" w:rsidRPr="00C9541F" w:rsidRDefault="00286F14" w:rsidP="00C9541F">
            <w:pPr>
              <w:adjustRightInd w:val="0"/>
              <w:ind w:firstLine="400"/>
              <w:jc w:val="center"/>
              <w:rPr>
                <w:color w:val="222222"/>
                <w:sz w:val="20"/>
              </w:rPr>
            </w:pPr>
            <w:r w:rsidRPr="00C9541F">
              <w:rPr>
                <w:sz w:val="20"/>
              </w:rPr>
              <w:t>5400zl, and 3500/3500yl</w:t>
            </w:r>
          </w:p>
        </w:tc>
        <w:tc>
          <w:tcPr>
            <w:tcW w:w="2766" w:type="dxa"/>
            <w:shd w:val="clear" w:color="auto" w:fill="auto"/>
          </w:tcPr>
          <w:p w14:paraId="6C4A70D2" w14:textId="77777777" w:rsidR="00286F14" w:rsidRPr="00C9541F" w:rsidRDefault="00286F14" w:rsidP="00C9541F">
            <w:pPr>
              <w:adjustRightInd w:val="0"/>
              <w:ind w:firstLine="400"/>
              <w:jc w:val="center"/>
              <w:rPr>
                <w:color w:val="222222"/>
                <w:sz w:val="20"/>
              </w:rPr>
            </w:pPr>
            <w:r w:rsidRPr="00C9541F">
              <w:rPr>
                <w:sz w:val="20"/>
              </w:rPr>
              <w:t>v1.0</w:t>
            </w:r>
          </w:p>
        </w:tc>
      </w:tr>
      <w:tr w:rsidR="00286F14" w:rsidRPr="00C72C7A" w14:paraId="1116B28A" w14:textId="77777777" w:rsidTr="00C9541F">
        <w:trPr>
          <w:jc w:val="center"/>
        </w:trPr>
        <w:tc>
          <w:tcPr>
            <w:tcW w:w="2765" w:type="dxa"/>
            <w:shd w:val="clear" w:color="auto" w:fill="auto"/>
          </w:tcPr>
          <w:p w14:paraId="1FC6151C" w14:textId="77777777" w:rsidR="00286F14" w:rsidRPr="00C9541F" w:rsidRDefault="00286F14" w:rsidP="00C9541F">
            <w:pPr>
              <w:adjustRightInd w:val="0"/>
              <w:ind w:firstLine="400"/>
              <w:jc w:val="center"/>
              <w:rPr>
                <w:color w:val="222222"/>
                <w:sz w:val="20"/>
              </w:rPr>
            </w:pPr>
            <w:r w:rsidRPr="00C9541F">
              <w:rPr>
                <w:sz w:val="20"/>
              </w:rPr>
              <w:t>Brocade</w:t>
            </w:r>
          </w:p>
        </w:tc>
        <w:tc>
          <w:tcPr>
            <w:tcW w:w="2765" w:type="dxa"/>
            <w:shd w:val="clear" w:color="auto" w:fill="auto"/>
          </w:tcPr>
          <w:p w14:paraId="0D24A286" w14:textId="77777777" w:rsidR="00286F14" w:rsidRPr="00C9541F" w:rsidRDefault="00286F14" w:rsidP="00C9541F">
            <w:pPr>
              <w:adjustRightInd w:val="0"/>
              <w:ind w:firstLine="400"/>
              <w:jc w:val="center"/>
              <w:rPr>
                <w:color w:val="222222"/>
                <w:sz w:val="20"/>
              </w:rPr>
            </w:pPr>
            <w:r w:rsidRPr="00C9541F">
              <w:rPr>
                <w:sz w:val="20"/>
              </w:rPr>
              <w:t>NetIron CES 2000 Series</w:t>
            </w:r>
          </w:p>
        </w:tc>
        <w:tc>
          <w:tcPr>
            <w:tcW w:w="2766" w:type="dxa"/>
            <w:shd w:val="clear" w:color="auto" w:fill="auto"/>
          </w:tcPr>
          <w:p w14:paraId="517BAFDE" w14:textId="77777777" w:rsidR="00286F14" w:rsidRPr="00C9541F" w:rsidRDefault="00286F14" w:rsidP="00C9541F">
            <w:pPr>
              <w:adjustRightInd w:val="0"/>
              <w:ind w:firstLine="400"/>
              <w:jc w:val="center"/>
              <w:rPr>
                <w:color w:val="222222"/>
                <w:sz w:val="20"/>
              </w:rPr>
            </w:pPr>
            <w:r w:rsidRPr="00C9541F">
              <w:rPr>
                <w:sz w:val="20"/>
              </w:rPr>
              <w:t>v1.0</w:t>
            </w:r>
          </w:p>
        </w:tc>
      </w:tr>
      <w:tr w:rsidR="00286F14" w:rsidRPr="00C72C7A" w14:paraId="383047EA" w14:textId="77777777" w:rsidTr="00C9541F">
        <w:trPr>
          <w:jc w:val="center"/>
        </w:trPr>
        <w:tc>
          <w:tcPr>
            <w:tcW w:w="2765" w:type="dxa"/>
            <w:shd w:val="clear" w:color="auto" w:fill="auto"/>
          </w:tcPr>
          <w:p w14:paraId="2ECC1846" w14:textId="77777777" w:rsidR="00286F14" w:rsidRPr="00C9541F" w:rsidRDefault="00286F14" w:rsidP="00C9541F">
            <w:pPr>
              <w:adjustRightInd w:val="0"/>
              <w:ind w:firstLine="400"/>
              <w:jc w:val="center"/>
              <w:rPr>
                <w:color w:val="222222"/>
                <w:sz w:val="20"/>
              </w:rPr>
            </w:pPr>
            <w:r w:rsidRPr="00C9541F">
              <w:rPr>
                <w:sz w:val="20"/>
              </w:rPr>
              <w:t>IBM</w:t>
            </w:r>
          </w:p>
        </w:tc>
        <w:tc>
          <w:tcPr>
            <w:tcW w:w="2765" w:type="dxa"/>
            <w:shd w:val="clear" w:color="auto" w:fill="auto"/>
          </w:tcPr>
          <w:p w14:paraId="66CBFB7C" w14:textId="77777777" w:rsidR="00286F14" w:rsidRPr="00C9541F" w:rsidRDefault="00286F14" w:rsidP="00C9541F">
            <w:pPr>
              <w:adjustRightInd w:val="0"/>
              <w:ind w:firstLine="400"/>
              <w:jc w:val="center"/>
              <w:rPr>
                <w:color w:val="222222"/>
                <w:sz w:val="20"/>
              </w:rPr>
            </w:pPr>
            <w:r w:rsidRPr="00C9541F">
              <w:rPr>
                <w:sz w:val="20"/>
              </w:rPr>
              <w:t>RackSwitch G8264</w:t>
            </w:r>
          </w:p>
        </w:tc>
        <w:tc>
          <w:tcPr>
            <w:tcW w:w="2766" w:type="dxa"/>
            <w:shd w:val="clear" w:color="auto" w:fill="auto"/>
          </w:tcPr>
          <w:p w14:paraId="3A7BBDE2" w14:textId="77777777" w:rsidR="00286F14" w:rsidRPr="00C9541F" w:rsidRDefault="00286F14" w:rsidP="00C9541F">
            <w:pPr>
              <w:adjustRightInd w:val="0"/>
              <w:ind w:firstLine="400"/>
              <w:jc w:val="center"/>
              <w:rPr>
                <w:color w:val="222222"/>
                <w:sz w:val="20"/>
              </w:rPr>
            </w:pPr>
            <w:r w:rsidRPr="00C9541F">
              <w:rPr>
                <w:sz w:val="20"/>
              </w:rPr>
              <w:t>v1.0</w:t>
            </w:r>
          </w:p>
        </w:tc>
      </w:tr>
      <w:tr w:rsidR="00286F14" w:rsidRPr="00C72C7A" w14:paraId="7F9B6D34" w14:textId="77777777" w:rsidTr="00C9541F">
        <w:trPr>
          <w:jc w:val="center"/>
        </w:trPr>
        <w:tc>
          <w:tcPr>
            <w:tcW w:w="2765" w:type="dxa"/>
            <w:shd w:val="clear" w:color="auto" w:fill="auto"/>
          </w:tcPr>
          <w:p w14:paraId="2F43BA6B" w14:textId="77777777" w:rsidR="00286F14" w:rsidRPr="00C9541F" w:rsidRDefault="00286F14" w:rsidP="00C9541F">
            <w:pPr>
              <w:adjustRightInd w:val="0"/>
              <w:ind w:firstLine="400"/>
              <w:jc w:val="center"/>
              <w:rPr>
                <w:color w:val="222222"/>
                <w:sz w:val="20"/>
              </w:rPr>
            </w:pPr>
            <w:r w:rsidRPr="00C9541F">
              <w:rPr>
                <w:sz w:val="20"/>
              </w:rPr>
              <w:t>NEC</w:t>
            </w:r>
          </w:p>
        </w:tc>
        <w:tc>
          <w:tcPr>
            <w:tcW w:w="2765" w:type="dxa"/>
            <w:shd w:val="clear" w:color="auto" w:fill="auto"/>
          </w:tcPr>
          <w:p w14:paraId="54536F9D" w14:textId="77777777" w:rsidR="00286F14" w:rsidRPr="00C9541F" w:rsidRDefault="00286F14" w:rsidP="00C9541F">
            <w:pPr>
              <w:adjustRightInd w:val="0"/>
              <w:ind w:firstLine="400"/>
              <w:jc w:val="center"/>
              <w:rPr>
                <w:color w:val="222222"/>
                <w:sz w:val="20"/>
              </w:rPr>
            </w:pPr>
            <w:r w:rsidRPr="00C9541F">
              <w:rPr>
                <w:sz w:val="20"/>
              </w:rPr>
              <w:t>PF5240 PF5820</w:t>
            </w:r>
          </w:p>
        </w:tc>
        <w:tc>
          <w:tcPr>
            <w:tcW w:w="2766" w:type="dxa"/>
            <w:shd w:val="clear" w:color="auto" w:fill="auto"/>
          </w:tcPr>
          <w:p w14:paraId="1FEDC496" w14:textId="77777777" w:rsidR="00286F14" w:rsidRPr="00C9541F" w:rsidRDefault="00286F14" w:rsidP="00C9541F">
            <w:pPr>
              <w:adjustRightInd w:val="0"/>
              <w:ind w:firstLine="400"/>
              <w:jc w:val="center"/>
              <w:rPr>
                <w:color w:val="222222"/>
                <w:sz w:val="20"/>
              </w:rPr>
            </w:pPr>
            <w:r w:rsidRPr="00C9541F">
              <w:rPr>
                <w:sz w:val="20"/>
              </w:rPr>
              <w:t>v1.0</w:t>
            </w:r>
          </w:p>
        </w:tc>
      </w:tr>
      <w:tr w:rsidR="00286F14" w:rsidRPr="00C72C7A" w14:paraId="2FD84384" w14:textId="77777777" w:rsidTr="00C9541F">
        <w:trPr>
          <w:jc w:val="center"/>
        </w:trPr>
        <w:tc>
          <w:tcPr>
            <w:tcW w:w="2765" w:type="dxa"/>
            <w:shd w:val="clear" w:color="auto" w:fill="auto"/>
          </w:tcPr>
          <w:p w14:paraId="08B9655F" w14:textId="77777777" w:rsidR="00286F14" w:rsidRPr="00C9541F" w:rsidRDefault="00286F14" w:rsidP="00C9541F">
            <w:pPr>
              <w:adjustRightInd w:val="0"/>
              <w:ind w:firstLine="400"/>
              <w:jc w:val="center"/>
              <w:rPr>
                <w:color w:val="222222"/>
                <w:sz w:val="20"/>
              </w:rPr>
            </w:pPr>
            <w:r w:rsidRPr="00C9541F">
              <w:rPr>
                <w:sz w:val="20"/>
              </w:rPr>
              <w:t>Pronto</w:t>
            </w:r>
          </w:p>
        </w:tc>
        <w:tc>
          <w:tcPr>
            <w:tcW w:w="2765" w:type="dxa"/>
            <w:shd w:val="clear" w:color="auto" w:fill="auto"/>
          </w:tcPr>
          <w:p w14:paraId="4B729C31" w14:textId="77777777" w:rsidR="00286F14" w:rsidRPr="00C9541F" w:rsidRDefault="00286F14" w:rsidP="00C9541F">
            <w:pPr>
              <w:adjustRightInd w:val="0"/>
              <w:ind w:firstLine="400"/>
              <w:jc w:val="center"/>
              <w:rPr>
                <w:color w:val="222222"/>
                <w:sz w:val="20"/>
              </w:rPr>
            </w:pPr>
            <w:r w:rsidRPr="00C9541F">
              <w:rPr>
                <w:sz w:val="20"/>
              </w:rPr>
              <w:t>3290 and 3780</w:t>
            </w:r>
          </w:p>
        </w:tc>
        <w:tc>
          <w:tcPr>
            <w:tcW w:w="2766" w:type="dxa"/>
            <w:shd w:val="clear" w:color="auto" w:fill="auto"/>
          </w:tcPr>
          <w:p w14:paraId="06DEE3DD" w14:textId="77777777" w:rsidR="00286F14" w:rsidRPr="00C9541F" w:rsidRDefault="00286F14" w:rsidP="00C9541F">
            <w:pPr>
              <w:adjustRightInd w:val="0"/>
              <w:ind w:firstLine="400"/>
              <w:jc w:val="center"/>
              <w:rPr>
                <w:color w:val="222222"/>
                <w:sz w:val="20"/>
              </w:rPr>
            </w:pPr>
            <w:r w:rsidRPr="00C9541F">
              <w:rPr>
                <w:sz w:val="20"/>
              </w:rPr>
              <w:t>v1.0</w:t>
            </w:r>
          </w:p>
        </w:tc>
      </w:tr>
      <w:tr w:rsidR="00286F14" w:rsidRPr="00C72C7A" w14:paraId="27134712" w14:textId="77777777" w:rsidTr="00C9541F">
        <w:trPr>
          <w:jc w:val="center"/>
        </w:trPr>
        <w:tc>
          <w:tcPr>
            <w:tcW w:w="2765" w:type="dxa"/>
            <w:shd w:val="clear" w:color="auto" w:fill="auto"/>
          </w:tcPr>
          <w:p w14:paraId="16A2FB91" w14:textId="77777777" w:rsidR="00286F14" w:rsidRPr="00C9541F" w:rsidRDefault="00286F14" w:rsidP="00C9541F">
            <w:pPr>
              <w:adjustRightInd w:val="0"/>
              <w:ind w:firstLine="400"/>
              <w:jc w:val="center"/>
              <w:rPr>
                <w:color w:val="222222"/>
                <w:sz w:val="20"/>
              </w:rPr>
            </w:pPr>
            <w:r w:rsidRPr="00C9541F">
              <w:rPr>
                <w:sz w:val="20"/>
              </w:rPr>
              <w:t>Juniper</w:t>
            </w:r>
          </w:p>
        </w:tc>
        <w:tc>
          <w:tcPr>
            <w:tcW w:w="2765" w:type="dxa"/>
            <w:shd w:val="clear" w:color="auto" w:fill="auto"/>
          </w:tcPr>
          <w:p w14:paraId="0599B0A3" w14:textId="77777777" w:rsidR="00286F14" w:rsidRPr="00C9541F" w:rsidRDefault="00286F14" w:rsidP="00C9541F">
            <w:pPr>
              <w:adjustRightInd w:val="0"/>
              <w:ind w:firstLine="400"/>
              <w:jc w:val="center"/>
              <w:rPr>
                <w:color w:val="222222"/>
                <w:sz w:val="20"/>
              </w:rPr>
            </w:pPr>
            <w:r w:rsidRPr="00C9541F">
              <w:rPr>
                <w:sz w:val="20"/>
              </w:rPr>
              <w:t>Junos MX-Series</w:t>
            </w:r>
          </w:p>
        </w:tc>
        <w:tc>
          <w:tcPr>
            <w:tcW w:w="2766" w:type="dxa"/>
            <w:shd w:val="clear" w:color="auto" w:fill="auto"/>
          </w:tcPr>
          <w:p w14:paraId="741A1136" w14:textId="77777777" w:rsidR="00286F14" w:rsidRPr="00C9541F" w:rsidRDefault="00286F14" w:rsidP="00C9541F">
            <w:pPr>
              <w:adjustRightInd w:val="0"/>
              <w:ind w:firstLine="400"/>
              <w:jc w:val="center"/>
              <w:rPr>
                <w:color w:val="222222"/>
                <w:sz w:val="20"/>
              </w:rPr>
            </w:pPr>
            <w:r w:rsidRPr="00C9541F">
              <w:rPr>
                <w:sz w:val="20"/>
              </w:rPr>
              <w:t>v1.0</w:t>
            </w:r>
          </w:p>
        </w:tc>
      </w:tr>
      <w:tr w:rsidR="00286F14" w:rsidRPr="00C72C7A" w14:paraId="4525896A" w14:textId="77777777" w:rsidTr="00C9541F">
        <w:trPr>
          <w:jc w:val="center"/>
        </w:trPr>
        <w:tc>
          <w:tcPr>
            <w:tcW w:w="2765" w:type="dxa"/>
            <w:shd w:val="clear" w:color="auto" w:fill="auto"/>
          </w:tcPr>
          <w:p w14:paraId="299A3A28" w14:textId="77777777" w:rsidR="00286F14" w:rsidRPr="00C9541F" w:rsidRDefault="00286F14" w:rsidP="00C9541F">
            <w:pPr>
              <w:adjustRightInd w:val="0"/>
              <w:ind w:firstLine="400"/>
              <w:jc w:val="center"/>
              <w:rPr>
                <w:color w:val="222222"/>
                <w:sz w:val="20"/>
              </w:rPr>
            </w:pPr>
            <w:r w:rsidRPr="00C9541F">
              <w:rPr>
                <w:sz w:val="20"/>
              </w:rPr>
              <w:t>Pica8</w:t>
            </w:r>
          </w:p>
        </w:tc>
        <w:tc>
          <w:tcPr>
            <w:tcW w:w="2765" w:type="dxa"/>
            <w:shd w:val="clear" w:color="auto" w:fill="auto"/>
          </w:tcPr>
          <w:p w14:paraId="1CB5E85A" w14:textId="77777777" w:rsidR="00286F14" w:rsidRPr="00C9541F" w:rsidRDefault="00286F14" w:rsidP="00C9541F">
            <w:pPr>
              <w:adjustRightInd w:val="0"/>
              <w:ind w:firstLine="400"/>
              <w:jc w:val="center"/>
              <w:rPr>
                <w:color w:val="222222"/>
                <w:sz w:val="20"/>
              </w:rPr>
            </w:pPr>
            <w:r w:rsidRPr="00C9541F">
              <w:rPr>
                <w:sz w:val="20"/>
              </w:rPr>
              <w:t>P-3290, P-3295, P-3780 and P-3920</w:t>
            </w:r>
          </w:p>
        </w:tc>
        <w:tc>
          <w:tcPr>
            <w:tcW w:w="2766" w:type="dxa"/>
            <w:shd w:val="clear" w:color="auto" w:fill="auto"/>
          </w:tcPr>
          <w:p w14:paraId="099F73AE" w14:textId="77777777" w:rsidR="00286F14" w:rsidRPr="00C9541F" w:rsidRDefault="00286F14" w:rsidP="00C9541F">
            <w:pPr>
              <w:adjustRightInd w:val="0"/>
              <w:ind w:firstLine="400"/>
              <w:jc w:val="center"/>
              <w:rPr>
                <w:color w:val="222222"/>
                <w:sz w:val="20"/>
              </w:rPr>
            </w:pPr>
            <w:r w:rsidRPr="00C9541F">
              <w:rPr>
                <w:sz w:val="20"/>
              </w:rPr>
              <w:t>v1.2</w:t>
            </w:r>
          </w:p>
        </w:tc>
      </w:tr>
    </w:tbl>
    <w:p w14:paraId="4C1591FB" w14:textId="77777777" w:rsidR="00286F14" w:rsidRPr="00A30C68" w:rsidRDefault="00286F14" w:rsidP="000F68E0">
      <w:pPr>
        <w:adjustRightInd w:val="0"/>
        <w:rPr>
          <w:color w:val="222222"/>
        </w:rPr>
      </w:pPr>
    </w:p>
    <w:p w14:paraId="728E284A" w14:textId="77777777" w:rsidR="00286F14" w:rsidRPr="00A30C68" w:rsidRDefault="00DA69C2" w:rsidP="00710717">
      <w:pPr>
        <w:pStyle w:val="af7"/>
        <w:widowControl w:val="0"/>
        <w:adjustRightInd w:val="0"/>
        <w:ind w:left="200" w:firstLineChars="0" w:hanging="200"/>
        <w:contextualSpacing w:val="0"/>
        <w:rPr>
          <w:b/>
          <w:color w:val="222222"/>
        </w:rPr>
      </w:pPr>
      <w:r>
        <w:rPr>
          <w:rFonts w:hint="eastAsia"/>
          <w:b/>
          <w:color w:val="222222"/>
          <w:lang w:eastAsia="zh-CN"/>
        </w:rPr>
        <w:t xml:space="preserve">   </w:t>
      </w:r>
      <w:r>
        <w:rPr>
          <w:rFonts w:hint="eastAsia"/>
          <w:b/>
          <w:color w:val="222222"/>
          <w:lang w:eastAsia="zh-CN"/>
        </w:rPr>
        <w:t>（</w:t>
      </w:r>
      <w:r>
        <w:rPr>
          <w:rFonts w:hint="eastAsia"/>
          <w:b/>
          <w:color w:val="222222"/>
          <w:lang w:eastAsia="zh-CN"/>
        </w:rPr>
        <w:t>4</w:t>
      </w:r>
      <w:r>
        <w:rPr>
          <w:rFonts w:hint="eastAsia"/>
          <w:b/>
          <w:color w:val="222222"/>
          <w:lang w:eastAsia="zh-CN"/>
        </w:rPr>
        <w:t>）</w:t>
      </w:r>
      <w:r w:rsidR="00286F14" w:rsidRPr="00C1305D">
        <w:rPr>
          <w:rFonts w:hint="eastAsia"/>
          <w:b/>
          <w:color w:val="222222"/>
        </w:rPr>
        <w:t>可用的控制器平台</w:t>
      </w:r>
    </w:p>
    <w:p w14:paraId="52ACA47B" w14:textId="77777777" w:rsidR="00286F14" w:rsidRDefault="00286F14" w:rsidP="000F68E0">
      <w:pPr>
        <w:adjustRightInd w:val="0"/>
        <w:rPr>
          <w:color w:val="222222"/>
          <w:lang w:eastAsia="zh-CN"/>
        </w:rPr>
      </w:pPr>
      <w:r w:rsidRPr="00A30C68">
        <w:rPr>
          <w:rFonts w:hint="eastAsia"/>
          <w:color w:val="222222"/>
          <w:lang w:eastAsia="zh-CN"/>
        </w:rPr>
        <w:t>表</w:t>
      </w:r>
      <w:r w:rsidR="001D5259">
        <w:rPr>
          <w:color w:val="222222"/>
          <w:lang w:eastAsia="zh-CN"/>
        </w:rPr>
        <w:t>1.3</w:t>
      </w:r>
      <w:r w:rsidRPr="00A30C68">
        <w:rPr>
          <w:rFonts w:hint="eastAsia"/>
          <w:color w:val="222222"/>
          <w:lang w:eastAsia="zh-CN"/>
        </w:rPr>
        <w:t>显示了当前控制器实现的快照。迄今为止，表中的所有控制器都支持</w:t>
      </w:r>
      <w:r w:rsidRPr="00A30C68">
        <w:rPr>
          <w:color w:val="222222"/>
          <w:lang w:eastAsia="zh-CN"/>
        </w:rPr>
        <w:t>OpenFlow</w:t>
      </w:r>
      <w:r w:rsidRPr="00A30C68">
        <w:rPr>
          <w:rFonts w:hint="eastAsia"/>
          <w:color w:val="222222"/>
          <w:lang w:eastAsia="zh-CN"/>
        </w:rPr>
        <w:t>协议版本</w:t>
      </w:r>
      <w:r w:rsidRPr="00A30C68">
        <w:rPr>
          <w:color w:val="222222"/>
          <w:lang w:eastAsia="zh-CN"/>
        </w:rPr>
        <w:t>1.0</w:t>
      </w:r>
      <w:r w:rsidRPr="00A30C68">
        <w:rPr>
          <w:rFonts w:hint="eastAsia"/>
          <w:color w:val="222222"/>
          <w:lang w:eastAsia="zh-CN"/>
        </w:rPr>
        <w:t>，除非另有说明。该表还提供了所列控制器的简要概述。表</w:t>
      </w:r>
      <w:r w:rsidRPr="00A30C68">
        <w:rPr>
          <w:color w:val="222222"/>
          <w:lang w:eastAsia="zh-CN"/>
        </w:rPr>
        <w:t>III</w:t>
      </w:r>
      <w:r w:rsidRPr="00A30C68">
        <w:rPr>
          <w:rFonts w:hint="eastAsia"/>
          <w:color w:val="222222"/>
          <w:lang w:eastAsia="zh-CN"/>
        </w:rPr>
        <w:t>中</w:t>
      </w:r>
      <w:r w:rsidRPr="00A30C68">
        <w:rPr>
          <w:rFonts w:hint="eastAsia"/>
          <w:color w:val="222222"/>
          <w:lang w:eastAsia="zh-CN"/>
        </w:rPr>
        <w:lastRenderedPageBreak/>
        <w:t>还包括两个特殊用途的控制器实现：前面提到的</w:t>
      </w:r>
      <w:r w:rsidR="00E80021">
        <w:rPr>
          <w:color w:val="222222"/>
          <w:lang w:eastAsia="zh-CN"/>
        </w:rPr>
        <w:t xml:space="preserve">Flowvisor </w:t>
      </w:r>
      <w:r w:rsidR="00BF0F2E">
        <w:rPr>
          <w:color w:val="222222"/>
          <w:lang w:eastAsia="zh-CN"/>
        </w:rPr>
        <w:fldChar w:fldCharType="begin"/>
      </w:r>
      <w:r w:rsidR="000F467E">
        <w:rPr>
          <w:color w:val="222222"/>
          <w:lang w:eastAsia="zh-CN"/>
        </w:rPr>
        <w:instrText xml:space="preserve"> ADDIN EN.CITE &lt;EndNote&gt;&lt;Cite&gt;&lt;Author&gt;Sherwood&lt;/Author&gt;&lt;Year&gt;2010&lt;/Year&gt;&lt;RecNum&gt;258&lt;/RecNum&gt;&lt;DisplayText&gt;[21]&lt;/DisplayText&gt;&lt;record&gt;&lt;rec-number&gt;258&lt;/rec-number&gt;&lt;foreign-keys&gt;&lt;key app="EN" db-id="z2dra9zfpwd2wbewe9cv9sspxf2pe2txattx" timestamp="1529930591"&gt;258&lt;/key&gt;&lt;/foreign-keys&gt;&lt;ref-type name="Journal Article"&gt;17&lt;/ref-type&gt;&lt;contributors&gt;&lt;authors&gt;&lt;author&gt;Sherwood, Rob&lt;/author&gt;&lt;author&gt;Chan, Michael&lt;/author&gt;&lt;author&gt;Covington, Adam&lt;/author&gt;&lt;author&gt;Gibb, Glen&lt;/author&gt;&lt;author&gt;Flajslik, Mario&lt;/author&gt;&lt;author&gt;Handigol, Nikhil&lt;/author&gt;&lt;author&gt;Huang, Te Yuan&lt;/author&gt;&lt;author&gt;Kazemian, Peyman&lt;/author&gt;&lt;author&gt;Kobayashi, Masayoshi&lt;/author&gt;&lt;author&gt;Naous, Jad&lt;/author&gt;&lt;/authors&gt;&lt;/contributors&gt;&lt;titles&gt;&lt;title&gt;Carving research slices out of your production networks with OpenFlow&lt;/title&gt;&lt;secondary-title&gt;Acm Sigcomm Computer Communication Review&lt;/secondary-title&gt;&lt;/titles&gt;&lt;periodical&gt;&lt;full-title&gt;Acm Sigcomm Computer Communication Review&lt;/full-title&gt;&lt;/periodical&gt;&lt;pages&gt;129-130&lt;/pages&gt;&lt;volume&gt;40&lt;/volume&gt;&lt;number&gt;1&lt;/number&gt;&lt;keywords&gt;&lt;keyword&gt;architecture&lt;/keyword&gt;&lt;keyword&gt;flowvisor&lt;/keyword&gt;&lt;keyword&gt;openflow&lt;/keyword&gt;&lt;keyword&gt;slicing&lt;/keyword&gt;&lt;keyword&gt;virtual networks&lt;/keyword&gt;&lt;/keywords&gt;&lt;dates&gt;&lt;year&gt;2010&lt;/year&gt;&lt;/dates&gt;&lt;urls&gt;&lt;/urls&gt;&lt;/record&gt;&lt;/Cite&gt;&lt;/EndNote&gt;</w:instrText>
      </w:r>
      <w:r w:rsidR="00BF0F2E">
        <w:rPr>
          <w:color w:val="222222"/>
          <w:lang w:eastAsia="zh-CN"/>
        </w:rPr>
        <w:fldChar w:fldCharType="separate"/>
      </w:r>
      <w:r w:rsidR="000F467E">
        <w:rPr>
          <w:noProof/>
          <w:color w:val="222222"/>
          <w:lang w:eastAsia="zh-CN"/>
        </w:rPr>
        <w:t>[21]</w:t>
      </w:r>
      <w:r w:rsidR="00BF0F2E">
        <w:rPr>
          <w:color w:val="222222"/>
          <w:lang w:eastAsia="zh-CN"/>
        </w:rPr>
        <w:fldChar w:fldCharType="end"/>
      </w:r>
      <w:r w:rsidRPr="00A30C68">
        <w:rPr>
          <w:rFonts w:hint="eastAsia"/>
          <w:color w:val="222222"/>
          <w:lang w:eastAsia="zh-CN"/>
        </w:rPr>
        <w:t>。前者充当</w:t>
      </w:r>
      <w:r w:rsidRPr="00A30C68">
        <w:rPr>
          <w:color w:val="222222"/>
          <w:lang w:eastAsia="zh-CN"/>
        </w:rPr>
        <w:t>OpenFlow</w:t>
      </w:r>
      <w:r w:rsidRPr="00A30C68">
        <w:rPr>
          <w:rFonts w:hint="eastAsia"/>
          <w:color w:val="222222"/>
          <w:lang w:eastAsia="zh-CN"/>
        </w:rPr>
        <w:t>交换机与多个</w:t>
      </w:r>
      <w:r w:rsidRPr="00A30C68">
        <w:rPr>
          <w:color w:val="222222"/>
          <w:lang w:eastAsia="zh-CN"/>
        </w:rPr>
        <w:t>OpenFlow</w:t>
      </w:r>
      <w:r w:rsidRPr="00A30C68">
        <w:rPr>
          <w:rFonts w:hint="eastAsia"/>
          <w:color w:val="222222"/>
          <w:lang w:eastAsia="zh-CN"/>
        </w:rPr>
        <w:t>控制器之间的透明代理。它能够创建网络切片，并可以将每个切片的控制委派给不同的控制器，同时还可以促进切片之间的隔离。另一方面，</w:t>
      </w:r>
      <w:r w:rsidRPr="00A30C68">
        <w:rPr>
          <w:color w:val="222222"/>
          <w:lang w:eastAsia="zh-CN"/>
        </w:rPr>
        <w:t>RouteFlow</w:t>
      </w:r>
      <w:r w:rsidRPr="00A30C68">
        <w:rPr>
          <w:rFonts w:hint="eastAsia"/>
          <w:color w:val="222222"/>
          <w:lang w:eastAsia="zh-CN"/>
        </w:rPr>
        <w:t>是一个开源项目，提供虚拟化的</w:t>
      </w:r>
      <w:r w:rsidRPr="000940B7">
        <w:rPr>
          <w:color w:val="222222"/>
          <w:lang w:eastAsia="zh-CN"/>
        </w:rPr>
        <w:t>IP routing over OpenFlow</w:t>
      </w:r>
      <w:r w:rsidRPr="000940B7">
        <w:rPr>
          <w:rFonts w:hint="eastAsia"/>
          <w:color w:val="222222"/>
          <w:lang w:eastAsia="zh-CN"/>
        </w:rPr>
        <w:t>功</w:t>
      </w:r>
      <w:r w:rsidRPr="00A30C68">
        <w:rPr>
          <w:rFonts w:hint="eastAsia"/>
          <w:color w:val="222222"/>
          <w:lang w:eastAsia="zh-CN"/>
        </w:rPr>
        <w:t>能硬件。它由一个</w:t>
      </w:r>
      <w:r w:rsidRPr="00A30C68">
        <w:rPr>
          <w:color w:val="222222"/>
          <w:lang w:eastAsia="zh-CN"/>
        </w:rPr>
        <w:t>OpenFlow</w:t>
      </w:r>
      <w:r w:rsidRPr="00A30C68">
        <w:rPr>
          <w:rFonts w:hint="eastAsia"/>
          <w:color w:val="222222"/>
          <w:lang w:eastAsia="zh-CN"/>
        </w:rPr>
        <w:t>控制器应用程序，一个独立服务器和一个虚拟网络环境组成，它们再现了物理基础设施的连接并运行引导引擎。例程引擎根据配置的路由协议在</w:t>
      </w:r>
      <w:r w:rsidRPr="00A30C68">
        <w:rPr>
          <w:color w:val="222222"/>
          <w:lang w:eastAsia="zh-CN"/>
        </w:rPr>
        <w:t>Linux IP</w:t>
      </w:r>
      <w:r w:rsidRPr="00A30C68">
        <w:rPr>
          <w:rFonts w:hint="eastAsia"/>
          <w:color w:val="222222"/>
          <w:lang w:eastAsia="zh-CN"/>
        </w:rPr>
        <w:t>表中生成转发信息库（</w:t>
      </w:r>
      <w:r w:rsidRPr="00A30C68">
        <w:rPr>
          <w:color w:val="222222"/>
          <w:lang w:eastAsia="zh-CN"/>
        </w:rPr>
        <w:t>FIB</w:t>
      </w:r>
      <w:r w:rsidRPr="00A30C68">
        <w:rPr>
          <w:rFonts w:hint="eastAsia"/>
          <w:color w:val="222222"/>
          <w:lang w:eastAsia="zh-CN"/>
        </w:rPr>
        <w:t>）如</w:t>
      </w:r>
      <w:r w:rsidRPr="00A30C68">
        <w:rPr>
          <w:color w:val="222222"/>
          <w:lang w:eastAsia="zh-CN"/>
        </w:rPr>
        <w:t>OSPF</w:t>
      </w:r>
      <w:r w:rsidRPr="00A30C68">
        <w:rPr>
          <w:rFonts w:hint="eastAsia"/>
          <w:color w:val="222222"/>
          <w:lang w:eastAsia="zh-CN"/>
        </w:rPr>
        <w:t>，</w:t>
      </w:r>
      <w:r w:rsidRPr="00A30C68">
        <w:rPr>
          <w:color w:val="222222"/>
          <w:lang w:eastAsia="zh-CN"/>
        </w:rPr>
        <w:t>BGP</w:t>
      </w:r>
      <w:r w:rsidRPr="00A30C68">
        <w:rPr>
          <w:rFonts w:hint="eastAsia"/>
          <w:color w:val="222222"/>
          <w:lang w:eastAsia="zh-CN"/>
        </w:rPr>
        <w:t>）。</w:t>
      </w:r>
      <w:r w:rsidRPr="00A30C68">
        <w:rPr>
          <w:color w:val="222222"/>
          <w:lang w:eastAsia="zh-CN"/>
        </w:rPr>
        <w:t>RouteFlow</w:t>
      </w:r>
      <w:r w:rsidRPr="00A30C68">
        <w:rPr>
          <w:rFonts w:hint="eastAsia"/>
          <w:color w:val="222222"/>
          <w:lang w:eastAsia="zh-CN"/>
        </w:rPr>
        <w:t>的扩展介绍，其中讨论了</w:t>
      </w:r>
      <w:r w:rsidR="00BF0F2E">
        <w:rPr>
          <w:color w:val="222222"/>
          <w:lang w:eastAsia="zh-CN"/>
        </w:rPr>
        <w:t>OpenFlow/</w:t>
      </w:r>
      <w:r w:rsidRPr="00A30C68">
        <w:rPr>
          <w:color w:val="222222"/>
          <w:lang w:eastAsia="zh-CN"/>
        </w:rPr>
        <w:t>SDN</w:t>
      </w:r>
      <w:r w:rsidRPr="00A30C68">
        <w:rPr>
          <w:rFonts w:hint="eastAsia"/>
          <w:color w:val="222222"/>
          <w:lang w:eastAsia="zh-CN"/>
        </w:rPr>
        <w:t>中的路由控制平台（</w:t>
      </w:r>
      <w:r w:rsidRPr="00A30C68">
        <w:rPr>
          <w:color w:val="222222"/>
          <w:lang w:eastAsia="zh-CN"/>
        </w:rPr>
        <w:t>RCP</w:t>
      </w:r>
      <w:r w:rsidRPr="00A30C68">
        <w:rPr>
          <w:rFonts w:hint="eastAsia"/>
          <w:color w:val="222222"/>
          <w:lang w:eastAsia="zh-CN"/>
        </w:rPr>
        <w:t>）。他们提出了一个以控制器为中心的网络模型，以及一个自治系统范围的抽象</w:t>
      </w:r>
      <w:r w:rsidRPr="00A30C68">
        <w:rPr>
          <w:color w:val="222222"/>
          <w:lang w:eastAsia="zh-CN"/>
        </w:rPr>
        <w:t>BGP</w:t>
      </w:r>
      <w:r w:rsidRPr="00A30C68">
        <w:rPr>
          <w:rFonts w:hint="eastAsia"/>
          <w:color w:val="222222"/>
          <w:lang w:eastAsia="zh-CN"/>
        </w:rPr>
        <w:t>路由服务的原型实现。</w:t>
      </w:r>
    </w:p>
    <w:p w14:paraId="442ED76D" w14:textId="77777777" w:rsidR="00933CD2" w:rsidRDefault="00933CD2" w:rsidP="000F68E0">
      <w:pPr>
        <w:adjustRightInd w:val="0"/>
        <w:rPr>
          <w:color w:val="222222"/>
          <w:lang w:eastAsia="zh-CN"/>
        </w:rPr>
      </w:pPr>
    </w:p>
    <w:p w14:paraId="540B5B25" w14:textId="77777777" w:rsidR="00286F14" w:rsidRPr="00A272DC" w:rsidRDefault="00A272DC" w:rsidP="00710717">
      <w:pPr>
        <w:pStyle w:val="afff4"/>
        <w:rPr>
          <w:color w:val="222222"/>
        </w:rPr>
      </w:pPr>
      <w:bookmarkStart w:id="72" w:name="_Toc517961289"/>
      <w:r w:rsidRPr="00710717">
        <w:rPr>
          <w:rFonts w:ascii="Times New Roman" w:eastAsia="宋体" w:hAnsi="Times New Roman" w:hint="eastAsia"/>
          <w:color w:val="222222"/>
          <w:szCs w:val="20"/>
        </w:rPr>
        <w:t>表</w:t>
      </w:r>
      <w:r w:rsidRPr="00710717">
        <w:rPr>
          <w:rFonts w:ascii="Times New Roman" w:eastAsia="宋体" w:hAnsi="Times New Roman"/>
          <w:color w:val="222222"/>
          <w:szCs w:val="20"/>
        </w:rPr>
        <w:t xml:space="preserve"> 1.</w:t>
      </w:r>
      <w:r w:rsidRPr="00710717">
        <w:rPr>
          <w:rFonts w:ascii="Times New Roman" w:eastAsia="宋体" w:hAnsi="Times New Roman"/>
          <w:color w:val="222222"/>
          <w:szCs w:val="20"/>
        </w:rPr>
        <w:fldChar w:fldCharType="begin"/>
      </w:r>
      <w:r w:rsidRPr="00710717">
        <w:rPr>
          <w:rFonts w:ascii="Times New Roman" w:eastAsia="宋体" w:hAnsi="Times New Roman"/>
          <w:color w:val="222222"/>
          <w:szCs w:val="20"/>
        </w:rPr>
        <w:instrText xml:space="preserve"> SEQ </w:instrText>
      </w:r>
      <w:r w:rsidRPr="00710717">
        <w:rPr>
          <w:rFonts w:ascii="Times New Roman" w:eastAsia="宋体" w:hAnsi="Times New Roman" w:hint="eastAsia"/>
          <w:color w:val="222222"/>
          <w:szCs w:val="20"/>
        </w:rPr>
        <w:instrText>表</w:instrText>
      </w:r>
      <w:r w:rsidRPr="00710717">
        <w:rPr>
          <w:rFonts w:ascii="Times New Roman" w:eastAsia="宋体" w:hAnsi="Times New Roman"/>
          <w:color w:val="222222"/>
          <w:szCs w:val="20"/>
        </w:rPr>
        <w:instrText xml:space="preserve">1. \* ARABIC </w:instrText>
      </w:r>
      <w:r w:rsidRPr="00710717">
        <w:rPr>
          <w:rFonts w:ascii="Times New Roman" w:eastAsia="宋体" w:hAnsi="Times New Roman"/>
          <w:color w:val="222222"/>
          <w:szCs w:val="20"/>
        </w:rPr>
        <w:fldChar w:fldCharType="separate"/>
      </w:r>
      <w:r w:rsidRPr="00710717">
        <w:rPr>
          <w:rFonts w:ascii="Times New Roman" w:eastAsia="宋体" w:hAnsi="Times New Roman"/>
          <w:color w:val="222222"/>
          <w:szCs w:val="20"/>
        </w:rPr>
        <w:t>3</w:t>
      </w:r>
      <w:r w:rsidRPr="00710717">
        <w:rPr>
          <w:rFonts w:ascii="Times New Roman" w:eastAsia="宋体" w:hAnsi="Times New Roman"/>
          <w:color w:val="222222"/>
          <w:szCs w:val="20"/>
        </w:rPr>
        <w:fldChar w:fldCharType="end"/>
      </w:r>
      <w:r w:rsidRPr="00710717">
        <w:rPr>
          <w:rFonts w:ascii="Times New Roman" w:eastAsia="宋体" w:hAnsi="Times New Roman"/>
          <w:color w:val="222222"/>
          <w:szCs w:val="20"/>
        </w:rPr>
        <w:t xml:space="preserve">  </w:t>
      </w:r>
      <w:r w:rsidRPr="00710717">
        <w:rPr>
          <w:rFonts w:ascii="Times New Roman" w:eastAsia="宋体" w:hAnsi="Times New Roman" w:hint="eastAsia"/>
          <w:color w:val="222222"/>
          <w:szCs w:val="20"/>
        </w:rPr>
        <w:t>当前的控制器实现符合</w:t>
      </w:r>
      <w:r w:rsidRPr="00710717">
        <w:rPr>
          <w:rFonts w:ascii="Times New Roman" w:eastAsia="宋体" w:hAnsi="Times New Roman"/>
          <w:color w:val="222222"/>
          <w:szCs w:val="20"/>
        </w:rPr>
        <w:t>OpenFlow</w:t>
      </w:r>
      <w:r w:rsidRPr="00710717">
        <w:rPr>
          <w:rFonts w:ascii="Times New Roman" w:eastAsia="宋体" w:hAnsi="Times New Roman" w:hint="eastAsia"/>
          <w:color w:val="222222"/>
          <w:szCs w:val="20"/>
        </w:rPr>
        <w:t>标准</w:t>
      </w:r>
      <w:bookmarkEnd w:id="72"/>
    </w:p>
    <w:p w14:paraId="52B47F85" w14:textId="77777777" w:rsidR="00286F14" w:rsidRPr="00FF781D" w:rsidRDefault="00286F14" w:rsidP="00933CD2">
      <w:pPr>
        <w:adjustRightInd w:val="0"/>
        <w:jc w:val="center"/>
        <w:rPr>
          <w:color w:val="222222"/>
        </w:rPr>
      </w:pPr>
      <w:r>
        <w:rPr>
          <w:color w:val="222222"/>
        </w:rPr>
        <w:t>Tab</w:t>
      </w:r>
      <w:r w:rsidR="001D5259">
        <w:rPr>
          <w:color w:val="222222"/>
          <w:lang w:eastAsia="zh-CN"/>
        </w:rPr>
        <w:t>.</w:t>
      </w:r>
      <w:r>
        <w:rPr>
          <w:color w:val="222222"/>
        </w:rPr>
        <w:t xml:space="preserve"> </w:t>
      </w:r>
      <w:r w:rsidR="00933CD2">
        <w:rPr>
          <w:color w:val="222222"/>
        </w:rPr>
        <w:t>1.3</w:t>
      </w:r>
      <w:r>
        <w:rPr>
          <w:color w:val="222222"/>
        </w:rPr>
        <w:t xml:space="preserve"> </w:t>
      </w:r>
      <w:r w:rsidR="003410C5">
        <w:rPr>
          <w:color w:val="222222"/>
        </w:rPr>
        <w:t xml:space="preserve"> </w:t>
      </w:r>
      <w:r>
        <w:rPr>
          <w:color w:val="222222"/>
        </w:rPr>
        <w:t>Current controller implementations compliant with the OpenFlow standard</w:t>
      </w:r>
    </w:p>
    <w:p w14:paraId="718CEC6D" w14:textId="77777777" w:rsidR="00286F14" w:rsidRDefault="00286F14" w:rsidP="00933CD2">
      <w:pPr>
        <w:adjustRightInd w:val="0"/>
        <w:jc w:val="center"/>
        <w:rPr>
          <w:color w:val="222222"/>
        </w:rPr>
      </w:pPr>
    </w:p>
    <w:tbl>
      <w:tblPr>
        <w:tblW w:w="0" w:type="auto"/>
        <w:jc w:val="center"/>
        <w:tblBorders>
          <w:top w:val="single" w:sz="4" w:space="0" w:color="auto"/>
          <w:bottom w:val="single" w:sz="4" w:space="0" w:color="auto"/>
          <w:insideH w:val="single" w:sz="4" w:space="0" w:color="auto"/>
          <w:insideV w:val="single" w:sz="4" w:space="0" w:color="auto"/>
        </w:tblBorders>
        <w:tblLook w:val="04A0" w:firstRow="1" w:lastRow="0" w:firstColumn="1" w:lastColumn="0" w:noHBand="0" w:noVBand="1"/>
      </w:tblPr>
      <w:tblGrid>
        <w:gridCol w:w="1116"/>
        <w:gridCol w:w="1583"/>
        <w:gridCol w:w="1376"/>
        <w:gridCol w:w="1461"/>
        <w:gridCol w:w="2943"/>
      </w:tblGrid>
      <w:tr w:rsidR="00C9541F" w:rsidRPr="00FF781D" w14:paraId="00701927" w14:textId="77777777" w:rsidTr="001E3BC4">
        <w:trPr>
          <w:jc w:val="center"/>
        </w:trPr>
        <w:tc>
          <w:tcPr>
            <w:tcW w:w="1105" w:type="dxa"/>
            <w:tcBorders>
              <w:bottom w:val="single" w:sz="4" w:space="0" w:color="auto"/>
            </w:tcBorders>
            <w:shd w:val="clear" w:color="auto" w:fill="auto"/>
          </w:tcPr>
          <w:p w14:paraId="46570D01" w14:textId="77777777" w:rsidR="00286F14" w:rsidRPr="00C9541F" w:rsidRDefault="00286F14" w:rsidP="00995727">
            <w:pPr>
              <w:adjustRightInd w:val="0"/>
              <w:ind w:firstLineChars="0" w:firstLine="0"/>
              <w:jc w:val="center"/>
              <w:rPr>
                <w:b/>
                <w:color w:val="222222"/>
                <w:sz w:val="20"/>
              </w:rPr>
            </w:pPr>
            <w:r w:rsidRPr="00C9541F">
              <w:rPr>
                <w:b/>
                <w:sz w:val="20"/>
              </w:rPr>
              <w:t>Controller</w:t>
            </w:r>
          </w:p>
        </w:tc>
        <w:tc>
          <w:tcPr>
            <w:tcW w:w="1483" w:type="dxa"/>
            <w:tcBorders>
              <w:bottom w:val="single" w:sz="4" w:space="0" w:color="auto"/>
            </w:tcBorders>
            <w:shd w:val="clear" w:color="auto" w:fill="auto"/>
          </w:tcPr>
          <w:p w14:paraId="149ABF80" w14:textId="77777777" w:rsidR="00286F14" w:rsidRPr="00C9541F" w:rsidRDefault="00286F14" w:rsidP="00995727">
            <w:pPr>
              <w:adjustRightInd w:val="0"/>
              <w:ind w:firstLineChars="0" w:firstLine="0"/>
              <w:jc w:val="center"/>
              <w:rPr>
                <w:b/>
                <w:color w:val="222222"/>
                <w:sz w:val="20"/>
              </w:rPr>
            </w:pPr>
            <w:r w:rsidRPr="00C9541F">
              <w:rPr>
                <w:b/>
                <w:sz w:val="20"/>
              </w:rPr>
              <w:t>Implementation</w:t>
            </w:r>
          </w:p>
        </w:tc>
        <w:tc>
          <w:tcPr>
            <w:tcW w:w="1376" w:type="dxa"/>
            <w:tcBorders>
              <w:bottom w:val="single" w:sz="4" w:space="0" w:color="auto"/>
            </w:tcBorders>
            <w:shd w:val="clear" w:color="auto" w:fill="auto"/>
          </w:tcPr>
          <w:p w14:paraId="0FB146B4" w14:textId="77777777" w:rsidR="00286F14" w:rsidRPr="00C9541F" w:rsidRDefault="00286F14" w:rsidP="00995727">
            <w:pPr>
              <w:adjustRightInd w:val="0"/>
              <w:ind w:firstLineChars="0" w:firstLine="0"/>
              <w:jc w:val="center"/>
              <w:rPr>
                <w:b/>
                <w:color w:val="222222"/>
                <w:sz w:val="20"/>
              </w:rPr>
            </w:pPr>
            <w:r w:rsidRPr="00C9541F">
              <w:rPr>
                <w:b/>
                <w:sz w:val="20"/>
              </w:rPr>
              <w:t>Open Source</w:t>
            </w:r>
          </w:p>
        </w:tc>
        <w:tc>
          <w:tcPr>
            <w:tcW w:w="1389" w:type="dxa"/>
            <w:tcBorders>
              <w:bottom w:val="single" w:sz="4" w:space="0" w:color="auto"/>
            </w:tcBorders>
            <w:shd w:val="clear" w:color="auto" w:fill="auto"/>
          </w:tcPr>
          <w:p w14:paraId="1EF21985" w14:textId="77777777" w:rsidR="00286F14" w:rsidRPr="00C9541F" w:rsidRDefault="00286F14" w:rsidP="00995727">
            <w:pPr>
              <w:adjustRightInd w:val="0"/>
              <w:ind w:firstLineChars="0" w:firstLine="0"/>
              <w:jc w:val="center"/>
              <w:rPr>
                <w:b/>
                <w:color w:val="222222"/>
                <w:sz w:val="20"/>
              </w:rPr>
            </w:pPr>
            <w:r w:rsidRPr="00C9541F">
              <w:rPr>
                <w:b/>
                <w:sz w:val="20"/>
              </w:rPr>
              <w:t>Developer</w:t>
            </w:r>
          </w:p>
        </w:tc>
        <w:tc>
          <w:tcPr>
            <w:tcW w:w="2943" w:type="dxa"/>
            <w:tcBorders>
              <w:bottom w:val="single" w:sz="4" w:space="0" w:color="auto"/>
            </w:tcBorders>
            <w:shd w:val="clear" w:color="auto" w:fill="auto"/>
          </w:tcPr>
          <w:p w14:paraId="48C9CAA6" w14:textId="77777777" w:rsidR="00286F14" w:rsidRPr="00C9541F" w:rsidRDefault="00286F14" w:rsidP="00995727">
            <w:pPr>
              <w:adjustRightInd w:val="0"/>
              <w:ind w:firstLineChars="0" w:firstLine="0"/>
              <w:jc w:val="center"/>
              <w:rPr>
                <w:b/>
                <w:color w:val="222222"/>
                <w:sz w:val="20"/>
              </w:rPr>
            </w:pPr>
            <w:r w:rsidRPr="00C9541F">
              <w:rPr>
                <w:b/>
                <w:sz w:val="20"/>
              </w:rPr>
              <w:t>Overview</w:t>
            </w:r>
          </w:p>
        </w:tc>
      </w:tr>
      <w:tr w:rsidR="00C9541F" w:rsidRPr="00FF781D" w14:paraId="14812A99" w14:textId="77777777" w:rsidTr="001E3BC4">
        <w:trPr>
          <w:jc w:val="center"/>
        </w:trPr>
        <w:tc>
          <w:tcPr>
            <w:tcW w:w="1105" w:type="dxa"/>
            <w:tcBorders>
              <w:bottom w:val="nil"/>
            </w:tcBorders>
            <w:shd w:val="clear" w:color="auto" w:fill="auto"/>
          </w:tcPr>
          <w:p w14:paraId="67818E49" w14:textId="77777777" w:rsidR="00286F14" w:rsidRPr="00C9541F" w:rsidRDefault="00286F14" w:rsidP="00D27744">
            <w:pPr>
              <w:adjustRightInd w:val="0"/>
              <w:ind w:firstLineChars="0" w:firstLine="0"/>
              <w:rPr>
                <w:color w:val="222222"/>
                <w:sz w:val="20"/>
              </w:rPr>
            </w:pPr>
            <w:r w:rsidRPr="00C9541F">
              <w:rPr>
                <w:sz w:val="20"/>
              </w:rPr>
              <w:t>POX</w:t>
            </w:r>
          </w:p>
        </w:tc>
        <w:tc>
          <w:tcPr>
            <w:tcW w:w="1483" w:type="dxa"/>
            <w:tcBorders>
              <w:bottom w:val="nil"/>
            </w:tcBorders>
            <w:shd w:val="clear" w:color="auto" w:fill="auto"/>
          </w:tcPr>
          <w:p w14:paraId="703C6B4C" w14:textId="77777777" w:rsidR="00286F14" w:rsidRPr="00C9541F" w:rsidRDefault="00286F14" w:rsidP="00D27744">
            <w:pPr>
              <w:adjustRightInd w:val="0"/>
              <w:ind w:firstLineChars="0" w:firstLine="0"/>
              <w:rPr>
                <w:color w:val="222222"/>
                <w:sz w:val="20"/>
              </w:rPr>
            </w:pPr>
            <w:r w:rsidRPr="00C9541F">
              <w:rPr>
                <w:sz w:val="20"/>
              </w:rPr>
              <w:t>Python</w:t>
            </w:r>
          </w:p>
        </w:tc>
        <w:tc>
          <w:tcPr>
            <w:tcW w:w="1376" w:type="dxa"/>
            <w:tcBorders>
              <w:bottom w:val="nil"/>
            </w:tcBorders>
            <w:shd w:val="clear" w:color="auto" w:fill="auto"/>
          </w:tcPr>
          <w:p w14:paraId="58ED33AD" w14:textId="77777777" w:rsidR="00286F14" w:rsidRPr="00C9541F" w:rsidRDefault="00286F14" w:rsidP="00C9541F">
            <w:pPr>
              <w:adjustRightInd w:val="0"/>
              <w:ind w:firstLine="400"/>
              <w:jc w:val="center"/>
              <w:rPr>
                <w:color w:val="222222"/>
                <w:sz w:val="20"/>
              </w:rPr>
            </w:pPr>
            <w:r w:rsidRPr="00C9541F">
              <w:rPr>
                <w:sz w:val="20"/>
              </w:rPr>
              <w:t>Yes</w:t>
            </w:r>
          </w:p>
        </w:tc>
        <w:tc>
          <w:tcPr>
            <w:tcW w:w="1389" w:type="dxa"/>
            <w:tcBorders>
              <w:bottom w:val="nil"/>
            </w:tcBorders>
            <w:shd w:val="clear" w:color="auto" w:fill="auto"/>
          </w:tcPr>
          <w:p w14:paraId="1EE4516F" w14:textId="77777777" w:rsidR="00286F14" w:rsidRPr="00C9541F" w:rsidRDefault="00286F14" w:rsidP="00995727">
            <w:pPr>
              <w:adjustRightInd w:val="0"/>
              <w:ind w:firstLineChars="0" w:firstLine="0"/>
              <w:rPr>
                <w:color w:val="222222"/>
                <w:sz w:val="20"/>
              </w:rPr>
            </w:pPr>
            <w:r w:rsidRPr="00C9541F">
              <w:rPr>
                <w:sz w:val="20"/>
              </w:rPr>
              <w:t>Nicira</w:t>
            </w:r>
          </w:p>
        </w:tc>
        <w:tc>
          <w:tcPr>
            <w:tcW w:w="2943" w:type="dxa"/>
            <w:tcBorders>
              <w:bottom w:val="nil"/>
            </w:tcBorders>
            <w:shd w:val="clear" w:color="auto" w:fill="auto"/>
          </w:tcPr>
          <w:p w14:paraId="3814E425" w14:textId="77777777" w:rsidR="00286F14" w:rsidRPr="00C9541F" w:rsidRDefault="00286F14" w:rsidP="00C9541F">
            <w:pPr>
              <w:adjustRightInd w:val="0"/>
              <w:ind w:firstLine="400"/>
              <w:jc w:val="center"/>
              <w:rPr>
                <w:color w:val="222222"/>
                <w:sz w:val="20"/>
              </w:rPr>
            </w:pPr>
            <w:r w:rsidRPr="00C9541F">
              <w:rPr>
                <w:sz w:val="20"/>
              </w:rPr>
              <w:t>General, open-source SDN controller written in Python.</w:t>
            </w:r>
          </w:p>
        </w:tc>
      </w:tr>
      <w:tr w:rsidR="00C9541F" w:rsidRPr="00FF781D" w14:paraId="11810202" w14:textId="77777777" w:rsidTr="001E3BC4">
        <w:trPr>
          <w:jc w:val="center"/>
        </w:trPr>
        <w:tc>
          <w:tcPr>
            <w:tcW w:w="1105" w:type="dxa"/>
            <w:tcBorders>
              <w:top w:val="nil"/>
              <w:bottom w:val="nil"/>
            </w:tcBorders>
            <w:shd w:val="clear" w:color="auto" w:fill="auto"/>
          </w:tcPr>
          <w:p w14:paraId="3A4BEA2D" w14:textId="77777777" w:rsidR="00286F14" w:rsidRPr="00C9541F" w:rsidRDefault="00286F14" w:rsidP="00D27744">
            <w:pPr>
              <w:adjustRightInd w:val="0"/>
              <w:ind w:firstLineChars="0" w:firstLine="0"/>
              <w:rPr>
                <w:color w:val="222222"/>
                <w:sz w:val="20"/>
              </w:rPr>
            </w:pPr>
            <w:r w:rsidRPr="00C9541F">
              <w:rPr>
                <w:sz w:val="20"/>
              </w:rPr>
              <w:t>NOX</w:t>
            </w:r>
          </w:p>
        </w:tc>
        <w:tc>
          <w:tcPr>
            <w:tcW w:w="1483" w:type="dxa"/>
            <w:tcBorders>
              <w:top w:val="nil"/>
              <w:bottom w:val="nil"/>
            </w:tcBorders>
            <w:shd w:val="clear" w:color="auto" w:fill="auto"/>
          </w:tcPr>
          <w:p w14:paraId="0D639BD7" w14:textId="77777777" w:rsidR="00286F14" w:rsidRPr="00C9541F" w:rsidRDefault="00286F14" w:rsidP="00D27744">
            <w:pPr>
              <w:adjustRightInd w:val="0"/>
              <w:ind w:firstLineChars="0" w:firstLine="0"/>
              <w:rPr>
                <w:color w:val="222222"/>
                <w:sz w:val="20"/>
              </w:rPr>
            </w:pPr>
            <w:r w:rsidRPr="00C9541F">
              <w:rPr>
                <w:sz w:val="20"/>
              </w:rPr>
              <w:t>Python/C++</w:t>
            </w:r>
          </w:p>
        </w:tc>
        <w:tc>
          <w:tcPr>
            <w:tcW w:w="1376" w:type="dxa"/>
            <w:tcBorders>
              <w:top w:val="nil"/>
              <w:bottom w:val="nil"/>
            </w:tcBorders>
            <w:shd w:val="clear" w:color="auto" w:fill="auto"/>
          </w:tcPr>
          <w:p w14:paraId="415E3244" w14:textId="77777777" w:rsidR="00286F14" w:rsidRPr="00C9541F" w:rsidRDefault="00286F14" w:rsidP="00C9541F">
            <w:pPr>
              <w:adjustRightInd w:val="0"/>
              <w:ind w:firstLine="400"/>
              <w:jc w:val="center"/>
              <w:rPr>
                <w:color w:val="222222"/>
                <w:sz w:val="20"/>
              </w:rPr>
            </w:pPr>
            <w:r w:rsidRPr="00C9541F">
              <w:rPr>
                <w:sz w:val="20"/>
              </w:rPr>
              <w:t>Yes</w:t>
            </w:r>
          </w:p>
        </w:tc>
        <w:tc>
          <w:tcPr>
            <w:tcW w:w="1389" w:type="dxa"/>
            <w:tcBorders>
              <w:top w:val="nil"/>
              <w:bottom w:val="nil"/>
            </w:tcBorders>
            <w:shd w:val="clear" w:color="auto" w:fill="auto"/>
          </w:tcPr>
          <w:p w14:paraId="55BB2628" w14:textId="77777777" w:rsidR="00286F14" w:rsidRPr="00C9541F" w:rsidRDefault="00286F14" w:rsidP="00995727">
            <w:pPr>
              <w:adjustRightInd w:val="0"/>
              <w:ind w:firstLineChars="0" w:firstLine="0"/>
              <w:rPr>
                <w:color w:val="222222"/>
                <w:sz w:val="20"/>
              </w:rPr>
            </w:pPr>
            <w:r w:rsidRPr="00C9541F">
              <w:rPr>
                <w:sz w:val="20"/>
              </w:rPr>
              <w:t>Nicira</w:t>
            </w:r>
          </w:p>
        </w:tc>
        <w:tc>
          <w:tcPr>
            <w:tcW w:w="2943" w:type="dxa"/>
            <w:tcBorders>
              <w:top w:val="nil"/>
              <w:bottom w:val="nil"/>
            </w:tcBorders>
            <w:shd w:val="clear" w:color="auto" w:fill="auto"/>
          </w:tcPr>
          <w:p w14:paraId="07B3A301" w14:textId="77777777" w:rsidR="00286F14" w:rsidRPr="00C9541F" w:rsidRDefault="00286F14" w:rsidP="00C9541F">
            <w:pPr>
              <w:adjustRightInd w:val="0"/>
              <w:ind w:firstLine="400"/>
              <w:jc w:val="center"/>
              <w:rPr>
                <w:sz w:val="20"/>
              </w:rPr>
            </w:pPr>
            <w:r w:rsidRPr="00C9541F">
              <w:rPr>
                <w:sz w:val="20"/>
              </w:rPr>
              <w:t>The first OpenFlow controller written in Python and C++.</w:t>
            </w:r>
          </w:p>
        </w:tc>
      </w:tr>
      <w:tr w:rsidR="00C9541F" w:rsidRPr="00FF781D" w14:paraId="585F9328" w14:textId="77777777" w:rsidTr="001E3BC4">
        <w:trPr>
          <w:jc w:val="center"/>
        </w:trPr>
        <w:tc>
          <w:tcPr>
            <w:tcW w:w="1105" w:type="dxa"/>
            <w:tcBorders>
              <w:top w:val="nil"/>
              <w:bottom w:val="nil"/>
            </w:tcBorders>
            <w:shd w:val="clear" w:color="auto" w:fill="auto"/>
          </w:tcPr>
          <w:p w14:paraId="1D36B363" w14:textId="77777777" w:rsidR="00286F14" w:rsidRPr="00C9541F" w:rsidRDefault="00286F14" w:rsidP="00D27744">
            <w:pPr>
              <w:adjustRightInd w:val="0"/>
              <w:ind w:firstLineChars="0" w:firstLine="0"/>
              <w:rPr>
                <w:color w:val="222222"/>
                <w:sz w:val="20"/>
              </w:rPr>
            </w:pPr>
            <w:r w:rsidRPr="00C9541F">
              <w:rPr>
                <w:sz w:val="20"/>
              </w:rPr>
              <w:t>MUL</w:t>
            </w:r>
          </w:p>
        </w:tc>
        <w:tc>
          <w:tcPr>
            <w:tcW w:w="1483" w:type="dxa"/>
            <w:tcBorders>
              <w:top w:val="nil"/>
              <w:bottom w:val="nil"/>
            </w:tcBorders>
            <w:shd w:val="clear" w:color="auto" w:fill="auto"/>
          </w:tcPr>
          <w:p w14:paraId="568C9A54" w14:textId="77777777" w:rsidR="00286F14" w:rsidRPr="00C9541F" w:rsidRDefault="00286F14" w:rsidP="006767D9">
            <w:pPr>
              <w:adjustRightInd w:val="0"/>
              <w:ind w:firstLine="400"/>
              <w:rPr>
                <w:color w:val="222222"/>
                <w:sz w:val="20"/>
              </w:rPr>
            </w:pPr>
            <w:r w:rsidRPr="00C9541F">
              <w:rPr>
                <w:sz w:val="20"/>
              </w:rPr>
              <w:t>C</w:t>
            </w:r>
          </w:p>
        </w:tc>
        <w:tc>
          <w:tcPr>
            <w:tcW w:w="1376" w:type="dxa"/>
            <w:tcBorders>
              <w:top w:val="nil"/>
              <w:bottom w:val="nil"/>
            </w:tcBorders>
            <w:shd w:val="clear" w:color="auto" w:fill="auto"/>
          </w:tcPr>
          <w:p w14:paraId="6B097FA6" w14:textId="77777777" w:rsidR="00286F14" w:rsidRPr="00C9541F" w:rsidRDefault="00286F14" w:rsidP="00C9541F">
            <w:pPr>
              <w:adjustRightInd w:val="0"/>
              <w:ind w:firstLine="400"/>
              <w:jc w:val="center"/>
              <w:rPr>
                <w:color w:val="222222"/>
                <w:sz w:val="20"/>
              </w:rPr>
            </w:pPr>
            <w:r w:rsidRPr="00C9541F">
              <w:rPr>
                <w:sz w:val="20"/>
              </w:rPr>
              <w:t>Yes</w:t>
            </w:r>
          </w:p>
        </w:tc>
        <w:tc>
          <w:tcPr>
            <w:tcW w:w="1389" w:type="dxa"/>
            <w:tcBorders>
              <w:top w:val="nil"/>
              <w:bottom w:val="nil"/>
            </w:tcBorders>
            <w:shd w:val="clear" w:color="auto" w:fill="auto"/>
          </w:tcPr>
          <w:p w14:paraId="6672FC29" w14:textId="77777777" w:rsidR="00286F14" w:rsidRPr="00C9541F" w:rsidRDefault="00286F14" w:rsidP="00995727">
            <w:pPr>
              <w:adjustRightInd w:val="0"/>
              <w:ind w:firstLineChars="0" w:firstLine="0"/>
              <w:rPr>
                <w:color w:val="222222"/>
                <w:sz w:val="20"/>
              </w:rPr>
            </w:pPr>
            <w:r w:rsidRPr="00C9541F">
              <w:rPr>
                <w:sz w:val="20"/>
              </w:rPr>
              <w:t>Kulcloud</w:t>
            </w:r>
          </w:p>
        </w:tc>
        <w:tc>
          <w:tcPr>
            <w:tcW w:w="2943" w:type="dxa"/>
            <w:tcBorders>
              <w:top w:val="nil"/>
              <w:bottom w:val="nil"/>
            </w:tcBorders>
            <w:shd w:val="clear" w:color="auto" w:fill="auto"/>
          </w:tcPr>
          <w:p w14:paraId="6440B0A5" w14:textId="77777777" w:rsidR="00286F14" w:rsidRPr="00C9541F" w:rsidRDefault="00286F14" w:rsidP="00C9541F">
            <w:pPr>
              <w:widowControl w:val="0"/>
              <w:adjustRightInd w:val="0"/>
              <w:ind w:firstLine="400"/>
              <w:jc w:val="center"/>
              <w:rPr>
                <w:sz w:val="20"/>
              </w:rPr>
            </w:pPr>
            <w:r w:rsidRPr="00C9541F">
              <w:rPr>
                <w:sz w:val="20"/>
              </w:rPr>
              <w:t>OpenFlow controller that has a C-based multi-threaded infrastructure at its core. It supports a multi-level north-bound interface</w:t>
            </w:r>
          </w:p>
          <w:p w14:paraId="20C59E88" w14:textId="77777777" w:rsidR="00286F14" w:rsidRPr="00C9541F" w:rsidRDefault="00286F14" w:rsidP="00C9541F">
            <w:pPr>
              <w:adjustRightInd w:val="0"/>
              <w:ind w:firstLine="400"/>
              <w:jc w:val="center"/>
              <w:rPr>
                <w:sz w:val="20"/>
              </w:rPr>
            </w:pPr>
            <w:r w:rsidRPr="00C9541F">
              <w:rPr>
                <w:sz w:val="20"/>
              </w:rPr>
              <w:t>(see Section III-E) for application development.</w:t>
            </w:r>
          </w:p>
        </w:tc>
      </w:tr>
      <w:tr w:rsidR="00C9541F" w:rsidRPr="00FF781D" w14:paraId="3387DB08" w14:textId="77777777" w:rsidTr="001E3BC4">
        <w:trPr>
          <w:jc w:val="center"/>
        </w:trPr>
        <w:tc>
          <w:tcPr>
            <w:tcW w:w="1105" w:type="dxa"/>
            <w:tcBorders>
              <w:top w:val="nil"/>
              <w:bottom w:val="nil"/>
            </w:tcBorders>
            <w:shd w:val="clear" w:color="auto" w:fill="auto"/>
          </w:tcPr>
          <w:p w14:paraId="659D57DF" w14:textId="77777777" w:rsidR="00286F14" w:rsidRPr="00C9541F" w:rsidRDefault="00286F14" w:rsidP="006767D9">
            <w:pPr>
              <w:adjustRightInd w:val="0"/>
              <w:ind w:firstLineChars="0" w:firstLine="0"/>
              <w:rPr>
                <w:color w:val="222222"/>
                <w:sz w:val="20"/>
              </w:rPr>
            </w:pPr>
            <w:r w:rsidRPr="00C9541F">
              <w:rPr>
                <w:sz w:val="20"/>
              </w:rPr>
              <w:t xml:space="preserve">Maestro </w:t>
            </w:r>
          </w:p>
        </w:tc>
        <w:tc>
          <w:tcPr>
            <w:tcW w:w="1483" w:type="dxa"/>
            <w:tcBorders>
              <w:top w:val="nil"/>
              <w:bottom w:val="nil"/>
            </w:tcBorders>
            <w:shd w:val="clear" w:color="auto" w:fill="auto"/>
          </w:tcPr>
          <w:p w14:paraId="6040E6E4" w14:textId="77777777" w:rsidR="00286F14" w:rsidRPr="00C9541F" w:rsidRDefault="00286F14" w:rsidP="00C9541F">
            <w:pPr>
              <w:adjustRightInd w:val="0"/>
              <w:ind w:firstLine="400"/>
              <w:jc w:val="center"/>
              <w:rPr>
                <w:color w:val="222222"/>
                <w:sz w:val="20"/>
              </w:rPr>
            </w:pPr>
            <w:r w:rsidRPr="00C9541F">
              <w:rPr>
                <w:sz w:val="20"/>
              </w:rPr>
              <w:t>Java</w:t>
            </w:r>
          </w:p>
        </w:tc>
        <w:tc>
          <w:tcPr>
            <w:tcW w:w="1376" w:type="dxa"/>
            <w:tcBorders>
              <w:top w:val="nil"/>
              <w:bottom w:val="nil"/>
            </w:tcBorders>
            <w:shd w:val="clear" w:color="auto" w:fill="auto"/>
          </w:tcPr>
          <w:p w14:paraId="34E6B3B6" w14:textId="77777777" w:rsidR="00286F14" w:rsidRPr="00C9541F" w:rsidRDefault="00286F14" w:rsidP="00C9541F">
            <w:pPr>
              <w:adjustRightInd w:val="0"/>
              <w:ind w:firstLine="400"/>
              <w:jc w:val="center"/>
              <w:rPr>
                <w:color w:val="222222"/>
                <w:sz w:val="20"/>
              </w:rPr>
            </w:pPr>
            <w:r w:rsidRPr="00C9541F">
              <w:rPr>
                <w:sz w:val="20"/>
              </w:rPr>
              <w:t>Yes</w:t>
            </w:r>
          </w:p>
        </w:tc>
        <w:tc>
          <w:tcPr>
            <w:tcW w:w="1389" w:type="dxa"/>
            <w:tcBorders>
              <w:top w:val="nil"/>
              <w:bottom w:val="nil"/>
            </w:tcBorders>
            <w:shd w:val="clear" w:color="auto" w:fill="auto"/>
          </w:tcPr>
          <w:p w14:paraId="118922C3" w14:textId="77777777" w:rsidR="00286F14" w:rsidRPr="00C9541F" w:rsidRDefault="00286F14" w:rsidP="00995727">
            <w:pPr>
              <w:adjustRightInd w:val="0"/>
              <w:ind w:firstLineChars="0" w:firstLine="0"/>
              <w:rPr>
                <w:color w:val="222222"/>
                <w:sz w:val="20"/>
              </w:rPr>
            </w:pPr>
            <w:r w:rsidRPr="00C9541F">
              <w:rPr>
                <w:sz w:val="20"/>
              </w:rPr>
              <w:t>Rice University</w:t>
            </w:r>
          </w:p>
        </w:tc>
        <w:tc>
          <w:tcPr>
            <w:tcW w:w="2943" w:type="dxa"/>
            <w:tcBorders>
              <w:top w:val="nil"/>
              <w:bottom w:val="nil"/>
            </w:tcBorders>
            <w:shd w:val="clear" w:color="auto" w:fill="auto"/>
          </w:tcPr>
          <w:p w14:paraId="55075DEB" w14:textId="77777777" w:rsidR="00286F14" w:rsidRPr="00C9541F" w:rsidRDefault="00286F14" w:rsidP="00C9541F">
            <w:pPr>
              <w:autoSpaceDE w:val="0"/>
              <w:autoSpaceDN w:val="0"/>
              <w:adjustRightInd w:val="0"/>
              <w:ind w:firstLine="400"/>
              <w:jc w:val="center"/>
              <w:rPr>
                <w:sz w:val="20"/>
              </w:rPr>
            </w:pPr>
            <w:r w:rsidRPr="00C9541F">
              <w:rPr>
                <w:sz w:val="20"/>
              </w:rPr>
              <w:t>A network operating system based on Java; it provides interfaces for implementing modular network control applications and for them to</w:t>
            </w:r>
          </w:p>
          <w:p w14:paraId="16AADA5D" w14:textId="77777777" w:rsidR="00286F14" w:rsidRPr="00C9541F" w:rsidRDefault="00286F14" w:rsidP="00C9541F">
            <w:pPr>
              <w:adjustRightInd w:val="0"/>
              <w:ind w:firstLine="400"/>
              <w:jc w:val="center"/>
              <w:rPr>
                <w:color w:val="222222"/>
                <w:sz w:val="20"/>
              </w:rPr>
            </w:pPr>
            <w:r w:rsidRPr="00C9541F">
              <w:rPr>
                <w:sz w:val="20"/>
              </w:rPr>
              <w:t>access and modify network state.</w:t>
            </w:r>
          </w:p>
        </w:tc>
      </w:tr>
      <w:tr w:rsidR="00C9541F" w:rsidRPr="00FF781D" w14:paraId="4D02B816" w14:textId="77777777" w:rsidTr="001E3BC4">
        <w:trPr>
          <w:jc w:val="center"/>
        </w:trPr>
        <w:tc>
          <w:tcPr>
            <w:tcW w:w="1105" w:type="dxa"/>
            <w:tcBorders>
              <w:top w:val="nil"/>
              <w:bottom w:val="nil"/>
            </w:tcBorders>
            <w:shd w:val="clear" w:color="auto" w:fill="auto"/>
          </w:tcPr>
          <w:p w14:paraId="7DEA930D" w14:textId="77777777" w:rsidR="00286F14" w:rsidRPr="00C9541F" w:rsidRDefault="00286F14" w:rsidP="00D27744">
            <w:pPr>
              <w:adjustRightInd w:val="0"/>
              <w:ind w:firstLineChars="0" w:firstLine="0"/>
              <w:rPr>
                <w:color w:val="222222"/>
                <w:sz w:val="20"/>
              </w:rPr>
            </w:pPr>
            <w:r w:rsidRPr="00C9541F">
              <w:rPr>
                <w:sz w:val="20"/>
              </w:rPr>
              <w:t xml:space="preserve">Trema </w:t>
            </w:r>
          </w:p>
        </w:tc>
        <w:tc>
          <w:tcPr>
            <w:tcW w:w="1483" w:type="dxa"/>
            <w:tcBorders>
              <w:top w:val="nil"/>
              <w:bottom w:val="nil"/>
            </w:tcBorders>
            <w:shd w:val="clear" w:color="auto" w:fill="auto"/>
          </w:tcPr>
          <w:p w14:paraId="2B184F10" w14:textId="77777777" w:rsidR="00286F14" w:rsidRPr="00C9541F" w:rsidRDefault="00286F14" w:rsidP="00C9541F">
            <w:pPr>
              <w:adjustRightInd w:val="0"/>
              <w:ind w:firstLine="400"/>
              <w:jc w:val="center"/>
              <w:rPr>
                <w:color w:val="222222"/>
                <w:sz w:val="20"/>
              </w:rPr>
            </w:pPr>
            <w:r w:rsidRPr="00C9541F">
              <w:rPr>
                <w:sz w:val="20"/>
              </w:rPr>
              <w:t>Ruby/C</w:t>
            </w:r>
          </w:p>
        </w:tc>
        <w:tc>
          <w:tcPr>
            <w:tcW w:w="1376" w:type="dxa"/>
            <w:tcBorders>
              <w:top w:val="nil"/>
              <w:bottom w:val="nil"/>
            </w:tcBorders>
            <w:shd w:val="clear" w:color="auto" w:fill="auto"/>
          </w:tcPr>
          <w:p w14:paraId="5E9DDDAC" w14:textId="77777777" w:rsidR="00286F14" w:rsidRPr="00C9541F" w:rsidRDefault="00286F14" w:rsidP="00C9541F">
            <w:pPr>
              <w:adjustRightInd w:val="0"/>
              <w:ind w:firstLine="400"/>
              <w:jc w:val="center"/>
              <w:rPr>
                <w:color w:val="222222"/>
                <w:sz w:val="20"/>
              </w:rPr>
            </w:pPr>
            <w:r w:rsidRPr="00C9541F">
              <w:rPr>
                <w:sz w:val="20"/>
              </w:rPr>
              <w:t>Yes</w:t>
            </w:r>
          </w:p>
        </w:tc>
        <w:tc>
          <w:tcPr>
            <w:tcW w:w="1389" w:type="dxa"/>
            <w:tcBorders>
              <w:top w:val="nil"/>
              <w:bottom w:val="nil"/>
            </w:tcBorders>
            <w:shd w:val="clear" w:color="auto" w:fill="auto"/>
          </w:tcPr>
          <w:p w14:paraId="694DE68D" w14:textId="77777777" w:rsidR="00286F14" w:rsidRPr="00C9541F" w:rsidRDefault="00286F14" w:rsidP="00995727">
            <w:pPr>
              <w:adjustRightInd w:val="0"/>
              <w:ind w:firstLineChars="0" w:firstLine="0"/>
              <w:rPr>
                <w:color w:val="222222"/>
                <w:sz w:val="20"/>
              </w:rPr>
            </w:pPr>
            <w:r w:rsidRPr="00C9541F">
              <w:rPr>
                <w:sz w:val="20"/>
              </w:rPr>
              <w:t>NEC</w:t>
            </w:r>
          </w:p>
        </w:tc>
        <w:tc>
          <w:tcPr>
            <w:tcW w:w="2943" w:type="dxa"/>
            <w:tcBorders>
              <w:top w:val="nil"/>
              <w:bottom w:val="nil"/>
            </w:tcBorders>
            <w:shd w:val="clear" w:color="auto" w:fill="auto"/>
          </w:tcPr>
          <w:p w14:paraId="6C928B9B" w14:textId="77777777" w:rsidR="00286F14" w:rsidRPr="00C9541F" w:rsidRDefault="00286F14" w:rsidP="00C9541F">
            <w:pPr>
              <w:adjustRightInd w:val="0"/>
              <w:ind w:firstLine="400"/>
              <w:jc w:val="center"/>
              <w:rPr>
                <w:color w:val="222222"/>
                <w:sz w:val="20"/>
              </w:rPr>
            </w:pPr>
            <w:r w:rsidRPr="00C9541F">
              <w:rPr>
                <w:sz w:val="20"/>
              </w:rPr>
              <w:t>A framework for developing OpenFlow controllers written in Ruby and C</w:t>
            </w:r>
          </w:p>
        </w:tc>
      </w:tr>
      <w:tr w:rsidR="00C9541F" w:rsidRPr="00FF781D" w14:paraId="10EEF383" w14:textId="77777777" w:rsidTr="001E3BC4">
        <w:trPr>
          <w:jc w:val="center"/>
        </w:trPr>
        <w:tc>
          <w:tcPr>
            <w:tcW w:w="1105" w:type="dxa"/>
            <w:tcBorders>
              <w:top w:val="nil"/>
              <w:bottom w:val="nil"/>
            </w:tcBorders>
            <w:shd w:val="clear" w:color="auto" w:fill="auto"/>
          </w:tcPr>
          <w:p w14:paraId="7C5D0AB7" w14:textId="77777777" w:rsidR="00286F14" w:rsidRPr="00C9541F" w:rsidRDefault="00286F14" w:rsidP="00D27744">
            <w:pPr>
              <w:adjustRightInd w:val="0"/>
              <w:ind w:firstLineChars="0" w:firstLine="0"/>
              <w:rPr>
                <w:color w:val="222222"/>
                <w:sz w:val="20"/>
              </w:rPr>
            </w:pPr>
            <w:r w:rsidRPr="00C9541F">
              <w:rPr>
                <w:sz w:val="20"/>
              </w:rPr>
              <w:t xml:space="preserve">Beacon </w:t>
            </w:r>
          </w:p>
        </w:tc>
        <w:tc>
          <w:tcPr>
            <w:tcW w:w="1483" w:type="dxa"/>
            <w:tcBorders>
              <w:top w:val="nil"/>
              <w:bottom w:val="nil"/>
            </w:tcBorders>
            <w:shd w:val="clear" w:color="auto" w:fill="auto"/>
          </w:tcPr>
          <w:p w14:paraId="18710FCF" w14:textId="77777777" w:rsidR="00286F14" w:rsidRPr="00C9541F" w:rsidRDefault="00286F14" w:rsidP="00C9541F">
            <w:pPr>
              <w:adjustRightInd w:val="0"/>
              <w:ind w:firstLine="400"/>
              <w:jc w:val="center"/>
              <w:rPr>
                <w:color w:val="222222"/>
                <w:sz w:val="20"/>
              </w:rPr>
            </w:pPr>
            <w:r w:rsidRPr="00C9541F">
              <w:rPr>
                <w:sz w:val="20"/>
              </w:rPr>
              <w:t>Java</w:t>
            </w:r>
          </w:p>
        </w:tc>
        <w:tc>
          <w:tcPr>
            <w:tcW w:w="1376" w:type="dxa"/>
            <w:tcBorders>
              <w:top w:val="nil"/>
              <w:bottom w:val="nil"/>
            </w:tcBorders>
            <w:shd w:val="clear" w:color="auto" w:fill="auto"/>
          </w:tcPr>
          <w:p w14:paraId="44783F75" w14:textId="77777777" w:rsidR="00286F14" w:rsidRPr="00C9541F" w:rsidRDefault="00286F14" w:rsidP="00C9541F">
            <w:pPr>
              <w:adjustRightInd w:val="0"/>
              <w:ind w:firstLine="400"/>
              <w:jc w:val="center"/>
              <w:rPr>
                <w:color w:val="222222"/>
                <w:sz w:val="20"/>
              </w:rPr>
            </w:pPr>
            <w:r w:rsidRPr="00C9541F">
              <w:rPr>
                <w:sz w:val="20"/>
              </w:rPr>
              <w:t>Yes</w:t>
            </w:r>
          </w:p>
        </w:tc>
        <w:tc>
          <w:tcPr>
            <w:tcW w:w="1389" w:type="dxa"/>
            <w:tcBorders>
              <w:top w:val="nil"/>
              <w:bottom w:val="nil"/>
            </w:tcBorders>
            <w:shd w:val="clear" w:color="auto" w:fill="auto"/>
          </w:tcPr>
          <w:p w14:paraId="54273B60" w14:textId="77777777" w:rsidR="00286F14" w:rsidRPr="00C9541F" w:rsidRDefault="00286F14" w:rsidP="00995727">
            <w:pPr>
              <w:adjustRightInd w:val="0"/>
              <w:ind w:firstLineChars="0" w:firstLine="0"/>
              <w:rPr>
                <w:color w:val="222222"/>
                <w:sz w:val="20"/>
              </w:rPr>
            </w:pPr>
            <w:r w:rsidRPr="00C9541F">
              <w:rPr>
                <w:sz w:val="20"/>
              </w:rPr>
              <w:t>Stanford</w:t>
            </w:r>
          </w:p>
        </w:tc>
        <w:tc>
          <w:tcPr>
            <w:tcW w:w="2943" w:type="dxa"/>
            <w:tcBorders>
              <w:top w:val="nil"/>
              <w:bottom w:val="nil"/>
            </w:tcBorders>
            <w:shd w:val="clear" w:color="auto" w:fill="auto"/>
          </w:tcPr>
          <w:p w14:paraId="001DC3D8" w14:textId="77777777" w:rsidR="00286F14" w:rsidRPr="00C9541F" w:rsidRDefault="00286F14" w:rsidP="00C9541F">
            <w:pPr>
              <w:autoSpaceDE w:val="0"/>
              <w:autoSpaceDN w:val="0"/>
              <w:adjustRightInd w:val="0"/>
              <w:ind w:firstLine="400"/>
              <w:jc w:val="center"/>
              <w:rPr>
                <w:sz w:val="20"/>
              </w:rPr>
            </w:pPr>
            <w:r w:rsidRPr="00C9541F">
              <w:rPr>
                <w:sz w:val="20"/>
              </w:rPr>
              <w:t xml:space="preserve">A cross-platform, modular, Java-based OpenFlow controller </w:t>
            </w:r>
            <w:r w:rsidRPr="00C9541F">
              <w:rPr>
                <w:sz w:val="20"/>
              </w:rPr>
              <w:lastRenderedPageBreak/>
              <w:t>that supports event-based and threaded operations.</w:t>
            </w:r>
          </w:p>
        </w:tc>
      </w:tr>
      <w:tr w:rsidR="00C9541F" w:rsidRPr="00FF781D" w14:paraId="70638295" w14:textId="77777777" w:rsidTr="001E3BC4">
        <w:trPr>
          <w:jc w:val="center"/>
        </w:trPr>
        <w:tc>
          <w:tcPr>
            <w:tcW w:w="1105" w:type="dxa"/>
            <w:tcBorders>
              <w:top w:val="nil"/>
              <w:bottom w:val="nil"/>
            </w:tcBorders>
            <w:shd w:val="clear" w:color="auto" w:fill="auto"/>
          </w:tcPr>
          <w:p w14:paraId="3A00AB5A" w14:textId="77777777" w:rsidR="00286F14" w:rsidRPr="00C9541F" w:rsidRDefault="00286F14" w:rsidP="00D27744">
            <w:pPr>
              <w:adjustRightInd w:val="0"/>
              <w:ind w:firstLineChars="0" w:firstLine="0"/>
              <w:rPr>
                <w:color w:val="222222"/>
                <w:sz w:val="20"/>
              </w:rPr>
            </w:pPr>
            <w:r w:rsidRPr="00C9541F">
              <w:rPr>
                <w:sz w:val="20"/>
              </w:rPr>
              <w:lastRenderedPageBreak/>
              <w:t xml:space="preserve">Jaxon </w:t>
            </w:r>
          </w:p>
        </w:tc>
        <w:tc>
          <w:tcPr>
            <w:tcW w:w="1483" w:type="dxa"/>
            <w:tcBorders>
              <w:top w:val="nil"/>
              <w:bottom w:val="nil"/>
            </w:tcBorders>
            <w:shd w:val="clear" w:color="auto" w:fill="auto"/>
          </w:tcPr>
          <w:p w14:paraId="46BA7DD5" w14:textId="77777777" w:rsidR="00286F14" w:rsidRPr="00C9541F" w:rsidRDefault="00286F14" w:rsidP="00C9541F">
            <w:pPr>
              <w:adjustRightInd w:val="0"/>
              <w:ind w:firstLine="400"/>
              <w:jc w:val="center"/>
              <w:rPr>
                <w:color w:val="222222"/>
                <w:sz w:val="20"/>
              </w:rPr>
            </w:pPr>
            <w:r w:rsidRPr="00C9541F">
              <w:rPr>
                <w:sz w:val="20"/>
              </w:rPr>
              <w:t>Java</w:t>
            </w:r>
          </w:p>
        </w:tc>
        <w:tc>
          <w:tcPr>
            <w:tcW w:w="1376" w:type="dxa"/>
            <w:tcBorders>
              <w:top w:val="nil"/>
              <w:bottom w:val="nil"/>
            </w:tcBorders>
            <w:shd w:val="clear" w:color="auto" w:fill="auto"/>
          </w:tcPr>
          <w:p w14:paraId="7B7A3422" w14:textId="77777777" w:rsidR="00286F14" w:rsidRPr="00C9541F" w:rsidRDefault="00286F14" w:rsidP="00C9541F">
            <w:pPr>
              <w:adjustRightInd w:val="0"/>
              <w:ind w:firstLine="400"/>
              <w:jc w:val="center"/>
              <w:rPr>
                <w:color w:val="222222"/>
                <w:sz w:val="20"/>
              </w:rPr>
            </w:pPr>
            <w:r w:rsidRPr="00C9541F">
              <w:rPr>
                <w:sz w:val="20"/>
              </w:rPr>
              <w:t>Yes</w:t>
            </w:r>
          </w:p>
        </w:tc>
        <w:tc>
          <w:tcPr>
            <w:tcW w:w="1389" w:type="dxa"/>
            <w:tcBorders>
              <w:top w:val="nil"/>
              <w:bottom w:val="nil"/>
            </w:tcBorders>
            <w:shd w:val="clear" w:color="auto" w:fill="auto"/>
          </w:tcPr>
          <w:p w14:paraId="1A2F01CD" w14:textId="77777777" w:rsidR="00286F14" w:rsidRPr="00C9541F" w:rsidRDefault="00286F14" w:rsidP="00995727">
            <w:pPr>
              <w:adjustRightInd w:val="0"/>
              <w:ind w:firstLineChars="0" w:firstLine="0"/>
              <w:rPr>
                <w:color w:val="222222"/>
                <w:sz w:val="20"/>
              </w:rPr>
            </w:pPr>
            <w:r w:rsidRPr="00C9541F">
              <w:rPr>
                <w:sz w:val="20"/>
              </w:rPr>
              <w:t>Independent Developers</w:t>
            </w:r>
          </w:p>
        </w:tc>
        <w:tc>
          <w:tcPr>
            <w:tcW w:w="2943" w:type="dxa"/>
            <w:tcBorders>
              <w:top w:val="nil"/>
              <w:bottom w:val="nil"/>
            </w:tcBorders>
            <w:shd w:val="clear" w:color="auto" w:fill="auto"/>
          </w:tcPr>
          <w:p w14:paraId="1864DC48" w14:textId="77777777" w:rsidR="00286F14" w:rsidRPr="00C9541F" w:rsidRDefault="00286F14" w:rsidP="00C9541F">
            <w:pPr>
              <w:adjustRightInd w:val="0"/>
              <w:ind w:firstLine="400"/>
              <w:jc w:val="center"/>
              <w:rPr>
                <w:color w:val="222222"/>
                <w:sz w:val="20"/>
              </w:rPr>
            </w:pPr>
            <w:r w:rsidRPr="00C9541F">
              <w:rPr>
                <w:sz w:val="20"/>
              </w:rPr>
              <w:t>a Java-based OpenFlow controller based on NOX.</w:t>
            </w:r>
          </w:p>
        </w:tc>
      </w:tr>
      <w:tr w:rsidR="00C9541F" w:rsidRPr="00FF781D" w14:paraId="0524C3DF" w14:textId="77777777" w:rsidTr="001E3BC4">
        <w:trPr>
          <w:jc w:val="center"/>
        </w:trPr>
        <w:tc>
          <w:tcPr>
            <w:tcW w:w="1105" w:type="dxa"/>
            <w:tcBorders>
              <w:top w:val="nil"/>
              <w:bottom w:val="nil"/>
            </w:tcBorders>
            <w:shd w:val="clear" w:color="auto" w:fill="auto"/>
          </w:tcPr>
          <w:p w14:paraId="34957275" w14:textId="77777777" w:rsidR="00286F14" w:rsidRPr="00C9541F" w:rsidRDefault="00286F14" w:rsidP="00D27744">
            <w:pPr>
              <w:adjustRightInd w:val="0"/>
              <w:ind w:firstLineChars="0" w:firstLine="0"/>
              <w:rPr>
                <w:color w:val="222222"/>
                <w:sz w:val="20"/>
              </w:rPr>
            </w:pPr>
            <w:r w:rsidRPr="00C9541F">
              <w:rPr>
                <w:sz w:val="20"/>
              </w:rPr>
              <w:t xml:space="preserve">Helios </w:t>
            </w:r>
          </w:p>
        </w:tc>
        <w:tc>
          <w:tcPr>
            <w:tcW w:w="1483" w:type="dxa"/>
            <w:tcBorders>
              <w:top w:val="nil"/>
              <w:bottom w:val="nil"/>
            </w:tcBorders>
            <w:shd w:val="clear" w:color="auto" w:fill="auto"/>
          </w:tcPr>
          <w:p w14:paraId="6454D4BC" w14:textId="77777777" w:rsidR="00286F14" w:rsidRPr="00C9541F" w:rsidRDefault="00286F14" w:rsidP="00C9541F">
            <w:pPr>
              <w:adjustRightInd w:val="0"/>
              <w:ind w:firstLine="400"/>
              <w:jc w:val="center"/>
              <w:rPr>
                <w:color w:val="222222"/>
                <w:sz w:val="20"/>
              </w:rPr>
            </w:pPr>
            <w:r w:rsidRPr="00C9541F">
              <w:rPr>
                <w:sz w:val="20"/>
              </w:rPr>
              <w:t>C</w:t>
            </w:r>
          </w:p>
        </w:tc>
        <w:tc>
          <w:tcPr>
            <w:tcW w:w="1376" w:type="dxa"/>
            <w:tcBorders>
              <w:top w:val="nil"/>
              <w:bottom w:val="nil"/>
            </w:tcBorders>
            <w:shd w:val="clear" w:color="auto" w:fill="auto"/>
          </w:tcPr>
          <w:p w14:paraId="25720F28" w14:textId="77777777" w:rsidR="00286F14" w:rsidRPr="00C9541F" w:rsidRDefault="00286F14" w:rsidP="00C9541F">
            <w:pPr>
              <w:adjustRightInd w:val="0"/>
              <w:ind w:firstLine="400"/>
              <w:jc w:val="center"/>
              <w:rPr>
                <w:color w:val="222222"/>
                <w:sz w:val="20"/>
              </w:rPr>
            </w:pPr>
            <w:r w:rsidRPr="00C9541F">
              <w:rPr>
                <w:color w:val="222222"/>
                <w:sz w:val="20"/>
              </w:rPr>
              <w:t>No</w:t>
            </w:r>
          </w:p>
        </w:tc>
        <w:tc>
          <w:tcPr>
            <w:tcW w:w="1389" w:type="dxa"/>
            <w:tcBorders>
              <w:top w:val="nil"/>
              <w:bottom w:val="nil"/>
            </w:tcBorders>
            <w:shd w:val="clear" w:color="auto" w:fill="auto"/>
          </w:tcPr>
          <w:p w14:paraId="23BC49B9" w14:textId="77777777" w:rsidR="00286F14" w:rsidRPr="00C9541F" w:rsidRDefault="00286F14" w:rsidP="00995727">
            <w:pPr>
              <w:adjustRightInd w:val="0"/>
              <w:ind w:firstLineChars="0" w:firstLine="0"/>
              <w:rPr>
                <w:color w:val="222222"/>
                <w:sz w:val="20"/>
              </w:rPr>
            </w:pPr>
            <w:r w:rsidRPr="00C9541F">
              <w:rPr>
                <w:color w:val="222222"/>
                <w:sz w:val="20"/>
              </w:rPr>
              <w:t>NEC</w:t>
            </w:r>
          </w:p>
        </w:tc>
        <w:tc>
          <w:tcPr>
            <w:tcW w:w="2943" w:type="dxa"/>
            <w:tcBorders>
              <w:top w:val="nil"/>
              <w:bottom w:val="nil"/>
            </w:tcBorders>
            <w:shd w:val="clear" w:color="auto" w:fill="auto"/>
          </w:tcPr>
          <w:p w14:paraId="09651008" w14:textId="77777777" w:rsidR="00286F14" w:rsidRPr="00C9541F" w:rsidRDefault="00286F14" w:rsidP="00C9541F">
            <w:pPr>
              <w:autoSpaceDE w:val="0"/>
              <w:autoSpaceDN w:val="0"/>
              <w:adjustRightInd w:val="0"/>
              <w:ind w:firstLine="400"/>
              <w:jc w:val="center"/>
              <w:rPr>
                <w:sz w:val="20"/>
              </w:rPr>
            </w:pPr>
            <w:r w:rsidRPr="00C9541F">
              <w:rPr>
                <w:sz w:val="20"/>
              </w:rPr>
              <w:t>An extensible C-based OpenFlow controller that provides a programmatic shell for performing integrated experiments.</w:t>
            </w:r>
          </w:p>
        </w:tc>
      </w:tr>
      <w:tr w:rsidR="00C9541F" w:rsidRPr="00FF781D" w14:paraId="691DB008" w14:textId="77777777" w:rsidTr="001E3BC4">
        <w:trPr>
          <w:jc w:val="center"/>
        </w:trPr>
        <w:tc>
          <w:tcPr>
            <w:tcW w:w="1105" w:type="dxa"/>
            <w:tcBorders>
              <w:top w:val="nil"/>
              <w:bottom w:val="nil"/>
            </w:tcBorders>
            <w:shd w:val="clear" w:color="auto" w:fill="auto"/>
          </w:tcPr>
          <w:p w14:paraId="6E7B07FE" w14:textId="77777777" w:rsidR="00286F14" w:rsidRPr="00C9541F" w:rsidRDefault="00286F14" w:rsidP="00D27744">
            <w:pPr>
              <w:adjustRightInd w:val="0"/>
              <w:ind w:firstLineChars="0" w:firstLine="0"/>
              <w:rPr>
                <w:color w:val="222222"/>
                <w:sz w:val="20"/>
              </w:rPr>
            </w:pPr>
            <w:r w:rsidRPr="00C9541F">
              <w:rPr>
                <w:sz w:val="20"/>
              </w:rPr>
              <w:t>Floodlight</w:t>
            </w:r>
          </w:p>
        </w:tc>
        <w:tc>
          <w:tcPr>
            <w:tcW w:w="1483" w:type="dxa"/>
            <w:tcBorders>
              <w:top w:val="nil"/>
              <w:bottom w:val="nil"/>
            </w:tcBorders>
            <w:shd w:val="clear" w:color="auto" w:fill="auto"/>
          </w:tcPr>
          <w:p w14:paraId="00EE8E25" w14:textId="77777777" w:rsidR="00286F14" w:rsidRPr="00C9541F" w:rsidRDefault="00286F14" w:rsidP="00C9541F">
            <w:pPr>
              <w:adjustRightInd w:val="0"/>
              <w:ind w:firstLine="400"/>
              <w:jc w:val="center"/>
              <w:rPr>
                <w:color w:val="222222"/>
                <w:sz w:val="20"/>
              </w:rPr>
            </w:pPr>
            <w:r w:rsidRPr="00C9541F">
              <w:rPr>
                <w:sz w:val="20"/>
              </w:rPr>
              <w:t>Java</w:t>
            </w:r>
          </w:p>
        </w:tc>
        <w:tc>
          <w:tcPr>
            <w:tcW w:w="1376" w:type="dxa"/>
            <w:tcBorders>
              <w:top w:val="nil"/>
              <w:bottom w:val="nil"/>
            </w:tcBorders>
            <w:shd w:val="clear" w:color="auto" w:fill="auto"/>
          </w:tcPr>
          <w:p w14:paraId="5ACFC016" w14:textId="77777777" w:rsidR="00286F14" w:rsidRPr="00C9541F" w:rsidRDefault="00286F14" w:rsidP="00C9541F">
            <w:pPr>
              <w:adjustRightInd w:val="0"/>
              <w:ind w:firstLine="400"/>
              <w:jc w:val="center"/>
              <w:rPr>
                <w:color w:val="222222"/>
                <w:sz w:val="20"/>
              </w:rPr>
            </w:pPr>
            <w:r w:rsidRPr="00C9541F">
              <w:rPr>
                <w:sz w:val="20"/>
              </w:rPr>
              <w:t>Yes</w:t>
            </w:r>
          </w:p>
        </w:tc>
        <w:tc>
          <w:tcPr>
            <w:tcW w:w="1389" w:type="dxa"/>
            <w:tcBorders>
              <w:top w:val="nil"/>
              <w:bottom w:val="nil"/>
            </w:tcBorders>
            <w:shd w:val="clear" w:color="auto" w:fill="auto"/>
          </w:tcPr>
          <w:p w14:paraId="6F08F0FF" w14:textId="77777777" w:rsidR="00286F14" w:rsidRPr="00C9541F" w:rsidRDefault="00286F14" w:rsidP="00995727">
            <w:pPr>
              <w:adjustRightInd w:val="0"/>
              <w:ind w:firstLineChars="0" w:firstLine="0"/>
              <w:rPr>
                <w:color w:val="222222"/>
                <w:sz w:val="20"/>
              </w:rPr>
            </w:pPr>
            <w:r w:rsidRPr="00C9541F">
              <w:rPr>
                <w:sz w:val="20"/>
              </w:rPr>
              <w:t>BigSwitch</w:t>
            </w:r>
          </w:p>
        </w:tc>
        <w:tc>
          <w:tcPr>
            <w:tcW w:w="2943" w:type="dxa"/>
            <w:tcBorders>
              <w:top w:val="nil"/>
              <w:bottom w:val="nil"/>
            </w:tcBorders>
            <w:shd w:val="clear" w:color="auto" w:fill="auto"/>
          </w:tcPr>
          <w:p w14:paraId="4512463F" w14:textId="77777777" w:rsidR="00286F14" w:rsidRPr="00C9541F" w:rsidRDefault="00286F14" w:rsidP="00C9541F">
            <w:pPr>
              <w:autoSpaceDE w:val="0"/>
              <w:autoSpaceDN w:val="0"/>
              <w:adjustRightInd w:val="0"/>
              <w:ind w:firstLine="400"/>
              <w:jc w:val="center"/>
              <w:rPr>
                <w:sz w:val="20"/>
              </w:rPr>
            </w:pPr>
            <w:r w:rsidRPr="00C9541F">
              <w:rPr>
                <w:sz w:val="20"/>
              </w:rPr>
              <w:t>A Java-based OpenFlow controller (supports v1.3), based on the Beacon implementation, that works with physical- and virtual- OpenFlow switches.</w:t>
            </w:r>
          </w:p>
        </w:tc>
      </w:tr>
      <w:tr w:rsidR="00C9541F" w:rsidRPr="00FF781D" w14:paraId="49475FA9" w14:textId="77777777" w:rsidTr="001E3BC4">
        <w:trPr>
          <w:jc w:val="center"/>
        </w:trPr>
        <w:tc>
          <w:tcPr>
            <w:tcW w:w="1105" w:type="dxa"/>
            <w:tcBorders>
              <w:top w:val="nil"/>
              <w:bottom w:val="nil"/>
            </w:tcBorders>
            <w:shd w:val="clear" w:color="auto" w:fill="auto"/>
          </w:tcPr>
          <w:p w14:paraId="32F7183F" w14:textId="77777777" w:rsidR="00286F14" w:rsidRPr="00C9541F" w:rsidRDefault="00286F14" w:rsidP="00D27744">
            <w:pPr>
              <w:adjustRightInd w:val="0"/>
              <w:ind w:firstLineChars="0" w:firstLine="0"/>
              <w:rPr>
                <w:color w:val="222222"/>
                <w:sz w:val="20"/>
              </w:rPr>
            </w:pPr>
            <w:r w:rsidRPr="00C9541F">
              <w:rPr>
                <w:sz w:val="20"/>
              </w:rPr>
              <w:t>SNAC</w:t>
            </w:r>
          </w:p>
        </w:tc>
        <w:tc>
          <w:tcPr>
            <w:tcW w:w="1483" w:type="dxa"/>
            <w:tcBorders>
              <w:top w:val="nil"/>
              <w:bottom w:val="nil"/>
            </w:tcBorders>
            <w:shd w:val="clear" w:color="auto" w:fill="auto"/>
          </w:tcPr>
          <w:p w14:paraId="4C69ED98" w14:textId="77777777" w:rsidR="00286F14" w:rsidRPr="00C9541F" w:rsidRDefault="00286F14" w:rsidP="00C9541F">
            <w:pPr>
              <w:adjustRightInd w:val="0"/>
              <w:ind w:firstLine="400"/>
              <w:jc w:val="center"/>
              <w:rPr>
                <w:color w:val="222222"/>
                <w:sz w:val="20"/>
              </w:rPr>
            </w:pPr>
            <w:r w:rsidRPr="00C9541F">
              <w:rPr>
                <w:sz w:val="20"/>
              </w:rPr>
              <w:t>C++</w:t>
            </w:r>
          </w:p>
        </w:tc>
        <w:tc>
          <w:tcPr>
            <w:tcW w:w="1376" w:type="dxa"/>
            <w:tcBorders>
              <w:top w:val="nil"/>
              <w:bottom w:val="nil"/>
            </w:tcBorders>
            <w:shd w:val="clear" w:color="auto" w:fill="auto"/>
          </w:tcPr>
          <w:p w14:paraId="16CCCFB7" w14:textId="77777777" w:rsidR="00286F14" w:rsidRPr="00C9541F" w:rsidRDefault="00286F14" w:rsidP="00C9541F">
            <w:pPr>
              <w:adjustRightInd w:val="0"/>
              <w:ind w:firstLine="400"/>
              <w:jc w:val="center"/>
              <w:rPr>
                <w:color w:val="222222"/>
                <w:sz w:val="20"/>
              </w:rPr>
            </w:pPr>
            <w:r w:rsidRPr="00C9541F">
              <w:rPr>
                <w:color w:val="222222"/>
                <w:sz w:val="20"/>
              </w:rPr>
              <w:t>No</w:t>
            </w:r>
          </w:p>
        </w:tc>
        <w:tc>
          <w:tcPr>
            <w:tcW w:w="1389" w:type="dxa"/>
            <w:tcBorders>
              <w:top w:val="nil"/>
              <w:bottom w:val="nil"/>
            </w:tcBorders>
            <w:shd w:val="clear" w:color="auto" w:fill="auto"/>
          </w:tcPr>
          <w:p w14:paraId="4A495DBF" w14:textId="77777777" w:rsidR="00286F14" w:rsidRPr="00C9541F" w:rsidRDefault="00286F14" w:rsidP="00995727">
            <w:pPr>
              <w:adjustRightInd w:val="0"/>
              <w:ind w:firstLineChars="0" w:firstLine="0"/>
              <w:rPr>
                <w:color w:val="222222"/>
                <w:sz w:val="20"/>
              </w:rPr>
            </w:pPr>
            <w:r w:rsidRPr="00C9541F">
              <w:rPr>
                <w:sz w:val="20"/>
              </w:rPr>
              <w:t>Nicira</w:t>
            </w:r>
          </w:p>
        </w:tc>
        <w:tc>
          <w:tcPr>
            <w:tcW w:w="2943" w:type="dxa"/>
            <w:tcBorders>
              <w:top w:val="nil"/>
              <w:bottom w:val="nil"/>
            </w:tcBorders>
            <w:shd w:val="clear" w:color="auto" w:fill="auto"/>
          </w:tcPr>
          <w:p w14:paraId="7B9E400D" w14:textId="77777777" w:rsidR="00286F14" w:rsidRPr="00C9541F" w:rsidRDefault="00286F14" w:rsidP="00C9541F">
            <w:pPr>
              <w:autoSpaceDE w:val="0"/>
              <w:autoSpaceDN w:val="0"/>
              <w:adjustRightInd w:val="0"/>
              <w:ind w:firstLine="400"/>
              <w:jc w:val="center"/>
              <w:rPr>
                <w:sz w:val="20"/>
              </w:rPr>
            </w:pPr>
            <w:r w:rsidRPr="00C9541F">
              <w:rPr>
                <w:sz w:val="20"/>
              </w:rPr>
              <w:t>An OpenFlow controller based on NOX-0.4, which uses a web-based, user-friendly</w:t>
            </w:r>
          </w:p>
          <w:p w14:paraId="010C207F" w14:textId="77777777" w:rsidR="00286F14" w:rsidRPr="00C9541F" w:rsidRDefault="00286F14" w:rsidP="00C9541F">
            <w:pPr>
              <w:adjustRightInd w:val="0"/>
              <w:ind w:firstLine="400"/>
              <w:jc w:val="center"/>
              <w:rPr>
                <w:color w:val="222222"/>
                <w:sz w:val="20"/>
              </w:rPr>
            </w:pPr>
            <w:r w:rsidRPr="00C9541F">
              <w:rPr>
                <w:sz w:val="20"/>
              </w:rPr>
              <w:t>policy manager to manage the network, configure devices, and monitor events.</w:t>
            </w:r>
          </w:p>
        </w:tc>
      </w:tr>
      <w:tr w:rsidR="00C9541F" w:rsidRPr="00FF781D" w14:paraId="6FFF7AC3" w14:textId="77777777" w:rsidTr="001E3BC4">
        <w:trPr>
          <w:jc w:val="center"/>
        </w:trPr>
        <w:tc>
          <w:tcPr>
            <w:tcW w:w="1105" w:type="dxa"/>
            <w:tcBorders>
              <w:top w:val="nil"/>
              <w:bottom w:val="nil"/>
            </w:tcBorders>
            <w:shd w:val="clear" w:color="auto" w:fill="auto"/>
          </w:tcPr>
          <w:p w14:paraId="522DA0B9" w14:textId="77777777" w:rsidR="00286F14" w:rsidRPr="00C9541F" w:rsidRDefault="00286F14" w:rsidP="00D27744">
            <w:pPr>
              <w:adjustRightInd w:val="0"/>
              <w:ind w:firstLineChars="0" w:firstLine="0"/>
              <w:rPr>
                <w:color w:val="222222"/>
                <w:sz w:val="20"/>
              </w:rPr>
            </w:pPr>
            <w:r w:rsidRPr="00C9541F">
              <w:rPr>
                <w:sz w:val="20"/>
              </w:rPr>
              <w:t>Ryu</w:t>
            </w:r>
          </w:p>
        </w:tc>
        <w:tc>
          <w:tcPr>
            <w:tcW w:w="1483" w:type="dxa"/>
            <w:tcBorders>
              <w:top w:val="nil"/>
              <w:bottom w:val="nil"/>
            </w:tcBorders>
            <w:shd w:val="clear" w:color="auto" w:fill="auto"/>
          </w:tcPr>
          <w:p w14:paraId="3B7BC5B4" w14:textId="77777777" w:rsidR="00286F14" w:rsidRPr="00C9541F" w:rsidRDefault="00286F14" w:rsidP="00C9541F">
            <w:pPr>
              <w:adjustRightInd w:val="0"/>
              <w:ind w:firstLine="400"/>
              <w:jc w:val="center"/>
              <w:rPr>
                <w:color w:val="222222"/>
                <w:sz w:val="20"/>
              </w:rPr>
            </w:pPr>
            <w:r w:rsidRPr="00C9541F">
              <w:rPr>
                <w:sz w:val="20"/>
              </w:rPr>
              <w:t>Python</w:t>
            </w:r>
          </w:p>
        </w:tc>
        <w:tc>
          <w:tcPr>
            <w:tcW w:w="1376" w:type="dxa"/>
            <w:tcBorders>
              <w:top w:val="nil"/>
              <w:bottom w:val="nil"/>
            </w:tcBorders>
            <w:shd w:val="clear" w:color="auto" w:fill="auto"/>
          </w:tcPr>
          <w:p w14:paraId="165C64D5" w14:textId="77777777" w:rsidR="00286F14" w:rsidRPr="00C9541F" w:rsidRDefault="00286F14" w:rsidP="00C9541F">
            <w:pPr>
              <w:adjustRightInd w:val="0"/>
              <w:ind w:firstLine="400"/>
              <w:jc w:val="center"/>
              <w:rPr>
                <w:color w:val="222222"/>
                <w:sz w:val="20"/>
              </w:rPr>
            </w:pPr>
            <w:r w:rsidRPr="00C9541F">
              <w:rPr>
                <w:sz w:val="20"/>
              </w:rPr>
              <w:t>Yes</w:t>
            </w:r>
          </w:p>
        </w:tc>
        <w:tc>
          <w:tcPr>
            <w:tcW w:w="1389" w:type="dxa"/>
            <w:tcBorders>
              <w:top w:val="nil"/>
              <w:bottom w:val="nil"/>
            </w:tcBorders>
            <w:shd w:val="clear" w:color="auto" w:fill="auto"/>
          </w:tcPr>
          <w:p w14:paraId="7194FC11" w14:textId="77777777" w:rsidR="00286F14" w:rsidRPr="00C9541F" w:rsidRDefault="00286F14" w:rsidP="00995727">
            <w:pPr>
              <w:adjustRightInd w:val="0"/>
              <w:ind w:firstLineChars="0" w:firstLine="0"/>
              <w:rPr>
                <w:color w:val="222222"/>
                <w:sz w:val="20"/>
              </w:rPr>
            </w:pPr>
            <w:r w:rsidRPr="00C9541F">
              <w:rPr>
                <w:sz w:val="20"/>
              </w:rPr>
              <w:t>NTT, OSRG group</w:t>
            </w:r>
          </w:p>
        </w:tc>
        <w:tc>
          <w:tcPr>
            <w:tcW w:w="2943" w:type="dxa"/>
            <w:tcBorders>
              <w:top w:val="nil"/>
              <w:bottom w:val="nil"/>
            </w:tcBorders>
            <w:shd w:val="clear" w:color="auto" w:fill="auto"/>
          </w:tcPr>
          <w:p w14:paraId="7B971D52" w14:textId="77777777" w:rsidR="00286F14" w:rsidRPr="00C9541F" w:rsidRDefault="00286F14" w:rsidP="00C9541F">
            <w:pPr>
              <w:autoSpaceDE w:val="0"/>
              <w:autoSpaceDN w:val="0"/>
              <w:adjustRightInd w:val="0"/>
              <w:ind w:firstLine="400"/>
              <w:jc w:val="center"/>
              <w:rPr>
                <w:sz w:val="20"/>
              </w:rPr>
            </w:pPr>
            <w:r w:rsidRPr="00C9541F">
              <w:rPr>
                <w:sz w:val="20"/>
              </w:rPr>
              <w:t>An SDN operating system that aims to provide logically centralized control and APIs to create new network management and control applications.</w:t>
            </w:r>
          </w:p>
          <w:p w14:paraId="6F4CCA72" w14:textId="77777777" w:rsidR="00286F14" w:rsidRPr="00C9541F" w:rsidRDefault="00286F14" w:rsidP="00C9541F">
            <w:pPr>
              <w:adjustRightInd w:val="0"/>
              <w:ind w:firstLine="400"/>
              <w:jc w:val="center"/>
              <w:rPr>
                <w:color w:val="222222"/>
                <w:sz w:val="20"/>
              </w:rPr>
            </w:pPr>
            <w:r w:rsidRPr="00C9541F">
              <w:rPr>
                <w:sz w:val="20"/>
              </w:rPr>
              <w:t>Ryu fully supports OpenFlow v1.0, v1.2, v1.3, and the Nicira Extensions.</w:t>
            </w:r>
          </w:p>
        </w:tc>
      </w:tr>
      <w:tr w:rsidR="00C9541F" w:rsidRPr="00FF781D" w14:paraId="3A7AB797" w14:textId="77777777" w:rsidTr="001E3BC4">
        <w:trPr>
          <w:jc w:val="center"/>
        </w:trPr>
        <w:tc>
          <w:tcPr>
            <w:tcW w:w="1105" w:type="dxa"/>
            <w:tcBorders>
              <w:top w:val="nil"/>
              <w:bottom w:val="nil"/>
            </w:tcBorders>
            <w:shd w:val="clear" w:color="auto" w:fill="auto"/>
          </w:tcPr>
          <w:p w14:paraId="371574B7" w14:textId="77777777" w:rsidR="00286F14" w:rsidRPr="00C9541F" w:rsidRDefault="00286F14" w:rsidP="00995727">
            <w:pPr>
              <w:adjustRightInd w:val="0"/>
              <w:ind w:firstLineChars="0" w:firstLine="0"/>
              <w:rPr>
                <w:color w:val="222222"/>
                <w:sz w:val="20"/>
              </w:rPr>
            </w:pPr>
            <w:r w:rsidRPr="00C9541F">
              <w:rPr>
                <w:sz w:val="20"/>
              </w:rPr>
              <w:t xml:space="preserve">NodeFlow </w:t>
            </w:r>
          </w:p>
        </w:tc>
        <w:tc>
          <w:tcPr>
            <w:tcW w:w="1483" w:type="dxa"/>
            <w:tcBorders>
              <w:top w:val="nil"/>
              <w:bottom w:val="nil"/>
            </w:tcBorders>
            <w:shd w:val="clear" w:color="auto" w:fill="auto"/>
          </w:tcPr>
          <w:p w14:paraId="4D2B5D48" w14:textId="77777777" w:rsidR="00286F14" w:rsidRPr="00C9541F" w:rsidRDefault="00286F14" w:rsidP="00C9541F">
            <w:pPr>
              <w:adjustRightInd w:val="0"/>
              <w:ind w:firstLine="400"/>
              <w:jc w:val="center"/>
              <w:rPr>
                <w:color w:val="222222"/>
                <w:sz w:val="20"/>
              </w:rPr>
            </w:pPr>
            <w:r w:rsidRPr="00C9541F">
              <w:rPr>
                <w:sz w:val="20"/>
              </w:rPr>
              <w:t>JavaScript</w:t>
            </w:r>
          </w:p>
        </w:tc>
        <w:tc>
          <w:tcPr>
            <w:tcW w:w="1376" w:type="dxa"/>
            <w:tcBorders>
              <w:top w:val="nil"/>
              <w:bottom w:val="nil"/>
            </w:tcBorders>
            <w:shd w:val="clear" w:color="auto" w:fill="auto"/>
          </w:tcPr>
          <w:p w14:paraId="13A673F7" w14:textId="77777777" w:rsidR="00286F14" w:rsidRPr="00C9541F" w:rsidRDefault="00286F14" w:rsidP="00C9541F">
            <w:pPr>
              <w:adjustRightInd w:val="0"/>
              <w:ind w:firstLine="400"/>
              <w:jc w:val="center"/>
              <w:rPr>
                <w:color w:val="222222"/>
                <w:sz w:val="20"/>
              </w:rPr>
            </w:pPr>
            <w:r w:rsidRPr="00C9541F">
              <w:rPr>
                <w:sz w:val="20"/>
              </w:rPr>
              <w:t>Yes</w:t>
            </w:r>
          </w:p>
        </w:tc>
        <w:tc>
          <w:tcPr>
            <w:tcW w:w="1389" w:type="dxa"/>
            <w:tcBorders>
              <w:top w:val="nil"/>
              <w:bottom w:val="nil"/>
            </w:tcBorders>
            <w:shd w:val="clear" w:color="auto" w:fill="auto"/>
          </w:tcPr>
          <w:p w14:paraId="73BB9847" w14:textId="77777777" w:rsidR="00286F14" w:rsidRPr="00C9541F" w:rsidRDefault="00286F14" w:rsidP="00995727">
            <w:pPr>
              <w:adjustRightInd w:val="0"/>
              <w:ind w:firstLineChars="0" w:firstLine="0"/>
              <w:rPr>
                <w:color w:val="222222"/>
                <w:sz w:val="20"/>
              </w:rPr>
            </w:pPr>
            <w:r w:rsidRPr="00C9541F">
              <w:rPr>
                <w:sz w:val="20"/>
              </w:rPr>
              <w:t>Independent Developers</w:t>
            </w:r>
          </w:p>
        </w:tc>
        <w:tc>
          <w:tcPr>
            <w:tcW w:w="2943" w:type="dxa"/>
            <w:tcBorders>
              <w:top w:val="nil"/>
              <w:bottom w:val="nil"/>
            </w:tcBorders>
            <w:shd w:val="clear" w:color="auto" w:fill="auto"/>
          </w:tcPr>
          <w:p w14:paraId="7ECDDBEB" w14:textId="77777777" w:rsidR="00286F14" w:rsidRPr="00C9541F" w:rsidRDefault="00286F14" w:rsidP="00C9541F">
            <w:pPr>
              <w:adjustRightInd w:val="0"/>
              <w:ind w:firstLine="400"/>
              <w:jc w:val="center"/>
              <w:rPr>
                <w:color w:val="222222"/>
                <w:sz w:val="20"/>
              </w:rPr>
            </w:pPr>
            <w:r w:rsidRPr="00C9541F">
              <w:rPr>
                <w:sz w:val="20"/>
              </w:rPr>
              <w:t>An OpenFlow controller writte</w:t>
            </w:r>
            <w:r w:rsidR="006767D9">
              <w:rPr>
                <w:sz w:val="20"/>
              </w:rPr>
              <w:t>n in JavaScript for Node.JS</w:t>
            </w:r>
            <w:r w:rsidRPr="00C9541F">
              <w:rPr>
                <w:sz w:val="20"/>
              </w:rPr>
              <w:t>.</w:t>
            </w:r>
          </w:p>
        </w:tc>
      </w:tr>
      <w:tr w:rsidR="00C9541F" w:rsidRPr="00FF781D" w14:paraId="34A25BF2" w14:textId="77777777" w:rsidTr="001E3BC4">
        <w:trPr>
          <w:jc w:val="center"/>
        </w:trPr>
        <w:tc>
          <w:tcPr>
            <w:tcW w:w="1105" w:type="dxa"/>
            <w:tcBorders>
              <w:top w:val="nil"/>
              <w:bottom w:val="nil"/>
            </w:tcBorders>
            <w:shd w:val="clear" w:color="auto" w:fill="auto"/>
          </w:tcPr>
          <w:p w14:paraId="10E1E104" w14:textId="77777777" w:rsidR="00286F14" w:rsidRPr="00C9541F" w:rsidRDefault="00286F14" w:rsidP="00995727">
            <w:pPr>
              <w:adjustRightInd w:val="0"/>
              <w:ind w:firstLineChars="0" w:firstLine="0"/>
              <w:rPr>
                <w:color w:val="222222"/>
                <w:sz w:val="20"/>
              </w:rPr>
            </w:pPr>
            <w:r w:rsidRPr="00C9541F">
              <w:rPr>
                <w:sz w:val="20"/>
              </w:rPr>
              <w:t xml:space="preserve">ovs-controller </w:t>
            </w:r>
          </w:p>
        </w:tc>
        <w:tc>
          <w:tcPr>
            <w:tcW w:w="1483" w:type="dxa"/>
            <w:tcBorders>
              <w:top w:val="nil"/>
              <w:bottom w:val="nil"/>
            </w:tcBorders>
            <w:shd w:val="clear" w:color="auto" w:fill="auto"/>
          </w:tcPr>
          <w:p w14:paraId="44822308" w14:textId="77777777" w:rsidR="00286F14" w:rsidRPr="00C9541F" w:rsidRDefault="00286F14" w:rsidP="00C9541F">
            <w:pPr>
              <w:adjustRightInd w:val="0"/>
              <w:ind w:firstLine="400"/>
              <w:jc w:val="center"/>
              <w:rPr>
                <w:color w:val="222222"/>
                <w:sz w:val="20"/>
              </w:rPr>
            </w:pPr>
            <w:r w:rsidRPr="00C9541F">
              <w:rPr>
                <w:sz w:val="20"/>
              </w:rPr>
              <w:t>C</w:t>
            </w:r>
          </w:p>
        </w:tc>
        <w:tc>
          <w:tcPr>
            <w:tcW w:w="1376" w:type="dxa"/>
            <w:tcBorders>
              <w:top w:val="nil"/>
              <w:bottom w:val="nil"/>
            </w:tcBorders>
            <w:shd w:val="clear" w:color="auto" w:fill="auto"/>
          </w:tcPr>
          <w:p w14:paraId="4F86B5CF" w14:textId="77777777" w:rsidR="00286F14" w:rsidRPr="00C9541F" w:rsidRDefault="00286F14" w:rsidP="00C9541F">
            <w:pPr>
              <w:adjustRightInd w:val="0"/>
              <w:ind w:firstLine="400"/>
              <w:jc w:val="center"/>
              <w:rPr>
                <w:color w:val="222222"/>
                <w:sz w:val="20"/>
              </w:rPr>
            </w:pPr>
            <w:r w:rsidRPr="00C9541F">
              <w:rPr>
                <w:sz w:val="20"/>
              </w:rPr>
              <w:t>Yes</w:t>
            </w:r>
          </w:p>
        </w:tc>
        <w:tc>
          <w:tcPr>
            <w:tcW w:w="1389" w:type="dxa"/>
            <w:tcBorders>
              <w:top w:val="nil"/>
              <w:bottom w:val="nil"/>
            </w:tcBorders>
            <w:shd w:val="clear" w:color="auto" w:fill="auto"/>
          </w:tcPr>
          <w:p w14:paraId="7DF9A01C" w14:textId="77777777" w:rsidR="00286F14" w:rsidRPr="00C9541F" w:rsidRDefault="00286F14" w:rsidP="00995727">
            <w:pPr>
              <w:adjustRightInd w:val="0"/>
              <w:ind w:firstLineChars="0" w:firstLine="0"/>
              <w:rPr>
                <w:color w:val="222222"/>
                <w:sz w:val="20"/>
              </w:rPr>
            </w:pPr>
            <w:r w:rsidRPr="00C9541F">
              <w:rPr>
                <w:sz w:val="20"/>
              </w:rPr>
              <w:t>Independent Developers</w:t>
            </w:r>
          </w:p>
        </w:tc>
        <w:tc>
          <w:tcPr>
            <w:tcW w:w="2943" w:type="dxa"/>
            <w:tcBorders>
              <w:top w:val="nil"/>
              <w:bottom w:val="nil"/>
            </w:tcBorders>
            <w:shd w:val="clear" w:color="auto" w:fill="auto"/>
          </w:tcPr>
          <w:p w14:paraId="6C80512C" w14:textId="77777777" w:rsidR="00286F14" w:rsidRPr="00C9541F" w:rsidRDefault="00286F14" w:rsidP="00C9541F">
            <w:pPr>
              <w:autoSpaceDE w:val="0"/>
              <w:autoSpaceDN w:val="0"/>
              <w:adjustRightInd w:val="0"/>
              <w:ind w:firstLine="400"/>
              <w:jc w:val="center"/>
              <w:rPr>
                <w:sz w:val="20"/>
              </w:rPr>
            </w:pPr>
            <w:r w:rsidRPr="00C9541F">
              <w:rPr>
                <w:sz w:val="20"/>
              </w:rPr>
              <w:t>A simple OpenFlow controller reference implementation with Open vSwitch for managing any number of remote switches through the OpenFlow protocol;</w:t>
            </w:r>
          </w:p>
          <w:p w14:paraId="11B700B2" w14:textId="77777777" w:rsidR="00286F14" w:rsidRPr="00C9541F" w:rsidRDefault="00286F14" w:rsidP="00C9541F">
            <w:pPr>
              <w:adjustRightInd w:val="0"/>
              <w:ind w:firstLine="400"/>
              <w:jc w:val="center"/>
              <w:rPr>
                <w:color w:val="222222"/>
                <w:sz w:val="20"/>
              </w:rPr>
            </w:pPr>
            <w:r w:rsidRPr="00C9541F">
              <w:rPr>
                <w:sz w:val="20"/>
              </w:rPr>
              <w:t>as a result the switches function as L2 MAC-learning switches or hubs.</w:t>
            </w:r>
          </w:p>
        </w:tc>
      </w:tr>
      <w:tr w:rsidR="00C9541F" w:rsidRPr="00FF781D" w14:paraId="73F8830E" w14:textId="77777777" w:rsidTr="001E3BC4">
        <w:trPr>
          <w:jc w:val="center"/>
        </w:trPr>
        <w:tc>
          <w:tcPr>
            <w:tcW w:w="1105" w:type="dxa"/>
            <w:tcBorders>
              <w:top w:val="nil"/>
              <w:bottom w:val="nil"/>
            </w:tcBorders>
            <w:shd w:val="clear" w:color="auto" w:fill="auto"/>
          </w:tcPr>
          <w:p w14:paraId="53AE1DFE" w14:textId="77777777" w:rsidR="00286F14" w:rsidRPr="00C9541F" w:rsidRDefault="00286F14" w:rsidP="00995727">
            <w:pPr>
              <w:adjustRightInd w:val="0"/>
              <w:ind w:firstLineChars="0" w:firstLine="0"/>
              <w:rPr>
                <w:color w:val="222222"/>
                <w:sz w:val="20"/>
              </w:rPr>
            </w:pPr>
            <w:r w:rsidRPr="00C9541F">
              <w:rPr>
                <w:sz w:val="20"/>
              </w:rPr>
              <w:t xml:space="preserve">Flowvisor </w:t>
            </w:r>
          </w:p>
        </w:tc>
        <w:tc>
          <w:tcPr>
            <w:tcW w:w="1483" w:type="dxa"/>
            <w:tcBorders>
              <w:top w:val="nil"/>
              <w:bottom w:val="nil"/>
            </w:tcBorders>
            <w:shd w:val="clear" w:color="auto" w:fill="auto"/>
          </w:tcPr>
          <w:p w14:paraId="59C17343" w14:textId="77777777" w:rsidR="00286F14" w:rsidRPr="00C9541F" w:rsidRDefault="00286F14" w:rsidP="00C9541F">
            <w:pPr>
              <w:adjustRightInd w:val="0"/>
              <w:ind w:firstLine="400"/>
              <w:jc w:val="center"/>
              <w:rPr>
                <w:color w:val="222222"/>
                <w:sz w:val="20"/>
              </w:rPr>
            </w:pPr>
            <w:r w:rsidRPr="00C9541F">
              <w:rPr>
                <w:sz w:val="20"/>
              </w:rPr>
              <w:t>C</w:t>
            </w:r>
          </w:p>
        </w:tc>
        <w:tc>
          <w:tcPr>
            <w:tcW w:w="1376" w:type="dxa"/>
            <w:tcBorders>
              <w:top w:val="nil"/>
              <w:bottom w:val="nil"/>
            </w:tcBorders>
            <w:shd w:val="clear" w:color="auto" w:fill="auto"/>
          </w:tcPr>
          <w:p w14:paraId="6D6FB0F2" w14:textId="77777777" w:rsidR="00286F14" w:rsidRPr="00C9541F" w:rsidRDefault="00286F14" w:rsidP="00C9541F">
            <w:pPr>
              <w:adjustRightInd w:val="0"/>
              <w:ind w:firstLine="400"/>
              <w:jc w:val="center"/>
              <w:rPr>
                <w:color w:val="222222"/>
                <w:sz w:val="20"/>
              </w:rPr>
            </w:pPr>
            <w:r w:rsidRPr="00C9541F">
              <w:rPr>
                <w:sz w:val="20"/>
              </w:rPr>
              <w:t>Yes</w:t>
            </w:r>
          </w:p>
        </w:tc>
        <w:tc>
          <w:tcPr>
            <w:tcW w:w="1389" w:type="dxa"/>
            <w:tcBorders>
              <w:top w:val="nil"/>
              <w:bottom w:val="nil"/>
            </w:tcBorders>
            <w:shd w:val="clear" w:color="auto" w:fill="auto"/>
          </w:tcPr>
          <w:p w14:paraId="70E42B6C" w14:textId="77777777" w:rsidR="00286F14" w:rsidRPr="00C9541F" w:rsidRDefault="00286F14" w:rsidP="00995727">
            <w:pPr>
              <w:adjustRightInd w:val="0"/>
              <w:ind w:firstLineChars="0" w:firstLine="0"/>
              <w:rPr>
                <w:color w:val="222222"/>
                <w:sz w:val="20"/>
              </w:rPr>
            </w:pPr>
            <w:r w:rsidRPr="00C9541F">
              <w:rPr>
                <w:sz w:val="20"/>
              </w:rPr>
              <w:t>Stanford/Nicira</w:t>
            </w:r>
          </w:p>
        </w:tc>
        <w:tc>
          <w:tcPr>
            <w:tcW w:w="2943" w:type="dxa"/>
            <w:tcBorders>
              <w:top w:val="nil"/>
              <w:bottom w:val="nil"/>
            </w:tcBorders>
            <w:shd w:val="clear" w:color="auto" w:fill="auto"/>
          </w:tcPr>
          <w:p w14:paraId="7C62C3A5" w14:textId="77777777" w:rsidR="00286F14" w:rsidRPr="00C9541F" w:rsidRDefault="00286F14" w:rsidP="00C9541F">
            <w:pPr>
              <w:adjustRightInd w:val="0"/>
              <w:ind w:firstLine="400"/>
              <w:jc w:val="center"/>
              <w:rPr>
                <w:color w:val="222222"/>
                <w:sz w:val="20"/>
              </w:rPr>
            </w:pPr>
            <w:r w:rsidRPr="00C9541F">
              <w:rPr>
                <w:sz w:val="20"/>
              </w:rPr>
              <w:t>Special purpose controller implementation.</w:t>
            </w:r>
          </w:p>
        </w:tc>
      </w:tr>
      <w:tr w:rsidR="00C9541F" w:rsidRPr="00FF781D" w14:paraId="219715E1" w14:textId="77777777" w:rsidTr="001E3BC4">
        <w:trPr>
          <w:jc w:val="center"/>
        </w:trPr>
        <w:tc>
          <w:tcPr>
            <w:tcW w:w="1105" w:type="dxa"/>
            <w:tcBorders>
              <w:top w:val="nil"/>
            </w:tcBorders>
            <w:shd w:val="clear" w:color="auto" w:fill="auto"/>
          </w:tcPr>
          <w:p w14:paraId="1FC8A281" w14:textId="77777777" w:rsidR="00286F14" w:rsidRPr="00C9541F" w:rsidRDefault="00286F14" w:rsidP="00995727">
            <w:pPr>
              <w:adjustRightInd w:val="0"/>
              <w:ind w:firstLineChars="0" w:firstLine="0"/>
              <w:rPr>
                <w:color w:val="222222"/>
                <w:sz w:val="20"/>
              </w:rPr>
            </w:pPr>
            <w:r w:rsidRPr="00C9541F">
              <w:rPr>
                <w:sz w:val="20"/>
              </w:rPr>
              <w:t xml:space="preserve">RouteFlow </w:t>
            </w:r>
          </w:p>
        </w:tc>
        <w:tc>
          <w:tcPr>
            <w:tcW w:w="1483" w:type="dxa"/>
            <w:tcBorders>
              <w:top w:val="nil"/>
            </w:tcBorders>
            <w:shd w:val="clear" w:color="auto" w:fill="auto"/>
          </w:tcPr>
          <w:p w14:paraId="6F0EF06C" w14:textId="77777777" w:rsidR="00286F14" w:rsidRPr="00C9541F" w:rsidRDefault="00286F14" w:rsidP="00C9541F">
            <w:pPr>
              <w:adjustRightInd w:val="0"/>
              <w:ind w:firstLine="400"/>
              <w:jc w:val="center"/>
              <w:rPr>
                <w:color w:val="222222"/>
                <w:sz w:val="20"/>
              </w:rPr>
            </w:pPr>
            <w:r w:rsidRPr="00C9541F">
              <w:rPr>
                <w:sz w:val="20"/>
              </w:rPr>
              <w:t>C++</w:t>
            </w:r>
          </w:p>
        </w:tc>
        <w:tc>
          <w:tcPr>
            <w:tcW w:w="1376" w:type="dxa"/>
            <w:tcBorders>
              <w:top w:val="nil"/>
            </w:tcBorders>
            <w:shd w:val="clear" w:color="auto" w:fill="auto"/>
          </w:tcPr>
          <w:p w14:paraId="2B2A5CF7" w14:textId="77777777" w:rsidR="00286F14" w:rsidRPr="00C9541F" w:rsidRDefault="00286F14" w:rsidP="00C9541F">
            <w:pPr>
              <w:adjustRightInd w:val="0"/>
              <w:ind w:firstLine="400"/>
              <w:jc w:val="center"/>
              <w:rPr>
                <w:color w:val="222222"/>
                <w:sz w:val="20"/>
              </w:rPr>
            </w:pPr>
            <w:r w:rsidRPr="00C9541F">
              <w:rPr>
                <w:sz w:val="20"/>
              </w:rPr>
              <w:t>Yes</w:t>
            </w:r>
          </w:p>
        </w:tc>
        <w:tc>
          <w:tcPr>
            <w:tcW w:w="1389" w:type="dxa"/>
            <w:tcBorders>
              <w:top w:val="nil"/>
            </w:tcBorders>
            <w:shd w:val="clear" w:color="auto" w:fill="auto"/>
          </w:tcPr>
          <w:p w14:paraId="133D41C8" w14:textId="77777777" w:rsidR="00286F14" w:rsidRPr="00C9541F" w:rsidRDefault="00286F14" w:rsidP="00995727">
            <w:pPr>
              <w:adjustRightInd w:val="0"/>
              <w:ind w:firstLineChars="0" w:firstLine="0"/>
              <w:rPr>
                <w:color w:val="222222"/>
                <w:sz w:val="20"/>
              </w:rPr>
            </w:pPr>
            <w:r w:rsidRPr="00C9541F">
              <w:rPr>
                <w:sz w:val="20"/>
              </w:rPr>
              <w:t>CPqD</w:t>
            </w:r>
          </w:p>
        </w:tc>
        <w:tc>
          <w:tcPr>
            <w:tcW w:w="2943" w:type="dxa"/>
            <w:tcBorders>
              <w:top w:val="nil"/>
            </w:tcBorders>
            <w:shd w:val="clear" w:color="auto" w:fill="auto"/>
          </w:tcPr>
          <w:p w14:paraId="30114529" w14:textId="77777777" w:rsidR="00286F14" w:rsidRPr="00C9541F" w:rsidRDefault="00286F14" w:rsidP="00C9541F">
            <w:pPr>
              <w:adjustRightInd w:val="0"/>
              <w:ind w:firstLine="400"/>
              <w:jc w:val="center"/>
              <w:rPr>
                <w:color w:val="222222"/>
                <w:sz w:val="20"/>
              </w:rPr>
            </w:pPr>
            <w:r w:rsidRPr="00C9541F">
              <w:rPr>
                <w:sz w:val="20"/>
              </w:rPr>
              <w:t>Special purpose controller implementation.</w:t>
            </w:r>
          </w:p>
        </w:tc>
      </w:tr>
    </w:tbl>
    <w:p w14:paraId="3C2F265D" w14:textId="77777777" w:rsidR="00286F14" w:rsidRPr="00A30C68" w:rsidRDefault="00286F14" w:rsidP="00710717">
      <w:pPr>
        <w:adjustRightInd w:val="0"/>
        <w:ind w:firstLineChars="0" w:firstLine="0"/>
        <w:rPr>
          <w:color w:val="222222"/>
        </w:rPr>
      </w:pPr>
    </w:p>
    <w:p w14:paraId="77DF9E84" w14:textId="77777777" w:rsidR="00286F14" w:rsidRPr="00710717" w:rsidRDefault="00DA69C2" w:rsidP="00710717">
      <w:pPr>
        <w:widowControl w:val="0"/>
        <w:adjustRightInd w:val="0"/>
        <w:ind w:firstLineChars="0" w:firstLine="0"/>
        <w:rPr>
          <w:b/>
          <w:color w:val="222222"/>
        </w:rPr>
      </w:pPr>
      <w:r>
        <w:rPr>
          <w:rFonts w:hint="eastAsia"/>
          <w:b/>
          <w:color w:val="222222"/>
          <w:lang w:eastAsia="zh-CN"/>
        </w:rPr>
        <w:t xml:space="preserve">   </w:t>
      </w:r>
      <w:r>
        <w:rPr>
          <w:rFonts w:hint="eastAsia"/>
          <w:b/>
          <w:color w:val="222222"/>
          <w:lang w:eastAsia="zh-CN"/>
        </w:rPr>
        <w:t>（</w:t>
      </w:r>
      <w:r>
        <w:rPr>
          <w:rFonts w:hint="eastAsia"/>
          <w:b/>
          <w:color w:val="222222"/>
          <w:lang w:eastAsia="zh-CN"/>
        </w:rPr>
        <w:t>5</w:t>
      </w:r>
      <w:r>
        <w:rPr>
          <w:rFonts w:hint="eastAsia"/>
          <w:b/>
          <w:color w:val="222222"/>
          <w:lang w:eastAsia="zh-CN"/>
        </w:rPr>
        <w:t>）</w:t>
      </w:r>
      <w:r w:rsidR="00286F14" w:rsidRPr="00710717">
        <w:rPr>
          <w:rFonts w:hint="eastAsia"/>
          <w:b/>
          <w:color w:val="222222"/>
        </w:rPr>
        <w:t>代码验证和调试</w:t>
      </w:r>
    </w:p>
    <w:p w14:paraId="58D11AE6" w14:textId="77777777" w:rsidR="00286F14" w:rsidRPr="00A30C68" w:rsidRDefault="00286F14" w:rsidP="000F68E0">
      <w:pPr>
        <w:adjustRightInd w:val="0"/>
        <w:rPr>
          <w:color w:val="222222"/>
          <w:lang w:eastAsia="zh-CN"/>
        </w:rPr>
      </w:pPr>
      <w:r w:rsidRPr="00A30C68">
        <w:rPr>
          <w:rFonts w:hint="eastAsia"/>
          <w:color w:val="222222"/>
          <w:lang w:eastAsia="zh-CN"/>
        </w:rPr>
        <w:t>验证和调试工具是传统软件开发的重要资源，对于</w:t>
      </w:r>
      <w:r w:rsidRPr="00A30C68">
        <w:rPr>
          <w:color w:val="222222"/>
          <w:lang w:eastAsia="zh-CN"/>
        </w:rPr>
        <w:t>SDN</w:t>
      </w:r>
      <w:r w:rsidRPr="00A30C68">
        <w:rPr>
          <w:rFonts w:hint="eastAsia"/>
          <w:color w:val="222222"/>
          <w:lang w:eastAsia="zh-CN"/>
        </w:rPr>
        <w:t>来说同样重要。事实上，对于便携式网络</w:t>
      </w:r>
      <w:r w:rsidRPr="00A30C68">
        <w:rPr>
          <w:color w:val="222222"/>
          <w:lang w:eastAsia="zh-CN"/>
        </w:rPr>
        <w:t>“</w:t>
      </w:r>
      <w:r w:rsidRPr="00A30C68">
        <w:rPr>
          <w:rFonts w:hint="eastAsia"/>
          <w:color w:val="222222"/>
          <w:lang w:eastAsia="zh-CN"/>
        </w:rPr>
        <w:t>应用程序</w:t>
      </w:r>
      <w:r w:rsidRPr="00A30C68">
        <w:rPr>
          <w:color w:val="222222"/>
          <w:lang w:eastAsia="zh-CN"/>
        </w:rPr>
        <w:t>”</w:t>
      </w:r>
      <w:r w:rsidRPr="00A30C68">
        <w:rPr>
          <w:rFonts w:hint="eastAsia"/>
          <w:color w:val="222222"/>
          <w:lang w:eastAsia="zh-CN"/>
        </w:rPr>
        <w:t>成功的想法，网络行为必须经过彻底的测试和验证。</w:t>
      </w:r>
      <w:r w:rsidR="00E80021">
        <w:rPr>
          <w:color w:val="222222"/>
          <w:lang w:eastAsia="zh-CN"/>
        </w:rPr>
        <w:t>NICE</w:t>
      </w:r>
      <w:r w:rsidR="00EA6F9D">
        <w:rPr>
          <w:color w:val="222222"/>
          <w:lang w:eastAsia="zh-CN"/>
        </w:rPr>
        <w:fldChar w:fldCharType="begin"/>
      </w:r>
      <w:r w:rsidR="000F467E">
        <w:rPr>
          <w:color w:val="222222"/>
          <w:lang w:eastAsia="zh-CN"/>
        </w:rPr>
        <w:instrText xml:space="preserve"> ADDIN EN.CITE &lt;EndNote&gt;&lt;Cite&gt;&lt;Author&gt;Canini&lt;/Author&gt;&lt;Year&gt;2012&lt;/Year&gt;&lt;RecNum&gt;192&lt;/RecNum&gt;&lt;DisplayText&gt;[23]&lt;/DisplayText&gt;&lt;record&gt;&lt;rec-number&gt;192&lt;/rec-number&gt;&lt;foreign-keys&gt;&lt;key app="EN" db-id="z2dra9zfpwd2wbewe9cv9sspxf2pe2txattx" timestamp="0"&gt;192&lt;/key&gt;&lt;/foreign-keys&gt;&lt;ref-type name="Journal Article"&gt;17&lt;/ref-type&gt;&lt;contributors&gt;&lt;authors&gt;&lt;author&gt;Canini, Marco&lt;/author&gt;&lt;author&gt;Venzano, Daniele&lt;/author&gt;&lt;author&gt;Pere&lt;/author&gt;&lt;author&gt;Ni, Peter&lt;/author&gt;&lt;author&gt;Dejan&lt;/author&gt;&lt;author&gt;Rexford, Jennifer&lt;/author&gt;&lt;/authors&gt;&lt;/contributors&gt;&lt;titles&gt;&lt;title&gt;A NICE way to test openflow applications&lt;/title&gt;&lt;secondary-title&gt;Proceedings of Usenix Symposium on Networked Systems Design &amp;amp; Implementation&lt;/secondary-title&gt;&lt;/titles&gt;&lt;pages&gt;10-10&lt;/pages&gt;&lt;keywords&gt;&lt;keyword&gt;OpenFlow,testing&lt;/keyword&gt;&lt;/keywords&gt;&lt;dates&gt;&lt;year&gt;2012&lt;/year&gt;&lt;/dates&gt;&lt;urls&gt;&lt;/urls&gt;&lt;/record&gt;&lt;/Cite&gt;&lt;/EndNote&gt;</w:instrText>
      </w:r>
      <w:r w:rsidR="00EA6F9D">
        <w:rPr>
          <w:color w:val="222222"/>
          <w:lang w:eastAsia="zh-CN"/>
        </w:rPr>
        <w:fldChar w:fldCharType="separate"/>
      </w:r>
      <w:r w:rsidR="000F467E">
        <w:rPr>
          <w:noProof/>
          <w:color w:val="222222"/>
          <w:lang w:eastAsia="zh-CN"/>
        </w:rPr>
        <w:t>[23]</w:t>
      </w:r>
      <w:r w:rsidR="00EA6F9D">
        <w:rPr>
          <w:color w:val="222222"/>
          <w:lang w:eastAsia="zh-CN"/>
        </w:rPr>
        <w:fldChar w:fldCharType="end"/>
      </w:r>
      <w:r w:rsidRPr="00A30C68">
        <w:rPr>
          <w:rFonts w:hint="eastAsia"/>
          <w:color w:val="222222"/>
          <w:lang w:eastAsia="zh-CN"/>
        </w:rPr>
        <w:t>是一个自动化测试工具，用于通过模型检查和符号执行帮助发现</w:t>
      </w:r>
      <w:r w:rsidRPr="00A30C68">
        <w:rPr>
          <w:color w:val="222222"/>
          <w:lang w:eastAsia="zh-CN"/>
        </w:rPr>
        <w:t>OpenFlow</w:t>
      </w:r>
      <w:r w:rsidRPr="00A30C68">
        <w:rPr>
          <w:rFonts w:hint="eastAsia"/>
          <w:color w:val="222222"/>
          <w:lang w:eastAsia="zh-CN"/>
        </w:rPr>
        <w:t>程序中的错误。</w:t>
      </w:r>
      <w:r w:rsidR="00E80021">
        <w:rPr>
          <w:color w:val="222222"/>
          <w:lang w:eastAsia="zh-CN"/>
        </w:rPr>
        <w:t>Anteater</w:t>
      </w:r>
      <w:r w:rsidR="006767D9">
        <w:rPr>
          <w:color w:val="222222"/>
          <w:lang w:eastAsia="zh-CN"/>
        </w:rPr>
        <w:fldChar w:fldCharType="begin"/>
      </w:r>
      <w:r w:rsidR="000F467E">
        <w:rPr>
          <w:color w:val="222222"/>
          <w:lang w:eastAsia="zh-CN"/>
        </w:rPr>
        <w:instrText xml:space="preserve"> ADDIN EN.CITE &lt;EndNote&gt;&lt;Cite&gt;&lt;Author&gt;Mai&lt;/Author&gt;&lt;Year&gt;2015&lt;/Year&gt;&lt;RecNum&gt;193&lt;/RecNum&gt;&lt;DisplayText&gt;[24]&lt;/DisplayText&gt;&lt;record&gt;&lt;rec-number&gt;193&lt;/rec-number&gt;&lt;foreign-keys&gt;&lt;key app="EN" db-id="z2dra9zfpwd2wbewe9cv9sspxf2pe2txattx" timestamp="0"&gt;193&lt;/key&gt;&lt;/foreign-keys&gt;&lt;ref-type name="Journal Article"&gt;17&lt;/ref-type&gt;&lt;contributors&gt;&lt;authors&gt;&lt;author&gt;Mai, Haohui&lt;/author&gt;&lt;author&gt;Khurshid, Ahmed&lt;/author&gt;&lt;author&gt;Agarwal, Rachit&lt;/author&gt;&lt;author&gt;Caesar, Matthew&lt;/author&gt;&lt;author&gt;Godfrey, P. Brighten&lt;/author&gt;&lt;author&gt;King, Samuel Talmadge&lt;/author&gt;&lt;/authors&gt;&lt;/contributors&gt;&lt;titles&gt;&lt;title&gt;Debugging the data plane with anteater&lt;/title&gt;&lt;secondary-title&gt;Acm Sigcomm Computer Communication Review&lt;/secondary-title&gt;&lt;/titles&gt;&lt;periodical&gt;&lt;full-title&gt;Acm Sigcomm Computer Communication Review&lt;/full-title&gt;&lt;/periodical&gt;&lt;pages&gt;290-301&lt;/pages&gt;&lt;volume&gt;41&lt;/volume&gt;&lt;number&gt;4&lt;/number&gt;&lt;keywords&gt;&lt;keyword&gt;boolean satisfiability&lt;/keyword&gt;&lt;keyword&gt;data plane analysis&lt;/keyword&gt;&lt;keyword&gt;network troubleshooting&lt;/keyword&gt;&lt;/keywords&gt;&lt;dates&gt;&lt;year&gt;2015&lt;/year&gt;&lt;/dates&gt;&lt;urls&gt;&lt;/urls&gt;&lt;/record&gt;&lt;/Cite&gt;&lt;/EndNote&gt;</w:instrText>
      </w:r>
      <w:r w:rsidR="006767D9">
        <w:rPr>
          <w:color w:val="222222"/>
          <w:lang w:eastAsia="zh-CN"/>
        </w:rPr>
        <w:fldChar w:fldCharType="separate"/>
      </w:r>
      <w:r w:rsidR="000F467E">
        <w:rPr>
          <w:noProof/>
          <w:color w:val="222222"/>
          <w:lang w:eastAsia="zh-CN"/>
        </w:rPr>
        <w:t>[24]</w:t>
      </w:r>
      <w:r w:rsidR="006767D9">
        <w:rPr>
          <w:color w:val="222222"/>
          <w:lang w:eastAsia="zh-CN"/>
        </w:rPr>
        <w:fldChar w:fldCharType="end"/>
      </w:r>
      <w:r w:rsidRPr="00A30C68">
        <w:rPr>
          <w:rFonts w:hint="eastAsia"/>
          <w:color w:val="222222"/>
          <w:lang w:eastAsia="zh-CN"/>
        </w:rPr>
        <w:t>通过尝试检查数据平面中存在的网络不变量（例如连接性或一致性）采用了不同的方法。这种方法的主要优点是它与协议无关</w:t>
      </w:r>
      <w:r>
        <w:rPr>
          <w:rFonts w:hint="eastAsia"/>
          <w:color w:val="222222"/>
          <w:lang w:eastAsia="zh-CN"/>
        </w:rPr>
        <w:t>；</w:t>
      </w:r>
      <w:r w:rsidRPr="00A30C68">
        <w:rPr>
          <w:rFonts w:hint="eastAsia"/>
          <w:color w:val="222222"/>
          <w:lang w:eastAsia="zh-CN"/>
        </w:rPr>
        <w:t>它也会捕获错误的交换机固件或与控制平面通信不一致所导致的错误。有一个类似的目标，但是通过提出驻留在控制器和转发单元之间的实时验证工具来进一步提高。这增加了能够阻止恶劣规则的潜在好处，在网络到达之前引起异常行为。其他一些工具提供了从控制平面交通中收集到的信息。</w:t>
      </w:r>
      <w:r w:rsidR="00E80021">
        <w:rPr>
          <w:color w:val="222222"/>
          <w:lang w:eastAsia="zh-CN"/>
        </w:rPr>
        <w:t>OFRewind</w:t>
      </w:r>
      <w:r w:rsidR="00BF0F2E">
        <w:rPr>
          <w:color w:val="222222"/>
          <w:lang w:eastAsia="zh-CN"/>
        </w:rPr>
        <w:fldChar w:fldCharType="begin"/>
      </w:r>
      <w:r w:rsidR="000F467E">
        <w:rPr>
          <w:color w:val="222222"/>
          <w:lang w:eastAsia="zh-CN"/>
        </w:rPr>
        <w:instrText xml:space="preserve"> ADDIN EN.CITE &lt;EndNote&gt;&lt;Cite&gt;&lt;Author&gt;Wundsam&lt;/Author&gt;&lt;Year&gt;2011&lt;/Year&gt;&lt;RecNum&gt;261&lt;/RecNum&gt;&lt;DisplayText&gt;[25]&lt;/DisplayText&gt;&lt;record&gt;&lt;rec-number&gt;261&lt;/rec-number&gt;&lt;foreign-keys&gt;&lt;key app="EN" db-id="z2dra9zfpwd2wbewe9cv9sspxf2pe2txattx" timestamp="1529930602"&gt;261&lt;/key&gt;&lt;/foreign-keys&gt;&lt;ref-type name="Conference Proceedings"&gt;10&lt;/ref-type&gt;&lt;contributors&gt;&lt;authors&gt;&lt;author&gt;Wundsam, Andreas&lt;/author&gt;&lt;author&gt;Dan, Levin&lt;/author&gt;&lt;author&gt;Seetharaman, Srini&lt;/author&gt;&lt;author&gt;Feldmann, Anja&lt;/author&gt;&lt;/authors&gt;&lt;/contributors&gt;&lt;titles&gt;&lt;title&gt;OFRewind: enabling record and replay troubleshooting for networks&lt;/title&gt;&lt;secondary-title&gt;Usenix Conference on Usenix Technical Conference&lt;/secondary-title&gt;&lt;/titles&gt;&lt;pages&gt;29-29&lt;/pages&gt;&lt;dates&gt;&lt;year&gt;2011&lt;/year&gt;&lt;/dates&gt;&lt;urls&gt;&lt;/urls&gt;&lt;/record&gt;&lt;/Cite&gt;&lt;/EndNote&gt;</w:instrText>
      </w:r>
      <w:r w:rsidR="00BF0F2E">
        <w:rPr>
          <w:color w:val="222222"/>
          <w:lang w:eastAsia="zh-CN"/>
        </w:rPr>
        <w:fldChar w:fldCharType="separate"/>
      </w:r>
      <w:r w:rsidR="000F467E">
        <w:rPr>
          <w:noProof/>
          <w:color w:val="222222"/>
          <w:lang w:eastAsia="zh-CN"/>
        </w:rPr>
        <w:t>[25]</w:t>
      </w:r>
      <w:r w:rsidR="00BF0F2E">
        <w:rPr>
          <w:color w:val="222222"/>
          <w:lang w:eastAsia="zh-CN"/>
        </w:rPr>
        <w:fldChar w:fldCharType="end"/>
      </w:r>
      <w:r w:rsidRPr="00A30C68">
        <w:rPr>
          <w:rFonts w:hint="eastAsia"/>
          <w:color w:val="222222"/>
          <w:lang w:eastAsia="zh-CN"/>
        </w:rPr>
        <w:t>允许以不同粒度记录网络事件（控制和数据），并在稍后重播时重现特定场景，从而为导致网络异常的事件进</w:t>
      </w:r>
      <w:r w:rsidR="000F467E">
        <w:rPr>
          <w:rFonts w:hint="eastAsia"/>
          <w:color w:val="222222"/>
          <w:lang w:eastAsia="zh-CN"/>
        </w:rPr>
        <w:t>行本地化和故障排除提供机会。</w:t>
      </w:r>
      <w:r w:rsidR="00E80021">
        <w:rPr>
          <w:color w:val="222222"/>
          <w:lang w:eastAsia="zh-CN"/>
        </w:rPr>
        <w:t>ndb</w:t>
      </w:r>
      <w:r w:rsidRPr="00A30C68">
        <w:rPr>
          <w:rFonts w:hint="eastAsia"/>
          <w:color w:val="222222"/>
          <w:lang w:eastAsia="zh-CN"/>
        </w:rPr>
        <w:t>实现了</w:t>
      </w:r>
      <w:r w:rsidRPr="00A30C68">
        <w:rPr>
          <w:color w:val="222222"/>
          <w:lang w:eastAsia="zh-CN"/>
        </w:rPr>
        <w:t>SDN</w:t>
      </w:r>
      <w:r w:rsidRPr="00A30C68">
        <w:rPr>
          <w:rFonts w:hint="eastAsia"/>
          <w:color w:val="222222"/>
          <w:lang w:eastAsia="zh-CN"/>
        </w:rPr>
        <w:t>的断点和数据包回溯。正如流行的软件调试器</w:t>
      </w:r>
      <w:r w:rsidRPr="00A30C68">
        <w:rPr>
          <w:color w:val="222222"/>
          <w:lang w:eastAsia="zh-CN"/>
        </w:rPr>
        <w:t>gdb</w:t>
      </w:r>
      <w:r w:rsidRPr="00A30C68">
        <w:rPr>
          <w:rFonts w:hint="eastAsia"/>
          <w:color w:val="222222"/>
          <w:lang w:eastAsia="zh-CN"/>
        </w:rPr>
        <w:t>一样，用户可以通过在断点处暂停执行来确定导致错误的事件，或者使用数据包回溯来显示该数据包所看到的转发操作的顺序。</w:t>
      </w:r>
      <w:r w:rsidR="00E80021">
        <w:rPr>
          <w:color w:val="222222"/>
          <w:lang w:eastAsia="zh-CN"/>
        </w:rPr>
        <w:t xml:space="preserve"> STS</w:t>
      </w:r>
      <w:r w:rsidRPr="00A30C68">
        <w:rPr>
          <w:rFonts w:hint="eastAsia"/>
          <w:color w:val="222222"/>
          <w:lang w:eastAsia="zh-CN"/>
        </w:rPr>
        <w:t>是一个软件定义的网络故障排除模拟器。它是用</w:t>
      </w:r>
      <w:r w:rsidRPr="00A30C68">
        <w:rPr>
          <w:color w:val="222222"/>
          <w:lang w:eastAsia="zh-CN"/>
        </w:rPr>
        <w:t>python</w:t>
      </w:r>
      <w:r w:rsidRPr="00A30C68">
        <w:rPr>
          <w:rFonts w:hint="eastAsia"/>
          <w:color w:val="222222"/>
          <w:lang w:eastAsia="zh-CN"/>
        </w:rPr>
        <w:t>编写的，取决于</w:t>
      </w:r>
      <w:r w:rsidRPr="00A30C68">
        <w:rPr>
          <w:color w:val="222222"/>
          <w:lang w:eastAsia="zh-CN"/>
        </w:rPr>
        <w:t>POX</w:t>
      </w:r>
      <w:r w:rsidRPr="00A30C68">
        <w:rPr>
          <w:rFonts w:hint="eastAsia"/>
          <w:color w:val="222222"/>
          <w:lang w:eastAsia="zh-CN"/>
        </w:rPr>
        <w:t>。它模拟给定网络中的设备，从而可以查明案例并确定产生给定错误的一组输入。</w:t>
      </w:r>
    </w:p>
    <w:p w14:paraId="6901C796" w14:textId="77777777" w:rsidR="00286F14" w:rsidRPr="00710717" w:rsidRDefault="00974B39" w:rsidP="00710717">
      <w:pPr>
        <w:pStyle w:val="3"/>
        <w:spacing w:before="120"/>
        <w:rPr>
          <w:lang w:eastAsia="zh-CN"/>
        </w:rPr>
      </w:pPr>
      <w:bookmarkStart w:id="73" w:name="_Toc517963787"/>
      <w:bookmarkStart w:id="74" w:name="_Toc518474521"/>
      <w:r w:rsidRPr="00710717">
        <w:rPr>
          <w:lang w:eastAsia="zh-CN"/>
        </w:rPr>
        <w:t xml:space="preserve">1.2.4 </w:t>
      </w:r>
      <w:r w:rsidR="00193B5D">
        <w:rPr>
          <w:lang w:eastAsia="zh-CN"/>
        </w:rPr>
        <w:t xml:space="preserve"> </w:t>
      </w:r>
      <w:r w:rsidR="00286F14" w:rsidRPr="00710717">
        <w:rPr>
          <w:rFonts w:hint="eastAsia"/>
          <w:lang w:eastAsia="zh-CN"/>
        </w:rPr>
        <w:t>应用程序</w:t>
      </w:r>
      <w:bookmarkEnd w:id="73"/>
      <w:bookmarkEnd w:id="74"/>
    </w:p>
    <w:p w14:paraId="0452C420" w14:textId="77777777" w:rsidR="00286F14" w:rsidRPr="00A30C68" w:rsidRDefault="00286F14" w:rsidP="000F68E0">
      <w:pPr>
        <w:adjustRightInd w:val="0"/>
        <w:rPr>
          <w:color w:val="222222"/>
          <w:lang w:eastAsia="zh-CN"/>
        </w:rPr>
      </w:pPr>
      <w:r w:rsidRPr="00A30C68">
        <w:rPr>
          <w:rFonts w:hint="eastAsia"/>
          <w:color w:val="222222"/>
          <w:lang w:eastAsia="zh-CN"/>
        </w:rPr>
        <w:t>软件定义的网络在各种网络环境中都有应用。通过解耦控制平面和数据平面，可编程网络可实现定制控制，消除中间盒的机会，以及简化新网络服务和协议的开发和部署。</w:t>
      </w:r>
    </w:p>
    <w:p w14:paraId="763AB20C" w14:textId="77777777" w:rsidR="00286F14" w:rsidRPr="00A30C68" w:rsidRDefault="00DA69C2" w:rsidP="00710717">
      <w:pPr>
        <w:pStyle w:val="af7"/>
        <w:widowControl w:val="0"/>
        <w:adjustRightInd w:val="0"/>
        <w:ind w:left="200" w:firstLineChars="0" w:firstLine="0"/>
        <w:contextualSpacing w:val="0"/>
        <w:rPr>
          <w:b/>
          <w:color w:val="222222"/>
          <w:lang w:eastAsia="zh-CN"/>
        </w:rPr>
      </w:pPr>
      <w:r>
        <w:rPr>
          <w:rFonts w:hint="eastAsia"/>
          <w:b/>
          <w:color w:val="222222"/>
          <w:lang w:eastAsia="zh-CN"/>
        </w:rPr>
        <w:t xml:space="preserve"> </w:t>
      </w:r>
      <w:r>
        <w:rPr>
          <w:rFonts w:hint="eastAsia"/>
          <w:b/>
          <w:color w:val="222222"/>
          <w:lang w:eastAsia="zh-CN"/>
        </w:rPr>
        <w:t>（</w:t>
      </w:r>
      <w:r>
        <w:rPr>
          <w:rFonts w:hint="eastAsia"/>
          <w:b/>
          <w:color w:val="222222"/>
          <w:lang w:eastAsia="zh-CN"/>
        </w:rPr>
        <w:t>1</w:t>
      </w:r>
      <w:r>
        <w:rPr>
          <w:rFonts w:hint="eastAsia"/>
          <w:b/>
          <w:color w:val="222222"/>
          <w:lang w:eastAsia="zh-CN"/>
        </w:rPr>
        <w:t>）</w:t>
      </w:r>
      <w:r w:rsidR="00286F14" w:rsidRPr="00C75FED">
        <w:rPr>
          <w:rFonts w:hint="eastAsia"/>
          <w:b/>
          <w:color w:val="222222"/>
          <w:lang w:eastAsia="zh-CN"/>
        </w:rPr>
        <w:t>企业网络</w:t>
      </w:r>
    </w:p>
    <w:p w14:paraId="44CD7FEE" w14:textId="77777777" w:rsidR="00286F14" w:rsidRPr="00A30C68" w:rsidRDefault="00286F14" w:rsidP="000F68E0">
      <w:pPr>
        <w:adjustRightInd w:val="0"/>
        <w:rPr>
          <w:color w:val="222222"/>
          <w:lang w:eastAsia="zh-CN"/>
        </w:rPr>
      </w:pPr>
      <w:r w:rsidRPr="00A30C68">
        <w:rPr>
          <w:rFonts w:hint="eastAsia"/>
          <w:color w:val="222222"/>
          <w:lang w:eastAsia="zh-CN"/>
        </w:rPr>
        <w:t>企业经常运行大型网络，同时也具有严格的安全性和性能要求。此外，不同的企业环境可能具有非常不同的需求，特征和用户群体。例如，大学网络被认为是企业网络的一个特例：在这样的环境中，许多连接设备是临时的，不受大学控制，进一步挑战安全和资源分配。此外，大学必须经常为研究试验台和实验协议提供支持。充分的管理在企业环境中至关重要，</w:t>
      </w:r>
      <w:r w:rsidRPr="00A30C68">
        <w:rPr>
          <w:color w:val="222222"/>
          <w:lang w:eastAsia="zh-CN"/>
        </w:rPr>
        <w:t>SDN</w:t>
      </w:r>
      <w:r w:rsidRPr="00A30C68">
        <w:rPr>
          <w:rFonts w:hint="eastAsia"/>
          <w:color w:val="222222"/>
          <w:lang w:eastAsia="zh-CN"/>
        </w:rPr>
        <w:t>可用于以编程方式执行和调整网络策略，并帮助监控网络活动和调整网络性能。此外，</w:t>
      </w:r>
      <w:r w:rsidRPr="00A30C68">
        <w:rPr>
          <w:color w:val="222222"/>
          <w:lang w:eastAsia="zh-CN"/>
        </w:rPr>
        <w:t>SDN</w:t>
      </w:r>
      <w:r w:rsidRPr="00A30C68">
        <w:rPr>
          <w:rFonts w:hint="eastAsia"/>
          <w:color w:val="222222"/>
          <w:lang w:eastAsia="zh-CN"/>
        </w:rPr>
        <w:t>可用于简化网络，将其从中间件中排除，并将其功能集成到网络控制器中。使用</w:t>
      </w:r>
      <w:r w:rsidRPr="00A30C68">
        <w:rPr>
          <w:color w:val="222222"/>
          <w:lang w:eastAsia="zh-CN"/>
        </w:rPr>
        <w:t>SDN</w:t>
      </w:r>
      <w:r w:rsidRPr="00A30C68">
        <w:rPr>
          <w:rFonts w:hint="eastAsia"/>
          <w:color w:val="222222"/>
          <w:lang w:eastAsia="zh-CN"/>
        </w:rPr>
        <w:t>实现的中间件功能的一些值得注意的例子包括</w:t>
      </w:r>
      <w:r w:rsidRPr="00A30C68">
        <w:rPr>
          <w:color w:val="222222"/>
          <w:lang w:eastAsia="zh-CN"/>
        </w:rPr>
        <w:t>NAT</w:t>
      </w:r>
      <w:r w:rsidRPr="00A30C68">
        <w:rPr>
          <w:rFonts w:hint="eastAsia"/>
          <w:color w:val="222222"/>
          <w:lang w:eastAsia="zh-CN"/>
        </w:rPr>
        <w:t>，防火墙，负载平衡器和网络访问控制</w:t>
      </w:r>
      <w:r w:rsidR="00BF0F2E">
        <w:rPr>
          <w:color w:val="222222"/>
          <w:lang w:eastAsia="zh-CN"/>
        </w:rPr>
        <w:fldChar w:fldCharType="begin"/>
      </w:r>
      <w:r w:rsidR="000F467E">
        <w:rPr>
          <w:color w:val="222222"/>
          <w:lang w:eastAsia="zh-CN"/>
        </w:rPr>
        <w:instrText xml:space="preserve"> ADDIN EN.CITE &lt;EndNote&gt;&lt;Cite&gt;&lt;Author&gt;Nayak&lt;/Author&gt;&lt;Year&gt;2009&lt;/Year&gt;&lt;RecNum&gt;262&lt;/RecNum&gt;&lt;DisplayText&gt;[26]&lt;/DisplayText&gt;&lt;record&gt;&lt;rec-number&gt;262&lt;/rec-number&gt;&lt;foreign-keys&gt;&lt;key app="EN" db-id="z2dra9zfpwd2wbewe9cv9sspxf2pe2txattx" timestamp="1529930602"&gt;262&lt;/key&gt;&lt;/foreign-keys&gt;&lt;ref-type name="Conference Proceedings"&gt;10&lt;/ref-type&gt;&lt;contributors&gt;&lt;authors&gt;&lt;author&gt;Nayak, Ankur Kumar&lt;/author&gt;&lt;author&gt;Reimers, Alex&lt;/author&gt;&lt;author&gt;Feamster, Nick&lt;/author&gt;&lt;author&gt;Clark, Russ&lt;/author&gt;&lt;/authors&gt;&lt;/contributors&gt;&lt;titles&gt;&lt;title&gt;Resonance: dynamic access control for enterprise networks&lt;/title&gt;&lt;secondary-title&gt;ACM Workshop on Research on Enterprise NETWORKING&lt;/secondary-title&gt;&lt;/titles&gt;&lt;pages&gt;11-18&lt;/pages&gt;&lt;keywords&gt;&lt;keyword&gt;access control&lt;/keyword&gt;&lt;keyword&gt;enterprise networks&lt;/keyword&gt;&lt;keyword&gt;programmable networks&lt;/keyword&gt;&lt;/keywords&gt;&lt;dates&gt;&lt;year&gt;2009&lt;/year&gt;&lt;/dates&gt;&lt;urls&gt;&lt;/urls&gt;&lt;/record&gt;&lt;/Cite&gt;&lt;/EndNote&gt;</w:instrText>
      </w:r>
      <w:r w:rsidR="00BF0F2E">
        <w:rPr>
          <w:color w:val="222222"/>
          <w:lang w:eastAsia="zh-CN"/>
        </w:rPr>
        <w:fldChar w:fldCharType="separate"/>
      </w:r>
      <w:r w:rsidR="000F467E">
        <w:rPr>
          <w:noProof/>
          <w:color w:val="222222"/>
          <w:lang w:eastAsia="zh-CN"/>
        </w:rPr>
        <w:t>[26]</w:t>
      </w:r>
      <w:r w:rsidR="00BF0F2E">
        <w:rPr>
          <w:color w:val="222222"/>
          <w:lang w:eastAsia="zh-CN"/>
        </w:rPr>
        <w:fldChar w:fldCharType="end"/>
      </w:r>
      <w:r w:rsidRPr="00A30C68">
        <w:rPr>
          <w:rFonts w:hint="eastAsia"/>
          <w:color w:val="222222"/>
          <w:lang w:eastAsia="zh-CN"/>
        </w:rPr>
        <w:t>。如果更复杂的中间件功能不能在没有性能退化的情况下直接实现（例如深度数据包检测），</w:t>
      </w:r>
      <w:r w:rsidRPr="00A30C68">
        <w:rPr>
          <w:color w:val="222222"/>
          <w:lang w:eastAsia="zh-CN"/>
        </w:rPr>
        <w:t>SDN</w:t>
      </w:r>
      <w:r w:rsidRPr="00A30C68">
        <w:rPr>
          <w:rFonts w:hint="eastAsia"/>
          <w:color w:val="222222"/>
          <w:lang w:eastAsia="zh-CN"/>
        </w:rPr>
        <w:t>可用于提供统一的控制和管理。配置更改是网络不稳定的常见原因，并可能导致停机，安全风险和性能中断。在文献</w:t>
      </w:r>
      <w:r w:rsidR="00EA6F9D">
        <w:rPr>
          <w:color w:val="222222"/>
          <w:lang w:eastAsia="zh-CN"/>
        </w:rPr>
        <w:fldChar w:fldCharType="begin"/>
      </w:r>
      <w:r w:rsidR="000F467E">
        <w:rPr>
          <w:color w:val="222222"/>
          <w:lang w:eastAsia="zh-CN"/>
        </w:rPr>
        <w:instrText xml:space="preserve"> ADDIN EN.CITE &lt;EndNote&gt;&lt;Cite&gt;&lt;Author&gt;Reitblatt&lt;/Author&gt;&lt;Year&gt;2012&lt;/Year&gt;&lt;RecNum&gt;226&lt;/RecNum&gt;&lt;DisplayText&gt;[27]&lt;/DisplayText&gt;&lt;record&gt;&lt;rec-number&gt;226&lt;/rec-number&gt;&lt;foreign-keys&gt;&lt;key app="EN" db-id="z2dra9zfpwd2wbewe9cv9sspxf2pe2txattx" timestamp="1529919532"&gt;226&lt;/key&gt;&lt;/foreign-keys&gt;&lt;ref-type name="Journal Article"&gt;17&lt;/ref-type&gt;&lt;contributors&gt;&lt;authors&gt;&lt;author&gt;Reitblatt, Mark&lt;/author&gt;&lt;author&gt;Foster, Nate&lt;/author&gt;&lt;author&gt;Rexford, Jennifer&lt;/author&gt;&lt;author&gt;Schlesinger, Cole&lt;/author&gt;&lt;author&gt;Walker, David&lt;/author&gt;&lt;/authors&gt;&lt;/contributors&gt;&lt;titles&gt;&lt;title&gt;Abstractions for network update&lt;/title&gt;&lt;secondary-title&gt;Acm Sigcomm Computer Communication Review&lt;/secondary-title&gt;&lt;/titles&gt;&lt;periodical&gt;&lt;full-title&gt;Acm Sigcomm Computer Communication Review&lt;/full-title&gt;&lt;/periodical&gt;&lt;pages&gt;323-334&lt;/pages&gt;&lt;volume&gt;42&lt;/volume&gt;&lt;number&gt;4&lt;/number&gt;&lt;dates&gt;&lt;year&gt;2012&lt;/year&gt;&lt;/dates&gt;&lt;urls&gt;&lt;/urls&gt;&lt;/record&gt;&lt;/Cite&gt;&lt;/EndNote&gt;</w:instrText>
      </w:r>
      <w:r w:rsidR="00EA6F9D">
        <w:rPr>
          <w:color w:val="222222"/>
          <w:lang w:eastAsia="zh-CN"/>
        </w:rPr>
        <w:fldChar w:fldCharType="separate"/>
      </w:r>
      <w:r w:rsidR="000F467E">
        <w:rPr>
          <w:noProof/>
          <w:color w:val="222222"/>
          <w:lang w:eastAsia="zh-CN"/>
        </w:rPr>
        <w:t>[27]</w:t>
      </w:r>
      <w:r w:rsidR="00EA6F9D">
        <w:rPr>
          <w:color w:val="222222"/>
          <w:lang w:eastAsia="zh-CN"/>
        </w:rPr>
        <w:fldChar w:fldCharType="end"/>
      </w:r>
      <w:r w:rsidRPr="00A30C68">
        <w:rPr>
          <w:rFonts w:hint="eastAsia"/>
          <w:color w:val="222222"/>
          <w:lang w:eastAsia="zh-CN"/>
        </w:rPr>
        <w:t>中，提出了一系列高级抽象，允许网络管理员更新整个网络，保证每一个穿越网络的数据包</w:t>
      </w:r>
      <w:r w:rsidRPr="00A30C68">
        <w:rPr>
          <w:rFonts w:hint="eastAsia"/>
          <w:color w:val="222222"/>
          <w:lang w:eastAsia="zh-CN"/>
        </w:rPr>
        <w:lastRenderedPageBreak/>
        <w:t>都由一个一致的全局网络配置来处理。为了支持这些抽象，开发了几种基于</w:t>
      </w:r>
      <w:r w:rsidRPr="00A30C68">
        <w:rPr>
          <w:color w:val="222222"/>
          <w:lang w:eastAsia="zh-CN"/>
        </w:rPr>
        <w:t>OpenFlow</w:t>
      </w:r>
      <w:r w:rsidRPr="00A30C68">
        <w:rPr>
          <w:rFonts w:hint="eastAsia"/>
          <w:color w:val="222222"/>
          <w:lang w:eastAsia="zh-CN"/>
        </w:rPr>
        <w:t>的更新机制。正如前面部分所讨论的，</w:t>
      </w:r>
      <w:r w:rsidRPr="00A30C68">
        <w:rPr>
          <w:color w:val="222222"/>
          <w:lang w:eastAsia="zh-CN"/>
        </w:rPr>
        <w:t>OpenFlow</w:t>
      </w:r>
      <w:r w:rsidRPr="00A30C68">
        <w:rPr>
          <w:rFonts w:hint="eastAsia"/>
          <w:color w:val="222222"/>
          <w:lang w:eastAsia="zh-CN"/>
        </w:rPr>
        <w:t>是从</w:t>
      </w:r>
      <w:r w:rsidR="006507AF">
        <w:rPr>
          <w:color w:val="222222"/>
          <w:lang w:eastAsia="zh-CN"/>
        </w:rPr>
        <w:t xml:space="preserve">Ethane </w:t>
      </w:r>
      <w:r w:rsidR="00EA6F9D">
        <w:rPr>
          <w:color w:val="222222"/>
          <w:lang w:eastAsia="zh-CN"/>
        </w:rPr>
        <w:fldChar w:fldCharType="begin"/>
      </w:r>
      <w:r w:rsidR="000F467E">
        <w:rPr>
          <w:color w:val="222222"/>
          <w:lang w:eastAsia="zh-CN"/>
        </w:rPr>
        <w:instrText xml:space="preserve"> ADDIN EN.CITE &lt;EndNote&gt;&lt;Cite&gt;&lt;Author&gt;Casado&lt;/Author&gt;&lt;Year&gt;2007&lt;/Year&gt;&lt;RecNum&gt;93&lt;/RecNum&gt;&lt;DisplayText&gt;[11]&lt;/DisplayText&gt;&lt;record&gt;&lt;rec-number&gt;93&lt;/rec-number&gt;&lt;foreign-keys&gt;&lt;key app="EN" db-id="z2dra9zfpwd2wbewe9cv9sspxf2pe2txattx" timestamp="0"&gt;93&lt;/key&gt;&lt;/foreign-keys&gt;&lt;ref-type name="Journal Article"&gt;17&lt;/ref-type&gt;&lt;contributors&gt;&lt;authors&gt;&lt;author&gt;Casado, Martin&lt;/author&gt;&lt;author&gt;Freedman, Michael J&lt;/author&gt;&lt;author&gt;Pettit, Justin&lt;/author&gt;&lt;author&gt;Luo, Jianying&lt;/author&gt;&lt;author&gt;Mckeown, Nick&lt;/author&gt;&lt;author&gt;Shenker, Scott&lt;/author&gt;&lt;/authors&gt;&lt;/contributors&gt;&lt;titles&gt;&lt;title&gt;Ethane: taking control of the enterprise&lt;/title&gt;&lt;secondary-title&gt;Acm Sigcomm Computer Communication Review&lt;/secondary-title&gt;&lt;/titles&gt;&lt;periodical&gt;&lt;full-title&gt;Acm Sigcomm Computer Communication Review&lt;/full-title&gt;&lt;/periodical&gt;&lt;pages&gt;1-12&lt;/pages&gt;&lt;volume&gt;37&lt;/volume&gt;&lt;number&gt;4&lt;/number&gt;&lt;keywords&gt;&lt;keyword&gt;architecture&lt;/keyword&gt;&lt;keyword&gt;management&lt;/keyword&gt;&lt;keyword&gt;network&lt;/keyword&gt;&lt;keyword&gt;security&lt;/keyword&gt;&lt;/keywords&gt;&lt;dates&gt;&lt;year&gt;2007&lt;/year&gt;&lt;/dates&gt;&lt;urls&gt;&lt;/urls&gt;&lt;/record&gt;&lt;/Cite&gt;&lt;/EndNote&gt;</w:instrText>
      </w:r>
      <w:r w:rsidR="00EA6F9D">
        <w:rPr>
          <w:color w:val="222222"/>
          <w:lang w:eastAsia="zh-CN"/>
        </w:rPr>
        <w:fldChar w:fldCharType="separate"/>
      </w:r>
      <w:r w:rsidR="000F467E">
        <w:rPr>
          <w:noProof/>
          <w:color w:val="222222"/>
          <w:lang w:eastAsia="zh-CN"/>
        </w:rPr>
        <w:t>[11]</w:t>
      </w:r>
      <w:r w:rsidR="00EA6F9D">
        <w:rPr>
          <w:color w:val="222222"/>
          <w:lang w:eastAsia="zh-CN"/>
        </w:rPr>
        <w:fldChar w:fldCharType="end"/>
      </w:r>
      <w:r w:rsidRPr="00A30C68">
        <w:rPr>
          <w:rFonts w:hint="eastAsia"/>
          <w:color w:val="222222"/>
          <w:lang w:eastAsia="zh-CN"/>
        </w:rPr>
        <w:t>发展而来的，该网络架构专门设计用于解决企业网络面临的问题。</w:t>
      </w:r>
    </w:p>
    <w:p w14:paraId="1AB193D2" w14:textId="77777777" w:rsidR="00286F14" w:rsidRPr="00A30C68" w:rsidRDefault="00DA69C2" w:rsidP="00D63AB7">
      <w:pPr>
        <w:adjustRightInd w:val="0"/>
        <w:ind w:firstLineChars="0" w:firstLine="0"/>
        <w:rPr>
          <w:color w:val="222222"/>
          <w:lang w:eastAsia="zh-CN"/>
        </w:rPr>
      </w:pPr>
      <w:r>
        <w:rPr>
          <w:b/>
          <w:color w:val="222222"/>
          <w:lang w:eastAsia="zh-CN"/>
        </w:rPr>
        <w:t xml:space="preserve">   </w:t>
      </w:r>
      <w:r>
        <w:rPr>
          <w:rFonts w:hint="eastAsia"/>
          <w:b/>
          <w:color w:val="222222"/>
          <w:lang w:eastAsia="zh-CN"/>
        </w:rPr>
        <w:t>（</w:t>
      </w:r>
      <w:r>
        <w:rPr>
          <w:rFonts w:hint="eastAsia"/>
          <w:b/>
          <w:color w:val="222222"/>
          <w:lang w:eastAsia="zh-CN"/>
        </w:rPr>
        <w:t>2</w:t>
      </w:r>
      <w:r>
        <w:rPr>
          <w:rFonts w:hint="eastAsia"/>
          <w:b/>
          <w:color w:val="222222"/>
          <w:lang w:eastAsia="zh-CN"/>
        </w:rPr>
        <w:t>）</w:t>
      </w:r>
      <w:r w:rsidR="00286F14" w:rsidRPr="00710717">
        <w:rPr>
          <w:rFonts w:hint="eastAsia"/>
          <w:b/>
          <w:color w:val="222222"/>
          <w:lang w:eastAsia="zh-CN"/>
        </w:rPr>
        <w:t>数据中心</w:t>
      </w:r>
      <w:r w:rsidR="00286F14" w:rsidRPr="00A30C68">
        <w:rPr>
          <w:b/>
          <w:color w:val="222222"/>
          <w:lang w:eastAsia="zh-CN"/>
        </w:rPr>
        <w:br/>
      </w:r>
      <w:r w:rsidR="00286F14">
        <w:rPr>
          <w:rFonts w:hint="eastAsia"/>
          <w:color w:val="222222"/>
          <w:lang w:eastAsia="zh-CN"/>
        </w:rPr>
        <w:t xml:space="preserve">    </w:t>
      </w:r>
      <w:r w:rsidR="00286F14" w:rsidRPr="00A30C68">
        <w:rPr>
          <w:rFonts w:hint="eastAsia"/>
          <w:color w:val="222222"/>
          <w:lang w:eastAsia="zh-CN"/>
        </w:rPr>
        <w:t>数据中心近年来以惊人的速度发展，不断尝试满足日益增长的和快速变化的需求。在如此大的规模下运行时，小心的流量管理和策略执行是至关重要的，特别是当任何服务中断或额外的延迟可能导致大规模生产力和</w:t>
      </w:r>
      <w:r w:rsidR="00286F14" w:rsidRPr="00A30C68">
        <w:rPr>
          <w:color w:val="222222"/>
          <w:lang w:eastAsia="zh-CN"/>
        </w:rPr>
        <w:t>/</w:t>
      </w:r>
      <w:r w:rsidR="00286F14" w:rsidRPr="00A30C68">
        <w:rPr>
          <w:rFonts w:hint="eastAsia"/>
          <w:color w:val="222222"/>
          <w:lang w:eastAsia="zh-CN"/>
        </w:rPr>
        <w:t>或利润损失时。由于这种规模和复杂度的工程网络面临的挑战是动态适应应用需求，因此通常情况下数据中心需要满足高峰需求</w:t>
      </w:r>
      <w:r w:rsidR="00286F14">
        <w:rPr>
          <w:rFonts w:hint="eastAsia"/>
          <w:color w:val="222222"/>
          <w:lang w:eastAsia="zh-CN"/>
        </w:rPr>
        <w:t>；</w:t>
      </w:r>
      <w:r w:rsidR="00286F14" w:rsidRPr="00A30C68">
        <w:rPr>
          <w:rFonts w:hint="eastAsia"/>
          <w:color w:val="222222"/>
          <w:lang w:eastAsia="zh-CN"/>
        </w:rPr>
        <w:t>因此，它们大多数时间运行速度远低于容量，但已准备好快速处理更高的工作负载。越来越重要的考虑因素是能耗，这在大型数据中心中具有不小的成本。海勒等人</w:t>
      </w:r>
      <w:r w:rsidR="000F467E">
        <w:rPr>
          <w:color w:val="222222"/>
          <w:lang w:eastAsia="zh-CN"/>
        </w:rPr>
        <w:fldChar w:fldCharType="begin"/>
      </w:r>
      <w:r w:rsidR="000F467E">
        <w:rPr>
          <w:color w:val="222222"/>
          <w:lang w:eastAsia="zh-CN"/>
        </w:rPr>
        <w:instrText xml:space="preserve"> ADDIN EN.CITE &lt;EndNote&gt;&lt;Cite&gt;&lt;Author&gt;Sherwood&lt;/Author&gt;&lt;Year&gt;2010&lt;/Year&gt;&lt;RecNum&gt;258&lt;/RecNum&gt;&lt;DisplayText&gt;[21]&lt;/DisplayText&gt;&lt;record&gt;&lt;rec-number&gt;258&lt;/rec-number&gt;&lt;foreign-keys&gt;&lt;key app="EN" db-id="z2dra9zfpwd2wbewe9cv9sspxf2pe2txattx" timestamp="1529930591"&gt;258&lt;/key&gt;&lt;/foreign-keys&gt;&lt;ref-type name="Journal Article"&gt;17&lt;/ref-type&gt;&lt;contributors&gt;&lt;authors&gt;&lt;author&gt;Sherwood, Rob&lt;/author&gt;&lt;author&gt;Chan, Michael&lt;/author&gt;&lt;author&gt;Covington, Adam&lt;/author&gt;&lt;author&gt;Gibb, Glen&lt;/author&gt;&lt;author&gt;Flajslik, Mario&lt;/author&gt;&lt;author&gt;Handigol, Nikhil&lt;/author&gt;&lt;author&gt;Huang, Te Yuan&lt;/author&gt;&lt;author&gt;Kazemian, Peyman&lt;/author&gt;&lt;author&gt;Kobayashi, Masayoshi&lt;/author&gt;&lt;author&gt;Naous, Jad&lt;/author&gt;&lt;/authors&gt;&lt;/contributors&gt;&lt;titles&gt;&lt;title&gt;Carving research slices out of your production networks with OpenFlow&lt;/title&gt;&lt;secondary-title&gt;Acm Sigcomm Computer Communication Review&lt;/secondary-title&gt;&lt;/titles&gt;&lt;periodical&gt;&lt;full-title&gt;Acm Sigcomm Computer Communication Review&lt;/full-title&gt;&lt;/periodical&gt;&lt;pages&gt;129-130&lt;/pages&gt;&lt;volume&gt;40&lt;/volume&gt;&lt;number&gt;1&lt;/number&gt;&lt;keywords&gt;&lt;keyword&gt;architecture&lt;/keyword&gt;&lt;keyword&gt;flowvisor&lt;/keyword&gt;&lt;keyword&gt;openflow&lt;/keyword&gt;&lt;keyword&gt;slicing&lt;/keyword&gt;&lt;keyword&gt;virtual networks&lt;/keyword&gt;&lt;/keywords&gt;&lt;dates&gt;&lt;year&gt;2010&lt;/year&gt;&lt;/dates&gt;&lt;urls&gt;&lt;/urls&gt;&lt;/record&gt;&lt;/Cite&gt;&lt;/EndNote&gt;</w:instrText>
      </w:r>
      <w:r w:rsidR="000F467E">
        <w:rPr>
          <w:color w:val="222222"/>
          <w:lang w:eastAsia="zh-CN"/>
        </w:rPr>
        <w:fldChar w:fldCharType="separate"/>
      </w:r>
      <w:r w:rsidR="000F467E">
        <w:rPr>
          <w:noProof/>
          <w:color w:val="222222"/>
          <w:lang w:eastAsia="zh-CN"/>
        </w:rPr>
        <w:t>[21]</w:t>
      </w:r>
      <w:r w:rsidR="000F467E">
        <w:rPr>
          <w:color w:val="222222"/>
          <w:lang w:eastAsia="zh-CN"/>
        </w:rPr>
        <w:fldChar w:fldCharType="end"/>
      </w:r>
      <w:r w:rsidR="00286F14" w:rsidRPr="00A30C68">
        <w:rPr>
          <w:rFonts w:hint="eastAsia"/>
          <w:color w:val="222222"/>
          <w:lang w:eastAsia="zh-CN"/>
        </w:rPr>
        <w:t>表明，许多研究都集中在通过更好的硬件或软件管理改进服务器和散热（总能量的</w:t>
      </w:r>
      <w:r w:rsidR="00286F14" w:rsidRPr="00A30C68">
        <w:rPr>
          <w:color w:val="222222"/>
          <w:lang w:eastAsia="zh-CN"/>
        </w:rPr>
        <w:t>70</w:t>
      </w:r>
      <w:r w:rsidR="00286F14" w:rsidRPr="00A30C68">
        <w:rPr>
          <w:rFonts w:hint="eastAsia"/>
          <w:color w:val="222222"/>
          <w:lang w:eastAsia="zh-CN"/>
        </w:rPr>
        <w:t>％）上，但数据中心的网络基础设施（占能源总成本的</w:t>
      </w:r>
      <w:r w:rsidR="00286F14" w:rsidRPr="00A30C68">
        <w:rPr>
          <w:color w:val="222222"/>
          <w:lang w:eastAsia="zh-CN"/>
        </w:rPr>
        <w:t>10-20</w:t>
      </w:r>
      <w:r w:rsidR="00286F14" w:rsidRPr="00A30C68">
        <w:rPr>
          <w:rFonts w:hint="eastAsia"/>
          <w:color w:val="222222"/>
          <w:lang w:eastAsia="zh-CN"/>
        </w:rPr>
        <w:t>％）仍然在</w:t>
      </w:r>
      <w:r w:rsidR="00286F14" w:rsidRPr="00A30C68">
        <w:rPr>
          <w:color w:val="222222"/>
          <w:lang w:eastAsia="zh-CN"/>
        </w:rPr>
        <w:t>2006</w:t>
      </w:r>
      <w:r w:rsidR="00286F14" w:rsidRPr="00A30C68">
        <w:rPr>
          <w:rFonts w:hint="eastAsia"/>
          <w:color w:val="222222"/>
          <w:lang w:eastAsia="zh-CN"/>
        </w:rPr>
        <w:t>年消耗了</w:t>
      </w:r>
      <w:r w:rsidR="00286F14" w:rsidRPr="00A30C68">
        <w:rPr>
          <w:color w:val="222222"/>
          <w:lang w:eastAsia="zh-CN"/>
        </w:rPr>
        <w:t>30</w:t>
      </w:r>
      <w:r w:rsidR="00286F14" w:rsidRPr="00A30C68">
        <w:rPr>
          <w:rFonts w:hint="eastAsia"/>
          <w:color w:val="222222"/>
          <w:lang w:eastAsia="zh-CN"/>
        </w:rPr>
        <w:t>亿千瓦时。他们提出</w:t>
      </w:r>
      <w:r w:rsidR="00286F14" w:rsidRPr="00A30C68">
        <w:rPr>
          <w:color w:val="222222"/>
          <w:lang w:eastAsia="zh-CN"/>
        </w:rPr>
        <w:t>ElasticTree</w:t>
      </w:r>
      <w:r w:rsidR="00286F14" w:rsidRPr="00A30C68">
        <w:rPr>
          <w:rFonts w:hint="eastAsia"/>
          <w:color w:val="222222"/>
          <w:lang w:eastAsia="zh-CN"/>
        </w:rPr>
        <w:t>，一个全网电源管理器，利用</w:t>
      </w:r>
      <w:r w:rsidR="00286F14" w:rsidRPr="00A30C68">
        <w:rPr>
          <w:color w:val="222222"/>
          <w:lang w:eastAsia="zh-CN"/>
        </w:rPr>
        <w:t>SDN</w:t>
      </w:r>
      <w:r w:rsidR="00286F14" w:rsidRPr="00A30C68">
        <w:rPr>
          <w:rFonts w:hint="eastAsia"/>
          <w:color w:val="222222"/>
          <w:lang w:eastAsia="zh-CN"/>
        </w:rPr>
        <w:t>发现满足当前流量条件并关闭不需要的交换机的最小功率网络子集。结果，他们在不同的交通条件下节能</w:t>
      </w:r>
      <w:r w:rsidR="00286F14" w:rsidRPr="00A30C68">
        <w:rPr>
          <w:color w:val="222222"/>
          <w:lang w:eastAsia="zh-CN"/>
        </w:rPr>
        <w:t>25-62</w:t>
      </w:r>
      <w:r w:rsidR="00286F14" w:rsidRPr="00A30C68">
        <w:rPr>
          <w:rFonts w:hint="eastAsia"/>
          <w:color w:val="222222"/>
          <w:lang w:eastAsia="zh-CN"/>
        </w:rPr>
        <w:t>％。可以想象，如果与服务器管理和虚拟化并行使用，这些节省可以进一步增加</w:t>
      </w:r>
      <w:r w:rsidR="00286F14" w:rsidRPr="00A30C68">
        <w:rPr>
          <w:color w:val="222222"/>
          <w:lang w:eastAsia="zh-CN"/>
        </w:rPr>
        <w:t xml:space="preserve">; Honeyguide </w:t>
      </w:r>
      <w:r w:rsidR="006767D9">
        <w:rPr>
          <w:color w:val="222222"/>
          <w:lang w:eastAsia="zh-CN"/>
        </w:rPr>
        <w:fldChar w:fldCharType="begin"/>
      </w:r>
      <w:r w:rsidR="000F467E">
        <w:rPr>
          <w:color w:val="222222"/>
          <w:lang w:eastAsia="zh-CN"/>
        </w:rPr>
        <w:instrText xml:space="preserve"> ADDIN EN.CITE &lt;EndNote&gt;&lt;Cite&gt;&lt;Author&gt;Shirayanagi&lt;/Author&gt;&lt;Year&gt;2012&lt;/Year&gt;&lt;RecNum&gt;276&lt;/RecNum&gt;&lt;DisplayText&gt;[28]&lt;/DisplayText&gt;&lt;record&gt;&lt;rec-number&gt;276&lt;/rec-number&gt;&lt;foreign-keys&gt;&lt;key app="EN" db-id="z2dra9zfpwd2wbewe9cv9sspxf2pe2txattx" timestamp="1529932647"&gt;276&lt;/key&gt;&lt;/foreign-keys&gt;&lt;ref-type name="Conference Proceedings"&gt;10&lt;/ref-type&gt;&lt;contributors&gt;&lt;authors&gt;&lt;author&gt;Shirayanagi, Hiroki&lt;/author&gt;&lt;author&gt;Yamada, Hiroshi&lt;/author&gt;&lt;author&gt;Kono, Kenji&lt;/author&gt;&lt;/authors&gt;&lt;/contributors&gt;&lt;titles&gt;&lt;title&gt;Honeyguide: A VM migration-aware network topology for saving energy consumption in data center networks&lt;/title&gt;&lt;secondary-title&gt;Computers and Communications&lt;/secondary-title&gt;&lt;/titles&gt;&lt;pages&gt;000460-000467&lt;/pages&gt;&lt;keywords&gt;&lt;keyword&gt;computer centres&lt;/keyword&gt;&lt;keyword&gt;computer networks&lt;/keyword&gt;&lt;keyword&gt;energy consumption&lt;/keyword&gt;&lt;keyword&gt;telecommunication network topology&lt;/keyword&gt;&lt;keyword&gt;trees (mathematics&lt;/keyword&gt;&lt;keyword&gt;virtual machines&lt;/keyword&gt;&lt;keyword&gt;Honeyguide network topology&lt;/keyword&gt;&lt;keyword&gt;VM consolidation&lt;/keyword&gt;&lt;keyword&gt;VM migration scheme&lt;/keyword&gt;&lt;keyword&gt;VM migration-aware network topology&lt;/keyword&gt;&lt;/keywords&gt;&lt;dates&gt;&lt;year&gt;2012&lt;/year&gt;&lt;/dates&gt;&lt;urls&gt;&lt;/urls&gt;&lt;/record&gt;&lt;/Cite&gt;&lt;/EndNote&gt;</w:instrText>
      </w:r>
      <w:r w:rsidR="006767D9">
        <w:rPr>
          <w:color w:val="222222"/>
          <w:lang w:eastAsia="zh-CN"/>
        </w:rPr>
        <w:fldChar w:fldCharType="separate"/>
      </w:r>
      <w:r w:rsidR="000F467E">
        <w:rPr>
          <w:noProof/>
          <w:color w:val="222222"/>
          <w:lang w:eastAsia="zh-CN"/>
        </w:rPr>
        <w:t>[28]</w:t>
      </w:r>
      <w:r w:rsidR="006767D9">
        <w:rPr>
          <w:color w:val="222222"/>
          <w:lang w:eastAsia="zh-CN"/>
        </w:rPr>
        <w:fldChar w:fldCharType="end"/>
      </w:r>
      <w:r w:rsidR="00286F14" w:rsidRPr="00A30C68">
        <w:rPr>
          <w:rFonts w:hint="eastAsia"/>
          <w:color w:val="222222"/>
          <w:lang w:eastAsia="zh-CN"/>
        </w:rPr>
        <w:t>能够优化的一种方法是使用虚拟机迁移来增加可关闭的机器和交换机的数量。但是，并非所有的</w:t>
      </w:r>
      <w:r w:rsidR="00286F14" w:rsidRPr="00A30C68">
        <w:rPr>
          <w:color w:val="222222"/>
          <w:lang w:eastAsia="zh-CN"/>
        </w:rPr>
        <w:t>SDN</w:t>
      </w:r>
      <w:r w:rsidR="00286F14" w:rsidRPr="00A30C68">
        <w:rPr>
          <w:rFonts w:hint="eastAsia"/>
          <w:color w:val="222222"/>
          <w:lang w:eastAsia="zh-CN"/>
        </w:rPr>
        <w:t>解决方案都适用于高性能网络。虽然简化的流量管理和可视性是有用的，但它必须在可扩展性和性能开销之间进行合理的平衡</w:t>
      </w:r>
      <w:r w:rsidR="00995727">
        <w:rPr>
          <w:rFonts w:hint="eastAsia"/>
          <w:color w:val="222222"/>
          <w:lang w:eastAsia="zh-CN"/>
        </w:rPr>
        <w:t>。</w:t>
      </w:r>
      <w:r w:rsidR="00995727">
        <w:rPr>
          <w:color w:val="222222"/>
          <w:lang w:eastAsia="zh-CN"/>
        </w:rPr>
        <w:t>Curtis</w:t>
      </w:r>
      <w:r w:rsidR="00286F14">
        <w:rPr>
          <w:rFonts w:hint="eastAsia"/>
          <w:color w:val="222222"/>
          <w:lang w:eastAsia="zh-CN"/>
        </w:rPr>
        <w:t>等人</w:t>
      </w:r>
      <w:r w:rsidR="00286F14" w:rsidRPr="00A30C68">
        <w:rPr>
          <w:rFonts w:hint="eastAsia"/>
          <w:color w:val="222222"/>
          <w:lang w:eastAsia="zh-CN"/>
        </w:rPr>
        <w:t>认为</w:t>
      </w:r>
      <w:r w:rsidR="00286F14" w:rsidRPr="00A30C68">
        <w:rPr>
          <w:color w:val="222222"/>
          <w:lang w:eastAsia="zh-CN"/>
        </w:rPr>
        <w:t>OpenFlow</w:t>
      </w:r>
      <w:r w:rsidR="00286F14" w:rsidRPr="00A30C68">
        <w:rPr>
          <w:rFonts w:hint="eastAsia"/>
          <w:color w:val="222222"/>
          <w:lang w:eastAsia="zh-CN"/>
        </w:rPr>
        <w:t>过度地支持中央控制和完全可见性，而实际上只有</w:t>
      </w:r>
      <w:r w:rsidR="00286F14" w:rsidRPr="00A30C68">
        <w:rPr>
          <w:color w:val="222222"/>
          <w:lang w:eastAsia="zh-CN"/>
        </w:rPr>
        <w:t>“</w:t>
      </w:r>
      <w:r w:rsidR="00286F14" w:rsidRPr="00A30C68">
        <w:rPr>
          <w:rFonts w:hint="eastAsia"/>
          <w:color w:val="222222"/>
          <w:lang w:eastAsia="zh-CN"/>
        </w:rPr>
        <w:t>重要</w:t>
      </w:r>
      <w:r w:rsidR="00286F14" w:rsidRPr="00A30C68">
        <w:rPr>
          <w:color w:val="222222"/>
          <w:lang w:eastAsia="zh-CN"/>
        </w:rPr>
        <w:t>”</w:t>
      </w:r>
      <w:r w:rsidR="00286F14" w:rsidRPr="00A30C68">
        <w:rPr>
          <w:rFonts w:hint="eastAsia"/>
          <w:color w:val="222222"/>
          <w:lang w:eastAsia="zh-CN"/>
        </w:rPr>
        <w:t>流程需要管理</w:t>
      </w:r>
      <w:r w:rsidR="00286F14" w:rsidRPr="00A30C68">
        <w:rPr>
          <w:color w:val="222222"/>
          <w:lang w:eastAsia="zh-CN"/>
        </w:rPr>
        <w:t>;</w:t>
      </w:r>
      <w:r w:rsidR="00286F14" w:rsidRPr="00A30C68">
        <w:rPr>
          <w:rFonts w:hint="eastAsia"/>
          <w:color w:val="222222"/>
          <w:lang w:eastAsia="zh-CN"/>
        </w:rPr>
        <w:t>这可能会导致瓶颈问题，因为控制数据通信将延迟添加到流程设置中，同时交换机过载了数千流量表条目。尽管积极使用积极主动的政策和通配符规则可能会解决这个问题，但它可能会削弱控制能力，从而有效地管理和收集统计数据。他们的框架</w:t>
      </w:r>
      <w:r w:rsidR="00286F14" w:rsidRPr="00A30C68">
        <w:rPr>
          <w:color w:val="222222"/>
          <w:lang w:eastAsia="zh-CN"/>
        </w:rPr>
        <w:t>DevoFlow</w:t>
      </w:r>
      <w:r w:rsidR="00286F14" w:rsidRPr="00A30C68">
        <w:rPr>
          <w:rFonts w:hint="eastAsia"/>
          <w:color w:val="222222"/>
          <w:lang w:eastAsia="zh-CN"/>
        </w:rPr>
        <w:t>提出了一些适度的设计更改以保持数据层中的流畅性。</w:t>
      </w:r>
    </w:p>
    <w:p w14:paraId="2980A845" w14:textId="77777777" w:rsidR="00286F14" w:rsidRPr="00A30C68" w:rsidRDefault="00286F14" w:rsidP="000F68E0">
      <w:pPr>
        <w:adjustRightInd w:val="0"/>
        <w:rPr>
          <w:color w:val="222222"/>
          <w:lang w:eastAsia="zh-CN"/>
        </w:rPr>
      </w:pPr>
      <w:r w:rsidRPr="00A30C68">
        <w:rPr>
          <w:rFonts w:hint="eastAsia"/>
          <w:color w:val="222222"/>
          <w:lang w:eastAsia="zh-CN"/>
        </w:rPr>
        <w:t>尽可能保持有效流量管理的足够可视性。这是通过将大多数流程中的责任推回到交换机并添加更有效的统计收集机制来实现的，通过这种机制，控制器可以识别和管理</w:t>
      </w:r>
      <w:r w:rsidRPr="00A30C68">
        <w:rPr>
          <w:color w:val="222222"/>
          <w:lang w:eastAsia="zh-CN"/>
        </w:rPr>
        <w:t>“</w:t>
      </w:r>
      <w:r w:rsidRPr="00A30C68">
        <w:rPr>
          <w:rFonts w:hint="eastAsia"/>
          <w:color w:val="222222"/>
          <w:lang w:eastAsia="zh-CN"/>
        </w:rPr>
        <w:t>重要</w:t>
      </w:r>
      <w:r w:rsidRPr="00A30C68">
        <w:rPr>
          <w:color w:val="222222"/>
          <w:lang w:eastAsia="zh-CN"/>
        </w:rPr>
        <w:t>”</w:t>
      </w:r>
      <w:r w:rsidRPr="00A30C68">
        <w:rPr>
          <w:rFonts w:hint="eastAsia"/>
          <w:color w:val="222222"/>
          <w:lang w:eastAsia="zh-CN"/>
        </w:rPr>
        <w:t>流（例如，长寿命，高吞吐量）。在负载均衡仿真中，他们的解决方案的流量表条目少</w:t>
      </w:r>
      <w:r w:rsidRPr="00A30C68">
        <w:rPr>
          <w:color w:val="222222"/>
          <w:lang w:eastAsia="zh-CN"/>
        </w:rPr>
        <w:t>10-53</w:t>
      </w:r>
      <w:r w:rsidRPr="00A30C68">
        <w:rPr>
          <w:rFonts w:hint="eastAsia"/>
          <w:color w:val="222222"/>
          <w:lang w:eastAsia="zh-CN"/>
        </w:rPr>
        <w:t>倍，平均而言，</w:t>
      </w:r>
      <w:r w:rsidRPr="00A30C68">
        <w:rPr>
          <w:color w:val="222222"/>
          <w:lang w:eastAsia="zh-CN"/>
        </w:rPr>
        <w:t>OpenFlow</w:t>
      </w:r>
      <w:r w:rsidRPr="00A30C68">
        <w:rPr>
          <w:rFonts w:hint="eastAsia"/>
          <w:color w:val="222222"/>
          <w:lang w:eastAsia="zh-CN"/>
        </w:rPr>
        <w:t>的控制消息少</w:t>
      </w:r>
      <w:r w:rsidRPr="00A30C68">
        <w:rPr>
          <w:color w:val="222222"/>
          <w:lang w:eastAsia="zh-CN"/>
        </w:rPr>
        <w:t>10-42</w:t>
      </w:r>
      <w:r w:rsidRPr="00A30C68">
        <w:rPr>
          <w:rFonts w:hint="eastAsia"/>
          <w:color w:val="222222"/>
          <w:lang w:eastAsia="zh-CN"/>
        </w:rPr>
        <w:t>倍。</w:t>
      </w:r>
      <w:r w:rsidRPr="00A30C68">
        <w:rPr>
          <w:color w:val="222222"/>
          <w:lang w:eastAsia="zh-CN"/>
        </w:rPr>
        <w:t>2012</w:t>
      </w:r>
      <w:r w:rsidRPr="00A30C68">
        <w:rPr>
          <w:rFonts w:hint="eastAsia"/>
          <w:color w:val="222222"/>
          <w:lang w:eastAsia="zh-CN"/>
        </w:rPr>
        <w:t>年初，</w:t>
      </w:r>
      <w:r w:rsidRPr="00A30C68">
        <w:rPr>
          <w:color w:val="222222"/>
          <w:lang w:eastAsia="zh-CN"/>
        </w:rPr>
        <w:t>Google</w:t>
      </w:r>
      <w:r w:rsidRPr="00A30C68">
        <w:rPr>
          <w:rFonts w:hint="eastAsia"/>
          <w:color w:val="222222"/>
          <w:lang w:eastAsia="zh-CN"/>
        </w:rPr>
        <w:t>提出了一个在数据中心范围内实际应用</w:t>
      </w:r>
      <w:r w:rsidRPr="00A30C68">
        <w:rPr>
          <w:color w:val="222222"/>
          <w:lang w:eastAsia="zh-CN"/>
        </w:rPr>
        <w:t>SDN</w:t>
      </w:r>
      <w:r w:rsidRPr="00A30C68">
        <w:rPr>
          <w:rFonts w:hint="eastAsia"/>
          <w:color w:val="222222"/>
          <w:lang w:eastAsia="zh-CN"/>
        </w:rPr>
        <w:t>概念和体系结构的实例。该公司在开放网络峰会中介绍了大规模实施基于</w:t>
      </w:r>
      <w:r w:rsidRPr="00A30C68">
        <w:rPr>
          <w:color w:val="222222"/>
          <w:lang w:eastAsia="zh-CN"/>
        </w:rPr>
        <w:t>SDN</w:t>
      </w:r>
      <w:r w:rsidRPr="00A30C68">
        <w:rPr>
          <w:rFonts w:hint="eastAsia"/>
          <w:color w:val="222222"/>
          <w:lang w:eastAsia="zh-CN"/>
        </w:rPr>
        <w:t>的网络，数据中心。更详细地介绍了</w:t>
      </w:r>
      <w:r w:rsidRPr="00A30C68">
        <w:rPr>
          <w:color w:val="222222"/>
          <w:lang w:eastAsia="zh-CN"/>
        </w:rPr>
        <w:t>B4</w:t>
      </w:r>
      <w:r w:rsidRPr="00A30C68">
        <w:rPr>
          <w:rFonts w:hint="eastAsia"/>
          <w:color w:val="222222"/>
          <w:lang w:eastAsia="zh-CN"/>
        </w:rPr>
        <w:t>的设计，实施和评估，</w:t>
      </w:r>
      <w:r w:rsidRPr="00A30C68">
        <w:rPr>
          <w:color w:val="222222"/>
          <w:lang w:eastAsia="zh-CN"/>
        </w:rPr>
        <w:t>B4</w:t>
      </w:r>
      <w:r w:rsidRPr="00A30C68">
        <w:rPr>
          <w:rFonts w:hint="eastAsia"/>
          <w:color w:val="222222"/>
          <w:lang w:eastAsia="zh-CN"/>
        </w:rPr>
        <w:t>是连接谷歌全球数据中心的广域网。这项工作描述了第一个也是最大的</w:t>
      </w:r>
      <w:r w:rsidRPr="00A30C68">
        <w:rPr>
          <w:color w:val="222222"/>
          <w:lang w:eastAsia="zh-CN"/>
        </w:rPr>
        <w:t>SDN</w:t>
      </w:r>
      <w:r w:rsidRPr="00A30C68">
        <w:rPr>
          <w:rFonts w:hint="eastAsia"/>
          <w:color w:val="222222"/>
          <w:lang w:eastAsia="zh-CN"/>
        </w:rPr>
        <w:t>部署之一。其动机是需要定制路由和交通工程，并且通过传统</w:t>
      </w:r>
      <w:r w:rsidRPr="00A30C68">
        <w:rPr>
          <w:color w:val="222222"/>
          <w:lang w:eastAsia="zh-CN"/>
        </w:rPr>
        <w:t>WAN</w:t>
      </w:r>
      <w:r w:rsidRPr="00A30C68">
        <w:rPr>
          <w:rFonts w:hint="eastAsia"/>
          <w:color w:val="222222"/>
          <w:lang w:eastAsia="zh-CN"/>
        </w:rPr>
        <w:t>架构无法实现可扩展性，容错性，成本效率和控制所需的水平。提出了定制解决方案，并构建了基于</w:t>
      </w:r>
      <w:r w:rsidRPr="00A30C68">
        <w:rPr>
          <w:color w:val="222222"/>
          <w:lang w:eastAsia="zh-CN"/>
        </w:rPr>
        <w:lastRenderedPageBreak/>
        <w:t>OpenFlow</w:t>
      </w:r>
      <w:r w:rsidRPr="00A30C68">
        <w:rPr>
          <w:rFonts w:hint="eastAsia"/>
          <w:color w:val="222222"/>
          <w:lang w:eastAsia="zh-CN"/>
        </w:rPr>
        <w:t>的</w:t>
      </w:r>
      <w:r w:rsidRPr="00A30C68">
        <w:rPr>
          <w:color w:val="222222"/>
          <w:lang w:eastAsia="zh-CN"/>
        </w:rPr>
        <w:t>SDN</w:t>
      </w:r>
      <w:r w:rsidRPr="00A30C68">
        <w:rPr>
          <w:rFonts w:hint="eastAsia"/>
          <w:color w:val="222222"/>
          <w:lang w:eastAsia="zh-CN"/>
        </w:rPr>
        <w:t>架构来控制单个交换机。在生产三年后，</w:t>
      </w:r>
      <w:r w:rsidRPr="00A30C68">
        <w:rPr>
          <w:color w:val="222222"/>
          <w:lang w:eastAsia="zh-CN"/>
        </w:rPr>
        <w:t>B4</w:t>
      </w:r>
      <w:r w:rsidRPr="00A30C68">
        <w:rPr>
          <w:rFonts w:hint="eastAsia"/>
          <w:color w:val="222222"/>
          <w:lang w:eastAsia="zh-CN"/>
        </w:rPr>
        <w:t>显示效率很高，因为它在接近</w:t>
      </w:r>
      <w:r w:rsidRPr="00A30C68">
        <w:rPr>
          <w:color w:val="222222"/>
          <w:lang w:eastAsia="zh-CN"/>
        </w:rPr>
        <w:t>100</w:t>
      </w:r>
      <w:r w:rsidRPr="00A30C68">
        <w:rPr>
          <w:rFonts w:hint="eastAsia"/>
          <w:color w:val="222222"/>
          <w:lang w:eastAsia="zh-CN"/>
        </w:rPr>
        <w:t>％利用率的情况下驱动多条链路，同时在多条路径之间分流。此外，工作中报告的经验表明，控制平面到数据平面通信的瓶颈以及硬件编程开销是未来工作中需要考虑的重要问题。</w:t>
      </w:r>
    </w:p>
    <w:p w14:paraId="47C435C2" w14:textId="77777777" w:rsidR="00286F14" w:rsidRPr="00710717" w:rsidRDefault="00DA69C2" w:rsidP="00710717">
      <w:pPr>
        <w:widowControl w:val="0"/>
        <w:adjustRightInd w:val="0"/>
        <w:ind w:firstLineChars="0" w:firstLine="0"/>
        <w:rPr>
          <w:b/>
          <w:color w:val="222222"/>
          <w:lang w:eastAsia="zh-CN"/>
        </w:rPr>
      </w:pPr>
      <w:r>
        <w:rPr>
          <w:rFonts w:hint="eastAsia"/>
          <w:b/>
          <w:color w:val="222222"/>
          <w:lang w:eastAsia="zh-CN"/>
        </w:rPr>
        <w:t xml:space="preserve">   </w:t>
      </w:r>
      <w:r>
        <w:rPr>
          <w:rFonts w:hint="eastAsia"/>
          <w:b/>
          <w:color w:val="222222"/>
          <w:lang w:eastAsia="zh-CN"/>
        </w:rPr>
        <w:t>（</w:t>
      </w:r>
      <w:r>
        <w:rPr>
          <w:rFonts w:hint="eastAsia"/>
          <w:b/>
          <w:color w:val="222222"/>
          <w:lang w:eastAsia="zh-CN"/>
        </w:rPr>
        <w:t>3</w:t>
      </w:r>
      <w:r>
        <w:rPr>
          <w:rFonts w:hint="eastAsia"/>
          <w:b/>
          <w:color w:val="222222"/>
          <w:lang w:eastAsia="zh-CN"/>
        </w:rPr>
        <w:t>）</w:t>
      </w:r>
      <w:r w:rsidR="00286F14" w:rsidRPr="00710717">
        <w:rPr>
          <w:rFonts w:hint="eastAsia"/>
          <w:b/>
          <w:color w:val="222222"/>
          <w:lang w:eastAsia="zh-CN"/>
        </w:rPr>
        <w:t>基于基础设施的无线接入网络</w:t>
      </w:r>
    </w:p>
    <w:p w14:paraId="4D4F3362" w14:textId="77777777" w:rsidR="00286F14" w:rsidRPr="00A30C68" w:rsidRDefault="00286F14" w:rsidP="000F68E0">
      <w:pPr>
        <w:adjustRightInd w:val="0"/>
        <w:rPr>
          <w:color w:val="222222"/>
          <w:lang w:eastAsia="zh-CN"/>
        </w:rPr>
      </w:pPr>
      <w:r w:rsidRPr="00A30C68">
        <w:rPr>
          <w:rFonts w:hint="eastAsia"/>
          <w:color w:val="222222"/>
          <w:lang w:eastAsia="zh-CN"/>
        </w:rPr>
        <w:t>在蜂窝和</w:t>
      </w:r>
      <w:r w:rsidRPr="00A30C68">
        <w:rPr>
          <w:color w:val="222222"/>
          <w:lang w:eastAsia="zh-CN"/>
        </w:rPr>
        <w:t>WiFi</w:t>
      </w:r>
      <w:r w:rsidRPr="00A30C68">
        <w:rPr>
          <w:rFonts w:hint="eastAsia"/>
          <w:color w:val="222222"/>
          <w:lang w:eastAsia="zh-CN"/>
        </w:rPr>
        <w:t>等基于基础设施的无线接入网络的背景下，几项工作都集中在无处不在的连接上。例如，</w:t>
      </w:r>
      <w:r w:rsidRPr="00A30C68">
        <w:rPr>
          <w:color w:val="222222"/>
          <w:lang w:eastAsia="zh-CN"/>
        </w:rPr>
        <w:t>OpenRoads</w:t>
      </w:r>
      <w:r w:rsidRPr="00A30C68">
        <w:rPr>
          <w:rFonts w:hint="eastAsia"/>
          <w:color w:val="222222"/>
          <w:lang w:eastAsia="zh-CN"/>
        </w:rPr>
        <w:t>项目</w:t>
      </w:r>
      <w:r w:rsidR="006767D9">
        <w:rPr>
          <w:color w:val="222222"/>
          <w:lang w:eastAsia="zh-CN"/>
        </w:rPr>
        <w:fldChar w:fldCharType="begin"/>
      </w:r>
      <w:r w:rsidR="000F467E">
        <w:rPr>
          <w:color w:val="222222"/>
          <w:lang w:eastAsia="zh-CN"/>
        </w:rPr>
        <w:instrText xml:space="preserve"> ADDIN EN.CITE &lt;EndNote&gt;&lt;Cite&gt;&lt;Author&gt;Yap&lt;/Author&gt;&lt;Year&gt;2010&lt;/Year&gt;&lt;RecNum&gt;268&lt;/RecNum&gt;&lt;DisplayText&gt;[29]&lt;/DisplayText&gt;&lt;record&gt;&lt;rec-number&gt;268&lt;/rec-number&gt;&lt;foreign-keys&gt;&lt;key app="EN" db-id="z2dra9zfpwd2wbewe9cv9sspxf2pe2txattx" timestamp="1529932647"&gt;268&lt;/key&gt;&lt;/foreign-keys&gt;&lt;ref-type name="Conference Proceedings"&gt;10&lt;/ref-type&gt;&lt;contributors&gt;&lt;authors&gt;&lt;author&gt;Yap, Kok Kiong&lt;/author&gt;&lt;author&gt;Sherwood, Rob&lt;/author&gt;&lt;author&gt;Kobayashi, Masayoshi&lt;/author&gt;&lt;author&gt;Huang, Te Yuan&lt;/author&gt;&lt;author&gt;Chan, Michael&lt;/author&gt;&lt;author&gt;Handigol, Nikhil&lt;/author&gt;&lt;author&gt;Mckeown, Nick&lt;/author&gt;&lt;author&gt;Parulkar, Guru&lt;/author&gt;&lt;/authors&gt;&lt;/contributors&gt;&lt;titles&gt;&lt;title&gt;Blueprint for introducing innovation into wireless mobile networks&lt;/title&gt;&lt;/titles&gt;&lt;pages&gt;25-32&lt;/pages&gt;&lt;keywords&gt;&lt;keyword&gt;flowvisor&lt;/keyword&gt;&lt;keyword&gt;mobile networks&lt;/keyword&gt;&lt;keyword&gt;mobility&lt;/keyword&gt;&lt;keyword&gt;openflow&lt;/keyword&gt;&lt;keyword&gt;software-defined networks&lt;/keyword&gt;&lt;keyword&gt;wireless&lt;/keyword&gt;&lt;/keywords&gt;&lt;dates&gt;&lt;year&gt;2010&lt;/year&gt;&lt;/dates&gt;&lt;urls&gt;&lt;/urls&gt;&lt;/record&gt;&lt;/Cite&gt;&lt;/EndNote&gt;</w:instrText>
      </w:r>
      <w:r w:rsidR="006767D9">
        <w:rPr>
          <w:color w:val="222222"/>
          <w:lang w:eastAsia="zh-CN"/>
        </w:rPr>
        <w:fldChar w:fldCharType="separate"/>
      </w:r>
      <w:r w:rsidR="000F467E">
        <w:rPr>
          <w:noProof/>
          <w:color w:val="222222"/>
          <w:lang w:eastAsia="zh-CN"/>
        </w:rPr>
        <w:t>[29]</w:t>
      </w:r>
      <w:r w:rsidR="006767D9">
        <w:rPr>
          <w:color w:val="222222"/>
          <w:lang w:eastAsia="zh-CN"/>
        </w:rPr>
        <w:fldChar w:fldCharType="end"/>
      </w:r>
      <w:r w:rsidRPr="00A30C68">
        <w:rPr>
          <w:rFonts w:hint="eastAsia"/>
          <w:color w:val="222222"/>
          <w:lang w:eastAsia="zh-CN"/>
        </w:rPr>
        <w:t>，</w:t>
      </w:r>
      <w:r w:rsidR="006767D9">
        <w:rPr>
          <w:color w:val="222222"/>
          <w:lang w:eastAsia="zh-CN"/>
        </w:rPr>
        <w:fldChar w:fldCharType="begin"/>
      </w:r>
      <w:r w:rsidR="000F467E">
        <w:rPr>
          <w:color w:val="222222"/>
          <w:lang w:eastAsia="zh-CN"/>
        </w:rPr>
        <w:instrText xml:space="preserve"> ADDIN EN.CITE &lt;EndNote&gt;&lt;Cite&gt;&lt;Author&gt;Sherwood&lt;/Author&gt;&lt;Year&gt;2010&lt;/Year&gt;&lt;RecNum&gt;258&lt;/RecNum&gt;&lt;DisplayText&gt;[21]&lt;/DisplayText&gt;&lt;record&gt;&lt;rec-number&gt;258&lt;/rec-number&gt;&lt;foreign-keys&gt;&lt;key app="EN" db-id="z2dra9zfpwd2wbewe9cv9sspxf2pe2txattx" timestamp="1529930591"&gt;258&lt;/key&gt;&lt;/foreign-keys&gt;&lt;ref-type name="Journal Article"&gt;17&lt;/ref-type&gt;&lt;contributors&gt;&lt;authors&gt;&lt;author&gt;Sherwood, Rob&lt;/author&gt;&lt;author&gt;Chan, Michael&lt;/author&gt;&lt;author&gt;Covington, Adam&lt;/author&gt;&lt;author&gt;Gibb, Glen&lt;/author&gt;&lt;author&gt;Flajslik, Mario&lt;/author&gt;&lt;author&gt;Handigol, Nikhil&lt;/author&gt;&lt;author&gt;Huang, Te Yuan&lt;/author&gt;&lt;author&gt;Kazemian, Peyman&lt;/author&gt;&lt;author&gt;Kobayashi, Masayoshi&lt;/author&gt;&lt;author&gt;Naous, Jad&lt;/author&gt;&lt;/authors&gt;&lt;/contributors&gt;&lt;titles&gt;&lt;title&gt;Carving research slices out of your production networks with OpenFlow&lt;/title&gt;&lt;secondary-title&gt;Acm Sigcomm Computer Communication Review&lt;/secondary-title&gt;&lt;/titles&gt;&lt;periodical&gt;&lt;full-title&gt;Acm Sigcomm Computer Communication Review&lt;/full-title&gt;&lt;/periodical&gt;&lt;pages&gt;129-130&lt;/pages&gt;&lt;volume&gt;40&lt;/volume&gt;&lt;number&gt;1&lt;/number&gt;&lt;keywords&gt;&lt;keyword&gt;architecture&lt;/keyword&gt;&lt;keyword&gt;flowvisor&lt;/keyword&gt;&lt;keyword&gt;openflow&lt;/keyword&gt;&lt;keyword&gt;slicing&lt;/keyword&gt;&lt;keyword&gt;virtual networks&lt;/keyword&gt;&lt;/keywords&gt;&lt;dates&gt;&lt;year&gt;2010&lt;/year&gt;&lt;/dates&gt;&lt;urls&gt;&lt;/urls&gt;&lt;/record&gt;&lt;/Cite&gt;&lt;/EndNote&gt;</w:instrText>
      </w:r>
      <w:r w:rsidR="006767D9">
        <w:rPr>
          <w:color w:val="222222"/>
          <w:lang w:eastAsia="zh-CN"/>
        </w:rPr>
        <w:fldChar w:fldCharType="separate"/>
      </w:r>
      <w:r w:rsidR="000F467E">
        <w:rPr>
          <w:noProof/>
          <w:color w:val="222222"/>
          <w:lang w:eastAsia="zh-CN"/>
        </w:rPr>
        <w:t>[21]</w:t>
      </w:r>
      <w:r w:rsidR="006767D9">
        <w:rPr>
          <w:color w:val="222222"/>
          <w:lang w:eastAsia="zh-CN"/>
        </w:rPr>
        <w:fldChar w:fldCharType="end"/>
      </w:r>
      <w:r w:rsidRPr="00A30C68">
        <w:rPr>
          <w:rFonts w:hint="eastAsia"/>
          <w:color w:val="222222"/>
          <w:lang w:eastAsia="zh-CN"/>
        </w:rPr>
        <w:t>设想了一个世界，用户可以在这个世界中自由无缝地跨越不同的无线基础设施，这些基础设施可能由不同的提供商管理。他们建议部署基于</w:t>
      </w:r>
      <w:r w:rsidRPr="00A30C68">
        <w:rPr>
          <w:color w:val="222222"/>
          <w:lang w:eastAsia="zh-CN"/>
        </w:rPr>
        <w:t>SDN</w:t>
      </w:r>
      <w:r w:rsidRPr="00A30C68">
        <w:rPr>
          <w:rFonts w:hint="eastAsia"/>
          <w:color w:val="222222"/>
          <w:lang w:eastAsia="zh-CN"/>
        </w:rPr>
        <w:t>的无线架构，这种架构向后兼容，但在不同服务提供商之间可以共享和共享。他们使用支持</w:t>
      </w:r>
      <w:r w:rsidRPr="00A30C68">
        <w:rPr>
          <w:color w:val="222222"/>
          <w:lang w:eastAsia="zh-CN"/>
        </w:rPr>
        <w:t>OpenFlow</w:t>
      </w:r>
      <w:r w:rsidRPr="00A30C68">
        <w:rPr>
          <w:rFonts w:hint="eastAsia"/>
          <w:color w:val="222222"/>
          <w:lang w:eastAsia="zh-CN"/>
        </w:rPr>
        <w:t>的无线设备（例如由</w:t>
      </w:r>
      <w:r w:rsidRPr="00A30C68">
        <w:rPr>
          <w:color w:val="222222"/>
          <w:lang w:eastAsia="zh-CN"/>
        </w:rPr>
        <w:t>NOX-</w:t>
      </w:r>
      <w:r w:rsidRPr="00A30C68">
        <w:rPr>
          <w:rFonts w:hint="eastAsia"/>
          <w:color w:val="222222"/>
          <w:lang w:eastAsia="zh-CN"/>
        </w:rPr>
        <w:t>和</w:t>
      </w:r>
      <w:r w:rsidRPr="00A30C68">
        <w:rPr>
          <w:color w:val="222222"/>
          <w:lang w:eastAsia="zh-CN"/>
        </w:rPr>
        <w:t>Flowvisor</w:t>
      </w:r>
      <w:r w:rsidRPr="00A30C68">
        <w:rPr>
          <w:rFonts w:hint="eastAsia"/>
          <w:color w:val="222222"/>
          <w:lang w:eastAsia="zh-CN"/>
        </w:rPr>
        <w:t>控制器控制的</w:t>
      </w:r>
      <w:r w:rsidRPr="00A30C68">
        <w:rPr>
          <w:color w:val="222222"/>
          <w:lang w:eastAsia="zh-CN"/>
        </w:rPr>
        <w:t>WiFi AP</w:t>
      </w:r>
      <w:r w:rsidRPr="00A30C68">
        <w:rPr>
          <w:rFonts w:hint="eastAsia"/>
          <w:color w:val="222222"/>
          <w:lang w:eastAsia="zh-CN"/>
        </w:rPr>
        <w:t>和</w:t>
      </w:r>
      <w:r w:rsidRPr="00A30C68">
        <w:rPr>
          <w:color w:val="222222"/>
          <w:lang w:eastAsia="zh-CN"/>
        </w:rPr>
        <w:t>WiMAX</w:t>
      </w:r>
      <w:r w:rsidRPr="00A30C68">
        <w:rPr>
          <w:rFonts w:hint="eastAsia"/>
          <w:color w:val="222222"/>
          <w:lang w:eastAsia="zh-CN"/>
        </w:rPr>
        <w:t>基站）的测试平台，并显示改进的切换事件性能。他们的愿景为随后的工作</w:t>
      </w:r>
      <w:r w:rsidR="006767D9">
        <w:rPr>
          <w:color w:val="222222"/>
          <w:lang w:eastAsia="zh-CN"/>
        </w:rPr>
        <w:fldChar w:fldCharType="begin"/>
      </w:r>
      <w:r w:rsidR="000F467E">
        <w:rPr>
          <w:color w:val="222222"/>
          <w:lang w:eastAsia="zh-CN"/>
        </w:rPr>
        <w:instrText xml:space="preserve"> ADDIN EN.CITE &lt;EndNote&gt;&lt;Cite&gt;&lt;Author&gt;Li&lt;/Author&gt;&lt;Year&gt;2012&lt;/Year&gt;&lt;RecNum&gt;273&lt;/RecNum&gt;&lt;DisplayText&gt;[30]&lt;/DisplayText&gt;&lt;record&gt;&lt;rec-number&gt;273&lt;/rec-number&gt;&lt;foreign-keys&gt;&lt;key app="EN" db-id="z2dra9zfpwd2wbewe9cv9sspxf2pe2txattx" timestamp="1529932647"&gt;273&lt;/key&gt;&lt;/foreign-keys&gt;&lt;ref-type name="Conference Proceedings"&gt;10&lt;/ref-type&gt;&lt;contributors&gt;&lt;authors&gt;&lt;author&gt;Li, Erran Li&lt;/author&gt;&lt;author&gt;Mao, Z. Morley&lt;/author&gt;&lt;author&gt;Rexford, Jennifer&lt;/author&gt;&lt;/authors&gt;&lt;/contributors&gt;&lt;titles&gt;&lt;title&gt;Toward Software-Defined Cellular Networks&lt;/title&gt;&lt;secondary-title&gt;European Workshop on Software Defined NETWORKING&lt;/secondary-title&gt;&lt;/titles&gt;&lt;pages&gt;7-12&lt;/pages&gt;&lt;keywords&gt;&lt;keyword&gt;ieee computer society&lt;/keyword&gt;&lt;/keywords&gt;&lt;dates&gt;&lt;year&gt;2012&lt;/year&gt;&lt;/dates&gt;&lt;urls&gt;&lt;/urls&gt;&lt;/record&gt;&lt;/Cite&gt;&lt;/EndNote&gt;</w:instrText>
      </w:r>
      <w:r w:rsidR="006767D9">
        <w:rPr>
          <w:color w:val="222222"/>
          <w:lang w:eastAsia="zh-CN"/>
        </w:rPr>
        <w:fldChar w:fldCharType="separate"/>
      </w:r>
      <w:r w:rsidR="000F467E">
        <w:rPr>
          <w:noProof/>
          <w:color w:val="222222"/>
          <w:lang w:eastAsia="zh-CN"/>
        </w:rPr>
        <w:t>[30]</w:t>
      </w:r>
      <w:r w:rsidR="006767D9">
        <w:rPr>
          <w:color w:val="222222"/>
          <w:lang w:eastAsia="zh-CN"/>
        </w:rPr>
        <w:fldChar w:fldCharType="end"/>
      </w:r>
      <w:r w:rsidRPr="00A30C68">
        <w:rPr>
          <w:rFonts w:hint="eastAsia"/>
          <w:color w:val="222222"/>
          <w:lang w:eastAsia="zh-CN"/>
        </w:rPr>
        <w:t>提供了灵感，试图解决部署软件定义的蜂窝网络中的特定要求和挑战。</w:t>
      </w:r>
      <w:r w:rsidR="006507AF">
        <w:rPr>
          <w:color w:val="222222"/>
          <w:lang w:eastAsia="zh-CN"/>
        </w:rPr>
        <w:t xml:space="preserve">Odin </w:t>
      </w:r>
      <w:r w:rsidR="006767D9">
        <w:rPr>
          <w:color w:val="222222"/>
          <w:lang w:eastAsia="zh-CN"/>
        </w:rPr>
        <w:fldChar w:fldCharType="begin"/>
      </w:r>
      <w:r w:rsidR="000F467E">
        <w:rPr>
          <w:color w:val="222222"/>
          <w:lang w:eastAsia="zh-CN"/>
        </w:rPr>
        <w:instrText xml:space="preserve"> ADDIN EN.CITE &lt;EndNote&gt;&lt;Cite&gt;&lt;Author&gt;Suresh&lt;/Author&gt;&lt;Year&gt;2012&lt;/Year&gt;&lt;RecNum&gt;272&lt;/RecNum&gt;&lt;DisplayText&gt;[31]&lt;/DisplayText&gt;&lt;record&gt;&lt;rec-number&gt;272&lt;/rec-number&gt;&lt;foreign-keys&gt;&lt;key app="EN" db-id="z2dra9zfpwd2wbewe9cv9sspxf2pe2txattx" timestamp="1529932647"&gt;272&lt;/key&gt;&lt;/foreign-keys&gt;&lt;ref-type name="Conference Proceedings"&gt;10&lt;/ref-type&gt;&lt;contributors&gt;&lt;authors&gt;&lt;author&gt;Suresh, Lalith&lt;/author&gt;&lt;author&gt;Schulz-Zander, Julius&lt;/author&gt;&lt;author&gt;Merz, Ruben&lt;/author&gt;&lt;author&gt;Feldmann, Anja&lt;/author&gt;&lt;author&gt;Vazao, Teresa&lt;/author&gt;&lt;/authors&gt;&lt;/contributors&gt;&lt;titles&gt;&lt;title&gt;Towards programmable enterprise WLANS with Odin&lt;/title&gt;&lt;secondary-title&gt;The Workshop on Hot Topics in Software Defined Networks&lt;/secondary-title&gt;&lt;/titles&gt;&lt;pages&gt;115-120&lt;/pages&gt;&lt;keywords&gt;&lt;keyword&gt;enterprise wlans&lt;/keyword&gt;&lt;keyword&gt;odin&lt;/keyword&gt;&lt;keyword&gt;openflow&lt;/keyword&gt;&lt;keyword&gt;sdn&lt;/keyword&gt;&lt;keyword&gt;virtualization&lt;/keyword&gt;&lt;/keywords&gt;&lt;dates&gt;&lt;year&gt;2012&lt;/year&gt;&lt;/dates&gt;&lt;urls&gt;&lt;/urls&gt;&lt;/record&gt;&lt;/Cite&gt;&lt;/EndNote&gt;</w:instrText>
      </w:r>
      <w:r w:rsidR="006767D9">
        <w:rPr>
          <w:color w:val="222222"/>
          <w:lang w:eastAsia="zh-CN"/>
        </w:rPr>
        <w:fldChar w:fldCharType="separate"/>
      </w:r>
      <w:r w:rsidR="000F467E">
        <w:rPr>
          <w:noProof/>
          <w:color w:val="222222"/>
          <w:lang w:eastAsia="zh-CN"/>
        </w:rPr>
        <w:t>[31]</w:t>
      </w:r>
      <w:r w:rsidR="006767D9">
        <w:rPr>
          <w:color w:val="222222"/>
          <w:lang w:eastAsia="zh-CN"/>
        </w:rPr>
        <w:fldChar w:fldCharType="end"/>
      </w:r>
      <w:r w:rsidRPr="00A30C68">
        <w:rPr>
          <w:rFonts w:hint="eastAsia"/>
          <w:color w:val="222222"/>
          <w:lang w:eastAsia="zh-CN"/>
        </w:rPr>
        <w:t>介绍了企业无线局域网环境中的可编程性。特别是，它在控制上构建了一个接入点抽象，以便与物理接入点保持关联状态，从而实现主动移动性管理和负载平衡，而无需更改客户端。另一方面，</w:t>
      </w:r>
      <w:r w:rsidR="006507AF">
        <w:rPr>
          <w:color w:val="222222"/>
          <w:lang w:eastAsia="zh-CN"/>
        </w:rPr>
        <w:t>OpenRadi</w:t>
      </w:r>
      <w:r w:rsidR="006767D9">
        <w:rPr>
          <w:color w:val="222222"/>
          <w:lang w:eastAsia="zh-CN"/>
        </w:rPr>
        <w:t>o</w:t>
      </w:r>
      <w:r w:rsidRPr="00A30C68">
        <w:rPr>
          <w:rFonts w:hint="eastAsia"/>
          <w:color w:val="222222"/>
          <w:lang w:eastAsia="zh-CN"/>
        </w:rPr>
        <w:t>侧重于部署可编程无线数据网络，它在</w:t>
      </w:r>
      <w:r w:rsidRPr="00A30C68">
        <w:rPr>
          <w:color w:val="222222"/>
          <w:lang w:eastAsia="zh-CN"/>
        </w:rPr>
        <w:t>PHY</w:t>
      </w:r>
      <w:r w:rsidRPr="00A30C68">
        <w:rPr>
          <w:rFonts w:hint="eastAsia"/>
          <w:color w:val="222222"/>
          <w:lang w:eastAsia="zh-CN"/>
        </w:rPr>
        <w:t>和</w:t>
      </w:r>
      <w:r w:rsidRPr="00A30C68">
        <w:rPr>
          <w:color w:val="222222"/>
          <w:lang w:eastAsia="zh-CN"/>
        </w:rPr>
        <w:t>MAC</w:t>
      </w:r>
      <w:r w:rsidRPr="00A30C68">
        <w:rPr>
          <w:rFonts w:hint="eastAsia"/>
          <w:color w:val="222222"/>
          <w:lang w:eastAsia="zh-CN"/>
        </w:rPr>
        <w:t>层（相对于第</w:t>
      </w:r>
      <w:r w:rsidRPr="00A30C68">
        <w:rPr>
          <w:color w:val="222222"/>
          <w:lang w:eastAsia="zh-CN"/>
        </w:rPr>
        <w:t>3</w:t>
      </w:r>
      <w:r w:rsidRPr="00A30C68">
        <w:rPr>
          <w:rFonts w:hint="eastAsia"/>
          <w:color w:val="222222"/>
          <w:lang w:eastAsia="zh-CN"/>
        </w:rPr>
        <w:t>层</w:t>
      </w:r>
      <w:r w:rsidRPr="00A30C68">
        <w:rPr>
          <w:color w:val="222222"/>
          <w:lang w:eastAsia="zh-CN"/>
        </w:rPr>
        <w:t>SDN</w:t>
      </w:r>
      <w:r w:rsidRPr="00A30C68">
        <w:rPr>
          <w:rFonts w:hint="eastAsia"/>
          <w:color w:val="222222"/>
          <w:lang w:eastAsia="zh-CN"/>
        </w:rPr>
        <w:t>）提供灵活性，同时满足严格的性能和时间限制。该系统旨在提供一个模块化接口，能够使用不同协议处理流量子集，如</w:t>
      </w:r>
      <w:r w:rsidRPr="00A30C68">
        <w:rPr>
          <w:color w:val="222222"/>
          <w:lang w:eastAsia="zh-CN"/>
        </w:rPr>
        <w:t>WiFi</w:t>
      </w:r>
      <w:r w:rsidRPr="00A30C68">
        <w:rPr>
          <w:rFonts w:hint="eastAsia"/>
          <w:color w:val="222222"/>
          <w:lang w:eastAsia="zh-CN"/>
        </w:rPr>
        <w:t>，</w:t>
      </w:r>
      <w:r w:rsidRPr="00A30C68">
        <w:rPr>
          <w:color w:val="222222"/>
          <w:lang w:eastAsia="zh-CN"/>
        </w:rPr>
        <w:t>WiMAX</w:t>
      </w:r>
      <w:r w:rsidRPr="00A30C68">
        <w:rPr>
          <w:rFonts w:hint="eastAsia"/>
          <w:color w:val="222222"/>
          <w:lang w:eastAsia="zh-CN"/>
        </w:rPr>
        <w:t>，</w:t>
      </w:r>
      <w:r w:rsidRPr="00A30C68">
        <w:rPr>
          <w:color w:val="222222"/>
          <w:lang w:eastAsia="zh-CN"/>
        </w:rPr>
        <w:t>3GPP LTE-Advanced</w:t>
      </w:r>
      <w:r w:rsidRPr="00A30C68">
        <w:rPr>
          <w:rFonts w:hint="eastAsia"/>
          <w:color w:val="222222"/>
          <w:lang w:eastAsia="zh-CN"/>
        </w:rPr>
        <w:t>等。基于决策和转发平面分离的思想，运营商可以表达决策平面规则和相应的动作，它们是从处理平面模块（例如，</w:t>
      </w:r>
      <w:r w:rsidRPr="00A30C68">
        <w:rPr>
          <w:color w:val="222222"/>
          <w:lang w:eastAsia="zh-CN"/>
        </w:rPr>
        <w:t>FFT</w:t>
      </w:r>
      <w:r w:rsidRPr="00A30C68">
        <w:rPr>
          <w:rFonts w:hint="eastAsia"/>
          <w:color w:val="222222"/>
          <w:lang w:eastAsia="zh-CN"/>
        </w:rPr>
        <w:t>，维特比解码等）组合而成的</w:t>
      </w:r>
      <w:r w:rsidRPr="00A30C68">
        <w:rPr>
          <w:color w:val="222222"/>
          <w:lang w:eastAsia="zh-CN"/>
        </w:rPr>
        <w:t>;</w:t>
      </w:r>
      <w:r w:rsidRPr="00A30C68">
        <w:rPr>
          <w:rFonts w:hint="eastAsia"/>
          <w:color w:val="222222"/>
          <w:lang w:eastAsia="zh-CN"/>
        </w:rPr>
        <w:t>最终的结果是一个表示全功能协议的状态机。</w:t>
      </w:r>
    </w:p>
    <w:p w14:paraId="7273239F" w14:textId="77777777" w:rsidR="00286F14" w:rsidRPr="00710717" w:rsidRDefault="00DA69C2" w:rsidP="00710717">
      <w:pPr>
        <w:widowControl w:val="0"/>
        <w:adjustRightInd w:val="0"/>
        <w:ind w:firstLineChars="0" w:firstLine="0"/>
        <w:rPr>
          <w:b/>
          <w:color w:val="222222"/>
          <w:lang w:eastAsia="zh-CN"/>
        </w:rPr>
      </w:pPr>
      <w:r>
        <w:rPr>
          <w:rFonts w:hint="eastAsia"/>
          <w:b/>
          <w:color w:val="222222"/>
          <w:lang w:eastAsia="zh-CN"/>
        </w:rPr>
        <w:t xml:space="preserve">   </w:t>
      </w:r>
      <w:r>
        <w:rPr>
          <w:rFonts w:hint="eastAsia"/>
          <w:b/>
          <w:color w:val="222222"/>
          <w:lang w:eastAsia="zh-CN"/>
        </w:rPr>
        <w:t>（</w:t>
      </w:r>
      <w:r>
        <w:rPr>
          <w:rFonts w:hint="eastAsia"/>
          <w:b/>
          <w:color w:val="222222"/>
          <w:lang w:eastAsia="zh-CN"/>
        </w:rPr>
        <w:t>4</w:t>
      </w:r>
      <w:r>
        <w:rPr>
          <w:rFonts w:hint="eastAsia"/>
          <w:b/>
          <w:color w:val="222222"/>
          <w:lang w:eastAsia="zh-CN"/>
        </w:rPr>
        <w:t>）</w:t>
      </w:r>
      <w:r w:rsidR="00286F14" w:rsidRPr="00710717">
        <w:rPr>
          <w:rFonts w:hint="eastAsia"/>
          <w:b/>
          <w:color w:val="222222"/>
          <w:lang w:eastAsia="zh-CN"/>
        </w:rPr>
        <w:t>光网络</w:t>
      </w:r>
    </w:p>
    <w:p w14:paraId="462A6F9D" w14:textId="77777777" w:rsidR="00286F14" w:rsidRPr="00A30C68" w:rsidRDefault="00286F14" w:rsidP="000F68E0">
      <w:pPr>
        <w:adjustRightInd w:val="0"/>
        <w:rPr>
          <w:color w:val="222222"/>
          <w:lang w:eastAsia="zh-CN"/>
        </w:rPr>
      </w:pPr>
      <w:r w:rsidRPr="00A30C68">
        <w:rPr>
          <w:rFonts w:hint="eastAsia"/>
          <w:color w:val="222222"/>
          <w:lang w:eastAsia="zh-CN"/>
        </w:rPr>
        <w:t>处理数据流量如流量，允许软件定义的网络，特别是</w:t>
      </w:r>
      <w:r w:rsidRPr="00A30C68">
        <w:rPr>
          <w:color w:val="222222"/>
          <w:lang w:eastAsia="zh-CN"/>
        </w:rPr>
        <w:t>OpenFlow</w:t>
      </w:r>
      <w:r w:rsidRPr="00A30C68">
        <w:rPr>
          <w:rFonts w:hint="eastAsia"/>
          <w:color w:val="222222"/>
          <w:lang w:eastAsia="zh-CN"/>
        </w:rPr>
        <w:t>网络支持和集成多种网络技术。因此，可以为光传送网络提供与技术无关的统一控制，并促进分组和电路交换网络之间的交互。根据开放网络基金会（</w:t>
      </w:r>
      <w:r w:rsidRPr="00A30C68">
        <w:rPr>
          <w:color w:val="222222"/>
          <w:lang w:eastAsia="zh-CN"/>
        </w:rPr>
        <w:t>ONF</w:t>
      </w:r>
      <w:r w:rsidRPr="00A30C68">
        <w:rPr>
          <w:rFonts w:hint="eastAsia"/>
          <w:color w:val="222222"/>
          <w:lang w:eastAsia="zh-CN"/>
        </w:rPr>
        <w:t>）</w:t>
      </w:r>
      <w:r w:rsidRPr="00A30C68">
        <w:rPr>
          <w:color w:val="222222"/>
          <w:lang w:eastAsia="zh-CN"/>
        </w:rPr>
        <w:t>2013</w:t>
      </w:r>
      <w:r w:rsidRPr="00A30C68">
        <w:rPr>
          <w:rFonts w:hint="eastAsia"/>
          <w:color w:val="222222"/>
          <w:lang w:eastAsia="zh-CN"/>
        </w:rPr>
        <w:t>年创建的光传输工作组（</w:t>
      </w:r>
      <w:r w:rsidRPr="00A30C68">
        <w:rPr>
          <w:color w:val="222222"/>
          <w:lang w:eastAsia="zh-CN"/>
        </w:rPr>
        <w:t>OTWG</w:t>
      </w:r>
      <w:r w:rsidRPr="00A30C68">
        <w:rPr>
          <w:rFonts w:hint="eastAsia"/>
          <w:color w:val="222222"/>
          <w:lang w:eastAsia="zh-CN"/>
        </w:rPr>
        <w:t>），将</w:t>
      </w:r>
      <w:r w:rsidRPr="00A30C68">
        <w:rPr>
          <w:color w:val="222222"/>
          <w:lang w:eastAsia="zh-CN"/>
        </w:rPr>
        <w:t>SDN</w:t>
      </w:r>
      <w:r w:rsidRPr="00A30C68">
        <w:rPr>
          <w:rFonts w:hint="eastAsia"/>
          <w:color w:val="222222"/>
          <w:lang w:eastAsia="zh-CN"/>
        </w:rPr>
        <w:t>和</w:t>
      </w:r>
      <w:r w:rsidRPr="00A30C68">
        <w:rPr>
          <w:color w:val="222222"/>
          <w:lang w:eastAsia="zh-CN"/>
        </w:rPr>
        <w:t>OpenFlow</w:t>
      </w:r>
      <w:r w:rsidRPr="00A30C68">
        <w:rPr>
          <w:rFonts w:hint="eastAsia"/>
          <w:color w:val="222222"/>
          <w:lang w:eastAsia="zh-CN"/>
        </w:rPr>
        <w:t>标准特别适用于光传输网络的好处包括：提高光传输网络管理灵活性，实现第三方管理和控制系统，并通过利用虚拟化和</w:t>
      </w:r>
      <w:r w:rsidRPr="00A30C68">
        <w:rPr>
          <w:color w:val="222222"/>
          <w:lang w:eastAsia="zh-CN"/>
        </w:rPr>
        <w:t>SDN</w:t>
      </w:r>
      <w:r w:rsidRPr="00A30C68">
        <w:rPr>
          <w:rFonts w:hint="eastAsia"/>
          <w:color w:val="222222"/>
          <w:lang w:eastAsia="zh-CN"/>
        </w:rPr>
        <w:t>部署新服务。已经有数次尝试和建议来控制使用</w:t>
      </w:r>
      <w:r w:rsidRPr="00A30C68">
        <w:rPr>
          <w:color w:val="222222"/>
          <w:lang w:eastAsia="zh-CN"/>
        </w:rPr>
        <w:t>OpenFlow</w:t>
      </w:r>
      <w:r w:rsidRPr="00A30C68">
        <w:rPr>
          <w:rFonts w:hint="eastAsia"/>
          <w:color w:val="222222"/>
          <w:lang w:eastAsia="zh-CN"/>
        </w:rPr>
        <w:t>协议的电路交换和分组交换网络。在</w:t>
      </w:r>
      <w:r w:rsidR="00EA6F9D">
        <w:rPr>
          <w:color w:val="222222"/>
          <w:lang w:eastAsia="zh-CN"/>
        </w:rPr>
        <w:fldChar w:fldCharType="begin"/>
      </w:r>
      <w:r w:rsidR="000F467E">
        <w:rPr>
          <w:color w:val="222222"/>
          <w:lang w:eastAsia="zh-CN"/>
        </w:rPr>
        <w:instrText xml:space="preserve"> ADDIN EN.CITE &lt;EndNote&gt;&lt;Cite&gt;&lt;Author&gt;Gudla&lt;/Author&gt;&lt;Year&gt;2010&lt;/Year&gt;&lt;RecNum&gt;222&lt;/RecNum&gt;&lt;DisplayText&gt;[32]&lt;/DisplayText&gt;&lt;record&gt;&lt;rec-number&gt;222&lt;/rec-number&gt;&lt;foreign-keys&gt;&lt;key app="EN" db-id="z2dra9zfpwd2wbewe9cv9sspxf2pe2txattx" timestamp="0"&gt;222&lt;/key&gt;&lt;/foreign-keys&gt;&lt;ref-type name="Conference Proceedings"&gt;10&lt;/ref-type&gt;&lt;contributors&gt;&lt;authors&gt;&lt;author&gt;Gudla, Vinesh R.&lt;/author&gt;&lt;author&gt;Das, Saurav&lt;/author&gt;&lt;author&gt;Shastri, Anujit&lt;/author&gt;&lt;author&gt;Parulkar, Guru&lt;/author&gt;&lt;author&gt;Mckeown, Nick&lt;/author&gt;&lt;author&gt;Kazovsky, Leonid&lt;/author&gt;&lt;author&gt;Yamashita, Shinji&lt;/author&gt;&lt;/authors&gt;&lt;/contributors&gt;&lt;titles&gt;&lt;title&gt;Experimental Demonstration of OpenFlow Control of Packet and Circuit Switches&lt;/title&gt;&lt;secondary-title&gt;Optical Fiber Communication&lt;/secondary-title&gt;&lt;/titles&gt;&lt;pages&gt;1-3&lt;/pages&gt;&lt;keywords&gt;&lt;keyword&gt;circuit switching&lt;/keyword&gt;&lt;keyword&gt;packet switching&lt;/keyword&gt;&lt;keyword&gt;transport protocols&lt;/keyword&gt;&lt;keyword&gt;OpenFlow control&lt;/keyword&gt;&lt;keyword&gt;TCP flow&lt;/keyword&gt;&lt;keyword&gt;bidirectional wavelength circuit&lt;/keyword&gt;&lt;keyword&gt;circuit switched networks&lt;/keyword&gt;&lt;keyword&gt;circuit switches&lt;/keyword&gt;&lt;keyword&gt;packet switched networks&lt;/keyword&gt;&lt;keyword&gt;packet switches&lt;/keyword&gt;&lt;/keywords&gt;&lt;dates&gt;&lt;year&gt;2010&lt;/year&gt;&lt;/dates&gt;&lt;urls&gt;&lt;/urls&gt;&lt;/record&gt;&lt;/Cite&gt;&lt;/EndNote&gt;</w:instrText>
      </w:r>
      <w:r w:rsidR="00EA6F9D">
        <w:rPr>
          <w:color w:val="222222"/>
          <w:lang w:eastAsia="zh-CN"/>
        </w:rPr>
        <w:fldChar w:fldCharType="separate"/>
      </w:r>
      <w:r w:rsidR="000F467E">
        <w:rPr>
          <w:noProof/>
          <w:color w:val="222222"/>
          <w:lang w:eastAsia="zh-CN"/>
        </w:rPr>
        <w:t>[32]</w:t>
      </w:r>
      <w:r w:rsidR="00EA6F9D">
        <w:rPr>
          <w:color w:val="222222"/>
          <w:lang w:eastAsia="zh-CN"/>
        </w:rPr>
        <w:fldChar w:fldCharType="end"/>
      </w:r>
      <w:r w:rsidRPr="00A30C68">
        <w:rPr>
          <w:rFonts w:hint="eastAsia"/>
          <w:color w:val="222222"/>
          <w:lang w:eastAsia="zh-CN"/>
        </w:rPr>
        <w:t>中，</w:t>
      </w:r>
      <w:r w:rsidR="006507AF">
        <w:rPr>
          <w:color w:val="222222"/>
          <w:lang w:eastAsia="zh-CN"/>
        </w:rPr>
        <w:t xml:space="preserve">NetFPGA </w:t>
      </w:r>
      <w:r w:rsidRPr="00A30C68">
        <w:rPr>
          <w:rFonts w:hint="eastAsia"/>
          <w:color w:val="222222"/>
          <w:lang w:eastAsia="zh-CN"/>
        </w:rPr>
        <w:t>平台用于基于波长选择性交换（</w:t>
      </w:r>
      <w:r w:rsidRPr="00A30C68">
        <w:rPr>
          <w:color w:val="222222"/>
          <w:lang w:eastAsia="zh-CN"/>
        </w:rPr>
        <w:t>WSS</w:t>
      </w:r>
      <w:r w:rsidRPr="00A30C68">
        <w:rPr>
          <w:rFonts w:hint="eastAsia"/>
          <w:color w:val="222222"/>
          <w:lang w:eastAsia="zh-CN"/>
        </w:rPr>
        <w:t>）的分组交换和电路交换网络架构，使用</w:t>
      </w:r>
      <w:r w:rsidRPr="00A30C68">
        <w:rPr>
          <w:color w:val="222222"/>
          <w:lang w:eastAsia="zh-CN"/>
        </w:rPr>
        <w:t>OpenFlow</w:t>
      </w:r>
      <w:r w:rsidRPr="00A30C68">
        <w:rPr>
          <w:rFonts w:hint="eastAsia"/>
          <w:color w:val="222222"/>
          <w:lang w:eastAsia="zh-CN"/>
        </w:rPr>
        <w:t>协议。提出了另一种基于</w:t>
      </w:r>
      <w:r w:rsidRPr="00A30C68">
        <w:rPr>
          <w:color w:val="222222"/>
          <w:lang w:eastAsia="zh-CN"/>
        </w:rPr>
        <w:t>OpenFlow</w:t>
      </w:r>
      <w:r w:rsidRPr="00A30C68">
        <w:rPr>
          <w:rFonts w:hint="eastAsia"/>
          <w:color w:val="222222"/>
          <w:lang w:eastAsia="zh-CN"/>
        </w:rPr>
        <w:t>的用于在光网络中实现</w:t>
      </w:r>
      <w:r w:rsidRPr="00A30C68">
        <w:rPr>
          <w:color w:val="222222"/>
          <w:lang w:eastAsia="zh-CN"/>
        </w:rPr>
        <w:t>SDN</w:t>
      </w:r>
      <w:r w:rsidRPr="00A30C68">
        <w:rPr>
          <w:rFonts w:hint="eastAsia"/>
          <w:color w:val="222222"/>
          <w:lang w:eastAsia="zh-CN"/>
        </w:rPr>
        <w:t>操作的控制平面架构，该架构讨论了特定的需求并描述了支持光传输网络的</w:t>
      </w:r>
      <w:r w:rsidRPr="00A30C68">
        <w:rPr>
          <w:color w:val="222222"/>
          <w:lang w:eastAsia="zh-CN"/>
        </w:rPr>
        <w:t>OpenFlow</w:t>
      </w:r>
      <w:r w:rsidRPr="00A30C68">
        <w:rPr>
          <w:rFonts w:hint="eastAsia"/>
          <w:color w:val="222222"/>
          <w:lang w:eastAsia="zh-CN"/>
        </w:rPr>
        <w:t>协议扩展的实现。</w:t>
      </w:r>
      <w:r w:rsidR="00EA6F9D">
        <w:rPr>
          <w:color w:val="222222"/>
          <w:lang w:eastAsia="zh-CN"/>
        </w:rPr>
        <w:fldChar w:fldCharType="begin"/>
      </w:r>
      <w:r w:rsidR="000F467E">
        <w:rPr>
          <w:color w:val="222222"/>
          <w:lang w:eastAsia="zh-CN"/>
        </w:rPr>
        <w:instrText xml:space="preserve"> ADDIN EN.CITE &lt;EndNote&gt;&lt;Cite&gt;&lt;Author&gt;Guo&lt;/Author&gt;&lt;Year&gt;2011&lt;/Year&gt;&lt;RecNum&gt;221&lt;/RecNum&gt;&lt;DisplayText&gt;[33]&lt;/DisplayText&gt;&lt;record&gt;&lt;rec-number&gt;221&lt;/rec-number&gt;&lt;foreign-keys&gt;&lt;key app="EN" db-id="z2dra9zfpwd2wbewe9cv9sspxf2pe2txattx" timestamp="0"&gt;221&lt;/key&gt;&lt;/foreign-keys&gt;&lt;ref-type name="Conference Proceedings"&gt;10&lt;/ref-type&gt;&lt;contributors&gt;&lt;authors&gt;&lt;author&gt;Guo, Hongxiang&lt;/author&gt;&lt;author&gt;Morita, Itsuro&lt;/author&gt;&lt;author&gt;Wu, Jian&lt;/author&gt;&lt;author&gt;Liu, Lei&lt;/author&gt;&lt;author&gt;Tsuritani, Takehiro&lt;/author&gt;&lt;/authors&gt;&lt;/contributors&gt;&lt;titles&gt;&lt;title&gt;OpenFlow-based Wavelength Path Control in Transparent Optical Networks: a Proof-of-Concept Demonstration&lt;/title&gt;&lt;secondary-title&gt;European Conference and Exhibition on Optical Communication&lt;/secondary-title&gt;&lt;/titles&gt;&lt;pages&gt;1-3&lt;/pages&gt;&lt;keywords&gt;&lt;keyword&gt;optical fibre networks&lt;/keyword&gt;&lt;keyword&gt;telecommunication control&lt;/keyword&gt;&lt;keyword&gt;lightpath provisioning&lt;/keyword&gt;&lt;keyword&gt;openflow-based wavelength path control&lt;/keyword&gt;&lt;keyword&gt;proof-of-concept demonstration&lt;/keyword&gt;&lt;keyword&gt;transparent optical networks&lt;/keyword&gt;&lt;keyword&gt;Centralized control&lt;/keyword&gt;&lt;keyword&gt;Optical control&lt;/keyword&gt;&lt;keyword&gt;Optical fiber networks&lt;/keyword&gt;&lt;keyword&gt;Optical switches&lt;/keyword&gt;&lt;/keywords&gt;&lt;dates&gt;&lt;year&gt;2011&lt;/year&gt;&lt;/dates&gt;&lt;urls&gt;&lt;/urls&gt;&lt;/record&gt;&lt;/Cite&gt;&lt;/EndNote&gt;</w:instrText>
      </w:r>
      <w:r w:rsidR="00EA6F9D">
        <w:rPr>
          <w:color w:val="222222"/>
          <w:lang w:eastAsia="zh-CN"/>
        </w:rPr>
        <w:fldChar w:fldCharType="separate"/>
      </w:r>
      <w:r w:rsidR="000F467E">
        <w:rPr>
          <w:noProof/>
          <w:color w:val="222222"/>
          <w:lang w:eastAsia="zh-CN"/>
        </w:rPr>
        <w:t>[33]</w:t>
      </w:r>
      <w:r w:rsidR="00EA6F9D">
        <w:rPr>
          <w:color w:val="222222"/>
          <w:lang w:eastAsia="zh-CN"/>
        </w:rPr>
        <w:fldChar w:fldCharType="end"/>
      </w:r>
      <w:r w:rsidRPr="00A30C68">
        <w:rPr>
          <w:rFonts w:hint="eastAsia"/>
          <w:color w:val="222222"/>
          <w:lang w:eastAsia="zh-CN"/>
        </w:rPr>
        <w:t>中介绍了基于</w:t>
      </w:r>
      <w:r w:rsidRPr="00A30C68">
        <w:rPr>
          <w:color w:val="222222"/>
          <w:lang w:eastAsia="zh-CN"/>
        </w:rPr>
        <w:t>OpenFlow</w:t>
      </w:r>
      <w:r w:rsidRPr="00A30C68">
        <w:rPr>
          <w:rFonts w:hint="eastAsia"/>
          <w:color w:val="222222"/>
          <w:lang w:eastAsia="zh-CN"/>
        </w:rPr>
        <w:t>的波长路径控制在透明光学网络中的概念验证演</w:t>
      </w:r>
      <w:r w:rsidRPr="00A30C68">
        <w:rPr>
          <w:rFonts w:hint="eastAsia"/>
          <w:color w:val="222222"/>
          <w:lang w:eastAsia="zh-CN"/>
        </w:rPr>
        <w:lastRenderedPageBreak/>
        <w:t>示。在这项工作中，引入了虚拟以太网接口（</w:t>
      </w:r>
      <w:r w:rsidRPr="00A30C68">
        <w:rPr>
          <w:color w:val="222222"/>
          <w:lang w:eastAsia="zh-CN"/>
        </w:rPr>
        <w:t>veths</w:t>
      </w:r>
      <w:r w:rsidRPr="00A30C68">
        <w:rPr>
          <w:rFonts w:hint="eastAsia"/>
          <w:color w:val="222222"/>
          <w:lang w:eastAsia="zh-CN"/>
        </w:rPr>
        <w:t>）。这些</w:t>
      </w:r>
      <w:r w:rsidRPr="00A30C68">
        <w:rPr>
          <w:color w:val="222222"/>
          <w:lang w:eastAsia="zh-CN"/>
        </w:rPr>
        <w:t>veth</w:t>
      </w:r>
      <w:r w:rsidRPr="00A30C68">
        <w:rPr>
          <w:rFonts w:hint="eastAsia"/>
          <w:color w:val="222222"/>
          <w:lang w:eastAsia="zh-CN"/>
        </w:rPr>
        <w:t>被映射到光学节点（例如光子交叉连接</w:t>
      </w:r>
      <w:r w:rsidRPr="00A30C68">
        <w:rPr>
          <w:color w:val="222222"/>
          <w:lang w:eastAsia="zh-CN"/>
        </w:rPr>
        <w:t>-PXC</w:t>
      </w:r>
      <w:r w:rsidRPr="00A30C68">
        <w:rPr>
          <w:rFonts w:hint="eastAsia"/>
          <w:color w:val="222222"/>
          <w:lang w:eastAsia="zh-CN"/>
        </w:rPr>
        <w:t>）的物理接口，并且使得</w:t>
      </w:r>
      <w:r w:rsidRPr="00A30C68">
        <w:rPr>
          <w:color w:val="222222"/>
          <w:lang w:eastAsia="zh-CN"/>
        </w:rPr>
        <w:t>SDN</w:t>
      </w:r>
      <w:r w:rsidRPr="00A30C68">
        <w:rPr>
          <w:rFonts w:hint="eastAsia"/>
          <w:color w:val="222222"/>
          <w:lang w:eastAsia="zh-CN"/>
        </w:rPr>
        <w:t>控制器（例如在这种情况下的</w:t>
      </w:r>
      <w:r w:rsidRPr="00A30C68">
        <w:rPr>
          <w:color w:val="222222"/>
          <w:lang w:eastAsia="zh-CN"/>
        </w:rPr>
        <w:t>NOX</w:t>
      </w:r>
      <w:r w:rsidRPr="00A30C68">
        <w:rPr>
          <w:rFonts w:hint="eastAsia"/>
          <w:color w:val="222222"/>
          <w:lang w:eastAsia="zh-CN"/>
        </w:rPr>
        <w:t>控制器）能够操作光学光路（例如，通过</w:t>
      </w:r>
      <w:r w:rsidRPr="00A30C68">
        <w:rPr>
          <w:color w:val="222222"/>
          <w:lang w:eastAsia="zh-CN"/>
        </w:rPr>
        <w:t>OpenFlow</w:t>
      </w:r>
      <w:r w:rsidRPr="00A30C68">
        <w:rPr>
          <w:rFonts w:hint="eastAsia"/>
          <w:color w:val="222222"/>
          <w:lang w:eastAsia="zh-CN"/>
        </w:rPr>
        <w:t>协议）。在他们的实验设置中，他们定量评估网络性能指标，如光路径建立和释放的延迟，并验证路由和波长分配的可行性，以及由四个</w:t>
      </w:r>
      <w:r w:rsidRPr="00A30C68">
        <w:rPr>
          <w:color w:val="222222"/>
          <w:lang w:eastAsia="zh-CN"/>
        </w:rPr>
        <w:t>PXC</w:t>
      </w:r>
      <w:r w:rsidRPr="00A30C68">
        <w:rPr>
          <w:rFonts w:hint="eastAsia"/>
          <w:color w:val="222222"/>
          <w:lang w:eastAsia="zh-CN"/>
        </w:rPr>
        <w:t>节点组成的基于</w:t>
      </w:r>
      <w:r w:rsidRPr="00A30C68">
        <w:rPr>
          <w:color w:val="222222"/>
          <w:lang w:eastAsia="zh-CN"/>
        </w:rPr>
        <w:t>OpenFlow</w:t>
      </w:r>
      <w:r w:rsidRPr="00A30C68">
        <w:rPr>
          <w:rFonts w:hint="eastAsia"/>
          <w:color w:val="222222"/>
          <w:lang w:eastAsia="zh-CN"/>
        </w:rPr>
        <w:t>的网络中光节点的动态控制在网状拓扑中。在</w:t>
      </w:r>
      <w:r w:rsidR="00EA6F9D">
        <w:rPr>
          <w:color w:val="222222"/>
          <w:lang w:eastAsia="zh-CN"/>
        </w:rPr>
        <w:fldChar w:fldCharType="begin"/>
      </w:r>
      <w:r w:rsidR="000F467E">
        <w:rPr>
          <w:color w:val="222222"/>
          <w:lang w:eastAsia="zh-CN"/>
        </w:rPr>
        <w:instrText xml:space="preserve"> ADDIN EN.CITE &lt;EndNote&gt;&lt;Cite&gt;&lt;Author&gt;Patel&lt;/Author&gt;&lt;Year&gt;2013&lt;/Year&gt;&lt;RecNum&gt;220&lt;/RecNum&gt;&lt;DisplayText&gt;[34]&lt;/DisplayText&gt;&lt;record&gt;&lt;rec-number&gt;220&lt;/rec-number&gt;&lt;foreign-keys&gt;&lt;key app="EN" db-id="z2dra9zfpwd2wbewe9cv9sspxf2pe2txattx" timestamp="0"&gt;220&lt;/key&gt;&lt;/foreign-keys&gt;&lt;ref-type name="Book"&gt;6&lt;/ref-type&gt;&lt;contributors&gt;&lt;authors&gt;&lt;author&gt;Patel, A. N&lt;/author&gt;&lt;author&gt;Ji, P. N&lt;/author&gt;&lt;author&gt;Wang, Ting&lt;/author&gt;&lt;/authors&gt;&lt;/contributors&gt;&lt;titles&gt;&lt;title&gt;QoS-aware optical burst switching in OpenFlow based Software-Defined Optical Networks&lt;/title&gt;&lt;/titles&gt;&lt;pages&gt;275-280&lt;/pages&gt;&lt;keywords&gt;&lt;keyword&gt;IP networks&lt;/keyword&gt;&lt;keyword&gt;computer network management&lt;/keyword&gt;&lt;keyword&gt;multiprotocol label switching&lt;/keyword&gt;&lt;keyword&gt;optical burst switching&lt;/keyword&gt;&lt;keyword&gt;optical fibre networks&lt;/keyword&gt;&lt;keyword&gt;quality of service&lt;/keyword&gt;&lt;keyword&gt;scheduling&lt;/keyword&gt;&lt;keyword&gt;signalling protocols&lt;/keyword&gt;&lt;keyword&gt;statistical multiplexing&lt;/keyword&gt;&lt;keyword&gt;GMPLS-based distributed protocol&lt;/keyword&gt;&lt;/keywords&gt;&lt;dates&gt;&lt;year&gt;2013&lt;/year&gt;&lt;/dates&gt;&lt;urls&gt;&lt;/urls&gt;&lt;/record&gt;&lt;/Cite&gt;&lt;/EndNote&gt;</w:instrText>
      </w:r>
      <w:r w:rsidR="00EA6F9D">
        <w:rPr>
          <w:color w:val="222222"/>
          <w:lang w:eastAsia="zh-CN"/>
        </w:rPr>
        <w:fldChar w:fldCharType="separate"/>
      </w:r>
      <w:r w:rsidR="000F467E">
        <w:rPr>
          <w:noProof/>
          <w:color w:val="222222"/>
          <w:lang w:eastAsia="zh-CN"/>
        </w:rPr>
        <w:t>[34]</w:t>
      </w:r>
      <w:r w:rsidR="00EA6F9D">
        <w:rPr>
          <w:color w:val="222222"/>
          <w:lang w:eastAsia="zh-CN"/>
        </w:rPr>
        <w:fldChar w:fldCharType="end"/>
      </w:r>
      <w:r w:rsidRPr="00A30C68">
        <w:rPr>
          <w:rFonts w:hint="eastAsia"/>
          <w:color w:val="222222"/>
          <w:lang w:eastAsia="zh-CN"/>
        </w:rPr>
        <w:t>中引入了软件定义光网络（</w:t>
      </w:r>
      <w:r w:rsidRPr="00A30C68">
        <w:rPr>
          <w:color w:val="222222"/>
          <w:lang w:eastAsia="zh-CN"/>
        </w:rPr>
        <w:t>SDON</w:t>
      </w:r>
      <w:r w:rsidRPr="00A30C68">
        <w:rPr>
          <w:rFonts w:hint="eastAsia"/>
          <w:color w:val="222222"/>
          <w:lang w:eastAsia="zh-CN"/>
        </w:rPr>
        <w:t>）体系结构，并且开发了基于</w:t>
      </w:r>
      <w:r w:rsidRPr="00A30C68">
        <w:rPr>
          <w:color w:val="222222"/>
          <w:lang w:eastAsia="zh-CN"/>
        </w:rPr>
        <w:t>OpenFlow</w:t>
      </w:r>
      <w:r w:rsidRPr="00A30C68">
        <w:rPr>
          <w:rFonts w:hint="eastAsia"/>
          <w:color w:val="222222"/>
          <w:lang w:eastAsia="zh-CN"/>
        </w:rPr>
        <w:t>的</w:t>
      </w:r>
      <w:r w:rsidRPr="00A30C68">
        <w:rPr>
          <w:color w:val="222222"/>
          <w:lang w:eastAsia="zh-CN"/>
        </w:rPr>
        <w:t>SDON</w:t>
      </w:r>
      <w:r w:rsidRPr="00A30C68">
        <w:rPr>
          <w:rFonts w:hint="eastAsia"/>
          <w:color w:val="222222"/>
          <w:lang w:eastAsia="zh-CN"/>
        </w:rPr>
        <w:t>中用于光开关切换的</w:t>
      </w:r>
      <w:r w:rsidRPr="00A30C68">
        <w:rPr>
          <w:color w:val="222222"/>
          <w:lang w:eastAsia="zh-CN"/>
        </w:rPr>
        <w:t>QoS</w:t>
      </w:r>
      <w:r w:rsidRPr="00A30C68">
        <w:rPr>
          <w:rFonts w:hint="eastAsia"/>
          <w:color w:val="222222"/>
          <w:lang w:eastAsia="zh-CN"/>
        </w:rPr>
        <w:t>感知统一控制协议。所提议的协议的性能通过传统的基于</w:t>
      </w:r>
      <w:r w:rsidRPr="00A30C68">
        <w:rPr>
          <w:color w:val="222222"/>
          <w:lang w:eastAsia="zh-CN"/>
        </w:rPr>
        <w:t>GMPLS</w:t>
      </w:r>
      <w:r w:rsidRPr="00A30C68">
        <w:rPr>
          <w:rFonts w:hint="eastAsia"/>
          <w:color w:val="222222"/>
          <w:lang w:eastAsia="zh-CN"/>
        </w:rPr>
        <w:t>的分布式协议进行评估，结果表明</w:t>
      </w:r>
      <w:r w:rsidRPr="00A30C68">
        <w:rPr>
          <w:color w:val="222222"/>
          <w:lang w:eastAsia="zh-CN"/>
        </w:rPr>
        <w:t>SDON</w:t>
      </w:r>
      <w:r w:rsidRPr="00A30C68">
        <w:rPr>
          <w:rFonts w:hint="eastAsia"/>
          <w:color w:val="222222"/>
          <w:lang w:eastAsia="zh-CN"/>
        </w:rPr>
        <w:t>提供支持统一控制协议的基础设施，以更好地优化网络性能并提高容量。</w:t>
      </w:r>
    </w:p>
    <w:p w14:paraId="6508C6C1" w14:textId="77777777" w:rsidR="00286F14" w:rsidRPr="00710717" w:rsidRDefault="00DA69C2" w:rsidP="00710717">
      <w:pPr>
        <w:widowControl w:val="0"/>
        <w:adjustRightInd w:val="0"/>
        <w:ind w:firstLineChars="0" w:firstLine="0"/>
        <w:rPr>
          <w:b/>
          <w:color w:val="222222"/>
          <w:lang w:eastAsia="zh-CN"/>
        </w:rPr>
      </w:pPr>
      <w:r>
        <w:rPr>
          <w:rFonts w:hint="eastAsia"/>
          <w:b/>
          <w:color w:val="222222"/>
          <w:lang w:eastAsia="zh-CN"/>
        </w:rPr>
        <w:t xml:space="preserve">   </w:t>
      </w:r>
      <w:r>
        <w:rPr>
          <w:rFonts w:hint="eastAsia"/>
          <w:b/>
          <w:color w:val="222222"/>
          <w:lang w:eastAsia="zh-CN"/>
        </w:rPr>
        <w:t>（</w:t>
      </w:r>
      <w:r>
        <w:rPr>
          <w:rFonts w:hint="eastAsia"/>
          <w:b/>
          <w:color w:val="222222"/>
          <w:lang w:eastAsia="zh-CN"/>
        </w:rPr>
        <w:t>5</w:t>
      </w:r>
      <w:r>
        <w:rPr>
          <w:rFonts w:hint="eastAsia"/>
          <w:b/>
          <w:color w:val="222222"/>
          <w:lang w:eastAsia="zh-CN"/>
        </w:rPr>
        <w:t>）</w:t>
      </w:r>
      <w:r w:rsidR="00286F14" w:rsidRPr="00710717">
        <w:rPr>
          <w:rFonts w:hint="eastAsia"/>
          <w:b/>
          <w:color w:val="222222"/>
          <w:lang w:eastAsia="zh-CN"/>
        </w:rPr>
        <w:t>家庭和小型企业</w:t>
      </w:r>
    </w:p>
    <w:p w14:paraId="1CBDC976" w14:textId="77777777" w:rsidR="00286F14" w:rsidRPr="00A30C68" w:rsidRDefault="00286F14" w:rsidP="000F68E0">
      <w:pPr>
        <w:adjustRightInd w:val="0"/>
        <w:rPr>
          <w:color w:val="222222"/>
          <w:lang w:eastAsia="zh-CN"/>
        </w:rPr>
      </w:pPr>
      <w:r w:rsidRPr="00A30C68">
        <w:rPr>
          <w:rFonts w:hint="eastAsia"/>
          <w:color w:val="222222"/>
          <w:lang w:eastAsia="zh-CN"/>
        </w:rPr>
        <w:t>有几个项目研究了如何将</w:t>
      </w:r>
      <w:r w:rsidRPr="00A30C68">
        <w:rPr>
          <w:color w:val="222222"/>
          <w:lang w:eastAsia="zh-CN"/>
        </w:rPr>
        <w:t>SDN</w:t>
      </w:r>
      <w:r w:rsidRPr="00A30C68">
        <w:rPr>
          <w:rFonts w:hint="eastAsia"/>
          <w:color w:val="222222"/>
          <w:lang w:eastAsia="zh-CN"/>
        </w:rPr>
        <w:t>用于小型网络，例如家庭或小型企业中的网络。由于这些环境随着低成本网络设备的普遍可用性而变得越来越复杂和昂贵，因此需要更谨慎的网络管理和更严格的安全性相应地增加。安全性较差的网络可能会变成不知情的目标或恶意软件的主机，而由于网络配置问题导致的中断可能会导致沮丧或业务中断。不幸的是，在每个家庭和办公室都有专门的网络管理员是不现实的。</w:t>
      </w:r>
      <w:r w:rsidRPr="00A30C68">
        <w:rPr>
          <w:color w:val="222222"/>
          <w:lang w:eastAsia="zh-CN"/>
        </w:rPr>
        <w:t>Calvertet</w:t>
      </w:r>
      <w:r>
        <w:rPr>
          <w:rFonts w:hint="eastAsia"/>
          <w:color w:val="222222"/>
          <w:lang w:eastAsia="zh-CN"/>
        </w:rPr>
        <w:t>等</w:t>
      </w:r>
      <w:r w:rsidR="007B557A">
        <w:rPr>
          <w:color w:val="222222"/>
          <w:lang w:eastAsia="zh-CN"/>
        </w:rPr>
        <w:fldChar w:fldCharType="begin"/>
      </w:r>
      <w:r w:rsidR="000F467E">
        <w:rPr>
          <w:color w:val="222222"/>
          <w:lang w:eastAsia="zh-CN"/>
        </w:rPr>
        <w:instrText xml:space="preserve"> ADDIN EN.CITE &lt;EndNote&gt;&lt;Cite&gt;&lt;Author&gt;Calvert&lt;/Author&gt;&lt;Year&gt;2010&lt;/Year&gt;&lt;RecNum&gt;219&lt;/RecNum&gt;&lt;DisplayText&gt;[35]&lt;/DisplayText&gt;&lt;record&gt;&lt;rec-number&gt;219&lt;/rec-number&gt;&lt;foreign-keys&gt;&lt;key app="EN" db-id="z2dra9zfpwd2wbewe9cv9sspxf2pe2txattx" timestamp="0"&gt;219&lt;/key&gt;&lt;/foreign-keys&gt;&lt;ref-type name="Conference Proceedings"&gt;10&lt;/ref-type&gt;&lt;contributors&gt;&lt;authors&gt;&lt;author&gt;Calvert, Kenneth L.&lt;/author&gt;&lt;author&gt;Edwards, W. Keith&lt;/author&gt;&lt;author&gt;Feamster, Nick&lt;/author&gt;&lt;author&gt;Grinter, Rebecca E.&lt;/author&gt;&lt;author&gt;Deng, Ye&lt;/author&gt;&lt;author&gt;Zhou, Xuzi&lt;/author&gt;&lt;/authors&gt;&lt;/contributors&gt;&lt;titles&gt;&lt;title&gt;Instrumenting home networks&lt;/title&gt;&lt;secondary-title&gt;ACM SIGCOMM Workshop on Home Networks&lt;/secondary-title&gt;&lt;/titles&gt;&lt;pages&gt;55-60&lt;/pages&gt;&lt;keywords&gt;&lt;keyword&gt;home network management&lt;/keyword&gt;&lt;keyword&gt;home network troubleshooting&lt;/keyword&gt;&lt;/keywords&gt;&lt;dates&gt;&lt;year&gt;2010&lt;/year&gt;&lt;/dates&gt;&lt;urls&gt;&lt;/urls&gt;&lt;/record&gt;&lt;/Cite&gt;&lt;/EndNote&gt;</w:instrText>
      </w:r>
      <w:r w:rsidR="007B557A">
        <w:rPr>
          <w:color w:val="222222"/>
          <w:lang w:eastAsia="zh-CN"/>
        </w:rPr>
        <w:fldChar w:fldCharType="separate"/>
      </w:r>
      <w:r w:rsidR="000F467E">
        <w:rPr>
          <w:noProof/>
          <w:color w:val="222222"/>
          <w:lang w:eastAsia="zh-CN"/>
        </w:rPr>
        <w:t>[35]</w:t>
      </w:r>
      <w:r w:rsidR="007B557A">
        <w:rPr>
          <w:color w:val="222222"/>
          <w:lang w:eastAsia="zh-CN"/>
        </w:rPr>
        <w:fldChar w:fldCharType="end"/>
      </w:r>
      <w:r w:rsidRPr="00A30C68">
        <w:rPr>
          <w:rFonts w:hint="eastAsia"/>
          <w:color w:val="222222"/>
          <w:lang w:eastAsia="zh-CN"/>
        </w:rPr>
        <w:t>断言管理家庭网络的第一步是要知道实际发生了什么</w:t>
      </w:r>
      <w:r w:rsidR="00DB4A2B">
        <w:rPr>
          <w:rFonts w:hint="eastAsia"/>
          <w:color w:val="222222"/>
          <w:lang w:eastAsia="zh-CN"/>
        </w:rPr>
        <w:t>；</w:t>
      </w:r>
      <w:r w:rsidRPr="00A30C68">
        <w:rPr>
          <w:rFonts w:hint="eastAsia"/>
          <w:color w:val="222222"/>
          <w:lang w:eastAsia="zh-CN"/>
        </w:rPr>
        <w:t>因此，他们建议对网络网关</w:t>
      </w:r>
      <w:r w:rsidRPr="00A30C68">
        <w:rPr>
          <w:color w:val="222222"/>
          <w:lang w:eastAsia="zh-CN"/>
        </w:rPr>
        <w:t>/</w:t>
      </w:r>
      <w:r w:rsidRPr="00A30C68">
        <w:rPr>
          <w:rFonts w:hint="eastAsia"/>
          <w:color w:val="222222"/>
          <w:lang w:eastAsia="zh-CN"/>
        </w:rPr>
        <w:t>控制器进行测试，以充当</w:t>
      </w:r>
      <w:r w:rsidRPr="00A30C68">
        <w:rPr>
          <w:color w:val="222222"/>
          <w:lang w:eastAsia="zh-CN"/>
        </w:rPr>
        <w:t>“</w:t>
      </w:r>
      <w:r w:rsidRPr="00A30C68">
        <w:rPr>
          <w:rFonts w:hint="eastAsia"/>
          <w:color w:val="222222"/>
          <w:lang w:eastAsia="zh-CN"/>
        </w:rPr>
        <w:t>家庭网络数据记录器</w:t>
      </w:r>
      <w:r w:rsidRPr="00A30C68">
        <w:rPr>
          <w:color w:val="222222"/>
          <w:lang w:eastAsia="zh-CN"/>
        </w:rPr>
        <w:t>”</w:t>
      </w:r>
      <w:r w:rsidRPr="00A30C68">
        <w:rPr>
          <w:rFonts w:hint="eastAsia"/>
          <w:color w:val="222222"/>
          <w:lang w:eastAsia="zh-CN"/>
        </w:rPr>
        <w:t>来创建可用于故障排除或其他目的的日志。</w:t>
      </w:r>
      <w:r w:rsidR="006507AF">
        <w:rPr>
          <w:color w:val="222222"/>
          <w:lang w:eastAsia="zh-CN"/>
        </w:rPr>
        <w:t xml:space="preserve">Feamster </w:t>
      </w:r>
      <w:r w:rsidR="00C240F1">
        <w:rPr>
          <w:color w:val="222222"/>
          <w:lang w:eastAsia="zh-CN"/>
        </w:rPr>
        <w:fldChar w:fldCharType="begin"/>
      </w:r>
      <w:r w:rsidR="000F467E">
        <w:rPr>
          <w:color w:val="222222"/>
          <w:lang w:eastAsia="zh-CN"/>
        </w:rPr>
        <w:instrText xml:space="preserve"> ADDIN EN.CITE &lt;EndNote&gt;&lt;Cite&gt;&lt;Author&gt;Feamster&lt;/Author&gt;&lt;Year&gt;2010&lt;/Year&gt;&lt;RecNum&gt;218&lt;/RecNum&gt;&lt;DisplayText&gt;[36]&lt;/DisplayText&gt;&lt;record&gt;&lt;rec-number&gt;218&lt;/rec-number&gt;&lt;foreign-keys&gt;&lt;key app="EN" db-id="z2dra9zfpwd2wbewe9cv9sspxf2pe2txattx" timestamp="0"&gt;218&lt;/key&gt;&lt;/foreign-keys&gt;&lt;ref-type name="Conference Proceedings"&gt;10&lt;/ref-type&gt;&lt;contributors&gt;&lt;authors&gt;&lt;author&gt;Feamster, Nick&lt;/author&gt;&lt;/authors&gt;&lt;/contributors&gt;&lt;titles&gt;&lt;title&gt;Outsourcing home network security&lt;/title&gt;&lt;secondary-title&gt;ACM SIGCOMM Workshop on Home Networks&lt;/secondary-title&gt;&lt;/titles&gt;&lt;pages&gt;37-42&lt;/pages&gt;&lt;keywords&gt;&lt;keyword&gt;home networking&lt;/keyword&gt;&lt;keyword&gt;network security&lt;/keyword&gt;&lt;keyword&gt;programmable networking&lt;/keyword&gt;&lt;/keywords&gt;&lt;dates&gt;&lt;year&gt;2010&lt;/year&gt;&lt;/dates&gt;&lt;urls&gt;&lt;/urls&gt;&lt;/record&gt;&lt;/Cite&gt;&lt;/EndNote&gt;</w:instrText>
      </w:r>
      <w:r w:rsidR="00C240F1">
        <w:rPr>
          <w:color w:val="222222"/>
          <w:lang w:eastAsia="zh-CN"/>
        </w:rPr>
        <w:fldChar w:fldCharType="separate"/>
      </w:r>
      <w:r w:rsidR="000F467E">
        <w:rPr>
          <w:noProof/>
          <w:color w:val="222222"/>
          <w:lang w:eastAsia="zh-CN"/>
        </w:rPr>
        <w:t>[36]</w:t>
      </w:r>
      <w:r w:rsidR="00C240F1">
        <w:rPr>
          <w:color w:val="222222"/>
          <w:lang w:eastAsia="zh-CN"/>
        </w:rPr>
        <w:fldChar w:fldCharType="end"/>
      </w:r>
      <w:r w:rsidRPr="00A30C68">
        <w:rPr>
          <w:rFonts w:hint="eastAsia"/>
          <w:color w:val="222222"/>
          <w:lang w:eastAsia="zh-CN"/>
        </w:rPr>
        <w:t>提出，这种网络应该以</w:t>
      </w:r>
      <w:r w:rsidRPr="00A30C68">
        <w:rPr>
          <w:color w:val="222222"/>
          <w:lang w:eastAsia="zh-CN"/>
        </w:rPr>
        <w:t>“</w:t>
      </w:r>
      <w:r w:rsidRPr="00A30C68">
        <w:rPr>
          <w:rFonts w:hint="eastAsia"/>
          <w:color w:val="222222"/>
          <w:lang w:eastAsia="zh-CN"/>
        </w:rPr>
        <w:t>即插即用</w:t>
      </w:r>
      <w:r w:rsidRPr="00A30C68">
        <w:rPr>
          <w:color w:val="222222"/>
          <w:lang w:eastAsia="zh-CN"/>
        </w:rPr>
        <w:t>”</w:t>
      </w:r>
      <w:r w:rsidRPr="00A30C68">
        <w:rPr>
          <w:rFonts w:hint="eastAsia"/>
          <w:color w:val="222222"/>
          <w:lang w:eastAsia="zh-CN"/>
        </w:rPr>
        <w:t>的方式运行，即通过将管理外包给第三方专家，并且这可以通过程序开关的远程控制和分布式网络监测和推理算法用于检测可能的安全问题。相反，</w:t>
      </w:r>
      <w:r w:rsidRPr="00A30C68">
        <w:rPr>
          <w:color w:val="222222"/>
          <w:lang w:eastAsia="zh-CN"/>
        </w:rPr>
        <w:t>Mortier</w:t>
      </w:r>
      <w:r w:rsidRPr="00A30C68">
        <w:rPr>
          <w:rFonts w:hint="eastAsia"/>
          <w:color w:val="222222"/>
          <w:lang w:eastAsia="zh-CN"/>
        </w:rPr>
        <w:t>等人</w:t>
      </w:r>
      <w:r w:rsidR="00EA6F9D">
        <w:rPr>
          <w:color w:val="222222"/>
          <w:lang w:eastAsia="zh-CN"/>
        </w:rPr>
        <w:fldChar w:fldCharType="begin"/>
      </w:r>
      <w:r w:rsidR="000F467E">
        <w:rPr>
          <w:color w:val="222222"/>
          <w:lang w:eastAsia="zh-CN"/>
        </w:rPr>
        <w:instrText xml:space="preserve"> ADDIN EN.CITE &lt;EndNote&gt;&lt;Cite&gt;&lt;Author&gt;Mortier&lt;/Author&gt;&lt;Year&gt;2012&lt;/Year&gt;&lt;RecNum&gt;217&lt;/RecNum&gt;&lt;DisplayText&gt;[37]&lt;/DisplayText&gt;&lt;record&gt;&lt;rec-number&gt;217&lt;/rec-number&gt;&lt;foreign-keys&gt;&lt;key app="EN" db-id="z2dra9zfpwd2wbewe9cv9sspxf2pe2txattx" timestamp="0"&gt;217&lt;/key&gt;&lt;/foreign-keys&gt;&lt;ref-type name="Conference Proceedings"&gt;10&lt;/ref-type&gt;&lt;contributors&gt;&lt;authors&gt;&lt;author&gt;Mortier, R.&lt;/author&gt;&lt;author&gt;Rodden, T.&lt;/author&gt;&lt;author&gt;Lodge, T.&lt;/author&gt;&lt;author&gt;Mcauley, D.&lt;/author&gt;&lt;author&gt;Rotsos, C.&lt;/author&gt;&lt;author&gt;Moore, A. W.&lt;/author&gt;&lt;author&gt;Koliousis, A.&lt;/author&gt;&lt;author&gt;Sventek, J.&lt;/author&gt;&lt;/authors&gt;&lt;/contributors&gt;&lt;titles&gt;&lt;title&gt;Control and understanding: Owning your home network&lt;/title&gt;&lt;secondary-title&gt;Fourth International Conference on Communication Systems and Networks&lt;/secondary-title&gt;&lt;/titles&gt;&lt;pages&gt;1-10&lt;/pages&gt;&lt;keywords&gt;&lt;keyword&gt;IP networks&lt;/keyword&gt;&lt;keyword&gt;business communication&lt;/keyword&gt;&lt;keyword&gt;computer network management&lt;/keyword&gt;&lt;keyword&gt;computerised monitoring&lt;/keyword&gt;&lt;keyword&gt;home networks&lt;/keyword&gt;&lt;keyword&gt;radio networks&lt;/keyword&gt;&lt;keyword&gt;routing protocols&lt;/keyword&gt;&lt;keyword&gt;telecommunication congestion control&lt;/keyword&gt;&lt;keyword&gt;telecommunication traffic&lt;/keyword&gt;&lt;keyword&gt;user interfaces&lt;/keyword&gt;&lt;/keywords&gt;&lt;dates&gt;&lt;year&gt;2012&lt;/year&gt;&lt;/dates&gt;&lt;urls&gt;&lt;/urls&gt;&lt;/record&gt;&lt;/Cite&gt;&lt;/EndNote&gt;</w:instrText>
      </w:r>
      <w:r w:rsidR="00EA6F9D">
        <w:rPr>
          <w:color w:val="222222"/>
          <w:lang w:eastAsia="zh-CN"/>
        </w:rPr>
        <w:fldChar w:fldCharType="separate"/>
      </w:r>
      <w:r w:rsidR="000F467E">
        <w:rPr>
          <w:noProof/>
          <w:color w:val="222222"/>
          <w:lang w:eastAsia="zh-CN"/>
        </w:rPr>
        <w:t>[37]</w:t>
      </w:r>
      <w:r w:rsidR="00EA6F9D">
        <w:rPr>
          <w:color w:val="222222"/>
          <w:lang w:eastAsia="zh-CN"/>
        </w:rPr>
        <w:fldChar w:fldCharType="end"/>
      </w:r>
      <w:r w:rsidRPr="00A30C68">
        <w:rPr>
          <w:rFonts w:hint="eastAsia"/>
          <w:color w:val="222222"/>
          <w:lang w:eastAsia="zh-CN"/>
        </w:rPr>
        <w:t>认为用户希望更好地理解和控制他们的网络行为</w:t>
      </w:r>
      <w:r w:rsidRPr="00A30C68">
        <w:rPr>
          <w:color w:val="222222"/>
          <w:lang w:eastAsia="zh-CN"/>
        </w:rPr>
        <w:t>;</w:t>
      </w:r>
      <w:r w:rsidRPr="00A30C68">
        <w:rPr>
          <w:rFonts w:hint="eastAsia"/>
          <w:color w:val="222222"/>
          <w:lang w:eastAsia="zh-CN"/>
        </w:rPr>
        <w:t>而不是遵循传统的政策，家庭网络可以更好地理解他们的环境的动态和需求的用户更好地管理。为了实现这一目标，他们创建了一个原型网络，其中</w:t>
      </w:r>
      <w:r w:rsidRPr="00A30C68">
        <w:rPr>
          <w:color w:val="222222"/>
          <w:lang w:eastAsia="zh-CN"/>
        </w:rPr>
        <w:t>SDN</w:t>
      </w:r>
      <w:r w:rsidRPr="00A30C68">
        <w:rPr>
          <w:rFonts w:hint="eastAsia"/>
          <w:color w:val="222222"/>
          <w:lang w:eastAsia="zh-CN"/>
        </w:rPr>
        <w:t>用于提供用户如何使用网络，同时提供单一控制点。</w:t>
      </w:r>
      <w:r w:rsidRPr="00A30C68">
        <w:rPr>
          <w:color w:val="222222"/>
          <w:lang w:eastAsia="zh-CN"/>
        </w:rPr>
        <w:t>Mehdi</w:t>
      </w:r>
      <w:r w:rsidRPr="00A30C68">
        <w:rPr>
          <w:rFonts w:hint="eastAsia"/>
          <w:color w:val="222222"/>
          <w:lang w:eastAsia="zh-CN"/>
        </w:rPr>
        <w:t>等人</w:t>
      </w:r>
      <w:r w:rsidR="00EA6F9D">
        <w:rPr>
          <w:color w:val="222222"/>
          <w:lang w:eastAsia="zh-CN"/>
        </w:rPr>
        <w:fldChar w:fldCharType="begin"/>
      </w:r>
      <w:r w:rsidR="000F467E">
        <w:rPr>
          <w:color w:val="222222"/>
          <w:lang w:eastAsia="zh-CN"/>
        </w:rPr>
        <w:instrText xml:space="preserve"> ADDIN EN.CITE &lt;EndNote&gt;&lt;Cite&gt;&lt;Author&gt;Mehdi&lt;/Author&gt;&lt;Year&gt;2011&lt;/Year&gt;&lt;RecNum&gt;216&lt;/RecNum&gt;&lt;DisplayText&gt;[38]&lt;/DisplayText&gt;&lt;record&gt;&lt;rec-number&gt;216&lt;/rec-number&gt;&lt;foreign-keys&gt;&lt;key app="EN" db-id="z2dra9zfpwd2wbewe9cv9sspxf2pe2txattx" timestamp="0"&gt;216&lt;/key&gt;&lt;/foreign-keys&gt;&lt;ref-type name="Conference Proceedings"&gt;10&lt;/ref-type&gt;&lt;contributors&gt;&lt;authors&gt;&lt;author&gt;Mehdi, Syed Akbar&lt;/author&gt;&lt;author&gt;Khalid, Junaid&lt;/author&gt;&lt;author&gt;Khayam, Syed Ali&lt;/author&gt;&lt;/authors&gt;&lt;/contributors&gt;&lt;titles&gt;&lt;title&gt;Revisiting Traffic Anomaly Detection Using Software Defined Networking&lt;/title&gt;&lt;secondary-title&gt;International Workshop on Recent Advances in Intrusion Detection&lt;/secondary-title&gt;&lt;/titles&gt;&lt;pages&gt;161-180&lt;/pages&gt;&lt;keywords&gt;&lt;keyword&gt;Anomaly detection&lt;/keyword&gt;&lt;keyword&gt;Network Security&lt;/keyword&gt;&lt;keyword&gt;Software Defined Networking&lt;/keyword&gt;&lt;keyword&gt;Programmable Networks&lt;/keyword&gt;&lt;keyword&gt;Openflow&lt;/keyword&gt;&lt;/keywords&gt;&lt;dates&gt;&lt;year&gt;2011&lt;/year&gt;&lt;/dates&gt;&lt;urls&gt;&lt;/urls&gt;&lt;/record&gt;&lt;/Cite&gt;&lt;/EndNote&gt;</w:instrText>
      </w:r>
      <w:r w:rsidR="00EA6F9D">
        <w:rPr>
          <w:color w:val="222222"/>
          <w:lang w:eastAsia="zh-CN"/>
        </w:rPr>
        <w:fldChar w:fldCharType="separate"/>
      </w:r>
      <w:r w:rsidR="000F467E">
        <w:rPr>
          <w:noProof/>
          <w:color w:val="222222"/>
          <w:lang w:eastAsia="zh-CN"/>
        </w:rPr>
        <w:t>[38]</w:t>
      </w:r>
      <w:r w:rsidR="00EA6F9D">
        <w:rPr>
          <w:color w:val="222222"/>
          <w:lang w:eastAsia="zh-CN"/>
        </w:rPr>
        <w:fldChar w:fldCharType="end"/>
      </w:r>
      <w:r w:rsidRPr="00A30C68">
        <w:rPr>
          <w:rFonts w:hint="eastAsia"/>
          <w:color w:val="222222"/>
          <w:lang w:eastAsia="zh-CN"/>
        </w:rPr>
        <w:t>认为在可编程家庭网络中实现的异常检测系统（</w:t>
      </w:r>
      <w:r w:rsidRPr="00A30C68">
        <w:rPr>
          <w:color w:val="222222"/>
          <w:lang w:eastAsia="zh-CN"/>
        </w:rPr>
        <w:t>ADS</w:t>
      </w:r>
      <w:r w:rsidRPr="00A30C68">
        <w:rPr>
          <w:rFonts w:hint="eastAsia"/>
          <w:color w:val="222222"/>
          <w:lang w:eastAsia="zh-CN"/>
        </w:rPr>
        <w:t>）与在</w:t>
      </w:r>
      <w:r w:rsidRPr="00A30C68">
        <w:rPr>
          <w:color w:val="222222"/>
          <w:lang w:eastAsia="zh-CN"/>
        </w:rPr>
        <w:t>ISP</w:t>
      </w:r>
      <w:r w:rsidRPr="00A30C68">
        <w:rPr>
          <w:rFonts w:hint="eastAsia"/>
          <w:color w:val="222222"/>
          <w:lang w:eastAsia="zh-CN"/>
        </w:rPr>
        <w:t>处部署的恶意活动相比，提供了更准确的恶意活动识别</w:t>
      </w:r>
      <w:r>
        <w:rPr>
          <w:rFonts w:hint="eastAsia"/>
          <w:color w:val="222222"/>
          <w:lang w:eastAsia="zh-CN"/>
        </w:rPr>
        <w:t>；</w:t>
      </w:r>
      <w:r w:rsidRPr="00A30C68">
        <w:rPr>
          <w:rFonts w:hint="eastAsia"/>
          <w:color w:val="222222"/>
          <w:lang w:eastAsia="zh-CN"/>
        </w:rPr>
        <w:t>此外，实施将能够以线速运行，不会影响性能，同时还能够提高性能</w:t>
      </w:r>
      <w:r w:rsidRPr="00A30C68">
        <w:rPr>
          <w:color w:val="222222"/>
          <w:lang w:eastAsia="zh-CN"/>
        </w:rPr>
        <w:t>ISP</w:t>
      </w:r>
      <w:r w:rsidRPr="00A30C68">
        <w:rPr>
          <w:rFonts w:hint="eastAsia"/>
          <w:color w:val="222222"/>
          <w:lang w:eastAsia="zh-CN"/>
        </w:rPr>
        <w:t>不得不监视这些大量的网络。</w:t>
      </w:r>
      <w:r w:rsidRPr="00A30C68">
        <w:rPr>
          <w:color w:val="222222"/>
          <w:lang w:eastAsia="zh-CN"/>
        </w:rPr>
        <w:t>ADS</w:t>
      </w:r>
      <w:r w:rsidRPr="00A30C68">
        <w:rPr>
          <w:rFonts w:hint="eastAsia"/>
          <w:color w:val="222222"/>
          <w:lang w:eastAsia="zh-CN"/>
        </w:rPr>
        <w:t>算法可以与其他控制器服务一起运行，例如</w:t>
      </w:r>
      <w:r w:rsidRPr="00A30C68">
        <w:rPr>
          <w:color w:val="222222"/>
          <w:lang w:eastAsia="zh-CN"/>
        </w:rPr>
        <w:t>HomeOS</w:t>
      </w:r>
      <w:r w:rsidRPr="00A30C68">
        <w:rPr>
          <w:rFonts w:hint="eastAsia"/>
          <w:color w:val="222222"/>
          <w:lang w:eastAsia="zh-CN"/>
        </w:rPr>
        <w:t>，它可能会对可疑活动做出反应并向</w:t>
      </w:r>
      <w:r w:rsidRPr="00A30C68">
        <w:rPr>
          <w:color w:val="222222"/>
          <w:lang w:eastAsia="zh-CN"/>
        </w:rPr>
        <w:t>ISP</w:t>
      </w:r>
      <w:r w:rsidRPr="00A30C68">
        <w:rPr>
          <w:rFonts w:hint="eastAsia"/>
          <w:color w:val="222222"/>
          <w:lang w:eastAsia="zh-CN"/>
        </w:rPr>
        <w:t>或本地管理员报告异常情况。</w:t>
      </w:r>
    </w:p>
    <w:p w14:paraId="37E66432" w14:textId="77777777" w:rsidR="00286F14" w:rsidRPr="00710717" w:rsidRDefault="00974B39" w:rsidP="00710717">
      <w:pPr>
        <w:pStyle w:val="3"/>
        <w:spacing w:before="120"/>
        <w:rPr>
          <w:lang w:eastAsia="zh-CN"/>
        </w:rPr>
      </w:pPr>
      <w:bookmarkStart w:id="75" w:name="_Toc517963788"/>
      <w:bookmarkStart w:id="76" w:name="_Toc518474522"/>
      <w:r w:rsidRPr="00710717">
        <w:rPr>
          <w:lang w:eastAsia="zh-CN"/>
        </w:rPr>
        <w:t xml:space="preserve">1.2.5 </w:t>
      </w:r>
      <w:r w:rsidR="00193B5D" w:rsidRPr="00710717">
        <w:rPr>
          <w:lang w:eastAsia="zh-CN"/>
        </w:rPr>
        <w:t xml:space="preserve"> </w:t>
      </w:r>
      <w:r w:rsidR="00286F14" w:rsidRPr="00710717">
        <w:rPr>
          <w:rFonts w:hint="eastAsia"/>
          <w:lang w:eastAsia="zh-CN"/>
        </w:rPr>
        <w:t>研究挑战和未来方向</w:t>
      </w:r>
      <w:bookmarkEnd w:id="75"/>
      <w:bookmarkEnd w:id="76"/>
    </w:p>
    <w:p w14:paraId="1C9EB213" w14:textId="77777777" w:rsidR="00286F14" w:rsidRPr="00A30C68" w:rsidRDefault="00286F14" w:rsidP="000F68E0">
      <w:pPr>
        <w:adjustRightInd w:val="0"/>
        <w:rPr>
          <w:color w:val="222222"/>
          <w:lang w:eastAsia="zh-CN"/>
        </w:rPr>
      </w:pPr>
      <w:r w:rsidRPr="00A30C68">
        <w:rPr>
          <w:rFonts w:hint="eastAsia"/>
          <w:color w:val="222222"/>
          <w:lang w:eastAsia="zh-CN"/>
        </w:rPr>
        <w:t>随着</w:t>
      </w:r>
      <w:r w:rsidRPr="00A30C68">
        <w:rPr>
          <w:color w:val="222222"/>
          <w:lang w:eastAsia="zh-CN"/>
        </w:rPr>
        <w:t>SDN</w:t>
      </w:r>
      <w:r w:rsidRPr="00A30C68">
        <w:rPr>
          <w:rFonts w:hint="eastAsia"/>
          <w:color w:val="222222"/>
          <w:lang w:eastAsia="zh-CN"/>
        </w:rPr>
        <w:t>得到越来越广泛的采用，</w:t>
      </w:r>
      <w:r w:rsidRPr="00A30C68">
        <w:rPr>
          <w:color w:val="222222"/>
          <w:lang w:eastAsia="zh-CN"/>
        </w:rPr>
        <w:t>OpenFlow</w:t>
      </w:r>
      <w:r w:rsidRPr="00A30C68">
        <w:rPr>
          <w:rFonts w:hint="eastAsia"/>
          <w:color w:val="222222"/>
          <w:lang w:eastAsia="zh-CN"/>
        </w:rPr>
        <w:t>等协议得到进一步明确，提出了新的解决方案，并出现了新的挑战。</w:t>
      </w:r>
      <w:r w:rsidRPr="00A30C68">
        <w:rPr>
          <w:color w:val="222222"/>
          <w:lang w:eastAsia="zh-CN"/>
        </w:rPr>
        <w:t>SDN</w:t>
      </w:r>
      <w:r w:rsidRPr="00A30C68">
        <w:rPr>
          <w:rFonts w:hint="eastAsia"/>
          <w:color w:val="222222"/>
          <w:lang w:eastAsia="zh-CN"/>
        </w:rPr>
        <w:t>所面临的各种挑战以及未来的研究方向，即：（</w:t>
      </w:r>
      <w:r w:rsidRPr="00A30C68">
        <w:rPr>
          <w:color w:val="222222"/>
          <w:lang w:eastAsia="zh-CN"/>
        </w:rPr>
        <w:t>1</w:t>
      </w:r>
      <w:r w:rsidRPr="00A30C68">
        <w:rPr>
          <w:rFonts w:hint="eastAsia"/>
          <w:color w:val="222222"/>
          <w:lang w:eastAsia="zh-CN"/>
        </w:rPr>
        <w:t>）控制器和交换机设计，（</w:t>
      </w:r>
      <w:r w:rsidRPr="00A30C68">
        <w:rPr>
          <w:color w:val="222222"/>
          <w:lang w:eastAsia="zh-CN"/>
        </w:rPr>
        <w:t>2</w:t>
      </w:r>
      <w:r w:rsidRPr="00A30C68">
        <w:rPr>
          <w:rFonts w:hint="eastAsia"/>
          <w:color w:val="222222"/>
          <w:lang w:eastAsia="zh-CN"/>
        </w:rPr>
        <w:t>）</w:t>
      </w:r>
      <w:r w:rsidRPr="00A30C68">
        <w:rPr>
          <w:color w:val="222222"/>
          <w:lang w:eastAsia="zh-CN"/>
        </w:rPr>
        <w:t>SDN</w:t>
      </w:r>
      <w:r w:rsidRPr="00A30C68">
        <w:rPr>
          <w:rFonts w:hint="eastAsia"/>
          <w:color w:val="222222"/>
          <w:lang w:eastAsia="zh-CN"/>
        </w:rPr>
        <w:t>中的可扩展性和性能，（</w:t>
      </w:r>
      <w:r w:rsidRPr="00A30C68">
        <w:rPr>
          <w:color w:val="222222"/>
          <w:lang w:eastAsia="zh-CN"/>
        </w:rPr>
        <w:t>3</w:t>
      </w:r>
      <w:r w:rsidRPr="00A30C68">
        <w:rPr>
          <w:rFonts w:hint="eastAsia"/>
          <w:color w:val="222222"/>
          <w:lang w:eastAsia="zh-CN"/>
        </w:rPr>
        <w:t>）控制器服务接口，（</w:t>
      </w:r>
      <w:r w:rsidRPr="00A30C68">
        <w:rPr>
          <w:color w:val="222222"/>
          <w:lang w:eastAsia="zh-CN"/>
        </w:rPr>
        <w:t>4</w:t>
      </w:r>
      <w:r w:rsidRPr="00A30C68">
        <w:rPr>
          <w:rFonts w:hint="eastAsia"/>
          <w:color w:val="222222"/>
          <w:lang w:eastAsia="zh-CN"/>
        </w:rPr>
        <w:t>）虚拟化和云服务应用程序，（</w:t>
      </w:r>
      <w:r w:rsidRPr="00A30C68">
        <w:rPr>
          <w:color w:val="222222"/>
          <w:lang w:eastAsia="zh-CN"/>
        </w:rPr>
        <w:t>5</w:t>
      </w:r>
      <w:r w:rsidRPr="00A30C68">
        <w:rPr>
          <w:rFonts w:hint="eastAsia"/>
          <w:color w:val="222222"/>
          <w:lang w:eastAsia="zh-CN"/>
        </w:rPr>
        <w:t>）以信息为中心的网络化</w:t>
      </w:r>
      <w:r w:rsidRPr="00A30C68">
        <w:rPr>
          <w:color w:val="222222"/>
          <w:lang w:eastAsia="zh-CN"/>
        </w:rPr>
        <w:t>;</w:t>
      </w:r>
      <w:r w:rsidRPr="00A30C68">
        <w:rPr>
          <w:rFonts w:hint="eastAsia"/>
          <w:color w:val="222222"/>
          <w:lang w:eastAsia="zh-CN"/>
        </w:rPr>
        <w:t>（</w:t>
      </w:r>
      <w:r w:rsidRPr="00A30C68">
        <w:rPr>
          <w:color w:val="222222"/>
          <w:lang w:eastAsia="zh-CN"/>
        </w:rPr>
        <w:t>6</w:t>
      </w:r>
      <w:r w:rsidRPr="00A30C68">
        <w:rPr>
          <w:rFonts w:hint="eastAsia"/>
          <w:color w:val="222222"/>
          <w:lang w:eastAsia="zh-CN"/>
        </w:rPr>
        <w:t>）实现与</w:t>
      </w:r>
      <w:r w:rsidRPr="00A30C68">
        <w:rPr>
          <w:color w:val="222222"/>
          <w:lang w:eastAsia="zh-CN"/>
        </w:rPr>
        <w:t>SDN</w:t>
      </w:r>
      <w:r w:rsidRPr="00A30C68">
        <w:rPr>
          <w:rFonts w:hint="eastAsia"/>
          <w:color w:val="222222"/>
          <w:lang w:eastAsia="zh-CN"/>
        </w:rPr>
        <w:t>的异构网络。</w:t>
      </w:r>
    </w:p>
    <w:p w14:paraId="0F224990" w14:textId="77777777" w:rsidR="00286F14" w:rsidRPr="00710717" w:rsidRDefault="00F15150" w:rsidP="00710717">
      <w:pPr>
        <w:widowControl w:val="0"/>
        <w:adjustRightInd w:val="0"/>
        <w:ind w:firstLineChars="0" w:firstLine="0"/>
        <w:rPr>
          <w:b/>
          <w:color w:val="222222"/>
          <w:lang w:eastAsia="zh-CN"/>
        </w:rPr>
      </w:pPr>
      <w:r>
        <w:rPr>
          <w:rFonts w:hint="eastAsia"/>
          <w:b/>
          <w:color w:val="222222"/>
          <w:lang w:eastAsia="zh-CN"/>
        </w:rPr>
        <w:lastRenderedPageBreak/>
        <w:t xml:space="preserve"> </w:t>
      </w:r>
      <w:r>
        <w:rPr>
          <w:b/>
          <w:color w:val="222222"/>
          <w:lang w:eastAsia="zh-CN"/>
        </w:rPr>
        <w:t xml:space="preserve">  </w:t>
      </w:r>
      <w:r>
        <w:rPr>
          <w:rFonts w:hint="eastAsia"/>
          <w:b/>
          <w:color w:val="222222"/>
          <w:lang w:eastAsia="zh-CN"/>
        </w:rPr>
        <w:t>（</w:t>
      </w:r>
      <w:r>
        <w:rPr>
          <w:rFonts w:hint="eastAsia"/>
          <w:b/>
          <w:color w:val="222222"/>
          <w:lang w:eastAsia="zh-CN"/>
        </w:rPr>
        <w:t>1</w:t>
      </w:r>
      <w:r>
        <w:rPr>
          <w:rFonts w:hint="eastAsia"/>
          <w:b/>
          <w:color w:val="222222"/>
          <w:lang w:eastAsia="zh-CN"/>
        </w:rPr>
        <w:t>）</w:t>
      </w:r>
      <w:r w:rsidR="00286F14" w:rsidRPr="00710717">
        <w:rPr>
          <w:rFonts w:hint="eastAsia"/>
          <w:b/>
          <w:color w:val="222222"/>
          <w:lang w:eastAsia="zh-CN"/>
        </w:rPr>
        <w:t>控制器和开关设计</w:t>
      </w:r>
    </w:p>
    <w:p w14:paraId="316CD7CE" w14:textId="77777777" w:rsidR="00AE09AF" w:rsidRDefault="00286F14" w:rsidP="00AE09AF">
      <w:pPr>
        <w:widowControl w:val="0"/>
        <w:adjustRightInd w:val="0"/>
        <w:rPr>
          <w:color w:val="222222"/>
          <w:kern w:val="2"/>
          <w:sz w:val="21"/>
          <w:szCs w:val="22"/>
          <w:lang w:eastAsia="zh-CN"/>
        </w:rPr>
      </w:pPr>
      <w:r w:rsidRPr="00A30C68">
        <w:rPr>
          <w:color w:val="222222"/>
          <w:lang w:eastAsia="zh-CN"/>
        </w:rPr>
        <w:t>SDN</w:t>
      </w:r>
      <w:r w:rsidRPr="00A30C68">
        <w:rPr>
          <w:rFonts w:hint="eastAsia"/>
          <w:color w:val="222222"/>
          <w:lang w:eastAsia="zh-CN"/>
        </w:rPr>
        <w:t>提高了重要的可扩展性，性能，稳健性和安全性方面的挑战。在</w:t>
      </w:r>
      <w:r w:rsidR="00AE09AF">
        <w:rPr>
          <w:color w:val="222222"/>
          <w:lang w:eastAsia="zh-CN"/>
        </w:rPr>
        <w:t xml:space="preserve">DIFANE </w:t>
      </w:r>
      <w:r w:rsidR="00C240F1">
        <w:rPr>
          <w:color w:val="222222"/>
          <w:lang w:eastAsia="zh-CN"/>
        </w:rPr>
        <w:fldChar w:fldCharType="begin"/>
      </w:r>
      <w:r w:rsidR="000F467E">
        <w:rPr>
          <w:color w:val="222222"/>
          <w:lang w:eastAsia="zh-CN"/>
        </w:rPr>
        <w:instrText xml:space="preserve"> ADDIN EN.CITE &lt;EndNote&gt;&lt;Cite&gt;&lt;Author&gt;Yu&lt;/Author&gt;&lt;Year&gt;2010&lt;/Year&gt;&lt;RecNum&gt;100&lt;/RecNum&gt;&lt;DisplayText&gt;[16]&lt;/DisplayText&gt;&lt;record&gt;&lt;rec-number&gt;100&lt;/rec-number&gt;&lt;foreign-keys&gt;&lt;key app="EN" db-id="z2dra9zfpwd2wbewe9cv9sspxf2pe2txattx" timestamp="0"&gt;100&lt;/key&gt;&lt;/foreign-keys&gt;&lt;ref-type name="Conference Proceedings"&gt;10&lt;/ref-type&gt;&lt;contributors&gt;&lt;authors&gt;&lt;author&gt;Yu, Minlan&lt;/author&gt;&lt;author&gt;Rexford, Jennifer&lt;/author&gt;&lt;author&gt;Freedman, Michael J.&lt;/author&gt;&lt;author&gt;Wang, Jia&lt;/author&gt;&lt;/authors&gt;&lt;/contributors&gt;&lt;titles&gt;&lt;title&gt;Scalable flow-based networking with DIFANE&lt;/title&gt;&lt;/titles&gt;&lt;pages&gt;351-362&lt;/pages&gt;&lt;keywords&gt;&lt;keyword&gt;access control&lt;/keyword&gt;&lt;keyword&gt;network architecture&lt;/keyword&gt;&lt;keyword&gt;openflow&lt;/keyword&gt;&lt;keyword&gt;scalability&lt;/keyword&gt;&lt;/keywords&gt;&lt;dates&gt;&lt;year&gt;2010&lt;/year&gt;&lt;/dates&gt;&lt;urls&gt;&lt;/urls&gt;&lt;/record&gt;&lt;/Cite&gt;&lt;/EndNote&gt;</w:instrText>
      </w:r>
      <w:r w:rsidR="00C240F1">
        <w:rPr>
          <w:color w:val="222222"/>
          <w:lang w:eastAsia="zh-CN"/>
        </w:rPr>
        <w:fldChar w:fldCharType="separate"/>
      </w:r>
      <w:r w:rsidR="000F467E">
        <w:rPr>
          <w:noProof/>
          <w:color w:val="222222"/>
          <w:lang w:eastAsia="zh-CN"/>
        </w:rPr>
        <w:t>[16]</w:t>
      </w:r>
      <w:r w:rsidR="00C240F1">
        <w:rPr>
          <w:color w:val="222222"/>
          <w:lang w:eastAsia="zh-CN"/>
        </w:rPr>
        <w:fldChar w:fldCharType="end"/>
      </w:r>
      <w:r w:rsidRPr="00A30C68">
        <w:rPr>
          <w:rFonts w:hint="eastAsia"/>
          <w:color w:val="222222"/>
          <w:lang w:eastAsia="zh-CN"/>
        </w:rPr>
        <w:t>中，流量条目被主动推送到交换机，试图减少对控制器的请求数量。在控制器中处理交换机和</w:t>
      </w:r>
      <w:r w:rsidRPr="00A30C68">
        <w:rPr>
          <w:color w:val="222222"/>
          <w:lang w:eastAsia="zh-CN"/>
        </w:rPr>
        <w:t>“</w:t>
      </w:r>
      <w:r w:rsidRPr="00A30C68">
        <w:rPr>
          <w:rFonts w:hint="eastAsia"/>
          <w:color w:val="222222"/>
          <w:lang w:eastAsia="zh-CN"/>
        </w:rPr>
        <w:t>长寿命</w:t>
      </w:r>
      <w:r w:rsidRPr="00A30C68">
        <w:rPr>
          <w:color w:val="222222"/>
          <w:lang w:eastAsia="zh-CN"/>
        </w:rPr>
        <w:t>”</w:t>
      </w:r>
      <w:r w:rsidRPr="00A30C68">
        <w:rPr>
          <w:rFonts w:hint="eastAsia"/>
          <w:color w:val="222222"/>
          <w:lang w:eastAsia="zh-CN"/>
        </w:rPr>
        <w:t>流水线中的</w:t>
      </w:r>
      <w:r w:rsidRPr="00A30C68">
        <w:rPr>
          <w:color w:val="222222"/>
          <w:lang w:eastAsia="zh-CN"/>
        </w:rPr>
        <w:t>“</w:t>
      </w:r>
      <w:r w:rsidRPr="00A30C68">
        <w:rPr>
          <w:rFonts w:hint="eastAsia"/>
          <w:color w:val="222222"/>
          <w:lang w:eastAsia="zh-CN"/>
        </w:rPr>
        <w:t>短命</w:t>
      </w:r>
      <w:r w:rsidRPr="00A30C68">
        <w:rPr>
          <w:color w:val="222222"/>
          <w:lang w:eastAsia="zh-CN"/>
        </w:rPr>
        <w:t>”</w:t>
      </w:r>
      <w:r w:rsidRPr="00A30C68">
        <w:rPr>
          <w:rFonts w:hint="eastAsia"/>
          <w:color w:val="222222"/>
          <w:lang w:eastAsia="zh-CN"/>
        </w:rPr>
        <w:t>流，以减少流建立延迟和控制器开销。</w:t>
      </w:r>
      <w:r w:rsidRPr="00A30C68">
        <w:rPr>
          <w:color w:val="222222"/>
          <w:lang w:eastAsia="zh-CN"/>
        </w:rPr>
        <w:t>ASIC</w:t>
      </w:r>
      <w:r w:rsidRPr="00A30C68">
        <w:rPr>
          <w:rFonts w:hint="eastAsia"/>
          <w:color w:val="222222"/>
          <w:lang w:eastAsia="zh-CN"/>
        </w:rPr>
        <w:t>中的规则匹配记录流替换</w:t>
      </w:r>
      <w:r w:rsidRPr="00A30C68">
        <w:rPr>
          <w:color w:val="222222"/>
          <w:lang w:eastAsia="zh-CN"/>
        </w:rPr>
        <w:t>ASIC</w:t>
      </w:r>
      <w:r w:rsidRPr="00A30C68">
        <w:rPr>
          <w:rFonts w:hint="eastAsia"/>
          <w:color w:val="222222"/>
          <w:lang w:eastAsia="zh-CN"/>
        </w:rPr>
        <w:t>上的计数器并在</w:t>
      </w:r>
      <w:r w:rsidRPr="00A30C68">
        <w:rPr>
          <w:color w:val="222222"/>
          <w:lang w:eastAsia="zh-CN"/>
        </w:rPr>
        <w:t>CPU</w:t>
      </w:r>
      <w:r w:rsidRPr="00A30C68">
        <w:rPr>
          <w:rFonts w:hint="eastAsia"/>
          <w:color w:val="222222"/>
          <w:lang w:eastAsia="zh-CN"/>
        </w:rPr>
        <w:t>中处理它们以允许有效地访问计数器。</w:t>
      </w:r>
      <w:r w:rsidR="00AE09AF">
        <w:rPr>
          <w:color w:val="222222"/>
          <w:lang w:eastAsia="zh-CN"/>
        </w:rPr>
        <w:t xml:space="preserve"> FLARE</w:t>
      </w:r>
      <w:r w:rsidRPr="00A30C68">
        <w:rPr>
          <w:rFonts w:hint="eastAsia"/>
          <w:color w:val="222222"/>
          <w:lang w:eastAsia="zh-CN"/>
        </w:rPr>
        <w:t>是一个新的网络节点模型，专注于</w:t>
      </w:r>
      <w:r w:rsidRPr="00A30C68">
        <w:rPr>
          <w:color w:val="222222"/>
          <w:lang w:eastAsia="zh-CN"/>
        </w:rPr>
        <w:t>“</w:t>
      </w:r>
      <w:r w:rsidRPr="00A30C68">
        <w:rPr>
          <w:rFonts w:hint="eastAsia"/>
          <w:color w:val="222222"/>
          <w:lang w:eastAsia="zh-CN"/>
        </w:rPr>
        <w:t>深度可编程网络</w:t>
      </w:r>
      <w:r w:rsidRPr="00A30C68">
        <w:rPr>
          <w:color w:val="222222"/>
          <w:lang w:eastAsia="zh-CN"/>
        </w:rPr>
        <w:t>”</w:t>
      </w:r>
      <w:r w:rsidRPr="00A30C68">
        <w:rPr>
          <w:rFonts w:hint="eastAsia"/>
          <w:color w:val="222222"/>
          <w:lang w:eastAsia="zh-CN"/>
        </w:rPr>
        <w:t>，为数据平面，控制平面以及它们之间的接口提供可编程性。</w:t>
      </w:r>
      <w:r w:rsidR="00EA6F9D">
        <w:rPr>
          <w:color w:val="222222"/>
          <w:lang w:eastAsia="zh-CN"/>
        </w:rPr>
        <w:fldChar w:fldCharType="begin"/>
      </w:r>
      <w:r w:rsidR="000F467E">
        <w:rPr>
          <w:color w:val="222222"/>
          <w:lang w:eastAsia="zh-CN"/>
        </w:rPr>
        <w:instrText xml:space="preserve"> ADDIN EN.CITE &lt;EndNote&gt;&lt;Cite&gt;&lt;Author&gt;Bifulco&lt;/Author&gt;&lt;Year&gt;2012&lt;/Year&gt;&lt;RecNum&gt;215&lt;/RecNum&gt;&lt;DisplayText&gt;[39]&lt;/DisplayText&gt;&lt;record&gt;&lt;rec-number&gt;215&lt;/rec-number&gt;&lt;foreign-keys&gt;&lt;key app="EN" db-id="z2dra9zfpwd2wbewe9cv9sspxf2pe2txattx" timestamp="0"&gt;215&lt;/key&gt;&lt;/foreign-keys&gt;&lt;ref-type name="Conference Proceedings"&gt;10&lt;/ref-type&gt;&lt;contributors&gt;&lt;authors&gt;&lt;author&gt;Bifulco, Roberto&lt;/author&gt;&lt;author&gt;Canonico, Roberto&lt;/author&gt;&lt;author&gt;Brunner, Marcus&lt;/author&gt;&lt;author&gt;Hasselmeyer, Peer&lt;/author&gt;&lt;author&gt;Mir, Faisal&lt;/author&gt;&lt;/authors&gt;&lt;/contributors&gt;&lt;titles&gt;&lt;title&gt;A practical experience in designing an OpenFlow controller&lt;/title&gt;&lt;secondary-title&gt;European Workshop on Software Defined NETWORKING&lt;/secondary-title&gt;&lt;/titles&gt;&lt;pages&gt;61-66&lt;/pages&gt;&lt;keywords&gt;&lt;keyword&gt;programming model&lt;/keyword&gt;&lt;keyword&gt;Software-Defined Networking&lt;/keyword&gt;&lt;keyword&gt;OpenFlow controller&lt;/keyword&gt;&lt;keyword&gt;scalability&lt;/keyword&gt;&lt;/keywords&gt;&lt;dates&gt;&lt;year&gt;2012&lt;/year&gt;&lt;/dates&gt;&lt;urls&gt;&lt;/urls&gt;&lt;/record&gt;&lt;/Cite&gt;&lt;/EndNote&gt;</w:instrText>
      </w:r>
      <w:r w:rsidR="00EA6F9D">
        <w:rPr>
          <w:color w:val="222222"/>
          <w:lang w:eastAsia="zh-CN"/>
        </w:rPr>
        <w:fldChar w:fldCharType="separate"/>
      </w:r>
      <w:r w:rsidR="000F467E">
        <w:rPr>
          <w:noProof/>
          <w:color w:val="222222"/>
          <w:lang w:eastAsia="zh-CN"/>
        </w:rPr>
        <w:t>[39]</w:t>
      </w:r>
      <w:r w:rsidR="00EA6F9D">
        <w:rPr>
          <w:color w:val="222222"/>
          <w:lang w:eastAsia="zh-CN"/>
        </w:rPr>
        <w:fldChar w:fldCharType="end"/>
      </w:r>
      <w:r w:rsidRPr="00A30C68">
        <w:rPr>
          <w:rFonts w:hint="eastAsia"/>
          <w:color w:val="222222"/>
          <w:lang w:eastAsia="zh-CN"/>
        </w:rPr>
        <w:t>中介绍的工作讨论了控制器设计中的重要方面，包括分层控制，数据模型，可伸缩性和可扩展性。就性能和可扩展性而言，研究表明，单个控制器每秒可处理多达</w:t>
      </w:r>
      <w:r w:rsidRPr="00A30C68">
        <w:rPr>
          <w:color w:val="222222"/>
          <w:lang w:eastAsia="zh-CN"/>
        </w:rPr>
        <w:t>600</w:t>
      </w:r>
      <w:r w:rsidRPr="00A30C68">
        <w:rPr>
          <w:rFonts w:hint="eastAsia"/>
          <w:color w:val="222222"/>
          <w:lang w:eastAsia="zh-CN"/>
        </w:rPr>
        <w:t>万个流。最近的一项研究着重于</w:t>
      </w:r>
      <w:r w:rsidRPr="00A30C68">
        <w:rPr>
          <w:color w:val="222222"/>
          <w:lang w:eastAsia="zh-CN"/>
        </w:rPr>
        <w:t>Beacon</w:t>
      </w:r>
      <w:r w:rsidRPr="00A30C68">
        <w:rPr>
          <w:rFonts w:hint="eastAsia"/>
          <w:color w:val="222222"/>
          <w:lang w:eastAsia="zh-CN"/>
        </w:rPr>
        <w:t>控制器，结果表明一个控制器可以在一台</w:t>
      </w:r>
      <w:r w:rsidRPr="00A30C68">
        <w:rPr>
          <w:color w:val="222222"/>
          <w:lang w:eastAsia="zh-CN"/>
        </w:rPr>
        <w:t>12</w:t>
      </w:r>
      <w:r w:rsidRPr="00A30C68">
        <w:rPr>
          <w:rFonts w:hint="eastAsia"/>
          <w:color w:val="222222"/>
          <w:lang w:eastAsia="zh-CN"/>
        </w:rPr>
        <w:t>核心机器上每秒处理</w:t>
      </w:r>
      <w:r w:rsidRPr="00A30C68">
        <w:rPr>
          <w:color w:val="222222"/>
          <w:lang w:eastAsia="zh-CN"/>
        </w:rPr>
        <w:t>1280</w:t>
      </w:r>
      <w:r w:rsidRPr="00A30C68">
        <w:rPr>
          <w:rFonts w:hint="eastAsia"/>
          <w:color w:val="222222"/>
          <w:lang w:eastAsia="zh-CN"/>
        </w:rPr>
        <w:t>万新流量，每个流量的平均等待时间为</w:t>
      </w:r>
      <w:r w:rsidRPr="00A30C68">
        <w:rPr>
          <w:color w:val="222222"/>
          <w:lang w:eastAsia="zh-CN"/>
        </w:rPr>
        <w:t>24.7 us</w:t>
      </w:r>
      <w:r w:rsidRPr="00A30C68">
        <w:rPr>
          <w:rFonts w:hint="eastAsia"/>
          <w:color w:val="222222"/>
          <w:lang w:eastAsia="zh-CN"/>
        </w:rPr>
        <w:t>。但是，为了提高可扩展性，尤其是出于可靠性和健壮性目的，已经认识到逻辑集中控制器必须物理分布。</w:t>
      </w:r>
      <w:r w:rsidR="00AE09AF">
        <w:rPr>
          <w:color w:val="222222"/>
          <w:lang w:eastAsia="zh-CN"/>
        </w:rPr>
        <w:t xml:space="preserve">Onix </w:t>
      </w:r>
      <w:r w:rsidR="00EA6F9D">
        <w:rPr>
          <w:color w:val="222222"/>
          <w:lang w:eastAsia="zh-CN"/>
        </w:rPr>
        <w:fldChar w:fldCharType="begin"/>
      </w:r>
      <w:r w:rsidR="000F467E">
        <w:rPr>
          <w:color w:val="222222"/>
          <w:lang w:eastAsia="zh-CN"/>
        </w:rPr>
        <w:instrText xml:space="preserve"> ADDIN EN.CITE &lt;EndNote&gt;&lt;Cite&gt;&lt;Author&gt;Koponen&lt;/Author&gt;&lt;Year&gt;2010&lt;/Year&gt;&lt;RecNum&gt;189&lt;/RecNum&gt;&lt;DisplayText&gt;[20]&lt;/DisplayText&gt;&lt;record&gt;&lt;rec-number&gt;189&lt;/rec-number&gt;&lt;foreign-keys&gt;&lt;key app="EN" db-id="z2dra9zfpwd2wbewe9cv9sspxf2pe2txattx" timestamp="0"&gt;189&lt;/key&gt;&lt;/foreign-keys&gt;&lt;ref-type name="Conference Proceedings"&gt;10&lt;/ref-type&gt;&lt;contributors&gt;&lt;authors&gt;&lt;author&gt;Koponen, Teemu&lt;/author&gt;&lt;author&gt;Casado, Martin&lt;/author&gt;&lt;author&gt;Gude, Natasha&lt;/author&gt;&lt;author&gt;Stribling, Jeremy&lt;/author&gt;&lt;author&gt;Poutievski, Leon&lt;/author&gt;&lt;author&gt;Zhu, Min&lt;/author&gt;&lt;author&gt;Ramanathan, Rajiv&lt;/author&gt;&lt;author&gt;Iwata, Yuichiro&lt;/author&gt;&lt;author&gt;Inoue, Hiroaki&lt;/author&gt;&lt;author&gt;Hama, Takayuki&lt;/author&gt;&lt;/authors&gt;&lt;/contributors&gt;&lt;titles&gt;&lt;title&gt;Onix: a distributed control platform for large-scale production networks&lt;/title&gt;&lt;secondary-title&gt;Usenix Conference on Operating Systems Design and Implementation&lt;/secondary-title&gt;&lt;/titles&gt;&lt;pages&gt;351-364&lt;/pages&gt;&lt;dates&gt;&lt;year&gt;2010&lt;/year&gt;&lt;/dates&gt;&lt;urls&gt;&lt;/urls&gt;&lt;/record&gt;&lt;/Cite&gt;&lt;/EndNote&gt;</w:instrText>
      </w:r>
      <w:r w:rsidR="00EA6F9D">
        <w:rPr>
          <w:color w:val="222222"/>
          <w:lang w:eastAsia="zh-CN"/>
        </w:rPr>
        <w:fldChar w:fldCharType="separate"/>
      </w:r>
      <w:r w:rsidR="000F467E">
        <w:rPr>
          <w:noProof/>
          <w:color w:val="222222"/>
          <w:lang w:eastAsia="zh-CN"/>
        </w:rPr>
        <w:t>[20]</w:t>
      </w:r>
      <w:r w:rsidR="00EA6F9D">
        <w:rPr>
          <w:color w:val="222222"/>
          <w:lang w:eastAsia="zh-CN"/>
        </w:rPr>
        <w:fldChar w:fldCharType="end"/>
      </w:r>
      <w:r w:rsidRPr="00A30C68">
        <w:rPr>
          <w:rFonts w:hint="eastAsia"/>
          <w:color w:val="222222"/>
          <w:lang w:eastAsia="zh-CN"/>
        </w:rPr>
        <w:t>使用这种方法来实现健壮和可扩展的控制平面。在</w:t>
      </w:r>
      <w:r w:rsidR="00EA6F9D">
        <w:rPr>
          <w:color w:val="222222"/>
          <w:lang w:eastAsia="zh-CN"/>
        </w:rPr>
        <w:fldChar w:fldCharType="begin"/>
      </w:r>
      <w:r w:rsidR="000F467E">
        <w:rPr>
          <w:color w:val="222222"/>
          <w:lang w:eastAsia="zh-CN"/>
        </w:rPr>
        <w:instrText xml:space="preserve"> ADDIN EN.CITE &lt;EndNote&gt;&lt;Cite&gt;&lt;Author&gt;Levin&lt;/Author&gt;&lt;Year&gt;2012&lt;/Year&gt;&lt;RecNum&gt;190&lt;/RecNum&gt;&lt;DisplayText&gt;[19]&lt;/DisplayText&gt;&lt;record&gt;&lt;rec-number&gt;190&lt;/rec-number&gt;&lt;foreign-keys&gt;&lt;key app="EN" db-id="z2dra9zfpwd2wbewe9cv9sspxf2pe2txattx" timestamp="0"&gt;190&lt;/key&gt;&lt;/foreign-keys&gt;&lt;ref-type name="Journal Article"&gt;17&lt;/ref-type&gt;&lt;contributors&gt;&lt;authors&gt;&lt;author&gt;Levin, Dan&lt;/author&gt;&lt;author&gt;Wundsam, Andreas&lt;/author&gt;&lt;author&gt;Heller, Brandon&lt;/author&gt;&lt;author&gt;Handigol, Nikhil&lt;/author&gt;&lt;author&gt;Feldmann, Anja&lt;/author&gt;&lt;/authors&gt;&lt;/contributors&gt;&lt;titles&gt;&lt;title&gt;Logically centralized?: state distribution trade-offs in software defined networks&lt;/title&gt;&lt;secondary-title&gt;Proceedings of the First Workshop on Hot Topics in Software Defined Networks&lt;/secondary-title&gt;&lt;/titles&gt;&lt;pages&gt;1-6&lt;/pages&gt;&lt;keywords&gt;&lt;keyword&gt;control plane&lt;/keyword&gt;&lt;keyword&gt;sensitivity study&lt;/keyword&gt;&lt;keyword&gt;software defined networks&lt;/keyword&gt;&lt;/keywords&gt;&lt;dates&gt;&lt;year&gt;2012&lt;/year&gt;&lt;/dates&gt;&lt;urls&gt;&lt;/urls&gt;&lt;/record&gt;&lt;/Cite&gt;&lt;/EndNote&gt;</w:instrText>
      </w:r>
      <w:r w:rsidR="00EA6F9D">
        <w:rPr>
          <w:color w:val="222222"/>
          <w:lang w:eastAsia="zh-CN"/>
        </w:rPr>
        <w:fldChar w:fldCharType="separate"/>
      </w:r>
      <w:r w:rsidR="000F467E">
        <w:rPr>
          <w:noProof/>
          <w:color w:val="222222"/>
          <w:lang w:eastAsia="zh-CN"/>
        </w:rPr>
        <w:t>[19]</w:t>
      </w:r>
      <w:r w:rsidR="00EA6F9D">
        <w:rPr>
          <w:color w:val="222222"/>
          <w:lang w:eastAsia="zh-CN"/>
        </w:rPr>
        <w:fldChar w:fldCharType="end"/>
      </w:r>
      <w:r w:rsidRPr="00A30C68">
        <w:rPr>
          <w:rFonts w:hint="eastAsia"/>
          <w:color w:val="222222"/>
          <w:lang w:eastAsia="zh-CN"/>
        </w:rPr>
        <w:t>中，与控制分布有关的权衡，比如陈旧性与最优性，应用逻辑复杂性与不一致性的鲁棒性相关，都被确定和量化。在</w:t>
      </w:r>
      <w:r w:rsidR="00EA6F9D">
        <w:rPr>
          <w:color w:val="222222"/>
          <w:lang w:eastAsia="zh-CN"/>
        </w:rPr>
        <w:fldChar w:fldCharType="begin"/>
      </w:r>
      <w:r w:rsidR="000F467E">
        <w:rPr>
          <w:color w:val="222222"/>
          <w:lang w:eastAsia="zh-CN"/>
        </w:rPr>
        <w:instrText xml:space="preserve"> ADDIN EN.CITE &lt;EndNote&gt;&lt;Cite&gt;&lt;Author&gt;Levin&lt;/Author&gt;&lt;Year&gt;2012&lt;/Year&gt;&lt;RecNum&gt;190&lt;/RecNum&gt;&lt;DisplayText&gt;[19]&lt;/DisplayText&gt;&lt;record&gt;&lt;rec-number&gt;190&lt;/rec-number&gt;&lt;foreign-keys&gt;&lt;key app="EN" db-id="z2dra9zfpwd2wbewe9cv9sspxf2pe2txattx" timestamp="0"&gt;190&lt;/key&gt;&lt;/foreign-keys&gt;&lt;ref-type name="Journal Article"&gt;17&lt;/ref-type&gt;&lt;contributors&gt;&lt;authors&gt;&lt;author&gt;Levin, Dan&lt;/author&gt;&lt;author&gt;Wundsam, Andreas&lt;/author&gt;&lt;author&gt;Heller, Brandon&lt;/author&gt;&lt;author&gt;Handigol, Nikhil&lt;/author&gt;&lt;author&gt;Feldmann, Anja&lt;/author&gt;&lt;/authors&gt;&lt;/contributors&gt;&lt;titles&gt;&lt;title&gt;Logically centralized?: state distribution trade-offs in software defined networks&lt;/title&gt;&lt;secondary-title&gt;Proceedings of the First Workshop on Hot Topics in Software Defined Networks&lt;/secondary-title&gt;&lt;/titles&gt;&lt;pages&gt;1-6&lt;/pages&gt;&lt;keywords&gt;&lt;keyword&gt;control plane&lt;/keyword&gt;&lt;keyword&gt;sensitivity study&lt;/keyword&gt;&lt;keyword&gt;software defined networks&lt;/keyword&gt;&lt;/keywords&gt;&lt;dates&gt;&lt;year&gt;2012&lt;/year&gt;&lt;/dates&gt;&lt;urls&gt;&lt;/urls&gt;&lt;/record&gt;&lt;/Cite&gt;&lt;/EndNote&gt;</w:instrText>
      </w:r>
      <w:r w:rsidR="00EA6F9D">
        <w:rPr>
          <w:color w:val="222222"/>
          <w:lang w:eastAsia="zh-CN"/>
        </w:rPr>
        <w:fldChar w:fldCharType="separate"/>
      </w:r>
      <w:r w:rsidR="000F467E">
        <w:rPr>
          <w:noProof/>
          <w:color w:val="222222"/>
          <w:lang w:eastAsia="zh-CN"/>
        </w:rPr>
        <w:t>[19]</w:t>
      </w:r>
      <w:r w:rsidR="00EA6F9D">
        <w:rPr>
          <w:color w:val="222222"/>
          <w:lang w:eastAsia="zh-CN"/>
        </w:rPr>
        <w:fldChar w:fldCharType="end"/>
      </w:r>
      <w:r w:rsidRPr="00A30C68">
        <w:rPr>
          <w:rFonts w:hint="eastAsia"/>
          <w:color w:val="222222"/>
          <w:lang w:eastAsia="zh-CN"/>
        </w:rPr>
        <w:t>中，根据所需控制器的数量以及将它们放置在网络中的位置来讨论控制器放置问题。在最近关于分布式控制的工作中，</w:t>
      </w:r>
      <w:r w:rsidR="00EA6F9D">
        <w:rPr>
          <w:color w:val="222222"/>
          <w:lang w:eastAsia="zh-CN"/>
        </w:rPr>
        <w:fldChar w:fldCharType="begin"/>
      </w:r>
      <w:r w:rsidR="000F467E">
        <w:rPr>
          <w:color w:val="222222"/>
          <w:lang w:eastAsia="zh-CN"/>
        </w:rPr>
        <w:instrText xml:space="preserve"> ADDIN EN.CITE &lt;EndNote&gt;&lt;Cite&gt;&lt;Author&gt;Dixit&lt;/Author&gt;&lt;Year&gt;2013&lt;/Year&gt;&lt;RecNum&gt;214&lt;/RecNum&gt;&lt;DisplayText&gt;[40]&lt;/DisplayText&gt;&lt;record&gt;&lt;rec-number&gt;214&lt;/rec-number&gt;&lt;foreign-keys&gt;&lt;key app="EN" db-id="z2dra9zfpwd2wbewe9cv9sspxf2pe2txattx" timestamp="0"&gt;214&lt;/key&gt;&lt;/foreign-keys&gt;&lt;ref-type name="Book"&gt;6&lt;/ref-type&gt;&lt;contributors&gt;&lt;authors&gt;&lt;author&gt;Dixit, Advait&lt;/author&gt;&lt;author&gt;Hao, Fang&lt;/author&gt;&lt;author&gt;Mukherjee, Sarit&lt;/author&gt;&lt;author&gt;Lakshman, T. V&lt;/author&gt;&lt;author&gt;Kompella, Ramana&lt;/author&gt;&lt;/authors&gt;&lt;/contributors&gt;&lt;titles&gt;&lt;title&gt;Towards an elastic distributed SDN controller&lt;/title&gt;&lt;/titles&gt;&lt;pages&gt;7-12&lt;/pages&gt;&lt;keywords&gt;&lt;keyword&gt;data center networks&lt;/keyword&gt;&lt;keyword&gt;software-defined networks&lt;/keyword&gt;&lt;/keywords&gt;&lt;dates&gt;&lt;year&gt;2013&lt;/year&gt;&lt;/dates&gt;&lt;publisher&gt;ACM&lt;/publisher&gt;&lt;urls&gt;&lt;/urls&gt;&lt;/record&gt;&lt;/Cite&gt;&lt;/EndNote&gt;</w:instrText>
      </w:r>
      <w:r w:rsidR="00EA6F9D">
        <w:rPr>
          <w:color w:val="222222"/>
          <w:lang w:eastAsia="zh-CN"/>
        </w:rPr>
        <w:fldChar w:fldCharType="separate"/>
      </w:r>
      <w:r w:rsidR="000F467E">
        <w:rPr>
          <w:noProof/>
          <w:color w:val="222222"/>
          <w:lang w:eastAsia="zh-CN"/>
        </w:rPr>
        <w:t>[40]</w:t>
      </w:r>
      <w:r w:rsidR="00EA6F9D">
        <w:rPr>
          <w:color w:val="222222"/>
          <w:lang w:eastAsia="zh-CN"/>
        </w:rPr>
        <w:fldChar w:fldCharType="end"/>
      </w:r>
      <w:r w:rsidRPr="00A30C68">
        <w:rPr>
          <w:rFonts w:hint="eastAsia"/>
          <w:color w:val="222222"/>
          <w:lang w:eastAsia="zh-CN"/>
        </w:rPr>
        <w:t>中提出了对交换机到控制器的动态分配的需求，该算法提出了基于控制器的负载估计来增加或减少控制器池的算法。他们还提出了一种机制，根据需要动态地将交换机从一个控制器切换到另一个控制器。</w:t>
      </w:r>
      <w:r w:rsidRPr="00995727">
        <w:rPr>
          <w:rFonts w:hint="eastAsia"/>
          <w:color w:val="222222"/>
          <w:lang w:eastAsia="zh-CN"/>
        </w:rPr>
        <w:t>在</w:t>
      </w:r>
      <w:r w:rsidR="00C240F1">
        <w:rPr>
          <w:color w:val="222222"/>
          <w:lang w:eastAsia="zh-CN"/>
        </w:rPr>
        <w:fldChar w:fldCharType="begin"/>
      </w:r>
      <w:r w:rsidR="000F467E">
        <w:rPr>
          <w:color w:val="222222"/>
          <w:lang w:eastAsia="zh-CN"/>
        </w:rPr>
        <w:instrText xml:space="preserve"> ADDIN EN.CITE &lt;EndNote&gt;&lt;Cite&gt;&lt;Author&gt;Casado&lt;/Author&gt;&lt;Year&gt;2012&lt;/Year&gt;&lt;RecNum&gt;213&lt;/RecNum&gt;&lt;DisplayText&gt;[41]&lt;/DisplayText&gt;&lt;record&gt;&lt;rec-number&gt;213&lt;/rec-number&gt;&lt;foreign-keys&gt;&lt;key app="EN" db-id="z2dra9zfpwd2wbewe9cv9sspxf2pe2txattx" timestamp="0"&gt;213&lt;/key&gt;&lt;/foreign-keys&gt;&lt;ref-type name="Conference Proceedings"&gt;10&lt;/ref-type&gt;&lt;contributors&gt;&lt;authors&gt;&lt;author&gt;Casado, Martin&lt;/author&gt;&lt;author&gt;Koponen, Teemu&lt;/author&gt;&lt;author&gt;Shenker, Scott&lt;/author&gt;&lt;author&gt;Tootoonchian, Amin&lt;/author&gt;&lt;/authors&gt;&lt;/contributors&gt;&lt;titles&gt;&lt;title&gt;Fabric: a retrospective on evolving SDN&lt;/title&gt;&lt;secondary-title&gt;The Workshop on Hot Topics in Software Defined Networks&lt;/secondary-title&gt;&lt;/titles&gt;&lt;pages&gt;838-839&lt;/pages&gt;&lt;keywords&gt;&lt;keyword&gt;network architecture&lt;/keyword&gt;&lt;/keywords&gt;&lt;dates&gt;&lt;year&gt;2012&lt;/year&gt;&lt;/dates&gt;&lt;urls&gt;&lt;/urls&gt;&lt;/record&gt;&lt;/Cite&gt;&lt;/EndNote&gt;</w:instrText>
      </w:r>
      <w:r w:rsidR="00C240F1">
        <w:rPr>
          <w:color w:val="222222"/>
          <w:lang w:eastAsia="zh-CN"/>
        </w:rPr>
        <w:fldChar w:fldCharType="separate"/>
      </w:r>
      <w:r w:rsidR="000F467E">
        <w:rPr>
          <w:noProof/>
          <w:color w:val="222222"/>
          <w:lang w:eastAsia="zh-CN"/>
        </w:rPr>
        <w:t>[41]</w:t>
      </w:r>
      <w:r w:rsidR="00C240F1">
        <w:rPr>
          <w:color w:val="222222"/>
          <w:lang w:eastAsia="zh-CN"/>
        </w:rPr>
        <w:fldChar w:fldCharType="end"/>
      </w:r>
      <w:r w:rsidRPr="00995727">
        <w:rPr>
          <w:rFonts w:hint="eastAsia"/>
          <w:color w:val="222222"/>
          <w:lang w:eastAsia="zh-CN"/>
        </w:rPr>
        <w:t>中，提出了一种受</w:t>
      </w:r>
      <w:r w:rsidRPr="00995727">
        <w:rPr>
          <w:color w:val="222222"/>
          <w:lang w:eastAsia="zh-CN"/>
        </w:rPr>
        <w:t>MPLS</w:t>
      </w:r>
      <w:r w:rsidRPr="00995727">
        <w:rPr>
          <w:rFonts w:hint="eastAsia"/>
          <w:color w:val="222222"/>
          <w:lang w:eastAsia="zh-CN"/>
        </w:rPr>
        <w:t>启发的</w:t>
      </w:r>
      <w:r w:rsidRPr="00995727">
        <w:rPr>
          <w:color w:val="222222"/>
          <w:lang w:eastAsia="zh-CN"/>
        </w:rPr>
        <w:t>SDN</w:t>
      </w:r>
      <w:r w:rsidRPr="00995727">
        <w:rPr>
          <w:rFonts w:hint="eastAsia"/>
          <w:color w:val="222222"/>
          <w:lang w:eastAsia="zh-CN"/>
        </w:rPr>
        <w:t>变体以及边缘控制器和结构控制器的概念：前者控制入口和出口交换机并处理主机网络接口，而后者处理结构交换机和操作员网络接口。虽然控制和测量是网络管理的两个重要组成部分，但对设计</w:t>
      </w:r>
      <w:r w:rsidRPr="00995727">
        <w:rPr>
          <w:color w:val="222222"/>
          <w:lang w:eastAsia="zh-CN"/>
        </w:rPr>
        <w:t>API</w:t>
      </w:r>
      <w:r w:rsidRPr="00995727">
        <w:rPr>
          <w:rFonts w:hint="eastAsia"/>
          <w:color w:val="222222"/>
          <w:lang w:eastAsia="zh-CN"/>
        </w:rPr>
        <w:t>进行测量的想法很少。</w:t>
      </w:r>
    </w:p>
    <w:p w14:paraId="379FC00B" w14:textId="77777777" w:rsidR="00286F14" w:rsidRPr="00A30C68" w:rsidRDefault="00F15150" w:rsidP="00AE09AF">
      <w:pPr>
        <w:widowControl w:val="0"/>
        <w:adjustRightInd w:val="0"/>
        <w:ind w:firstLineChars="0" w:firstLine="0"/>
        <w:rPr>
          <w:b/>
          <w:color w:val="222222"/>
          <w:lang w:eastAsia="zh-CN"/>
        </w:rPr>
      </w:pPr>
      <w:r>
        <w:rPr>
          <w:rFonts w:hint="eastAsia"/>
          <w:b/>
          <w:color w:val="222222"/>
          <w:lang w:eastAsia="zh-CN"/>
        </w:rPr>
        <w:t xml:space="preserve">   </w:t>
      </w:r>
      <w:r>
        <w:rPr>
          <w:rFonts w:hint="eastAsia"/>
          <w:b/>
          <w:color w:val="222222"/>
          <w:lang w:eastAsia="zh-CN"/>
        </w:rPr>
        <w:t>（</w:t>
      </w:r>
      <w:r>
        <w:rPr>
          <w:rFonts w:hint="eastAsia"/>
          <w:b/>
          <w:color w:val="222222"/>
          <w:lang w:eastAsia="zh-CN"/>
        </w:rPr>
        <w:t>2</w:t>
      </w:r>
      <w:r>
        <w:rPr>
          <w:rFonts w:hint="eastAsia"/>
          <w:b/>
          <w:color w:val="222222"/>
          <w:lang w:eastAsia="zh-CN"/>
        </w:rPr>
        <w:t>）</w:t>
      </w:r>
      <w:r w:rsidR="00286F14" w:rsidRPr="00237864">
        <w:rPr>
          <w:rFonts w:hint="eastAsia"/>
          <w:b/>
          <w:color w:val="222222"/>
          <w:lang w:eastAsia="zh-CN"/>
        </w:rPr>
        <w:t>软件定义的网际互联</w:t>
      </w:r>
    </w:p>
    <w:p w14:paraId="06974768" w14:textId="77777777" w:rsidR="00286F14" w:rsidRPr="00A30C68" w:rsidRDefault="00286F14" w:rsidP="000F68E0">
      <w:pPr>
        <w:adjustRightInd w:val="0"/>
        <w:rPr>
          <w:color w:val="222222"/>
          <w:lang w:eastAsia="zh-CN"/>
        </w:rPr>
      </w:pPr>
      <w:r w:rsidRPr="00A30C68">
        <w:rPr>
          <w:rFonts w:hint="eastAsia"/>
          <w:color w:val="222222"/>
          <w:lang w:eastAsia="zh-CN"/>
        </w:rPr>
        <w:t>互联网已经彻底改变了我们作为个人和社会的生活，工作，经商，社交，娱乐等方式。因此，互联网现在被认为是社会的一部分，其</w:t>
      </w:r>
      <w:r>
        <w:rPr>
          <w:rFonts w:hint="eastAsia"/>
          <w:color w:val="222222"/>
          <w:lang w:eastAsia="zh-CN"/>
        </w:rPr>
        <w:t>动</w:t>
      </w:r>
      <w:r w:rsidRPr="00A30C68">
        <w:rPr>
          <w:rFonts w:hint="eastAsia"/>
          <w:color w:val="222222"/>
          <w:lang w:eastAsia="zh-CN"/>
        </w:rPr>
        <w:t>力，水和交通网络的基础设施非常严格。日益复杂的应用程序的可伸缩性和性能需求已经构成了难以解决当前</w:t>
      </w:r>
      <w:r w:rsidRPr="00A30C68">
        <w:rPr>
          <w:color w:val="222222"/>
          <w:lang w:eastAsia="zh-CN"/>
        </w:rPr>
        <w:t>Internet</w:t>
      </w:r>
      <w:r w:rsidRPr="00A30C68">
        <w:rPr>
          <w:rFonts w:hint="eastAsia"/>
          <w:color w:val="222222"/>
          <w:lang w:eastAsia="zh-CN"/>
        </w:rPr>
        <w:t>体系结构的各种挑战。导致研究界研究</w:t>
      </w:r>
      <w:r w:rsidRPr="00A30C68">
        <w:rPr>
          <w:color w:val="222222"/>
          <w:lang w:eastAsia="zh-CN"/>
        </w:rPr>
        <w:t>“</w:t>
      </w:r>
      <w:r w:rsidRPr="00A30C68">
        <w:rPr>
          <w:rFonts w:hint="eastAsia"/>
          <w:color w:val="222222"/>
          <w:lang w:eastAsia="zh-CN"/>
        </w:rPr>
        <w:t>清洁</w:t>
      </w:r>
      <w:r w:rsidRPr="00A30C68">
        <w:rPr>
          <w:color w:val="222222"/>
          <w:lang w:eastAsia="zh-CN"/>
        </w:rPr>
        <w:t>”</w:t>
      </w:r>
      <w:r w:rsidRPr="00A30C68">
        <w:rPr>
          <w:rFonts w:hint="eastAsia"/>
          <w:color w:val="222222"/>
          <w:lang w:eastAsia="zh-CN"/>
        </w:rPr>
        <w:t>解决方案</w:t>
      </w:r>
      <w:r w:rsidR="00EA6F9D">
        <w:rPr>
          <w:color w:val="222222"/>
          <w:lang w:eastAsia="zh-CN"/>
        </w:rPr>
        <w:fldChar w:fldCharType="begin"/>
      </w:r>
      <w:r w:rsidR="000F467E">
        <w:rPr>
          <w:color w:val="222222"/>
          <w:lang w:eastAsia="zh-CN"/>
        </w:rPr>
        <w:instrText xml:space="preserve"> ADDIN EN.CITE &lt;EndNote&gt;&lt;Cite&gt;&lt;Author&gt;Feldmann&lt;/Author&gt;&lt;Year&gt;2007&lt;/Year&gt;&lt;RecNum&gt;212&lt;/RecNum&gt;&lt;DisplayText&gt;[42]&lt;/DisplayText&gt;&lt;record&gt;&lt;rec-number&gt;212&lt;/rec-number&gt;&lt;foreign-keys&gt;&lt;key app="EN" db-id="z2dra9zfpwd2wbewe9cv9sspxf2pe2txattx" timestamp="0"&gt;212&lt;/key&gt;&lt;/foreign-keys&gt;&lt;ref-type name="Journal Article"&gt;17&lt;/ref-type&gt;&lt;contributors&gt;&lt;authors&gt;&lt;author&gt;Feldmann, Anja&lt;/author&gt;&lt;/authors&gt;&lt;/contributors&gt;&lt;titles&gt;&lt;title&gt;Internet clean-slate design:what and why?&lt;/title&gt;&lt;secondary-title&gt;Acm Sigcomm Computer Communication Review&lt;/secondary-title&gt;&lt;/titles&gt;&lt;periodical&gt;&lt;full-title&gt;Acm Sigcomm Computer Communication Review&lt;/full-title&gt;&lt;/periodical&gt;&lt;pages&gt;59-64&lt;/pages&gt;&lt;volume&gt;37&lt;/volume&gt;&lt;number&gt;3&lt;/number&gt;&lt;keywords&gt;&lt;keyword&gt;clean-slate&lt;/keyword&gt;&lt;keyword&gt;internet&lt;/keyword&gt;&lt;keyword&gt;network architecture&lt;/keyword&gt;&lt;keyword&gt;post-ip&lt;/keyword&gt;&lt;/keywords&gt;&lt;dates&gt;&lt;year&gt;2007&lt;/year&gt;&lt;/dates&gt;&lt;urls&gt;&lt;/urls&gt;&lt;/record&gt;&lt;/Cite&gt;&lt;/EndNote&gt;</w:instrText>
      </w:r>
      <w:r w:rsidR="00EA6F9D">
        <w:rPr>
          <w:color w:val="222222"/>
          <w:lang w:eastAsia="zh-CN"/>
        </w:rPr>
        <w:fldChar w:fldCharType="separate"/>
      </w:r>
      <w:r w:rsidR="000F467E">
        <w:rPr>
          <w:noProof/>
          <w:color w:val="222222"/>
          <w:lang w:eastAsia="zh-CN"/>
        </w:rPr>
        <w:t>[42]</w:t>
      </w:r>
      <w:r w:rsidR="00EA6F9D">
        <w:rPr>
          <w:color w:val="222222"/>
          <w:lang w:eastAsia="zh-CN"/>
        </w:rPr>
        <w:fldChar w:fldCharType="end"/>
      </w:r>
      <w:r w:rsidRPr="00A30C68">
        <w:rPr>
          <w:rFonts w:hint="eastAsia"/>
          <w:color w:val="222222"/>
          <w:lang w:eastAsia="zh-CN"/>
        </w:rPr>
        <w:t>。由于互联网已经超越了像</w:t>
      </w:r>
      <w:r w:rsidRPr="00A30C68">
        <w:rPr>
          <w:color w:val="222222"/>
          <w:lang w:eastAsia="zh-CN"/>
        </w:rPr>
        <w:t>“</w:t>
      </w:r>
      <w:r w:rsidRPr="00A30C68">
        <w:rPr>
          <w:rFonts w:hint="eastAsia"/>
          <w:color w:val="222222"/>
          <w:lang w:eastAsia="zh-CN"/>
        </w:rPr>
        <w:t>曾经用</w:t>
      </w:r>
      <w:r w:rsidRPr="00A30C68">
        <w:rPr>
          <w:color w:val="222222"/>
          <w:lang w:eastAsia="zh-CN"/>
        </w:rPr>
        <w:t>TCP/IP</w:t>
      </w:r>
      <w:r w:rsidRPr="00A30C68">
        <w:rPr>
          <w:rFonts w:hint="eastAsia"/>
          <w:color w:val="222222"/>
          <w:lang w:eastAsia="zh-CN"/>
        </w:rPr>
        <w:t>协议套件</w:t>
      </w:r>
      <w:r w:rsidRPr="00A30C68">
        <w:rPr>
          <w:color w:val="222222"/>
          <w:lang w:eastAsia="zh-CN"/>
        </w:rPr>
        <w:t>”</w:t>
      </w:r>
      <w:r w:rsidRPr="00A30C68">
        <w:rPr>
          <w:rFonts w:hint="eastAsia"/>
          <w:color w:val="222222"/>
          <w:lang w:eastAsia="zh-CN"/>
        </w:rPr>
        <w:t>升级</w:t>
      </w:r>
      <w:r w:rsidRPr="00A30C68">
        <w:rPr>
          <w:color w:val="222222"/>
          <w:lang w:eastAsia="zh-CN"/>
        </w:rPr>
        <w:t>ARPANET</w:t>
      </w:r>
      <w:r w:rsidRPr="00A30C68">
        <w:rPr>
          <w:rFonts w:hint="eastAsia"/>
          <w:color w:val="222222"/>
          <w:lang w:eastAsia="zh-CN"/>
        </w:rPr>
        <w:t>那样的</w:t>
      </w:r>
      <w:r w:rsidRPr="00A30C68">
        <w:rPr>
          <w:color w:val="222222"/>
          <w:lang w:eastAsia="zh-CN"/>
        </w:rPr>
        <w:t>“</w:t>
      </w:r>
      <w:r w:rsidRPr="00A30C68">
        <w:rPr>
          <w:rFonts w:hint="eastAsia"/>
          <w:color w:val="222222"/>
          <w:lang w:eastAsia="zh-CN"/>
        </w:rPr>
        <w:t>标志性日子</w:t>
      </w:r>
      <w:r w:rsidRPr="00A30C68">
        <w:rPr>
          <w:color w:val="222222"/>
          <w:lang w:eastAsia="zh-CN"/>
        </w:rPr>
        <w:t>”</w:t>
      </w:r>
      <w:r w:rsidRPr="00A30C68">
        <w:rPr>
          <w:rFonts w:hint="eastAsia"/>
          <w:color w:val="222222"/>
          <w:lang w:eastAsia="zh-CN"/>
        </w:rPr>
        <w:t>这一点，这将是现实的，但另一个相当大的挑战是不断发展其物理基础设施和协议。一个值得注意的例子是</w:t>
      </w:r>
      <w:r w:rsidRPr="00A30C68">
        <w:rPr>
          <w:color w:val="222222"/>
          <w:lang w:eastAsia="zh-CN"/>
        </w:rPr>
        <w:t>IPv6</w:t>
      </w:r>
      <w:r w:rsidRPr="00A30C68">
        <w:rPr>
          <w:rFonts w:hint="eastAsia"/>
          <w:color w:val="222222"/>
          <w:lang w:eastAsia="zh-CN"/>
        </w:rPr>
        <w:t>的部署：尽管在标准跟踪和两个全球部署事件中已经有十多年了，但</w:t>
      </w:r>
      <w:r w:rsidRPr="00A30C68">
        <w:rPr>
          <w:color w:val="222222"/>
          <w:lang w:eastAsia="zh-CN"/>
        </w:rPr>
        <w:t>IPv4</w:t>
      </w:r>
      <w:r w:rsidRPr="00A30C68">
        <w:rPr>
          <w:rFonts w:hint="eastAsia"/>
          <w:color w:val="222222"/>
          <w:lang w:eastAsia="zh-CN"/>
        </w:rPr>
        <w:t>仍然占据了大部分</w:t>
      </w:r>
      <w:r w:rsidRPr="00A30C68">
        <w:rPr>
          <w:color w:val="222222"/>
          <w:lang w:eastAsia="zh-CN"/>
        </w:rPr>
        <w:t>Internet</w:t>
      </w:r>
      <w:r w:rsidRPr="00A30C68">
        <w:rPr>
          <w:rFonts w:hint="eastAsia"/>
          <w:color w:val="222222"/>
          <w:lang w:eastAsia="zh-CN"/>
        </w:rPr>
        <w:t>流量。目前</w:t>
      </w:r>
      <w:r w:rsidRPr="00A30C68">
        <w:rPr>
          <w:color w:val="222222"/>
          <w:lang w:eastAsia="zh-CN"/>
        </w:rPr>
        <w:t>SDN</w:t>
      </w:r>
      <w:r w:rsidRPr="00A30C68">
        <w:rPr>
          <w:rFonts w:hint="eastAsia"/>
          <w:color w:val="222222"/>
          <w:lang w:eastAsia="zh-CN"/>
        </w:rPr>
        <w:t>的大部分工作都是在单个管理域内检查或提出解决方案，该管理域与</w:t>
      </w:r>
      <w:r w:rsidR="00BF0F2E">
        <w:rPr>
          <w:color w:val="222222"/>
          <w:lang w:eastAsia="zh-CN"/>
        </w:rPr>
        <w:t>SD</w:t>
      </w:r>
      <w:r w:rsidRPr="00A30C68">
        <w:rPr>
          <w:color w:val="222222"/>
          <w:lang w:eastAsia="zh-CN"/>
        </w:rPr>
        <w:t>N</w:t>
      </w:r>
      <w:r w:rsidRPr="00A30C68">
        <w:rPr>
          <w:rFonts w:hint="eastAsia"/>
          <w:color w:val="222222"/>
          <w:lang w:eastAsia="zh-CN"/>
        </w:rPr>
        <w:t>的逻辑集中式控制模型相当匹配。但是，像互联网那样管理本质上分</w:t>
      </w:r>
      <w:r w:rsidRPr="00A30C68">
        <w:rPr>
          <w:rFonts w:hint="eastAsia"/>
          <w:color w:val="222222"/>
          <w:lang w:eastAsia="zh-CN"/>
        </w:rPr>
        <w:lastRenderedPageBreak/>
        <w:t>散的环境需要一个逻辑分布的控制平面。这将允许参与的自治系统（</w:t>
      </w:r>
      <w:r w:rsidRPr="00A30C68">
        <w:rPr>
          <w:color w:val="222222"/>
          <w:lang w:eastAsia="zh-CN"/>
        </w:rPr>
        <w:t>AS</w:t>
      </w:r>
      <w:r w:rsidRPr="00A30C68">
        <w:rPr>
          <w:rFonts w:hint="eastAsia"/>
          <w:color w:val="222222"/>
          <w:lang w:eastAsia="zh-CN"/>
        </w:rPr>
        <w:t>）由其自己的（逻辑集中的和可能物理分布的）控制器独立控制。迄今为止，一些努力已经探索了软件定义的互联网的想法。例如，</w:t>
      </w:r>
      <w:r w:rsidR="00C45BAA">
        <w:rPr>
          <w:color w:val="222222"/>
          <w:lang w:eastAsia="zh-CN"/>
        </w:rPr>
        <w:fldChar w:fldCharType="begin"/>
      </w:r>
      <w:r w:rsidR="000F467E">
        <w:rPr>
          <w:color w:val="222222"/>
          <w:lang w:eastAsia="zh-CN"/>
        </w:rPr>
        <w:instrText xml:space="preserve"> ADDIN EN.CITE &lt;EndNote&gt;&lt;Cite&gt;&lt;Author&gt;Raghavendra&lt;/Author&gt;&lt;Year&gt;2012&lt;/Year&gt;&lt;RecNum&gt;200&lt;/RecNum&gt;&lt;DisplayText&gt;[43]&lt;/DisplayText&gt;&lt;record&gt;&lt;rec-number&gt;200&lt;/rec-number&gt;&lt;foreign-keys&gt;&lt;key app="EN" db-id="z2dra9zfpwd2wbewe9cv9sspxf2pe2txattx" timestamp="0"&gt;200&lt;/key&gt;&lt;/foreign-keys&gt;&lt;ref-type name="Conference Proceedings"&gt;10&lt;/ref-type&gt;&lt;contributors&gt;&lt;authors&gt;&lt;author&gt;Raghavendra, Ramya&lt;/author&gt;&lt;author&gt;Lobo, Jorge&lt;/author&gt;&lt;author&gt;Lee, Kang Won&lt;/author&gt;&lt;/authors&gt;&lt;/contributors&gt;&lt;titles&gt;&lt;title&gt;Dynamic graph query primitives for SDN-based cloudnetwork management&lt;/title&gt;&lt;secondary-title&gt;The Workshop on Hot Topics in Software Defined Networks&lt;/secondary-title&gt;&lt;/titles&gt;&lt;pages&gt;97-102&lt;/pages&gt;&lt;keywords&gt;&lt;keyword&gt;graph&lt;/keyword&gt;&lt;keyword&gt;naas&lt;/keyword&gt;&lt;/keywords&gt;&lt;dates&gt;&lt;year&gt;2012&lt;/year&gt;&lt;/dates&gt;&lt;urls&gt;&lt;/urls&gt;&lt;/record&gt;&lt;/Cite&gt;&lt;/EndNote&gt;</w:instrText>
      </w:r>
      <w:r w:rsidR="00C45BAA">
        <w:rPr>
          <w:color w:val="222222"/>
          <w:lang w:eastAsia="zh-CN"/>
        </w:rPr>
        <w:fldChar w:fldCharType="separate"/>
      </w:r>
      <w:r w:rsidR="000F467E">
        <w:rPr>
          <w:noProof/>
          <w:color w:val="222222"/>
          <w:lang w:eastAsia="zh-CN"/>
        </w:rPr>
        <w:t>[43]</w:t>
      </w:r>
      <w:r w:rsidR="00C45BAA">
        <w:rPr>
          <w:color w:val="222222"/>
          <w:lang w:eastAsia="zh-CN"/>
        </w:rPr>
        <w:fldChar w:fldCharType="end"/>
      </w:r>
      <w:r w:rsidRPr="00A30C68">
        <w:rPr>
          <w:rFonts w:hint="eastAsia"/>
          <w:color w:val="222222"/>
          <w:lang w:eastAsia="zh-CN"/>
        </w:rPr>
        <w:t>中的工作提出了一种软件定义的互联网体系结构，它从</w:t>
      </w:r>
      <w:r w:rsidRPr="00A30C68">
        <w:rPr>
          <w:color w:val="222222"/>
          <w:lang w:eastAsia="zh-CN"/>
        </w:rPr>
        <w:t>MPLS</w:t>
      </w:r>
      <w:r w:rsidRPr="00A30C68">
        <w:rPr>
          <w:rFonts w:hint="eastAsia"/>
          <w:color w:val="222222"/>
          <w:lang w:eastAsia="zh-CN"/>
        </w:rPr>
        <w:t>借鉴了网络边缘和核心之间的区别，域内和域内组件。由于只有域内的边界路由器及其相关控制器参与域间任务，因此域间服务模型的更改将局限于域间控制器而不是整个基础架构的软件修改。探索如何使用这种架构来实现新的互联网服务的例子，如以信息为中心的网络和中间件服务共享。另一种跨</w:t>
      </w:r>
      <w:r w:rsidRPr="00A30C68">
        <w:rPr>
          <w:color w:val="222222"/>
          <w:lang w:eastAsia="zh-CN"/>
        </w:rPr>
        <w:t>AS</w:t>
      </w:r>
      <w:r w:rsidRPr="00A30C68">
        <w:rPr>
          <w:rFonts w:hint="eastAsia"/>
          <w:color w:val="222222"/>
          <w:lang w:eastAsia="zh-CN"/>
        </w:rPr>
        <w:t>路由的方法</w:t>
      </w:r>
      <w:r w:rsidR="00EA6F9D">
        <w:rPr>
          <w:color w:val="222222"/>
          <w:lang w:eastAsia="zh-CN"/>
        </w:rPr>
        <w:fldChar w:fldCharType="begin"/>
      </w:r>
      <w:r w:rsidR="000F467E">
        <w:rPr>
          <w:color w:val="222222"/>
          <w:lang w:eastAsia="zh-CN"/>
        </w:rPr>
        <w:instrText xml:space="preserve"> ADDIN EN.CITE &lt;EndNote&gt;&lt;Cite&gt;&lt;Author&gt;Bennesby&lt;/Author&gt;&lt;Year&gt;2012&lt;/Year&gt;&lt;RecNum&gt;210&lt;/RecNum&gt;&lt;DisplayText&gt;[44]&lt;/DisplayText&gt;&lt;record&gt;&lt;rec-number&gt;210&lt;/rec-number&gt;&lt;foreign-keys&gt;&lt;key app="EN" db-id="z2dra9zfpwd2wbewe9cv9sspxf2pe2txattx" timestamp="0"&gt;210&lt;/key&gt;&lt;/foreign-keys&gt;&lt;ref-type name="Conference Proceedings"&gt;10&lt;/ref-type&gt;&lt;contributors&gt;&lt;authors&gt;&lt;author&gt;Bennesby, Ricardo&lt;/author&gt;&lt;author&gt;Fonseca, Paulo&lt;/author&gt;&lt;author&gt;Mota, Edjard&lt;/author&gt;&lt;author&gt;Passito, Alexandre&lt;/author&gt;&lt;/authors&gt;&lt;/contributors&gt;&lt;titles&gt;&lt;title&gt;An inter-AS routing component for software-defined networks&lt;/title&gt;&lt;secondary-title&gt;Network Operations and Management Symposium&lt;/secondary-title&gt;&lt;/titles&gt;&lt;pages&gt;138-145&lt;/pages&gt;&lt;keywords&gt;&lt;keyword&gt;Internet&lt;/keyword&gt;&lt;keyword&gt;computer network management&lt;/keyword&gt;&lt;keyword&gt;operating systems (computers&lt;/keyword&gt;&lt;keyword&gt;routing protocols&lt;/keyword&gt;&lt;keyword&gt;Internet&lt;/keyword&gt;&lt;keyword&gt;NOX-OpenFlow architecture&lt;/keyword&gt;&lt;keyword&gt;SDN approach&lt;/keyword&gt;&lt;keyword&gt;SDN architecture&lt;/keyword&gt;&lt;keyword&gt;control plane&lt;/keyword&gt;&lt;keyword&gt;enterprise networks&lt;/keyword&gt;&lt;/keywords&gt;&lt;dates&gt;&lt;year&gt;2012&lt;/year&gt;&lt;/dates&gt;&lt;urls&gt;&lt;/urls&gt;&lt;/record&gt;&lt;/Cite&gt;&lt;/EndNote&gt;</w:instrText>
      </w:r>
      <w:r w:rsidR="00EA6F9D">
        <w:rPr>
          <w:color w:val="222222"/>
          <w:lang w:eastAsia="zh-CN"/>
        </w:rPr>
        <w:fldChar w:fldCharType="separate"/>
      </w:r>
      <w:r w:rsidR="000F467E">
        <w:rPr>
          <w:noProof/>
          <w:color w:val="222222"/>
          <w:lang w:eastAsia="zh-CN"/>
        </w:rPr>
        <w:t>[44]</w:t>
      </w:r>
      <w:r w:rsidR="00EA6F9D">
        <w:rPr>
          <w:color w:val="222222"/>
          <w:lang w:eastAsia="zh-CN"/>
        </w:rPr>
        <w:fldChar w:fldCharType="end"/>
      </w:r>
      <w:r w:rsidRPr="00A30C68">
        <w:rPr>
          <w:rFonts w:hint="eastAsia"/>
          <w:color w:val="222222"/>
          <w:lang w:eastAsia="zh-CN"/>
        </w:rPr>
        <w:t>使用</w:t>
      </w:r>
      <w:r w:rsidRPr="00A30C68">
        <w:rPr>
          <w:color w:val="222222"/>
          <w:lang w:eastAsia="zh-CN"/>
        </w:rPr>
        <w:t>NOX</w:t>
      </w:r>
      <w:r w:rsidRPr="00A30C68">
        <w:rPr>
          <w:rFonts w:hint="eastAsia"/>
          <w:color w:val="222222"/>
          <w:lang w:eastAsia="zh-CN"/>
        </w:rPr>
        <w:t>和</w:t>
      </w:r>
      <w:r w:rsidRPr="00A30C68">
        <w:rPr>
          <w:color w:val="222222"/>
          <w:lang w:eastAsia="zh-CN"/>
        </w:rPr>
        <w:t>OpenFlow</w:t>
      </w:r>
      <w:r w:rsidRPr="00A30C68">
        <w:rPr>
          <w:rFonts w:hint="eastAsia"/>
          <w:color w:val="222222"/>
          <w:lang w:eastAsia="zh-CN"/>
        </w:rPr>
        <w:t>来实现类</w:t>
      </w:r>
      <w:r w:rsidRPr="00A30C68">
        <w:rPr>
          <w:color w:val="222222"/>
          <w:lang w:eastAsia="zh-CN"/>
        </w:rPr>
        <w:t>BGP</w:t>
      </w:r>
      <w:r w:rsidRPr="00A30C68">
        <w:rPr>
          <w:rFonts w:hint="eastAsia"/>
          <w:color w:val="222222"/>
          <w:lang w:eastAsia="zh-CN"/>
        </w:rPr>
        <w:t>功能。或者，可扩展会话协议</w:t>
      </w:r>
      <w:r w:rsidR="00EA6F9D">
        <w:rPr>
          <w:color w:val="222222"/>
          <w:lang w:eastAsia="zh-CN"/>
        </w:rPr>
        <w:fldChar w:fldCharType="begin"/>
      </w:r>
      <w:r w:rsidR="000F467E">
        <w:rPr>
          <w:color w:val="222222"/>
          <w:lang w:eastAsia="zh-CN"/>
        </w:rPr>
        <w:instrText xml:space="preserve"> ADDIN EN.CITE &lt;EndNote&gt;&lt;Cite&gt;&lt;Author&gt;Kissel&lt;/Author&gt;&lt;Year&gt;2012&lt;/Year&gt;&lt;RecNum&gt;209&lt;/RecNum&gt;&lt;DisplayText&gt;[45]&lt;/DisplayText&gt;&lt;record&gt;&lt;rec-number&gt;209&lt;/rec-number&gt;&lt;foreign-keys&gt;&lt;key app="EN" db-id="z2dra9zfpwd2wbewe9cv9sspxf2pe2txattx" timestamp="0"&gt;209&lt;/key&gt;&lt;/foreign-keys&gt;&lt;ref-type name="Conference Proceedings"&gt;10&lt;/ref-type&gt;&lt;contributors&gt;&lt;authors&gt;&lt;author&gt;Kissel, E.&lt;/author&gt;&lt;author&gt;Fernandes, G.&lt;/author&gt;&lt;author&gt;Jaffee, M.&lt;/author&gt;&lt;author&gt;Swany, M.&lt;/author&gt;&lt;/authors&gt;&lt;/contributors&gt;&lt;titles&gt;&lt;title&gt;Driving Software Defined Networks with XSP&lt;/title&gt;&lt;secondary-title&gt;IEEE International Conference on Communications&lt;/secondary-title&gt;&lt;/titles&gt;&lt;pages&gt;6616-6621&lt;/pages&gt;&lt;keywords&gt;&lt;keyword&gt;authorisation&lt;/keyword&gt;&lt;keyword&gt;protocols&lt;/keyword&gt;&lt;keyword&gt;software radio&lt;/keyword&gt;&lt;keyword&gt;telecommunication network routing&lt;/keyword&gt;&lt;keyword&gt;OpenFlow enabled network devices&lt;/keyword&gt;&lt;keyword&gt;SDN&lt;/keyword&gt;&lt;keyword&gt;XSP application&lt;/keyword&gt;&lt;keyword&gt;XSP model&lt;/keyword&gt;&lt;keyword&gt;application-driven configuration&lt;/keyword&gt;&lt;keyword&gt;dynamic forwarding rule management&lt;/keyword&gt;&lt;/keywords&gt;&lt;dates&gt;&lt;year&gt;2012&lt;/year&gt;&lt;/dates&gt;&lt;urls&gt;&lt;/urls&gt;&lt;/record&gt;&lt;/Cite&gt;&lt;/EndNote&gt;</w:instrText>
      </w:r>
      <w:r w:rsidR="00EA6F9D">
        <w:rPr>
          <w:color w:val="222222"/>
          <w:lang w:eastAsia="zh-CN"/>
        </w:rPr>
        <w:fldChar w:fldCharType="separate"/>
      </w:r>
      <w:r w:rsidR="000F467E">
        <w:rPr>
          <w:noProof/>
          <w:color w:val="222222"/>
          <w:lang w:eastAsia="zh-CN"/>
        </w:rPr>
        <w:t>[45]</w:t>
      </w:r>
      <w:r w:rsidR="00EA6F9D">
        <w:rPr>
          <w:color w:val="222222"/>
          <w:lang w:eastAsia="zh-CN"/>
        </w:rPr>
        <w:fldChar w:fldCharType="end"/>
      </w:r>
      <w:r w:rsidRPr="00A30C68">
        <w:rPr>
          <w:rFonts w:hint="eastAsia"/>
          <w:color w:val="222222"/>
          <w:lang w:eastAsia="zh-CN"/>
        </w:rPr>
        <w:t>支持应用程序驱动域间网络资源的配置。</w:t>
      </w:r>
    </w:p>
    <w:p w14:paraId="749B1959" w14:textId="77777777" w:rsidR="00286F14" w:rsidRPr="00710717" w:rsidRDefault="00F15150" w:rsidP="00710717">
      <w:pPr>
        <w:widowControl w:val="0"/>
        <w:adjustRightInd w:val="0"/>
        <w:ind w:firstLineChars="0" w:firstLine="0"/>
        <w:rPr>
          <w:b/>
          <w:color w:val="222222"/>
          <w:lang w:eastAsia="zh-CN"/>
        </w:rPr>
      </w:pPr>
      <w:r>
        <w:rPr>
          <w:rFonts w:hint="eastAsia"/>
          <w:b/>
          <w:color w:val="222222"/>
          <w:lang w:eastAsia="zh-CN"/>
        </w:rPr>
        <w:t xml:space="preserve">   </w:t>
      </w:r>
      <w:r>
        <w:rPr>
          <w:rFonts w:hint="eastAsia"/>
          <w:b/>
          <w:color w:val="222222"/>
          <w:lang w:eastAsia="zh-CN"/>
        </w:rPr>
        <w:t>（</w:t>
      </w:r>
      <w:r>
        <w:rPr>
          <w:rFonts w:hint="eastAsia"/>
          <w:b/>
          <w:color w:val="222222"/>
          <w:lang w:eastAsia="zh-CN"/>
        </w:rPr>
        <w:t>3</w:t>
      </w:r>
      <w:r>
        <w:rPr>
          <w:rFonts w:hint="eastAsia"/>
          <w:b/>
          <w:color w:val="222222"/>
          <w:lang w:eastAsia="zh-CN"/>
        </w:rPr>
        <w:t>）</w:t>
      </w:r>
      <w:r w:rsidR="00286F14" w:rsidRPr="00710717">
        <w:rPr>
          <w:rFonts w:hint="eastAsia"/>
          <w:b/>
          <w:color w:val="222222"/>
          <w:lang w:eastAsia="zh-CN"/>
        </w:rPr>
        <w:t>控制器</w:t>
      </w:r>
      <w:r w:rsidR="00286F14" w:rsidRPr="00710717">
        <w:rPr>
          <w:b/>
          <w:color w:val="222222"/>
          <w:lang w:eastAsia="zh-CN"/>
        </w:rPr>
        <w:t>-</w:t>
      </w:r>
      <w:r w:rsidR="00286F14" w:rsidRPr="00710717">
        <w:rPr>
          <w:rFonts w:hint="eastAsia"/>
          <w:b/>
          <w:color w:val="222222"/>
          <w:lang w:eastAsia="zh-CN"/>
        </w:rPr>
        <w:t>服务交互</w:t>
      </w:r>
    </w:p>
    <w:p w14:paraId="7D2870DA" w14:textId="77777777" w:rsidR="00286F14" w:rsidRPr="00A30C68" w:rsidRDefault="00286F14" w:rsidP="000F68E0">
      <w:pPr>
        <w:adjustRightInd w:val="0"/>
        <w:rPr>
          <w:color w:val="222222"/>
          <w:lang w:eastAsia="zh-CN"/>
        </w:rPr>
      </w:pPr>
      <w:r w:rsidRPr="00A30C68">
        <w:rPr>
          <w:rFonts w:hint="eastAsia"/>
          <w:color w:val="222222"/>
          <w:lang w:eastAsia="zh-CN"/>
        </w:rPr>
        <w:t>尽管控制器交换（</w:t>
      </w:r>
      <w:r w:rsidRPr="00A30C68">
        <w:rPr>
          <w:color w:val="222222"/>
          <w:lang w:eastAsia="zh-CN"/>
        </w:rPr>
        <w:t>“</w:t>
      </w:r>
      <w:r w:rsidRPr="00A30C68">
        <w:rPr>
          <w:rFonts w:hint="eastAsia"/>
          <w:color w:val="222222"/>
          <w:lang w:eastAsia="zh-CN"/>
        </w:rPr>
        <w:t>南向</w:t>
      </w:r>
      <w:r w:rsidRPr="00A30C68">
        <w:rPr>
          <w:color w:val="222222"/>
          <w:lang w:eastAsia="zh-CN"/>
        </w:rPr>
        <w:t>”</w:t>
      </w:r>
      <w:r w:rsidRPr="00A30C68">
        <w:rPr>
          <w:rFonts w:hint="eastAsia"/>
          <w:color w:val="222222"/>
          <w:lang w:eastAsia="zh-CN"/>
        </w:rPr>
        <w:t>）交互在</w:t>
      </w:r>
      <w:r w:rsidRPr="00A30C68">
        <w:rPr>
          <w:color w:val="222222"/>
          <w:lang w:eastAsia="zh-CN"/>
        </w:rPr>
        <w:t>OpenFlow</w:t>
      </w:r>
      <w:r w:rsidRPr="00A30C68">
        <w:rPr>
          <w:rFonts w:hint="eastAsia"/>
          <w:color w:val="222222"/>
          <w:lang w:eastAsia="zh-CN"/>
        </w:rPr>
        <w:t>和</w:t>
      </w:r>
      <w:r w:rsidRPr="00A30C68">
        <w:rPr>
          <w:color w:val="222222"/>
          <w:lang w:eastAsia="zh-CN"/>
        </w:rPr>
        <w:t>ForCES</w:t>
      </w:r>
      <w:r w:rsidRPr="00A30C68">
        <w:rPr>
          <w:rFonts w:hint="eastAsia"/>
          <w:color w:val="222222"/>
          <w:lang w:eastAsia="zh-CN"/>
        </w:rPr>
        <w:t>等协议中有相当好的定义，控制器与网络服务或应用（</w:t>
      </w:r>
      <w:r w:rsidRPr="00A30C68">
        <w:rPr>
          <w:color w:val="222222"/>
          <w:lang w:eastAsia="zh-CN"/>
        </w:rPr>
        <w:t>“</w:t>
      </w:r>
      <w:r w:rsidRPr="00A30C68">
        <w:rPr>
          <w:rFonts w:hint="eastAsia"/>
          <w:color w:val="222222"/>
          <w:lang w:eastAsia="zh-CN"/>
        </w:rPr>
        <w:t>北行</w:t>
      </w:r>
      <w:r w:rsidRPr="00A30C68">
        <w:rPr>
          <w:color w:val="222222"/>
          <w:lang w:eastAsia="zh-CN"/>
        </w:rPr>
        <w:t>”</w:t>
      </w:r>
      <w:r w:rsidRPr="00A30C68">
        <w:rPr>
          <w:rFonts w:hint="eastAsia"/>
          <w:color w:val="222222"/>
          <w:lang w:eastAsia="zh-CN"/>
        </w:rPr>
        <w:t>）之间的交互没有标准，一种可能的解释是北向接口完全用软件定义，而控制器</w:t>
      </w:r>
      <w:r w:rsidRPr="00A30C68">
        <w:rPr>
          <w:color w:val="222222"/>
          <w:lang w:eastAsia="zh-CN"/>
        </w:rPr>
        <w:t>-</w:t>
      </w:r>
      <w:r w:rsidRPr="00A30C68">
        <w:rPr>
          <w:rFonts w:hint="eastAsia"/>
          <w:color w:val="222222"/>
          <w:lang w:eastAsia="zh-CN"/>
        </w:rPr>
        <w:t>交换机交互必须支持硬件实现。如果将控制器看作是一个</w:t>
      </w:r>
      <w:r w:rsidRPr="00A30C68">
        <w:rPr>
          <w:color w:val="222222"/>
          <w:lang w:eastAsia="zh-CN"/>
        </w:rPr>
        <w:t>“</w:t>
      </w:r>
      <w:r w:rsidRPr="00A30C68">
        <w:rPr>
          <w:rFonts w:hint="eastAsia"/>
          <w:color w:val="222222"/>
          <w:lang w:eastAsia="zh-CN"/>
        </w:rPr>
        <w:t>网络操作系统</w:t>
      </w:r>
      <w:r w:rsidRPr="00A30C68">
        <w:rPr>
          <w:color w:val="222222"/>
          <w:lang w:eastAsia="zh-CN"/>
        </w:rPr>
        <w:t>”</w:t>
      </w:r>
      <w:r w:rsidRPr="00A30C68">
        <w:rPr>
          <w:rFonts w:hint="eastAsia"/>
          <w:color w:val="222222"/>
          <w:lang w:eastAsia="zh-CN"/>
        </w:rPr>
        <w:t>，那么应该有一个明确的界面，通过这个界面，应用程序可以访问底层硬件（交换机），与其他应用程序共存和交互，并利用系统服务（例如拓扑发现，转发），而不需要应用程序开发人员知道控制器的实现细节。虽然存在多个控制器，但它们的应用程序接口仍处于早期阶段，并且彼此独立。一些提案（例如</w:t>
      </w:r>
      <w:r w:rsidRPr="00A30C68">
        <w:rPr>
          <w:color w:val="222222"/>
          <w:lang w:eastAsia="zh-CN"/>
        </w:rPr>
        <w:t xml:space="preserve">Procera </w:t>
      </w:r>
      <w:r w:rsidR="00EA6F9D">
        <w:rPr>
          <w:color w:val="222222"/>
          <w:lang w:eastAsia="zh-CN"/>
        </w:rPr>
        <w:fldChar w:fldCharType="begin"/>
      </w:r>
      <w:r w:rsidR="000F467E">
        <w:rPr>
          <w:color w:val="222222"/>
          <w:lang w:eastAsia="zh-CN"/>
        </w:rPr>
        <w:instrText xml:space="preserve"> ADDIN EN.CITE &lt;EndNote&gt;&lt;Cite&gt;&lt;Author&gt;Voellmy&lt;/Author&gt;&lt;Year&gt;2012&lt;/Year&gt;&lt;RecNum&gt;208&lt;/RecNum&gt;&lt;DisplayText&gt;[18]&lt;/DisplayText&gt;&lt;record&gt;&lt;rec-number&gt;208&lt;/rec-number&gt;&lt;foreign-keys&gt;&lt;key app="EN" db-id="z2dra9zfpwd2wbewe9cv9sspxf2pe2txattx" timestamp="0"&gt;208&lt;/key&gt;&lt;/foreign-keys&gt;&lt;ref-type name="Conference Proceedings"&gt;10&lt;/ref-type&gt;&lt;contributors&gt;&lt;authors&gt;&lt;author&gt;Voellmy, Andreas&lt;/author&gt;&lt;author&gt;Kim, Hyojoon&lt;/author&gt;&lt;author&gt;Feamster, Nick&lt;/author&gt;&lt;/authors&gt;&lt;/contributors&gt;&lt;titles&gt;&lt;title&gt;Procera: a language for high-level reactive network control&lt;/title&gt;&lt;secondary-title&gt;The Workshop on Hot Topics in Software Defined Networks&lt;/secondary-title&gt;&lt;/titles&gt;&lt;pages&gt;43-48&lt;/pages&gt;&lt;keywords&gt;&lt;keyword&gt;functional reactive programming&lt;/keyword&gt;&lt;keyword&gt;haskell&lt;/keyword&gt;&lt;keyword&gt;network configuration&lt;/keyword&gt;&lt;keyword&gt;openflow&lt;/keyword&gt;&lt;keyword&gt;software-defined networking&lt;/keyword&gt;&lt;/keywords&gt;&lt;dates&gt;&lt;year&gt;2012&lt;/year&gt;&lt;/dates&gt;&lt;urls&gt;&lt;/urls&gt;&lt;/record&gt;&lt;/Cite&gt;&lt;/EndNote&gt;</w:instrText>
      </w:r>
      <w:r w:rsidR="00EA6F9D">
        <w:rPr>
          <w:color w:val="222222"/>
          <w:lang w:eastAsia="zh-CN"/>
        </w:rPr>
        <w:fldChar w:fldCharType="separate"/>
      </w:r>
      <w:r w:rsidR="000F467E">
        <w:rPr>
          <w:noProof/>
          <w:color w:val="222222"/>
          <w:lang w:eastAsia="zh-CN"/>
        </w:rPr>
        <w:t>[18]</w:t>
      </w:r>
      <w:r w:rsidR="00EA6F9D">
        <w:rPr>
          <w:color w:val="222222"/>
          <w:lang w:eastAsia="zh-CN"/>
        </w:rPr>
        <w:fldChar w:fldCharType="end"/>
      </w:r>
      <w:r w:rsidRPr="00A30C68">
        <w:rPr>
          <w:rFonts w:hint="eastAsia"/>
          <w:color w:val="222222"/>
          <w:lang w:eastAsia="zh-CN"/>
        </w:rPr>
        <w:t>，</w:t>
      </w:r>
      <w:r w:rsidRPr="00A30C68">
        <w:rPr>
          <w:color w:val="222222"/>
          <w:lang w:eastAsia="zh-CN"/>
        </w:rPr>
        <w:t xml:space="preserve">Frenetic </w:t>
      </w:r>
      <w:r w:rsidR="006767D9">
        <w:rPr>
          <w:color w:val="222222"/>
          <w:lang w:eastAsia="zh-CN"/>
        </w:rPr>
        <w:fldChar w:fldCharType="begin"/>
      </w:r>
      <w:r w:rsidR="000F467E">
        <w:rPr>
          <w:color w:val="222222"/>
          <w:lang w:eastAsia="zh-CN"/>
        </w:rPr>
        <w:instrText xml:space="preserve"> ADDIN EN.CITE &lt;EndNote&gt;&lt;Cite&gt;&lt;Author&gt;Foster&lt;/Author&gt;&lt;Year&gt;2011&lt;/Year&gt;&lt;RecNum&gt;207&lt;/RecNum&gt;&lt;DisplayText&gt;[46]&lt;/DisplayText&gt;&lt;record&gt;&lt;rec-number&gt;207&lt;/rec-number&gt;&lt;foreign-keys&gt;&lt;key app="EN" db-id="z2dra9zfpwd2wbewe9cv9sspxf2pe2txattx" timestamp="0"&gt;207&lt;/key&gt;&lt;/foreign-keys&gt;&lt;ref-type name="Conference Proceedings"&gt;10&lt;/ref-type&gt;&lt;contributors&gt;&lt;authors&gt;&lt;author&gt;Foster, Nate&lt;/author&gt;&lt;author&gt;Harrison, Rob&lt;/author&gt;&lt;author&gt;Freedman, Michael J.&lt;/author&gt;&lt;author&gt;Monsanto, Christopher&lt;/author&gt;&lt;author&gt;Rexford, Jennifer&lt;/author&gt;&lt;author&gt;Story, Alec&lt;/author&gt;&lt;author&gt;Walker, David&lt;/author&gt;&lt;/authors&gt;&lt;/contributors&gt;&lt;titles&gt;&lt;title&gt;Frenetic: A Network Programming Language&lt;/title&gt;&lt;secondary-title&gt;Proceeding of the Acm Sigplan International Conference on Functional Programming&lt;/secondary-title&gt;&lt;/titles&gt;&lt;pages&gt;279-291&lt;/pages&gt;&lt;keywords&gt;&lt;keyword&gt;domain-specific languages&lt;/keyword&gt;&lt;keyword&gt;functional reactive programming&lt;/keyword&gt;&lt;keyword&gt;network programming languages&lt;/keyword&gt;&lt;keyword&gt;openflow&lt;/keyword&gt;&lt;/keywords&gt;&lt;dates&gt;&lt;year&gt;2011&lt;/year&gt;&lt;/dates&gt;&lt;urls&gt;&lt;/urls&gt;&lt;/record&gt;&lt;/Cite&gt;&lt;/EndNote&gt;</w:instrText>
      </w:r>
      <w:r w:rsidR="006767D9">
        <w:rPr>
          <w:color w:val="222222"/>
          <w:lang w:eastAsia="zh-CN"/>
        </w:rPr>
        <w:fldChar w:fldCharType="separate"/>
      </w:r>
      <w:r w:rsidR="000F467E">
        <w:rPr>
          <w:noProof/>
          <w:color w:val="222222"/>
          <w:lang w:eastAsia="zh-CN"/>
        </w:rPr>
        <w:t>[46]</w:t>
      </w:r>
      <w:r w:rsidR="006767D9">
        <w:rPr>
          <w:color w:val="222222"/>
          <w:lang w:eastAsia="zh-CN"/>
        </w:rPr>
        <w:fldChar w:fldCharType="end"/>
      </w:r>
      <w:r w:rsidR="002743C2">
        <w:rPr>
          <w:rFonts w:hint="eastAsia"/>
          <w:color w:val="222222"/>
          <w:lang w:eastAsia="zh-CN"/>
        </w:rPr>
        <w:t>，</w:t>
      </w:r>
      <w:r w:rsidRPr="00A30C68">
        <w:rPr>
          <w:color w:val="222222"/>
          <w:lang w:eastAsia="zh-CN"/>
        </w:rPr>
        <w:t xml:space="preserve">Nettle </w:t>
      </w:r>
      <w:r w:rsidR="00EA6F9D">
        <w:rPr>
          <w:color w:val="222222"/>
          <w:lang w:eastAsia="zh-CN"/>
        </w:rPr>
        <w:fldChar w:fldCharType="begin"/>
      </w:r>
      <w:r w:rsidR="000F467E">
        <w:rPr>
          <w:color w:val="222222"/>
          <w:lang w:eastAsia="zh-CN"/>
        </w:rPr>
        <w:instrText xml:space="preserve"> ADDIN EN.CITE &lt;EndNote&gt;&lt;Cite&gt;&lt;Author&gt;Voellmy&lt;/Author&gt;&lt;Year&gt;2011&lt;/Year&gt;&lt;RecNum&gt;205&lt;/RecNum&gt;&lt;DisplayText&gt;[47]&lt;/DisplayText&gt;&lt;record&gt;&lt;rec-number&gt;205&lt;/rec-number&gt;&lt;foreign-keys&gt;&lt;key app="EN" db-id="z2dra9zfpwd2wbewe9cv9sspxf2pe2txattx" timestamp="0"&gt;205&lt;/key&gt;&lt;/foreign-keys&gt;&lt;ref-type name="Conference Proceedings"&gt;10&lt;/ref-type&gt;&lt;contributors&gt;&lt;authors&gt;&lt;author&gt;Voellmy, Andreas&lt;/author&gt;&lt;author&gt;Hudak, Paul&lt;/author&gt;&lt;/authors&gt;&lt;/contributors&gt;&lt;titles&gt;&lt;title&gt;Nettle: Taking the Sting Out of Programming Network Routers&lt;/title&gt;&lt;secondary-title&gt;Practical Aspects of Declarative Languages - International Symposium, Padl 2011, Austin, Tx, Usa, January 24-25, 2011. Proceedings&lt;/secondary-title&gt;&lt;/titles&gt;&lt;pages&gt;235-249&lt;/pages&gt;&lt;dates&gt;&lt;year&gt;2011&lt;/year&gt;&lt;/dates&gt;&lt;urls&gt;&lt;/urls&gt;&lt;/record&gt;&lt;/Cite&gt;&lt;/EndNote&gt;</w:instrText>
      </w:r>
      <w:r w:rsidR="00EA6F9D">
        <w:rPr>
          <w:color w:val="222222"/>
          <w:lang w:eastAsia="zh-CN"/>
        </w:rPr>
        <w:fldChar w:fldCharType="separate"/>
      </w:r>
      <w:r w:rsidR="000F467E">
        <w:rPr>
          <w:noProof/>
          <w:color w:val="222222"/>
          <w:lang w:eastAsia="zh-CN"/>
        </w:rPr>
        <w:t>[47]</w:t>
      </w:r>
      <w:r w:rsidR="00EA6F9D">
        <w:rPr>
          <w:color w:val="222222"/>
          <w:lang w:eastAsia="zh-CN"/>
        </w:rPr>
        <w:fldChar w:fldCharType="end"/>
      </w:r>
      <w:r w:rsidRPr="00A30C68">
        <w:rPr>
          <w:rFonts w:hint="eastAsia"/>
          <w:color w:val="222222"/>
          <w:lang w:eastAsia="zh-CN"/>
        </w:rPr>
        <w:t>）主张使用网络配置语言来表达策略。例如，</w:t>
      </w:r>
      <w:r w:rsidRPr="00A30C68">
        <w:rPr>
          <w:color w:val="222222"/>
          <w:lang w:eastAsia="zh-CN"/>
        </w:rPr>
        <w:t xml:space="preserve">Procera </w:t>
      </w:r>
      <w:r w:rsidR="00EA6F9D">
        <w:rPr>
          <w:color w:val="222222"/>
          <w:lang w:eastAsia="zh-CN"/>
        </w:rPr>
        <w:fldChar w:fldCharType="begin"/>
      </w:r>
      <w:r w:rsidR="000F467E">
        <w:rPr>
          <w:color w:val="222222"/>
          <w:lang w:eastAsia="zh-CN"/>
        </w:rPr>
        <w:instrText xml:space="preserve"> ADDIN EN.CITE &lt;EndNote&gt;&lt;Cite&gt;&lt;Author&gt;Voellmy&lt;/Author&gt;&lt;Year&gt;2012&lt;/Year&gt;&lt;RecNum&gt;208&lt;/RecNum&gt;&lt;DisplayText&gt;[18]&lt;/DisplayText&gt;&lt;record&gt;&lt;rec-number&gt;208&lt;/rec-number&gt;&lt;foreign-keys&gt;&lt;key app="EN" db-id="z2dra9zfpwd2wbewe9cv9sspxf2pe2txattx" timestamp="0"&gt;208&lt;/key&gt;&lt;/foreign-keys&gt;&lt;ref-type name="Conference Proceedings"&gt;10&lt;/ref-type&gt;&lt;contributors&gt;&lt;authors&gt;&lt;author&gt;Voellmy, Andreas&lt;/author&gt;&lt;author&gt;Kim, Hyojoon&lt;/author&gt;&lt;author&gt;Feamster, Nick&lt;/author&gt;&lt;/authors&gt;&lt;/contributors&gt;&lt;titles&gt;&lt;title&gt;Procera: a language for high-level reactive network control&lt;/title&gt;&lt;secondary-title&gt;The Workshop on Hot Topics in Software Defined Networks&lt;/secondary-title&gt;&lt;/titles&gt;&lt;pages&gt;43-48&lt;/pages&gt;&lt;keywords&gt;&lt;keyword&gt;functional reactive programming&lt;/keyword&gt;&lt;keyword&gt;haskell&lt;/keyword&gt;&lt;keyword&gt;network configuration&lt;/keyword&gt;&lt;keyword&gt;openflow&lt;/keyword&gt;&lt;keyword&gt;software-defined networking&lt;/keyword&gt;&lt;/keywords&gt;&lt;dates&gt;&lt;year&gt;2012&lt;/year&gt;&lt;/dates&gt;&lt;urls&gt;&lt;/urls&gt;&lt;/record&gt;&lt;/Cite&gt;&lt;/EndNote&gt;</w:instrText>
      </w:r>
      <w:r w:rsidR="00EA6F9D">
        <w:rPr>
          <w:color w:val="222222"/>
          <w:lang w:eastAsia="zh-CN"/>
        </w:rPr>
        <w:fldChar w:fldCharType="separate"/>
      </w:r>
      <w:r w:rsidR="000F467E">
        <w:rPr>
          <w:noProof/>
          <w:color w:val="222222"/>
          <w:lang w:eastAsia="zh-CN"/>
        </w:rPr>
        <w:t>[18]</w:t>
      </w:r>
      <w:r w:rsidR="00EA6F9D">
        <w:rPr>
          <w:color w:val="222222"/>
          <w:lang w:eastAsia="zh-CN"/>
        </w:rPr>
        <w:fldChar w:fldCharType="end"/>
      </w:r>
      <w:r w:rsidRPr="00A30C68">
        <w:rPr>
          <w:rFonts w:hint="eastAsia"/>
          <w:color w:val="222222"/>
          <w:lang w:eastAsia="zh-CN"/>
        </w:rPr>
        <w:t>建立了一个策略层来控制现有的控制器与配置文件，</w:t>
      </w:r>
      <w:r w:rsidRPr="00A30C68">
        <w:rPr>
          <w:color w:val="222222"/>
          <w:lang w:eastAsia="zh-CN"/>
        </w:rPr>
        <w:t>GUI</w:t>
      </w:r>
      <w:r w:rsidRPr="00A30C68">
        <w:rPr>
          <w:rFonts w:hint="eastAsia"/>
          <w:color w:val="222222"/>
          <w:lang w:eastAsia="zh-CN"/>
        </w:rPr>
        <w:t>和外部传感器的接口</w:t>
      </w:r>
      <w:r>
        <w:rPr>
          <w:rFonts w:hint="eastAsia"/>
          <w:color w:val="222222"/>
          <w:lang w:eastAsia="zh-CN"/>
        </w:rPr>
        <w:t>；</w:t>
      </w:r>
      <w:r w:rsidRPr="00A30C68">
        <w:rPr>
          <w:rFonts w:hint="eastAsia"/>
          <w:color w:val="222222"/>
          <w:lang w:eastAsia="zh-CN"/>
        </w:rPr>
        <w:t>提议的策略层负责将高层策略转换为由控制器使用的流控制约束。在文献</w:t>
      </w:r>
      <w:r w:rsidR="00C240F1">
        <w:rPr>
          <w:color w:val="222222"/>
          <w:lang w:eastAsia="zh-CN"/>
        </w:rPr>
        <w:fldChar w:fldCharType="begin"/>
      </w:r>
      <w:r w:rsidR="000F467E">
        <w:rPr>
          <w:color w:val="222222"/>
          <w:lang w:eastAsia="zh-CN"/>
        </w:rPr>
        <w:instrText xml:space="preserve"> ADDIN EN.CITE &lt;EndNote&gt;&lt;Cite ExcludeYear="1"&gt;&lt;Author&gt;Kim&lt;/Author&gt;&lt;Year&gt;2013&lt;/Year&gt;&lt;RecNum&gt;204&lt;/RecNum&gt;&lt;DisplayText&gt;[48]&lt;/DisplayText&gt;&lt;record&gt;&lt;rec-number&gt;204&lt;/rec-number&gt;&lt;foreign-keys&gt;&lt;key app="EN" db-id="z2dra9zfpwd2wbewe9cv9sspxf2pe2txattx" timestamp="0"&gt;204&lt;/key&gt;&lt;/foreign-keys&gt;&lt;ref-type name="Journal Article"&gt;17&lt;/ref-type&gt;&lt;contributors&gt;&lt;authors&gt;&lt;author&gt;Kim, Hyojoon&lt;/author&gt;&lt;author&gt;Feamster, N&lt;/author&gt;&lt;/authors&gt;&lt;/contributors&gt;&lt;titles&gt;&lt;title&gt;Improving network management with software defined networking&lt;/title&gt;&lt;secondary-title&gt;Communications Magazine IEEE&lt;/secondary-title&gt;&lt;/titles&gt;&lt;periodical&gt;&lt;full-title&gt;Communications Magazine IEEE&lt;/full-title&gt;&lt;/periodical&gt;&lt;pages&gt;114-119&lt;/pages&gt;&lt;volume&gt;51&lt;/volume&gt;&lt;number&gt;2&lt;/number&gt;&lt;keywords&gt;&lt;keyword&gt;computer network management&lt;/keyword&gt;&lt;keyword&gt;high level languages&lt;/keyword&gt;&lt;keyword&gt;telecommunication security&lt;/keyword&gt;&lt;keyword&gt;SDN&lt;/keyword&gt;&lt;keyword&gt;complex high-level network policy&lt;/keyword&gt;&lt;keyword&gt;high-level policy language&lt;/keyword&gt;&lt;keyword&gt;logically centralized software program&lt;/keyword&gt;&lt;keyword&gt;low-level vendor-specific configuration&lt;/keyword&gt;&lt;keyword&gt;network management&lt;/keyword&gt;&lt;keyword&gt;packet forwarding device&lt;/keyword&gt;&lt;/keywords&gt;&lt;dates&gt;&lt;year&gt;2013&lt;/year&gt;&lt;/dates&gt;&lt;urls&gt;&lt;/urls&gt;&lt;/record&gt;&lt;/Cite&gt;&lt;/EndNote&gt;</w:instrText>
      </w:r>
      <w:r w:rsidR="00C240F1">
        <w:rPr>
          <w:color w:val="222222"/>
          <w:lang w:eastAsia="zh-CN"/>
        </w:rPr>
        <w:fldChar w:fldCharType="separate"/>
      </w:r>
      <w:r w:rsidR="000F467E">
        <w:rPr>
          <w:noProof/>
          <w:color w:val="222222"/>
          <w:lang w:eastAsia="zh-CN"/>
        </w:rPr>
        <w:t>[48]</w:t>
      </w:r>
      <w:r w:rsidR="00C240F1">
        <w:rPr>
          <w:color w:val="222222"/>
          <w:lang w:eastAsia="zh-CN"/>
        </w:rPr>
        <w:fldChar w:fldCharType="end"/>
      </w:r>
      <w:r w:rsidRPr="00A30C68">
        <w:rPr>
          <w:rFonts w:hint="eastAsia"/>
          <w:color w:val="222222"/>
          <w:lang w:eastAsia="zh-CN"/>
        </w:rPr>
        <w:t>中，提出了网络配置和管理机制，重点在于改变网络状态和状态，支持网络配置和策略定义，并提供对网络诊断和故障排除任务的可见性和控制。讨论了通过策略层和</w:t>
      </w:r>
      <w:r w:rsidRPr="00A30C68">
        <w:rPr>
          <w:color w:val="222222"/>
          <w:lang w:eastAsia="zh-CN"/>
        </w:rPr>
        <w:t>Procera</w:t>
      </w:r>
      <w:r w:rsidRPr="00A30C68">
        <w:rPr>
          <w:rFonts w:hint="eastAsia"/>
          <w:color w:val="222222"/>
          <w:lang w:eastAsia="zh-CN"/>
        </w:rPr>
        <w:t>等高级语言来指定北向接口。此外，北向</w:t>
      </w:r>
      <w:r w:rsidRPr="00A30C68">
        <w:rPr>
          <w:color w:val="222222"/>
          <w:lang w:eastAsia="zh-CN"/>
        </w:rPr>
        <w:t>API</w:t>
      </w:r>
      <w:r w:rsidRPr="00A30C68">
        <w:rPr>
          <w:rFonts w:hint="eastAsia"/>
          <w:color w:val="222222"/>
          <w:lang w:eastAsia="zh-CN"/>
        </w:rPr>
        <w:t>应允许应用程序对同一流应用不同的策略（例如，通过目标进行转发并通过源</w:t>
      </w:r>
      <w:r w:rsidRPr="00A30C68">
        <w:rPr>
          <w:color w:val="222222"/>
          <w:lang w:eastAsia="zh-CN"/>
        </w:rPr>
        <w:t>IP</w:t>
      </w:r>
      <w:r w:rsidRPr="00A30C68">
        <w:rPr>
          <w:rFonts w:hint="eastAsia"/>
          <w:color w:val="222222"/>
          <w:lang w:eastAsia="zh-CN"/>
        </w:rPr>
        <w:t>进行监控）。工作提出了模块化，以确保安装执行一项任务的规则不会覆盖其他规则。这是通过用基于</w:t>
      </w:r>
      <w:r w:rsidRPr="00A30C68">
        <w:rPr>
          <w:color w:val="222222"/>
          <w:lang w:eastAsia="zh-CN"/>
        </w:rPr>
        <w:t>Frenetic</w:t>
      </w:r>
      <w:r w:rsidRPr="00A30C68">
        <w:rPr>
          <w:rFonts w:hint="eastAsia"/>
          <w:color w:val="222222"/>
          <w:lang w:eastAsia="zh-CN"/>
        </w:rPr>
        <w:t>的语言实现的抽象层完成的。在明确的北向接口标准出现之前，</w:t>
      </w:r>
      <w:r w:rsidRPr="00A30C68">
        <w:rPr>
          <w:color w:val="222222"/>
          <w:lang w:eastAsia="zh-CN"/>
        </w:rPr>
        <w:t>SDN</w:t>
      </w:r>
      <w:r w:rsidRPr="00A30C68">
        <w:rPr>
          <w:rFonts w:hint="eastAsia"/>
          <w:color w:val="222222"/>
          <w:lang w:eastAsia="zh-CN"/>
        </w:rPr>
        <w:t>应用将继续以</w:t>
      </w:r>
      <w:r w:rsidRPr="00A30C68">
        <w:rPr>
          <w:color w:val="222222"/>
          <w:lang w:eastAsia="zh-CN"/>
        </w:rPr>
        <w:t>“</w:t>
      </w:r>
      <w:r w:rsidRPr="00A30C68">
        <w:rPr>
          <w:rFonts w:hint="eastAsia"/>
          <w:color w:val="222222"/>
          <w:lang w:eastAsia="zh-CN"/>
        </w:rPr>
        <w:t>特殊</w:t>
      </w:r>
      <w:r w:rsidRPr="00A30C68">
        <w:rPr>
          <w:color w:val="222222"/>
          <w:lang w:eastAsia="zh-CN"/>
        </w:rPr>
        <w:t>”</w:t>
      </w:r>
      <w:r w:rsidRPr="00A30C68">
        <w:rPr>
          <w:rFonts w:hint="eastAsia"/>
          <w:color w:val="222222"/>
          <w:lang w:eastAsia="zh-CN"/>
        </w:rPr>
        <w:t>方式进行开发，灵活便携的</w:t>
      </w:r>
      <w:r w:rsidRPr="00A30C68">
        <w:rPr>
          <w:color w:val="222222"/>
          <w:lang w:eastAsia="zh-CN"/>
        </w:rPr>
        <w:t>“</w:t>
      </w:r>
      <w:r w:rsidRPr="00A30C68">
        <w:rPr>
          <w:rFonts w:hint="eastAsia"/>
          <w:color w:val="222222"/>
          <w:lang w:eastAsia="zh-CN"/>
        </w:rPr>
        <w:t>网络应用</w:t>
      </w:r>
      <w:r w:rsidRPr="00A30C68">
        <w:rPr>
          <w:color w:val="222222"/>
          <w:lang w:eastAsia="zh-CN"/>
        </w:rPr>
        <w:t>”</w:t>
      </w:r>
      <w:r w:rsidRPr="00A30C68">
        <w:rPr>
          <w:rFonts w:hint="eastAsia"/>
          <w:color w:val="222222"/>
          <w:lang w:eastAsia="zh-CN"/>
        </w:rPr>
        <w:t>概念可能</w:t>
      </w:r>
      <w:r>
        <w:rPr>
          <w:rFonts w:hint="eastAsia"/>
          <w:color w:val="222222"/>
          <w:lang w:eastAsia="zh-CN"/>
        </w:rPr>
        <w:t>得稍待时日</w:t>
      </w:r>
      <w:r w:rsidRPr="00A30C68">
        <w:rPr>
          <w:rFonts w:hint="eastAsia"/>
          <w:color w:val="222222"/>
          <w:lang w:eastAsia="zh-CN"/>
        </w:rPr>
        <w:t>。</w:t>
      </w:r>
    </w:p>
    <w:p w14:paraId="137E4F6A" w14:textId="77777777" w:rsidR="00286F14" w:rsidRPr="00710717" w:rsidRDefault="00F15150" w:rsidP="00710717">
      <w:pPr>
        <w:widowControl w:val="0"/>
        <w:adjustRightInd w:val="0"/>
        <w:ind w:firstLineChars="0" w:firstLine="0"/>
        <w:rPr>
          <w:b/>
          <w:color w:val="222222"/>
          <w:lang w:eastAsia="zh-CN"/>
        </w:rPr>
      </w:pPr>
      <w:r>
        <w:rPr>
          <w:rFonts w:hint="eastAsia"/>
          <w:b/>
          <w:color w:val="222222"/>
          <w:lang w:eastAsia="zh-CN"/>
        </w:rPr>
        <w:t xml:space="preserve">   </w:t>
      </w:r>
      <w:r>
        <w:rPr>
          <w:rFonts w:hint="eastAsia"/>
          <w:b/>
          <w:color w:val="222222"/>
          <w:lang w:eastAsia="zh-CN"/>
        </w:rPr>
        <w:t>（</w:t>
      </w:r>
      <w:r>
        <w:rPr>
          <w:rFonts w:hint="eastAsia"/>
          <w:b/>
          <w:color w:val="222222"/>
          <w:lang w:eastAsia="zh-CN"/>
        </w:rPr>
        <w:t>4</w:t>
      </w:r>
      <w:r>
        <w:rPr>
          <w:rFonts w:hint="eastAsia"/>
          <w:b/>
          <w:color w:val="222222"/>
          <w:lang w:eastAsia="zh-CN"/>
        </w:rPr>
        <w:t>）</w:t>
      </w:r>
      <w:r w:rsidR="00286F14" w:rsidRPr="00710717">
        <w:rPr>
          <w:rFonts w:hint="eastAsia"/>
          <w:b/>
          <w:color w:val="222222"/>
          <w:lang w:eastAsia="zh-CN"/>
        </w:rPr>
        <w:t>虚拟化和云服务</w:t>
      </w:r>
    </w:p>
    <w:p w14:paraId="6FB93E7E" w14:textId="77777777" w:rsidR="00286F14" w:rsidRPr="00A30C68" w:rsidRDefault="00286F14" w:rsidP="000F68E0">
      <w:pPr>
        <w:adjustRightInd w:val="0"/>
        <w:rPr>
          <w:color w:val="222222"/>
          <w:lang w:eastAsia="zh-CN"/>
        </w:rPr>
      </w:pPr>
      <w:r w:rsidRPr="00A30C68">
        <w:rPr>
          <w:rFonts w:hint="eastAsia"/>
          <w:color w:val="222222"/>
          <w:lang w:eastAsia="zh-CN"/>
        </w:rPr>
        <w:t>对虚拟化和云服务的需求迅速增长，并引起业界和学术界的广泛关注。它所面临的挑战包括快速配置，有效的资源管理以及可通过</w:t>
      </w:r>
      <w:r w:rsidRPr="00A30C68">
        <w:rPr>
          <w:color w:val="222222"/>
          <w:lang w:eastAsia="zh-CN"/>
        </w:rPr>
        <w:t>SDN</w:t>
      </w:r>
      <w:r w:rsidRPr="00A30C68">
        <w:rPr>
          <w:rFonts w:hint="eastAsia"/>
          <w:color w:val="222222"/>
          <w:lang w:eastAsia="zh-CN"/>
        </w:rPr>
        <w:t>控制模型解决的可扩展性。例如，</w:t>
      </w:r>
      <w:r w:rsidRPr="00A30C68">
        <w:rPr>
          <w:color w:val="222222"/>
          <w:lang w:eastAsia="zh-CN"/>
        </w:rPr>
        <w:t xml:space="preserve">FlowVisor </w:t>
      </w:r>
      <w:r w:rsidR="00C45BAA">
        <w:rPr>
          <w:color w:val="222222"/>
          <w:lang w:eastAsia="zh-CN"/>
        </w:rPr>
        <w:fldChar w:fldCharType="begin"/>
      </w:r>
      <w:r w:rsidR="000F467E">
        <w:rPr>
          <w:color w:val="222222"/>
          <w:lang w:eastAsia="zh-CN"/>
        </w:rPr>
        <w:instrText xml:space="preserve"> ADDIN EN.CITE &lt;EndNote&gt;&lt;Cite&gt;&lt;Author&gt;Sherwood&lt;/Author&gt;&lt;Year&gt;2010&lt;/Year&gt;&lt;RecNum&gt;258&lt;/RecNum&gt;&lt;DisplayText&gt;[21]&lt;/DisplayText&gt;&lt;record&gt;&lt;rec-number&gt;258&lt;/rec-number&gt;&lt;foreign-keys&gt;&lt;key app="EN" db-id="z2dra9zfpwd2wbewe9cv9sspxf2pe2txattx" timestamp="1529930591"&gt;258&lt;/key&gt;&lt;/foreign-keys&gt;&lt;ref-type name="Journal Article"&gt;17&lt;/ref-type&gt;&lt;contributors&gt;&lt;authors&gt;&lt;author&gt;Sherwood, Rob&lt;/author&gt;&lt;author&gt;Chan, Michael&lt;/author&gt;&lt;author&gt;Covington, Adam&lt;/author&gt;&lt;author&gt;Gibb, Glen&lt;/author&gt;&lt;author&gt;Flajslik, Mario&lt;/author&gt;&lt;author&gt;Handigol, Nikhil&lt;/author&gt;&lt;author&gt;Huang, Te Yuan&lt;/author&gt;&lt;author&gt;Kazemian, Peyman&lt;/author&gt;&lt;author&gt;Kobayashi, Masayoshi&lt;/author&gt;&lt;author&gt;Naous, Jad&lt;/author&gt;&lt;/authors&gt;&lt;/contributors&gt;&lt;titles&gt;&lt;title&gt;Carving research slices out of your production networks with OpenFlow&lt;/title&gt;&lt;secondary-title&gt;Acm Sigcomm Computer Communication Review&lt;/secondary-title&gt;&lt;/titles&gt;&lt;periodical&gt;&lt;full-title&gt;Acm Sigcomm Computer Communication Review&lt;/full-title&gt;&lt;/periodical&gt;&lt;pages&gt;129-130&lt;/pages&gt;&lt;volume&gt;40&lt;/volume&gt;&lt;number&gt;1&lt;/number&gt;&lt;keywords&gt;&lt;keyword&gt;architecture&lt;/keyword&gt;&lt;keyword&gt;flowvisor&lt;/keyword&gt;&lt;keyword&gt;openflow&lt;/keyword&gt;&lt;keyword&gt;slicing&lt;/keyword&gt;&lt;keyword&gt;virtual networks&lt;/keyword&gt;&lt;/keywords&gt;&lt;dates&gt;&lt;year&gt;2010&lt;/year&gt;&lt;/dates&gt;&lt;urls&gt;&lt;/urls&gt;&lt;/record&gt;&lt;/Cite&gt;&lt;/EndNote&gt;</w:instrText>
      </w:r>
      <w:r w:rsidR="00C45BAA">
        <w:rPr>
          <w:color w:val="222222"/>
          <w:lang w:eastAsia="zh-CN"/>
        </w:rPr>
        <w:fldChar w:fldCharType="separate"/>
      </w:r>
      <w:r w:rsidR="000F467E">
        <w:rPr>
          <w:noProof/>
          <w:color w:val="222222"/>
          <w:lang w:eastAsia="zh-CN"/>
        </w:rPr>
        <w:t>[21]</w:t>
      </w:r>
      <w:r w:rsidR="00C45BAA">
        <w:rPr>
          <w:color w:val="222222"/>
          <w:lang w:eastAsia="zh-CN"/>
        </w:rPr>
        <w:fldChar w:fldCharType="end"/>
      </w:r>
      <w:r w:rsidRPr="00A30C68">
        <w:rPr>
          <w:rFonts w:hint="eastAsia"/>
          <w:color w:val="222222"/>
          <w:lang w:eastAsia="zh-CN"/>
        </w:rPr>
        <w:t>和</w:t>
      </w:r>
      <w:r w:rsidRPr="00A30C68">
        <w:rPr>
          <w:color w:val="222222"/>
          <w:lang w:eastAsia="zh-CN"/>
        </w:rPr>
        <w:t xml:space="preserve">AutoSlice </w:t>
      </w:r>
      <w:r w:rsidR="00EA6F9D">
        <w:rPr>
          <w:color w:val="222222"/>
          <w:lang w:eastAsia="zh-CN"/>
        </w:rPr>
        <w:fldChar w:fldCharType="begin"/>
      </w:r>
      <w:r w:rsidR="000F467E">
        <w:rPr>
          <w:color w:val="222222"/>
          <w:lang w:eastAsia="zh-CN"/>
        </w:rPr>
        <w:instrText xml:space="preserve"> ADDIN EN.CITE &lt;EndNote&gt;&lt;Cite&gt;&lt;Author&gt;Bozakov&lt;/Author&gt;&lt;Year&gt;2012&lt;/Year&gt;&lt;RecNum&gt;203&lt;/RecNum&gt;&lt;DisplayText&gt;[49]&lt;/DisplayText&gt;&lt;record&gt;&lt;rec-number&gt;203&lt;/rec-number&gt;&lt;foreign-keys&gt;&lt;key app="EN" db-id="z2dra9zfpwd2wbewe9cv9sspxf2pe2txattx" timestamp="0"&gt;203&lt;/key&gt;&lt;/foreign-keys&gt;&lt;ref-type name="Conference Proceedings"&gt;10&lt;/ref-type&gt;&lt;contributors&gt;&lt;authors&gt;&lt;author&gt;Bozakov, Zdravko&lt;/author&gt;&lt;author&gt;Papadimitriou, Panagiotis&lt;/author&gt;&lt;/authors&gt;&lt;/contributors&gt;&lt;titles&gt;&lt;title&gt;AutoSlice:automated and scalable slicing for software-defined networks&lt;/title&gt;&lt;secondary-title&gt;ACM Conference on CONEXT Student Workshop&lt;/secondary-title&gt;&lt;/titles&gt;&lt;pages&gt;3-4&lt;/pages&gt;&lt;keywords&gt;&lt;keyword&gt;caching&lt;/keyword&gt;&lt;keyword&gt;network virtualization&lt;/keyword&gt;&lt;keyword&gt;software-defined network&lt;/keyword&gt;&lt;/keywords&gt;&lt;dates&gt;&lt;year&gt;2012&lt;/year&gt;&lt;/dates&gt;&lt;urls&gt;&lt;/urls&gt;&lt;/record&gt;&lt;/Cite&gt;&lt;/EndNote&gt;</w:instrText>
      </w:r>
      <w:r w:rsidR="00EA6F9D">
        <w:rPr>
          <w:color w:val="222222"/>
          <w:lang w:eastAsia="zh-CN"/>
        </w:rPr>
        <w:fldChar w:fldCharType="separate"/>
      </w:r>
      <w:r w:rsidR="000F467E">
        <w:rPr>
          <w:noProof/>
          <w:color w:val="222222"/>
          <w:lang w:eastAsia="zh-CN"/>
        </w:rPr>
        <w:t>[49]</w:t>
      </w:r>
      <w:r w:rsidR="00EA6F9D">
        <w:rPr>
          <w:color w:val="222222"/>
          <w:lang w:eastAsia="zh-CN"/>
        </w:rPr>
        <w:fldChar w:fldCharType="end"/>
      </w:r>
      <w:r w:rsidRPr="00A30C68">
        <w:rPr>
          <w:rFonts w:hint="eastAsia"/>
          <w:color w:val="222222"/>
          <w:lang w:eastAsia="zh-CN"/>
        </w:rPr>
        <w:t>创建网络资源（例如，带宽，拓扑，</w:t>
      </w:r>
      <w:r w:rsidRPr="00A30C68">
        <w:rPr>
          <w:color w:val="222222"/>
          <w:lang w:eastAsia="zh-CN"/>
        </w:rPr>
        <w:t>CPU</w:t>
      </w:r>
      <w:r w:rsidRPr="00A30C68">
        <w:rPr>
          <w:rFonts w:hint="eastAsia"/>
          <w:color w:val="222222"/>
          <w:lang w:eastAsia="zh-CN"/>
        </w:rPr>
        <w:t>，转发表）的不同片段，将它们委托给不同的控制器，并强制切片之间的隔离。其他</w:t>
      </w:r>
      <w:r w:rsidRPr="00A30C68">
        <w:rPr>
          <w:color w:val="222222"/>
          <w:lang w:eastAsia="zh-CN"/>
        </w:rPr>
        <w:t>SDN</w:t>
      </w:r>
      <w:r w:rsidRPr="00A30C68">
        <w:rPr>
          <w:rFonts w:hint="eastAsia"/>
          <w:color w:val="222222"/>
          <w:lang w:eastAsia="zh-CN"/>
        </w:rPr>
        <w:t>控制器可用作网络后端，以支持云操作系统中的虚拟化，例如</w:t>
      </w:r>
      <w:r w:rsidRPr="00A30C68">
        <w:rPr>
          <w:color w:val="222222"/>
          <w:lang w:eastAsia="zh-CN"/>
        </w:rPr>
        <w:t>OpenStack</w:t>
      </w:r>
      <w:r w:rsidRPr="00A30C68">
        <w:rPr>
          <w:rFonts w:hint="eastAsia"/>
          <w:color w:val="222222"/>
          <w:lang w:eastAsia="zh-CN"/>
        </w:rPr>
        <w:t>的</w:t>
      </w:r>
      <w:r w:rsidR="00345098">
        <w:rPr>
          <w:color w:val="222222"/>
          <w:lang w:eastAsia="zh-CN"/>
        </w:rPr>
        <w:t>Mirage</w:t>
      </w:r>
      <w:r w:rsidRPr="00A30C68">
        <w:rPr>
          <w:rFonts w:hint="eastAsia"/>
          <w:color w:val="222222"/>
          <w:lang w:eastAsia="zh-CN"/>
        </w:rPr>
        <w:t>的</w:t>
      </w:r>
      <w:r w:rsidRPr="00A30C68">
        <w:rPr>
          <w:color w:val="222222"/>
          <w:lang w:eastAsia="zh-CN"/>
        </w:rPr>
        <w:t>NOX</w:t>
      </w:r>
      <w:r w:rsidRPr="00A30C68">
        <w:rPr>
          <w:rFonts w:hint="eastAsia"/>
          <w:color w:val="222222"/>
          <w:lang w:eastAsia="zh-CN"/>
        </w:rPr>
        <w:t>。</w:t>
      </w:r>
      <w:r w:rsidR="00345098">
        <w:rPr>
          <w:color w:val="222222"/>
          <w:lang w:eastAsia="zh-CN"/>
        </w:rPr>
        <w:t xml:space="preserve">FlowN </w:t>
      </w:r>
      <w:r w:rsidRPr="00A30C68">
        <w:rPr>
          <w:rFonts w:hint="eastAsia"/>
          <w:color w:val="222222"/>
          <w:lang w:eastAsia="zh-CN"/>
        </w:rPr>
        <w:lastRenderedPageBreak/>
        <w:t>旨在通过提供虚拟和物理网络之间的高效映射以及利用可扩展数据库系统，为网络虚拟化提供可扩展的解决方案。在</w:t>
      </w:r>
      <w:r w:rsidR="00C240F1">
        <w:rPr>
          <w:color w:val="222222"/>
          <w:lang w:eastAsia="zh-CN"/>
        </w:rPr>
        <w:fldChar w:fldCharType="begin"/>
      </w:r>
      <w:r w:rsidR="000F467E">
        <w:rPr>
          <w:color w:val="222222"/>
          <w:lang w:eastAsia="zh-CN"/>
        </w:rPr>
        <w:instrText xml:space="preserve"> ADDIN EN.CITE &lt;EndNote&gt;&lt;Cite&gt;&lt;Author&gt;Ghorbani&lt;/Author&gt;&lt;Year&gt;2012&lt;/Year&gt;&lt;RecNum&gt;202&lt;/RecNum&gt;&lt;DisplayText&gt;[50]&lt;/DisplayText&gt;&lt;record&gt;&lt;rec-number&gt;202&lt;/rec-number&gt;&lt;foreign-keys&gt;&lt;key app="EN" db-id="z2dra9zfpwd2wbewe9cv9sspxf2pe2txattx" timestamp="0"&gt;202&lt;/key&gt;&lt;/foreign-keys&gt;&lt;ref-type name="Conference Proceedings"&gt;10&lt;/ref-type&gt;&lt;contributors&gt;&lt;authors&gt;&lt;author&gt;Ghorbani, Soudeh&lt;/author&gt;&lt;author&gt;Caesar, Matthew&lt;/author&gt;&lt;/authors&gt;&lt;/contributors&gt;&lt;titles&gt;&lt;title&gt;Walk the line:consistent network updates with bandwidth guarantees&lt;/title&gt;&lt;secondary-title&gt;The Workshop on Hot Topics in Software Defined Networks&lt;/secondary-title&gt;&lt;/titles&gt;&lt;pages&gt;67-72&lt;/pages&gt;&lt;keywords&gt;&lt;keyword&gt;consistency&lt;/keyword&gt;&lt;keyword&gt;migration&lt;/keyword&gt;&lt;keyword&gt;network updates&lt;/keyword&gt;&lt;keyword&gt;software defined networking&lt;/keyword&gt;&lt;/keywords&gt;&lt;dates&gt;&lt;year&gt;2012&lt;/year&gt;&lt;/dates&gt;&lt;urls&gt;&lt;/urls&gt;&lt;/record&gt;&lt;/Cite&gt;&lt;/EndNote&gt;</w:instrText>
      </w:r>
      <w:r w:rsidR="00C240F1">
        <w:rPr>
          <w:color w:val="222222"/>
          <w:lang w:eastAsia="zh-CN"/>
        </w:rPr>
        <w:fldChar w:fldCharType="separate"/>
      </w:r>
      <w:r w:rsidR="000F467E">
        <w:rPr>
          <w:noProof/>
          <w:color w:val="222222"/>
          <w:lang w:eastAsia="zh-CN"/>
        </w:rPr>
        <w:t>[50]</w:t>
      </w:r>
      <w:r w:rsidR="00C240F1">
        <w:rPr>
          <w:color w:val="222222"/>
          <w:lang w:eastAsia="zh-CN"/>
        </w:rPr>
        <w:fldChar w:fldCharType="end"/>
      </w:r>
      <w:r w:rsidRPr="00A30C68">
        <w:rPr>
          <w:rFonts w:hint="eastAsia"/>
          <w:color w:val="222222"/>
          <w:lang w:eastAsia="zh-CN"/>
        </w:rPr>
        <w:t>中，提出了一种利用</w:t>
      </w:r>
      <w:r w:rsidRPr="00A30C68">
        <w:rPr>
          <w:color w:val="222222"/>
          <w:lang w:eastAsia="zh-CN"/>
        </w:rPr>
        <w:t>OpenFlow</w:t>
      </w:r>
      <w:r w:rsidRPr="00A30C68">
        <w:rPr>
          <w:rFonts w:hint="eastAsia"/>
          <w:color w:val="222222"/>
          <w:lang w:eastAsia="zh-CN"/>
        </w:rPr>
        <w:t>进行带宽保证的有效迁移算法。</w:t>
      </w:r>
      <w:r w:rsidRPr="00A30C68">
        <w:rPr>
          <w:color w:val="222222"/>
          <w:lang w:eastAsia="zh-CN"/>
        </w:rPr>
        <w:t>LIME</w:t>
      </w:r>
      <w:r w:rsidR="00EA6F9D">
        <w:rPr>
          <w:color w:val="222222"/>
          <w:lang w:eastAsia="zh-CN"/>
        </w:rPr>
        <w:fldChar w:fldCharType="begin"/>
      </w:r>
      <w:r w:rsidR="000F467E">
        <w:rPr>
          <w:color w:val="222222"/>
          <w:lang w:eastAsia="zh-CN"/>
        </w:rPr>
        <w:instrText xml:space="preserve"> ADDIN EN.CITE &lt;EndNote&gt;&lt;Cite&gt;&lt;Author&gt;Keller&lt;/Author&gt;&lt;Year&gt;2012&lt;/Year&gt;&lt;RecNum&gt;201&lt;/RecNum&gt;&lt;DisplayText&gt;[51]&lt;/DisplayText&gt;&lt;record&gt;&lt;rec-number&gt;201&lt;/rec-number&gt;&lt;foreign-keys&gt;&lt;key app="EN" db-id="z2dra9zfpwd2wbewe9cv9sspxf2pe2txattx" timestamp="0"&gt;201&lt;/key&gt;&lt;/foreign-keys&gt;&lt;ref-type name="Conference Proceedings"&gt;10&lt;/ref-type&gt;&lt;contributors&gt;&lt;authors&gt;&lt;author&gt;Keller, Eric&lt;/author&gt;&lt;author&gt;Ghorbani, Soudeh&lt;/author&gt;&lt;author&gt;Caesar, Matt&lt;/author&gt;&lt;author&gt;Rexford, Jennifer&lt;/author&gt;&lt;/authors&gt;&lt;/contributors&gt;&lt;titles&gt;&lt;title&gt;Live migration of an entire network (and its hosts)&lt;/title&gt;&lt;secondary-title&gt;ACM Workshop on Hot Topics in Networks&lt;/secondary-title&gt;&lt;/titles&gt;&lt;pages&gt;109-114&lt;/pages&gt;&lt;keywords&gt;&lt;keyword&gt;Virtualization&lt;/keyword&gt;&lt;keyword&gt;Migration&lt;/keyword&gt;&lt;keyword&gt;Software-defined networking&lt;/keyword&gt;&lt;/keywords&gt;&lt;dates&gt;&lt;year&gt;2012&lt;/year&gt;&lt;/dates&gt;&lt;urls&gt;&lt;/urls&gt;&lt;/record&gt;&lt;/Cite&gt;&lt;/EndNote&gt;</w:instrText>
      </w:r>
      <w:r w:rsidR="00EA6F9D">
        <w:rPr>
          <w:color w:val="222222"/>
          <w:lang w:eastAsia="zh-CN"/>
        </w:rPr>
        <w:fldChar w:fldCharType="separate"/>
      </w:r>
      <w:r w:rsidR="000F467E">
        <w:rPr>
          <w:noProof/>
          <w:color w:val="222222"/>
          <w:lang w:eastAsia="zh-CN"/>
        </w:rPr>
        <w:t>[51]</w:t>
      </w:r>
      <w:r w:rsidR="00EA6F9D">
        <w:rPr>
          <w:color w:val="222222"/>
          <w:lang w:eastAsia="zh-CN"/>
        </w:rPr>
        <w:fldChar w:fldCharType="end"/>
      </w:r>
      <w:r w:rsidRPr="00A30C68">
        <w:rPr>
          <w:rFonts w:hint="eastAsia"/>
          <w:color w:val="222222"/>
          <w:lang w:eastAsia="zh-CN"/>
        </w:rPr>
        <w:t>是一款基于</w:t>
      </w:r>
      <w:r w:rsidRPr="00A30C68">
        <w:rPr>
          <w:color w:val="222222"/>
          <w:lang w:eastAsia="zh-CN"/>
        </w:rPr>
        <w:t>SDN</w:t>
      </w:r>
      <w:r w:rsidRPr="00A30C68">
        <w:rPr>
          <w:rFonts w:hint="eastAsia"/>
          <w:color w:val="222222"/>
          <w:lang w:eastAsia="zh-CN"/>
        </w:rPr>
        <w:t>的虚拟机实时迁移解决方案，可在迁移期间处理网络状态，并自动将网络设备配置到新位置。</w:t>
      </w:r>
      <w:r w:rsidRPr="00A30C68">
        <w:rPr>
          <w:color w:val="222222"/>
          <w:lang w:eastAsia="zh-CN"/>
        </w:rPr>
        <w:t xml:space="preserve">NetGraph </w:t>
      </w:r>
      <w:r w:rsidR="00EA6F9D">
        <w:rPr>
          <w:color w:val="222222"/>
          <w:lang w:eastAsia="zh-CN"/>
        </w:rPr>
        <w:fldChar w:fldCharType="begin"/>
      </w:r>
      <w:r w:rsidR="000F467E">
        <w:rPr>
          <w:color w:val="222222"/>
          <w:lang w:eastAsia="zh-CN"/>
        </w:rPr>
        <w:instrText xml:space="preserve"> ADDIN EN.CITE &lt;EndNote&gt;&lt;Cite&gt;&lt;Author&gt;Raghavendra&lt;/Author&gt;&lt;Year&gt;2012&lt;/Year&gt;&lt;RecNum&gt;200&lt;/RecNum&gt;&lt;DisplayText&gt;[43]&lt;/DisplayText&gt;&lt;record&gt;&lt;rec-number&gt;200&lt;/rec-number&gt;&lt;foreign-keys&gt;&lt;key app="EN" db-id="z2dra9zfpwd2wbewe9cv9sspxf2pe2txattx" timestamp="0"&gt;200&lt;/key&gt;&lt;/foreign-keys&gt;&lt;ref-type name="Conference Proceedings"&gt;10&lt;/ref-type&gt;&lt;contributors&gt;&lt;authors&gt;&lt;author&gt;Raghavendra, Ramya&lt;/author&gt;&lt;author&gt;Lobo, Jorge&lt;/author&gt;&lt;author&gt;Lee, Kang Won&lt;/author&gt;&lt;/authors&gt;&lt;/contributors&gt;&lt;titles&gt;&lt;title&gt;Dynamic graph query primitives for SDN-based cloudnetwork management&lt;/title&gt;&lt;secondary-title&gt;The Workshop on Hot Topics in Software Defined Networks&lt;/secondary-title&gt;&lt;/titles&gt;&lt;pages&gt;97-102&lt;/pages&gt;&lt;keywords&gt;&lt;keyword&gt;graph&lt;/keyword&gt;&lt;keyword&gt;naas&lt;/keyword&gt;&lt;/keywords&gt;&lt;dates&gt;&lt;year&gt;2012&lt;/year&gt;&lt;/dates&gt;&lt;urls&gt;&lt;/urls&gt;&lt;/record&gt;&lt;/Cite&gt;&lt;/EndNote&gt;</w:instrText>
      </w:r>
      <w:r w:rsidR="00EA6F9D">
        <w:rPr>
          <w:color w:val="222222"/>
          <w:lang w:eastAsia="zh-CN"/>
        </w:rPr>
        <w:fldChar w:fldCharType="separate"/>
      </w:r>
      <w:r w:rsidR="000F467E">
        <w:rPr>
          <w:noProof/>
          <w:color w:val="222222"/>
          <w:lang w:eastAsia="zh-CN"/>
        </w:rPr>
        <w:t>[43]</w:t>
      </w:r>
      <w:r w:rsidR="00EA6F9D">
        <w:rPr>
          <w:color w:val="222222"/>
          <w:lang w:eastAsia="zh-CN"/>
        </w:rPr>
        <w:fldChar w:fldCharType="end"/>
      </w:r>
      <w:r w:rsidRPr="00A30C68">
        <w:rPr>
          <w:rFonts w:hint="eastAsia"/>
          <w:color w:val="222222"/>
          <w:lang w:eastAsia="zh-CN"/>
        </w:rPr>
        <w:t>为客户提供了一组</w:t>
      </w:r>
      <w:r w:rsidRPr="00A30C68">
        <w:rPr>
          <w:color w:val="222222"/>
          <w:lang w:eastAsia="zh-CN"/>
        </w:rPr>
        <w:t>API</w:t>
      </w:r>
      <w:r w:rsidRPr="00A30C68">
        <w:rPr>
          <w:rFonts w:hint="eastAsia"/>
          <w:color w:val="222222"/>
          <w:lang w:eastAsia="zh-CN"/>
        </w:rPr>
        <w:t>，用于访问其虚拟网络功能，如实时监控和诊断。根据提供基础设施即服务（</w:t>
      </w:r>
      <w:r w:rsidRPr="00A30C68">
        <w:rPr>
          <w:color w:val="222222"/>
          <w:lang w:eastAsia="zh-CN"/>
        </w:rPr>
        <w:t>IaaS</w:t>
      </w:r>
      <w:r w:rsidRPr="00A30C68">
        <w:rPr>
          <w:rFonts w:hint="eastAsia"/>
          <w:color w:val="222222"/>
          <w:lang w:eastAsia="zh-CN"/>
        </w:rPr>
        <w:t>）的云数据中心，</w:t>
      </w:r>
      <w:r w:rsidR="00EA6F9D">
        <w:rPr>
          <w:color w:val="222222"/>
          <w:lang w:eastAsia="zh-CN"/>
        </w:rPr>
        <w:fldChar w:fldCharType="begin"/>
      </w:r>
      <w:r w:rsidR="000F467E">
        <w:rPr>
          <w:color w:val="222222"/>
          <w:lang w:eastAsia="zh-CN"/>
        </w:rPr>
        <w:instrText xml:space="preserve"> ADDIN EN.CITE &lt;EndNote&gt;&lt;Cite&gt;&lt;Author&gt;Wang&lt;/Author&gt;&lt;Year&gt;2012&lt;/Year&gt;&lt;RecNum&gt;66&lt;/RecNum&gt;&lt;DisplayText&gt;[52]&lt;/DisplayText&gt;&lt;record&gt;&lt;rec-number&gt;66&lt;/rec-number&gt;&lt;foreign-keys&gt;&lt;key app="EN" db-id="z2dra9zfpwd2wbewe9cv9sspxf2pe2txattx" timestamp="0"&gt;66&lt;/key&gt;&lt;/foreign-keys&gt;&lt;ref-type name="Journal Article"&gt;17&lt;/ref-type&gt;&lt;contributors&gt;&lt;authors&gt;&lt;author&gt;Wang, Zhendong&lt;/author&gt;&lt;author&gt;Wang, Huiqiang&lt;/author&gt;&lt;author&gt;Feng, Guangsheng&lt;/author&gt;&lt;author&gt;Lv, Hongwu&lt;/author&gt;&lt;author&gt;Zhu, Qiang&lt;/author&gt;&lt;/authors&gt;&lt;/contributors&gt;&lt;titles&gt;&lt;title&gt;A Novel Spectrum Handoff Scheme in Cognitive Radio Networks: An Improved Fuzzy Inference Approach&lt;/title&gt;&lt;secondary-title&gt;Journal of Convergence Information Technology&lt;/secondary-title&gt;&lt;/titles&gt;&lt;pages&gt;59-67&lt;/pages&gt;&lt;volume&gt;7&lt;/volume&gt;&lt;number&gt;19&lt;/number&gt;&lt;dates&gt;&lt;year&gt;2012&lt;/year&gt;&lt;/dates&gt;&lt;urls&gt;&lt;/urls&gt;&lt;/record&gt;&lt;/Cite&gt;&lt;/EndNote&gt;</w:instrText>
      </w:r>
      <w:r w:rsidR="00EA6F9D">
        <w:rPr>
          <w:color w:val="222222"/>
          <w:lang w:eastAsia="zh-CN"/>
        </w:rPr>
        <w:fldChar w:fldCharType="separate"/>
      </w:r>
      <w:r w:rsidR="000F467E">
        <w:rPr>
          <w:noProof/>
          <w:color w:val="222222"/>
          <w:lang w:eastAsia="zh-CN"/>
        </w:rPr>
        <w:t>[52]</w:t>
      </w:r>
      <w:r w:rsidR="00EA6F9D">
        <w:rPr>
          <w:color w:val="222222"/>
          <w:lang w:eastAsia="zh-CN"/>
        </w:rPr>
        <w:fldChar w:fldCharType="end"/>
      </w:r>
      <w:r w:rsidRPr="00A30C68">
        <w:rPr>
          <w:rFonts w:hint="eastAsia"/>
          <w:color w:val="222222"/>
          <w:lang w:eastAsia="zh-CN"/>
        </w:rPr>
        <w:t>提出了云数据中心资源的管理框架，并解决了多个管理问题。在本文中，作者提出了一个具有开放管理接口的数据中心和事件驱动架构，该架构利用</w:t>
      </w:r>
      <w:r w:rsidRPr="00A30C68">
        <w:rPr>
          <w:color w:val="222222"/>
          <w:lang w:eastAsia="zh-CN"/>
        </w:rPr>
        <w:t>SDN</w:t>
      </w:r>
      <w:r w:rsidRPr="00A30C68">
        <w:rPr>
          <w:rFonts w:hint="eastAsia"/>
          <w:color w:val="222222"/>
          <w:lang w:eastAsia="zh-CN"/>
        </w:rPr>
        <w:t>技术将网络资源整合到数据中心编排和服务供应中，旨在改进服务级别协议和更快的服务交付。</w:t>
      </w:r>
    </w:p>
    <w:p w14:paraId="309F4F53" w14:textId="77777777" w:rsidR="00286F14" w:rsidRPr="00995727" w:rsidRDefault="00286F14" w:rsidP="00D63AB7">
      <w:pPr>
        <w:pStyle w:val="af7"/>
        <w:adjustRightInd w:val="0"/>
        <w:ind w:left="0"/>
        <w:contextualSpacing w:val="0"/>
        <w:rPr>
          <w:color w:val="222222"/>
          <w:lang w:eastAsia="zh-CN"/>
        </w:rPr>
      </w:pPr>
      <w:r w:rsidRPr="00995727">
        <w:rPr>
          <w:rFonts w:hint="eastAsia"/>
          <w:color w:val="222222"/>
          <w:lang w:eastAsia="zh-CN"/>
        </w:rPr>
        <w:t>以信息为中心的网络（</w:t>
      </w:r>
      <w:r w:rsidRPr="00995727">
        <w:rPr>
          <w:color w:val="222222"/>
          <w:lang w:eastAsia="zh-CN"/>
        </w:rPr>
        <w:t>ICN</w:t>
      </w:r>
      <w:r w:rsidRPr="00995727">
        <w:rPr>
          <w:rFonts w:hint="eastAsia"/>
          <w:color w:val="222222"/>
          <w:lang w:eastAsia="zh-CN"/>
        </w:rPr>
        <w:t>）是为未来互联网架构提出的新范例，旨在提高内容交付和内容可用性的效率。内容中心网络（</w:t>
      </w:r>
      <w:r w:rsidRPr="00995727">
        <w:rPr>
          <w:color w:val="222222"/>
          <w:lang w:eastAsia="zh-CN"/>
        </w:rPr>
        <w:t>CCN</w:t>
      </w:r>
      <w:r w:rsidRPr="00995727">
        <w:rPr>
          <w:rFonts w:hint="eastAsia"/>
          <w:color w:val="222222"/>
          <w:lang w:eastAsia="zh-CN"/>
        </w:rPr>
        <w:t>）也被称为命名数据网络（</w:t>
      </w:r>
      <w:r w:rsidRPr="00995727">
        <w:rPr>
          <w:color w:val="222222"/>
          <w:lang w:eastAsia="zh-CN"/>
        </w:rPr>
        <w:t>NDN</w:t>
      </w:r>
      <w:r w:rsidRPr="00995727">
        <w:rPr>
          <w:rFonts w:hint="eastAsia"/>
          <w:color w:val="222222"/>
          <w:lang w:eastAsia="zh-CN"/>
        </w:rPr>
        <w:t>）项目</w:t>
      </w:r>
      <w:r w:rsidR="00EA6F9D">
        <w:rPr>
          <w:color w:val="222222"/>
          <w:lang w:eastAsia="zh-CN"/>
        </w:rPr>
        <w:fldChar w:fldCharType="begin"/>
      </w:r>
      <w:r w:rsidR="000F467E">
        <w:rPr>
          <w:color w:val="222222"/>
          <w:lang w:eastAsia="zh-CN"/>
        </w:rPr>
        <w:instrText xml:space="preserve"> ADDIN EN.CITE &lt;EndNote&gt;&lt;Cite&gt;&lt;Author&gt;Jacobson&lt;/Author&gt;&lt;Year&gt;2009&lt;/Year&gt;&lt;RecNum&gt;198&lt;/RecNum&gt;&lt;DisplayText&gt;[53]&lt;/DisplayText&gt;&lt;record&gt;&lt;rec-number&gt;198&lt;/rec-number&gt;&lt;foreign-keys&gt;&lt;key app="EN" db-id="z2dra9zfpwd2wbewe9cv9sspxf2pe2txattx" timestamp="0"&gt;198&lt;/key&gt;&lt;/foreign-keys&gt;&lt;ref-type name="Journal Article"&gt;17&lt;/ref-type&gt;&lt;contributors&gt;&lt;authors&gt;&lt;author&gt;Jacobson, Van&lt;/author&gt;&lt;author&gt;Smetters, Diana K&lt;/author&gt;&lt;author&gt;Thornton, James D&lt;/author&gt;&lt;author&gt;Plass, Michael&lt;/author&gt;&lt;author&gt;Briggs, Nick&lt;/author&gt;&lt;author&gt;Braynard, Rebecca&lt;/author&gt;&lt;/authors&gt;&lt;/contributors&gt;&lt;titles&gt;&lt;title&gt;Networking named content&lt;/title&gt;&lt;secondary-title&gt;Proc Acm Conext&lt;/secondary-title&gt;&lt;/titles&gt;&lt;periodical&gt;&lt;full-title&gt;Proc Acm Conext&lt;/full-title&gt;&lt;/periodical&gt;&lt;pages&gt;1-12&lt;/pages&gt;&lt;volume&gt;55&lt;/volume&gt;&lt;number&gt;1&lt;/number&gt;&lt;keywords&gt;&lt;keyword&gt;content routing&lt;/keyword&gt;&lt;keyword&gt;content-based security&lt;/keyword&gt;&lt;keyword&gt;content-centric networking&lt;/keyword&gt;&lt;/keywords&gt;&lt;dates&gt;&lt;year&gt;2009&lt;/year&gt;&lt;/dates&gt;&lt;urls&gt;&lt;/urls&gt;&lt;/record&gt;&lt;/Cite&gt;&lt;/EndNote&gt;</w:instrText>
      </w:r>
      <w:r w:rsidR="00EA6F9D">
        <w:rPr>
          <w:color w:val="222222"/>
          <w:lang w:eastAsia="zh-CN"/>
        </w:rPr>
        <w:fldChar w:fldCharType="separate"/>
      </w:r>
      <w:r w:rsidR="000F467E">
        <w:rPr>
          <w:noProof/>
          <w:color w:val="222222"/>
          <w:lang w:eastAsia="zh-CN"/>
        </w:rPr>
        <w:t>[53]</w:t>
      </w:r>
      <w:r w:rsidR="00EA6F9D">
        <w:rPr>
          <w:color w:val="222222"/>
          <w:lang w:eastAsia="zh-CN"/>
        </w:rPr>
        <w:fldChar w:fldCharType="end"/>
      </w:r>
      <w:r w:rsidRPr="00995727">
        <w:rPr>
          <w:rFonts w:hint="eastAsia"/>
          <w:color w:val="222222"/>
          <w:lang w:eastAsia="zh-CN"/>
        </w:rPr>
        <w:t>。最近，这种新概念已经被许多建筑方案所普及。他们的驱动动机是当前的互联网是信息驱动的，但网络技术仍然关注基于位置的寻址和主机到主机通信的想法。通过提出一种解决命名数据而不是命名主机的体系结构，内容分发直接实现到网络结构中，而不是依靠当前用于将内容映射到单个位置的复杂映射，可用性和安全机制。</w:t>
      </w:r>
      <w:r w:rsidRPr="00995727">
        <w:rPr>
          <w:color w:val="222222"/>
          <w:lang w:eastAsia="zh-CN"/>
        </w:rPr>
        <w:t>ICN</w:t>
      </w:r>
      <w:r w:rsidRPr="00995727">
        <w:rPr>
          <w:rFonts w:hint="eastAsia"/>
          <w:color w:val="222222"/>
          <w:lang w:eastAsia="zh-CN"/>
        </w:rPr>
        <w:t>中信息处理和转发之间的分离与</w:t>
      </w:r>
      <w:r w:rsidRPr="00995727">
        <w:rPr>
          <w:color w:val="222222"/>
          <w:lang w:eastAsia="zh-CN"/>
        </w:rPr>
        <w:t>SDN</w:t>
      </w:r>
      <w:r w:rsidRPr="00995727">
        <w:rPr>
          <w:rFonts w:hint="eastAsia"/>
          <w:color w:val="222222"/>
          <w:lang w:eastAsia="zh-CN"/>
        </w:rPr>
        <w:t>中数据平面和控制平面的解耦是一致的。接下来的问题就是如何将</w:t>
      </w:r>
      <w:r w:rsidRPr="00995727">
        <w:rPr>
          <w:color w:val="222222"/>
          <w:lang w:eastAsia="zh-CN"/>
        </w:rPr>
        <w:t>ICN</w:t>
      </w:r>
      <w:r w:rsidRPr="00995727">
        <w:rPr>
          <w:rFonts w:hint="eastAsia"/>
          <w:color w:val="222222"/>
          <w:lang w:eastAsia="zh-CN"/>
        </w:rPr>
        <w:t>和</w:t>
      </w:r>
      <w:r w:rsidRPr="00995727">
        <w:rPr>
          <w:color w:val="222222"/>
          <w:lang w:eastAsia="zh-CN"/>
        </w:rPr>
        <w:t>SDN</w:t>
      </w:r>
      <w:r w:rsidRPr="00995727">
        <w:rPr>
          <w:rFonts w:hint="eastAsia"/>
          <w:color w:val="222222"/>
          <w:lang w:eastAsia="zh-CN"/>
        </w:rPr>
        <w:t>结合到“软件定义的以信息为中心的网络”中。许多项目</w:t>
      </w:r>
      <w:r w:rsidR="007B557A">
        <w:rPr>
          <w:color w:val="222222"/>
          <w:lang w:eastAsia="zh-CN"/>
        </w:rPr>
        <w:fldChar w:fldCharType="begin">
          <w:fldData xml:space="preserve">PEVuZE5vdGU+PENpdGU+PEF1dGhvcj5YdWFuPC9BdXRob3I+PFllYXI+MjAxMzwvWWVhcj48UmVj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</w:fldData>
        </w:fldChar>
      </w:r>
      <w:r w:rsidR="000F467E">
        <w:rPr>
          <w:color w:val="222222"/>
          <w:lang w:eastAsia="zh-CN"/>
        </w:rPr>
        <w:instrText xml:space="preserve"> ADDIN EN.CITE </w:instrText>
      </w:r>
      <w:r w:rsidR="000F467E">
        <w:rPr>
          <w:color w:val="222222"/>
          <w:lang w:eastAsia="zh-CN"/>
        </w:rPr>
        <w:fldChar w:fldCharType="begin">
          <w:fldData xml:space="preserve">PEVuZE5vdGU+PENpdGU+PEF1dGhvcj5YdWFuPC9BdXRob3I+PFllYXI+MjAxMzwvWWVhcj48UmVj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</w:fldData>
        </w:fldChar>
      </w:r>
      <w:r w:rsidR="000F467E">
        <w:rPr>
          <w:color w:val="222222"/>
          <w:lang w:eastAsia="zh-CN"/>
        </w:rPr>
        <w:instrText xml:space="preserve"> ADDIN EN.CITE.DATA </w:instrText>
      </w:r>
      <w:r w:rsidR="000F467E">
        <w:rPr>
          <w:color w:val="222222"/>
          <w:lang w:eastAsia="zh-CN"/>
        </w:rPr>
      </w:r>
      <w:r w:rsidR="000F467E">
        <w:rPr>
          <w:color w:val="222222"/>
          <w:lang w:eastAsia="zh-CN"/>
        </w:rPr>
        <w:fldChar w:fldCharType="end"/>
      </w:r>
      <w:r w:rsidR="007B557A">
        <w:rPr>
          <w:color w:val="222222"/>
          <w:lang w:eastAsia="zh-CN"/>
        </w:rPr>
      </w:r>
      <w:r w:rsidR="007B557A">
        <w:rPr>
          <w:color w:val="222222"/>
          <w:lang w:eastAsia="zh-CN"/>
        </w:rPr>
        <w:fldChar w:fldCharType="separate"/>
      </w:r>
      <w:r w:rsidR="000F467E">
        <w:rPr>
          <w:noProof/>
          <w:color w:val="222222"/>
          <w:lang w:eastAsia="zh-CN"/>
        </w:rPr>
        <w:t>[54-56]</w:t>
      </w:r>
      <w:r w:rsidR="007B557A">
        <w:rPr>
          <w:color w:val="222222"/>
          <w:lang w:eastAsia="zh-CN"/>
        </w:rPr>
        <w:fldChar w:fldCharType="end"/>
      </w:r>
      <w:r w:rsidRPr="00995727">
        <w:rPr>
          <w:rFonts w:hint="eastAsia"/>
          <w:color w:val="222222"/>
          <w:lang w:eastAsia="zh-CN"/>
        </w:rPr>
        <w:t>都提出了使用</w:t>
      </w:r>
      <w:r w:rsidRPr="00995727">
        <w:rPr>
          <w:color w:val="222222"/>
          <w:lang w:eastAsia="zh-CN"/>
        </w:rPr>
        <w:t>SDN</w:t>
      </w:r>
      <w:r w:rsidRPr="00995727">
        <w:rPr>
          <w:rFonts w:hint="eastAsia"/>
          <w:color w:val="222222"/>
          <w:lang w:eastAsia="zh-CN"/>
        </w:rPr>
        <w:t>概念实现的</w:t>
      </w:r>
      <w:r w:rsidRPr="00995727">
        <w:rPr>
          <w:color w:val="222222"/>
          <w:lang w:eastAsia="zh-CN"/>
        </w:rPr>
        <w:t>ICN</w:t>
      </w:r>
      <w:r w:rsidRPr="00995727">
        <w:rPr>
          <w:rFonts w:hint="eastAsia"/>
          <w:color w:val="222222"/>
          <w:lang w:eastAsia="zh-CN"/>
        </w:rPr>
        <w:t>。由于</w:t>
      </w:r>
      <w:r w:rsidRPr="00995727">
        <w:rPr>
          <w:color w:val="222222"/>
          <w:lang w:eastAsia="zh-CN"/>
        </w:rPr>
        <w:t>OpenFlowexpand</w:t>
      </w:r>
      <w:r w:rsidRPr="00995727">
        <w:rPr>
          <w:rFonts w:hint="eastAsia"/>
          <w:color w:val="222222"/>
          <w:lang w:eastAsia="zh-CN"/>
        </w:rPr>
        <w:t>支持自定义头匹配，因此</w:t>
      </w:r>
      <w:r w:rsidRPr="00995727">
        <w:rPr>
          <w:color w:val="222222"/>
          <w:lang w:eastAsia="zh-CN"/>
        </w:rPr>
        <w:t>SDN</w:t>
      </w:r>
      <w:r w:rsidRPr="00995727">
        <w:rPr>
          <w:rFonts w:hint="eastAsia"/>
          <w:color w:val="222222"/>
          <w:lang w:eastAsia="zh-CN"/>
        </w:rPr>
        <w:t>可以作为</w:t>
      </w:r>
      <w:r w:rsidRPr="00995727">
        <w:rPr>
          <w:color w:val="222222"/>
          <w:lang w:eastAsia="zh-CN"/>
        </w:rPr>
        <w:t>ICN</w:t>
      </w:r>
      <w:r w:rsidRPr="00995727">
        <w:rPr>
          <w:rFonts w:hint="eastAsia"/>
          <w:color w:val="222222"/>
          <w:lang w:eastAsia="zh-CN"/>
        </w:rPr>
        <w:t>的关键实现技术。</w:t>
      </w:r>
    </w:p>
    <w:p w14:paraId="6AB2FE30" w14:textId="77777777" w:rsidR="00286F14" w:rsidRPr="00710717" w:rsidRDefault="00F15150" w:rsidP="00710717">
      <w:pPr>
        <w:widowControl w:val="0"/>
        <w:adjustRightInd w:val="0"/>
        <w:ind w:firstLineChars="0" w:firstLine="0"/>
        <w:rPr>
          <w:b/>
          <w:color w:val="222222"/>
          <w:lang w:eastAsia="zh-CN"/>
        </w:rPr>
      </w:pPr>
      <w:r>
        <w:rPr>
          <w:rFonts w:hint="eastAsia"/>
          <w:b/>
          <w:color w:val="222222"/>
          <w:lang w:eastAsia="zh-CN"/>
        </w:rPr>
        <w:t xml:space="preserve">   </w:t>
      </w:r>
      <w:r>
        <w:rPr>
          <w:rFonts w:hint="eastAsia"/>
          <w:b/>
          <w:color w:val="222222"/>
          <w:lang w:eastAsia="zh-CN"/>
        </w:rPr>
        <w:t>（</w:t>
      </w:r>
      <w:r>
        <w:rPr>
          <w:rFonts w:hint="eastAsia"/>
          <w:b/>
          <w:color w:val="222222"/>
          <w:lang w:eastAsia="zh-CN"/>
        </w:rPr>
        <w:t>5</w:t>
      </w:r>
      <w:r>
        <w:rPr>
          <w:rFonts w:hint="eastAsia"/>
          <w:b/>
          <w:color w:val="222222"/>
          <w:lang w:eastAsia="zh-CN"/>
        </w:rPr>
        <w:t>）</w:t>
      </w:r>
      <w:r w:rsidR="00286F14" w:rsidRPr="00710717">
        <w:rPr>
          <w:rFonts w:hint="eastAsia"/>
          <w:b/>
          <w:color w:val="222222"/>
          <w:lang w:eastAsia="zh-CN"/>
        </w:rPr>
        <w:t>异构网络支持</w:t>
      </w:r>
    </w:p>
    <w:p w14:paraId="6FCE6BE0" w14:textId="77777777" w:rsidR="00CF1DF5" w:rsidRDefault="00286F14" w:rsidP="000F68E0">
      <w:pPr>
        <w:adjustRightInd w:val="0"/>
        <w:rPr>
          <w:color w:val="222222"/>
          <w:lang w:eastAsia="zh-CN"/>
        </w:rPr>
      </w:pPr>
      <w:r w:rsidRPr="00A30C68">
        <w:rPr>
          <w:rFonts w:hint="eastAsia"/>
          <w:color w:val="222222"/>
          <w:lang w:eastAsia="zh-CN"/>
        </w:rPr>
        <w:t>未来网络将变得越来越异构化，将用户和应用在从有线，基于基础设施的无线（例如，基于蜂窝的网络，无线网状网络）到基础设施无线网络（例如，移动自组织网络，车辆网络）。与此同时，移动流量在过去几年中呈指数级增长，预计到</w:t>
      </w:r>
      <w:r w:rsidRPr="00A30C68">
        <w:rPr>
          <w:color w:val="222222"/>
          <w:lang w:eastAsia="zh-CN"/>
        </w:rPr>
        <w:t>2016</w:t>
      </w:r>
      <w:r w:rsidRPr="00A30C68">
        <w:rPr>
          <w:rFonts w:hint="eastAsia"/>
          <w:color w:val="222222"/>
          <w:lang w:eastAsia="zh-CN"/>
        </w:rPr>
        <w:t>年将增加</w:t>
      </w:r>
      <w:r w:rsidRPr="00A30C68">
        <w:rPr>
          <w:color w:val="222222"/>
          <w:lang w:eastAsia="zh-CN"/>
        </w:rPr>
        <w:t>18</w:t>
      </w:r>
      <w:r w:rsidRPr="00A30C68">
        <w:rPr>
          <w:rFonts w:hint="eastAsia"/>
          <w:color w:val="222222"/>
          <w:lang w:eastAsia="zh-CN"/>
        </w:rPr>
        <w:t>倍，其中移动连接设备数量超过全球人口数量，这已经成为现实。随着具有多个网络接口的移动设备变得司空见惯，用户将需要高质量的通信服务，而不管网络接入的位置或类型如何。自组织网络（例如，无线多跳</w:t>
      </w:r>
      <w:r w:rsidRPr="00A30C68">
        <w:rPr>
          <w:color w:val="222222"/>
          <w:lang w:eastAsia="zh-CN"/>
        </w:rPr>
        <w:t>ad-hoc</w:t>
      </w:r>
      <w:r w:rsidRPr="00A30C68">
        <w:rPr>
          <w:rFonts w:hint="eastAsia"/>
          <w:color w:val="222222"/>
          <w:lang w:eastAsia="zh-CN"/>
        </w:rPr>
        <w:t>网络）可以形成以扩展范围</w:t>
      </w:r>
    </w:p>
    <w:p w14:paraId="5D0D548D" w14:textId="77777777" w:rsidR="00286F14" w:rsidRPr="00A30C68" w:rsidRDefault="00286F14" w:rsidP="000F68E0">
      <w:pPr>
        <w:adjustRightInd w:val="0"/>
        <w:rPr>
          <w:color w:val="222222"/>
          <w:lang w:eastAsia="zh-CN"/>
        </w:rPr>
      </w:pPr>
      <w:r w:rsidRPr="00A30C68">
        <w:rPr>
          <w:rFonts w:hint="eastAsia"/>
          <w:color w:val="222222"/>
          <w:lang w:eastAsia="zh-CN"/>
        </w:rPr>
        <w:t>基于基础设施的网络或处理偶发连接中断。自组织网络因此可以实现诸如基于云的服务，车辆通信，社区服务，医疗提供，紧急响应和环境监视等多种新应用。通过无线接入网络提供高效的内容将变得至关重要，而自组织网络可能成为未来混合互联网的普遍组成部分。未来网络面临的主要挑战是有效利用资源</w:t>
      </w:r>
      <w:r>
        <w:rPr>
          <w:rFonts w:hint="eastAsia"/>
          <w:color w:val="222222"/>
          <w:lang w:eastAsia="zh-CN"/>
        </w:rPr>
        <w:t>；</w:t>
      </w:r>
      <w:r w:rsidRPr="00A30C68">
        <w:rPr>
          <w:rFonts w:hint="eastAsia"/>
          <w:color w:val="222222"/>
          <w:lang w:eastAsia="zh-CN"/>
        </w:rPr>
        <w:t>在无线多跳</w:t>
      </w:r>
      <w:r w:rsidRPr="00A30C68">
        <w:rPr>
          <w:color w:val="222222"/>
          <w:lang w:eastAsia="zh-CN"/>
        </w:rPr>
        <w:t>ad-hoc</w:t>
      </w:r>
      <w:r w:rsidRPr="00A30C68">
        <w:rPr>
          <w:rFonts w:hint="eastAsia"/>
          <w:color w:val="222222"/>
          <w:lang w:eastAsia="zh-CN"/>
        </w:rPr>
        <w:t>网络中尤其如此，因为可用的无线容量本身是有限的。这是由于许多因素造成的，包括使用共享物</w:t>
      </w:r>
      <w:r w:rsidRPr="00A30C68">
        <w:rPr>
          <w:rFonts w:hint="eastAsia"/>
          <w:color w:val="222222"/>
          <w:lang w:eastAsia="zh-CN"/>
        </w:rPr>
        <w:lastRenderedPageBreak/>
        <w:t>理介质复合，无线信道损伤以及缺乏托管基础设施。尽管这些自组织网络可以用来补充或弥补负担过重的基础设施</w:t>
      </w:r>
      <w:r w:rsidR="00EA6F9D">
        <w:rPr>
          <w:color w:val="222222"/>
          <w:lang w:eastAsia="zh-CN"/>
        </w:rPr>
        <w:fldChar w:fldCharType="begin"/>
      </w:r>
      <w:r w:rsidR="000F467E">
        <w:rPr>
          <w:color w:val="222222"/>
          <w:lang w:eastAsia="zh-CN"/>
        </w:rPr>
        <w:instrText xml:space="preserve"> ADDIN EN.CITE &lt;EndNote&gt;&lt;Cite&gt;&lt;Author&gt;Rao&lt;/Author&gt;&lt;Year&gt;2011&lt;/Year&gt;&lt;RecNum&gt;195&lt;/RecNum&gt;&lt;DisplayText&gt;[57]&lt;/DisplayText&gt;&lt;record&gt;&lt;rec-number&gt;195&lt;/rec-number&gt;&lt;foreign-keys&gt;&lt;key app="EN" db-id="z2dra9zfpwd2wbewe9cv9sspxf2pe2txattx" timestamp="0"&gt;195&lt;/key&gt;&lt;/foreign-keys&gt;&lt;ref-type name="Conference Proceedings"&gt;10&lt;/ref-type&gt;&lt;contributors&gt;&lt;authors&gt;&lt;author&gt;Rao, Naveed Bin Rais&lt;/author&gt;&lt;author&gt;Mendonca, Marc&lt;/author&gt;&lt;author&gt;Turletti, Thierry&lt;/author&gt;&lt;author&gt;Obraczka, Katia&lt;/author&gt;&lt;/authors&gt;&lt;/contributors&gt;&lt;titles&gt;&lt;title&gt;Towards truly heterogeneous internets: Bridging infrastructure-based and infrastructure-less networks&lt;/title&gt;&lt;secondary-title&gt;Third International Conference on Communication Systems and Networks&lt;/secondary-title&gt;&lt;/titles&gt;&lt;pages&gt;1-10&lt;/pages&gt;&lt;keywords&gt;&lt;keyword&gt;Internet&lt;/keyword&gt;&lt;keyword&gt;mobile ad hoc networks&lt;/keyword&gt;&lt;keyword&gt;routing protocols&lt;/keyword&gt;&lt;keyword&gt;MANET&lt;/keyword&gt;&lt;keyword&gt;MeDeHa&lt;/keyword&gt;&lt;keyword&gt;heterogeneous Internets&lt;/keyword&gt;&lt;keyword&gt;infrastructure-based wireless networks&lt;/keyword&gt;&lt;keyword&gt;infrastructure-less wireless networks&lt;/keyword&gt;&lt;keyword&gt;intermittent connectivity&lt;/keyword&gt;&lt;keyword&gt;message delivery framework&lt;/keyword&gt;&lt;/keywords&gt;&lt;dates&gt;&lt;year&gt;2011&lt;/year&gt;&lt;/dates&gt;&lt;urls&gt;&lt;/urls&gt;&lt;/record&gt;&lt;/Cite&gt;&lt;/EndNote&gt;</w:instrText>
      </w:r>
      <w:r w:rsidR="00EA6F9D">
        <w:rPr>
          <w:color w:val="222222"/>
          <w:lang w:eastAsia="zh-CN"/>
        </w:rPr>
        <w:fldChar w:fldCharType="separate"/>
      </w:r>
      <w:r w:rsidR="000F467E">
        <w:rPr>
          <w:noProof/>
          <w:color w:val="222222"/>
          <w:lang w:eastAsia="zh-CN"/>
        </w:rPr>
        <w:t>[57]</w:t>
      </w:r>
      <w:r w:rsidR="00EA6F9D">
        <w:rPr>
          <w:color w:val="222222"/>
          <w:lang w:eastAsia="zh-CN"/>
        </w:rPr>
        <w:fldChar w:fldCharType="end"/>
      </w:r>
      <w:r w:rsidRPr="00A30C68">
        <w:rPr>
          <w:rFonts w:hint="eastAsia"/>
          <w:color w:val="222222"/>
          <w:lang w:eastAsia="zh-CN"/>
        </w:rPr>
        <w:t>，但缺乏专用资源和连接性的变化使得容量共享困难重重。在考虑路由和资源分配时，底层网络（例如，物理介质，拓扑，稳定性）和节点（例如缓冲区大小，功率限制，移动性）的异构特性也增加了另一个重要因素。</w:t>
      </w:r>
      <w:r w:rsidRPr="00A30C68">
        <w:rPr>
          <w:color w:val="222222"/>
          <w:lang w:eastAsia="zh-CN"/>
        </w:rPr>
        <w:t>SDN</w:t>
      </w:r>
      <w:r w:rsidRPr="00A30C68">
        <w:rPr>
          <w:rFonts w:hint="eastAsia"/>
          <w:color w:val="222222"/>
          <w:lang w:eastAsia="zh-CN"/>
        </w:rPr>
        <w:t>有可能以更高的效率促进网络应用和服务的部署和管理。但是，迄今为止，</w:t>
      </w:r>
      <w:r w:rsidRPr="00A30C68">
        <w:rPr>
          <w:color w:val="222222"/>
          <w:lang w:eastAsia="zh-CN"/>
        </w:rPr>
        <w:t>SDF</w:t>
      </w:r>
      <w:r w:rsidRPr="00A30C68">
        <w:rPr>
          <w:rFonts w:hint="eastAsia"/>
          <w:color w:val="222222"/>
          <w:lang w:eastAsia="zh-CN"/>
        </w:rPr>
        <w:t>技术（如</w:t>
      </w:r>
      <w:r w:rsidRPr="00A30C68">
        <w:rPr>
          <w:color w:val="222222"/>
          <w:lang w:eastAsia="zh-CN"/>
        </w:rPr>
        <w:t>OpenFlow</w:t>
      </w:r>
      <w:r w:rsidRPr="00A30C68">
        <w:rPr>
          <w:rFonts w:hint="eastAsia"/>
          <w:color w:val="222222"/>
          <w:lang w:eastAsia="zh-CN"/>
        </w:rPr>
        <w:t>）主要针对基于架构的网络。它们促进了一种集中控制机制，这种机制不适应分散化，中断和拖延基础设施环境中的现状。虽然以前的工作已经研究了在无线环境中使用</w:t>
      </w:r>
      <w:r w:rsidRPr="00A30C68">
        <w:rPr>
          <w:color w:val="222222"/>
          <w:lang w:eastAsia="zh-CN"/>
        </w:rPr>
        <w:t>SDN</w:t>
      </w:r>
      <w:r w:rsidRPr="00A30C68">
        <w:rPr>
          <w:rFonts w:hint="eastAsia"/>
          <w:color w:val="222222"/>
          <w:lang w:eastAsia="zh-CN"/>
        </w:rPr>
        <w:t>，但范围主要集中在基于架构的部署（例如，</w:t>
      </w:r>
      <w:r w:rsidRPr="00A30C68">
        <w:rPr>
          <w:color w:val="222222"/>
          <w:lang w:eastAsia="zh-CN"/>
        </w:rPr>
        <w:t>WiMAX</w:t>
      </w:r>
      <w:r w:rsidRPr="00A30C68">
        <w:rPr>
          <w:rFonts w:hint="eastAsia"/>
          <w:color w:val="222222"/>
          <w:lang w:eastAsia="zh-CN"/>
        </w:rPr>
        <w:t>，</w:t>
      </w:r>
      <w:r w:rsidRPr="00A30C68">
        <w:rPr>
          <w:color w:val="222222"/>
          <w:lang w:eastAsia="zh-CN"/>
        </w:rPr>
        <w:t>Wi-Fi</w:t>
      </w:r>
      <w:r w:rsidRPr="00A30C68">
        <w:rPr>
          <w:rFonts w:hint="eastAsia"/>
          <w:color w:val="222222"/>
          <w:lang w:eastAsia="zh-CN"/>
        </w:rPr>
        <w:t>接入点）。一个值得注意的例子是</w:t>
      </w:r>
      <w:r w:rsidRPr="00A30C68">
        <w:rPr>
          <w:color w:val="222222"/>
          <w:lang w:eastAsia="zh-CN"/>
        </w:rPr>
        <w:t>OpenRoads</w:t>
      </w:r>
      <w:r w:rsidRPr="00A30C68">
        <w:rPr>
          <w:rFonts w:hint="eastAsia"/>
          <w:color w:val="222222"/>
          <w:lang w:eastAsia="zh-CN"/>
        </w:rPr>
        <w:t>项目</w:t>
      </w:r>
      <w:r w:rsidR="006767D9">
        <w:rPr>
          <w:color w:val="222222"/>
          <w:lang w:eastAsia="zh-CN"/>
        </w:rPr>
        <w:fldChar w:fldCharType="begin"/>
      </w:r>
      <w:r w:rsidR="000F467E">
        <w:rPr>
          <w:color w:val="222222"/>
          <w:lang w:eastAsia="zh-CN"/>
        </w:rPr>
        <w:instrText xml:space="preserve"> ADDIN EN.CITE &lt;EndNote&gt;&lt;Cite&gt;&lt;Author&gt;Yap&lt;/Author&gt;&lt;Year&gt;2010&lt;/Year&gt;&lt;RecNum&gt;268&lt;/RecNum&gt;&lt;DisplayText&gt;[29]&lt;/DisplayText&gt;&lt;record&gt;&lt;rec-number&gt;268&lt;/rec-number&gt;&lt;foreign-keys&gt;&lt;key app="EN" db-id="z2dra9zfpwd2wbewe9cv9sspxf2pe2txattx" timestamp="1529932647"&gt;268&lt;/key&gt;&lt;/foreign-keys&gt;&lt;ref-type name="Conference Proceedings"&gt;10&lt;/ref-type&gt;&lt;contributors&gt;&lt;authors&gt;&lt;author&gt;Yap, Kok Kiong&lt;/author&gt;&lt;author&gt;Sherwood, Rob&lt;/author&gt;&lt;author&gt;Kobayashi, Masayoshi&lt;/author&gt;&lt;author&gt;Huang, Te Yuan&lt;/author&gt;&lt;author&gt;Chan, Michael&lt;/author&gt;&lt;author&gt;Handigol, Nikhil&lt;/author&gt;&lt;author&gt;Mckeown, Nick&lt;/author&gt;&lt;author&gt;Parulkar, Guru&lt;/author&gt;&lt;/authors&gt;&lt;/contributors&gt;&lt;titles&gt;&lt;title&gt;Blueprint for introducing innovation into wireless mobile networks&lt;/title&gt;&lt;/titles&gt;&lt;pages&gt;25-32&lt;/pages&gt;&lt;keywords&gt;&lt;keyword&gt;flowvisor&lt;/keyword&gt;&lt;keyword&gt;mobile networks&lt;/keyword&gt;&lt;keyword&gt;mobility&lt;/keyword&gt;&lt;keyword&gt;openflow&lt;/keyword&gt;&lt;keyword&gt;software-defined networks&lt;/keyword&gt;&lt;keyword&gt;wireless&lt;/keyword&gt;&lt;/keywords&gt;&lt;dates&gt;&lt;year&gt;2010&lt;/year&gt;&lt;/dates&gt;&lt;urls&gt;&lt;/urls&gt;&lt;/record&gt;&lt;/Cite&gt;&lt;/EndNote&gt;</w:instrText>
      </w:r>
      <w:r w:rsidR="006767D9">
        <w:rPr>
          <w:color w:val="222222"/>
          <w:lang w:eastAsia="zh-CN"/>
        </w:rPr>
        <w:fldChar w:fldCharType="separate"/>
      </w:r>
      <w:r w:rsidR="000F467E">
        <w:rPr>
          <w:noProof/>
          <w:color w:val="222222"/>
          <w:lang w:eastAsia="zh-CN"/>
        </w:rPr>
        <w:t>[29]</w:t>
      </w:r>
      <w:r w:rsidR="006767D9">
        <w:rPr>
          <w:color w:val="222222"/>
          <w:lang w:eastAsia="zh-CN"/>
        </w:rPr>
        <w:fldChar w:fldCharType="end"/>
      </w:r>
      <w:r w:rsidRPr="00A30C68">
        <w:rPr>
          <w:rFonts w:hint="eastAsia"/>
          <w:color w:val="222222"/>
          <w:lang w:eastAsia="zh-CN"/>
        </w:rPr>
        <w:t>，这个项目是用户可以在无线基础设施间漫游的同时也为网络提供商提供支持。其他研究如</w:t>
      </w:r>
      <w:r w:rsidR="00EA6F9D">
        <w:rPr>
          <w:color w:val="222222"/>
          <w:lang w:eastAsia="zh-CN"/>
        </w:rPr>
        <w:fldChar w:fldCharType="begin"/>
      </w:r>
      <w:r w:rsidR="000F467E">
        <w:rPr>
          <w:color w:val="222222"/>
          <w:lang w:eastAsia="zh-CN"/>
        </w:rPr>
        <w:instrText xml:space="preserve"> ADDIN EN.CITE &lt;EndNote&gt;&lt;Cite&gt;&lt;Author&gt;Dely&lt;/Author&gt;&lt;Year&gt;2011&lt;/Year&gt;&lt;RecNum&gt;194&lt;/RecNum&gt;&lt;DisplayText&gt;[58]&lt;/DisplayText&gt;&lt;record&gt;&lt;rec-number&gt;194&lt;/rec-number&gt;&lt;foreign-keys&gt;&lt;key app="EN" db-id="z2dra9zfpwd2wbewe9cv9sspxf2pe2txattx" timestamp="0"&gt;194&lt;/key&gt;&lt;/foreign-keys&gt;&lt;ref-type name="Conference Proceedings"&gt;10&lt;/ref-type&gt;&lt;contributors&gt;&lt;authors&gt;&lt;author&gt;Dely, P&lt;/author&gt;&lt;author&gt;Kassler, A&lt;/author&gt;&lt;author&gt;Bayer, N&lt;/author&gt;&lt;/authors&gt;&lt;/contributors&gt;&lt;titles&gt;&lt;title&gt;OpenFlow for Wireless Mesh Networks&lt;/title&gt;&lt;secondary-title&gt;Proceedings of International Conference on Computer Communications and Networks&lt;/secondary-title&gt;&lt;/titles&gt;&lt;pages&gt;1-6&lt;/pages&gt;&lt;keywords&gt;&lt;keyword&gt;routing protocols&lt;/keyword&gt;&lt;keyword&gt;telecommunication congestion control&lt;/keyword&gt;&lt;keyword&gt;wireless mesh networks&lt;/keyword&gt;&lt;keyword&gt;AODV&lt;/keyword&gt;&lt;keyword&gt;BATMAN&lt;/keyword&gt;&lt;keyword&gt;OLSR&lt;/keyword&gt;&lt;keyword&gt;OpenFlow based approach&lt;/keyword&gt;&lt;keyword&gt;flow-based routing&lt;/keyword&gt;&lt;keyword&gt;mesh access point&lt;/keyword&gt;&lt;keyword&gt;mesh testbed&lt;/keyword&gt;&lt;/keywords&gt;&lt;dates&gt;&lt;year&gt;2011&lt;/year&gt;&lt;/dates&gt;&lt;urls&gt;&lt;/urls&gt;&lt;/record&gt;&lt;/Cite&gt;&lt;/EndNote&gt;</w:instrText>
      </w:r>
      <w:r w:rsidR="00EA6F9D">
        <w:rPr>
          <w:color w:val="222222"/>
          <w:lang w:eastAsia="zh-CN"/>
        </w:rPr>
        <w:fldChar w:fldCharType="separate"/>
      </w:r>
      <w:r w:rsidR="000F467E">
        <w:rPr>
          <w:noProof/>
          <w:color w:val="222222"/>
          <w:lang w:eastAsia="zh-CN"/>
        </w:rPr>
        <w:t>[58]</w:t>
      </w:r>
      <w:r w:rsidR="00EA6F9D">
        <w:rPr>
          <w:color w:val="222222"/>
          <w:lang w:eastAsia="zh-CN"/>
        </w:rPr>
        <w:fldChar w:fldCharType="end"/>
      </w:r>
      <w:r w:rsidRPr="00A30C68">
        <w:rPr>
          <w:rFonts w:hint="eastAsia"/>
          <w:color w:val="222222"/>
          <w:lang w:eastAsia="zh-CN"/>
        </w:rPr>
        <w:t>研究了无线网状环境中的</w:t>
      </w:r>
      <w:r w:rsidRPr="00A30C68">
        <w:rPr>
          <w:color w:val="222222"/>
          <w:lang w:eastAsia="zh-CN"/>
        </w:rPr>
        <w:t>OpenFlow</w:t>
      </w:r>
      <w:r w:rsidRPr="00A30C68">
        <w:rPr>
          <w:rFonts w:hint="eastAsia"/>
          <w:color w:val="222222"/>
          <w:lang w:eastAsia="zh-CN"/>
        </w:rPr>
        <w:t>。</w:t>
      </w:r>
    </w:p>
    <w:p w14:paraId="63719FE1" w14:textId="77777777" w:rsidR="00825842" w:rsidRPr="00286F14" w:rsidRDefault="00825842" w:rsidP="00825842">
      <w:pPr>
        <w:ind w:firstLineChars="0" w:firstLine="0"/>
        <w:rPr>
          <w:lang w:eastAsia="zh-CN"/>
        </w:rPr>
      </w:pPr>
    </w:p>
    <w:p w14:paraId="190F61D8" w14:textId="17AF17A0" w:rsidR="00EE347B" w:rsidRPr="000940B7" w:rsidRDefault="00A07A9D" w:rsidP="001D0743">
      <w:pPr>
        <w:pStyle w:val="2"/>
        <w:spacing w:before="120"/>
        <w:rPr>
          <w:lang w:eastAsia="zh-CN"/>
        </w:rPr>
      </w:pPr>
      <w:bookmarkStart w:id="77" w:name="_Toc517963789"/>
      <w:bookmarkStart w:id="78" w:name="_Toc518474523"/>
      <w:r w:rsidRPr="000940B7">
        <w:rPr>
          <w:lang w:eastAsia="zh-CN"/>
        </w:rPr>
        <w:t xml:space="preserve">1.3 </w:t>
      </w:r>
      <w:r w:rsidR="00193B5D" w:rsidRPr="000940B7">
        <w:rPr>
          <w:lang w:eastAsia="zh-CN"/>
        </w:rPr>
        <w:t xml:space="preserve"> </w:t>
      </w:r>
      <w:r w:rsidRPr="000940B7">
        <w:rPr>
          <w:rFonts w:hint="eastAsia"/>
          <w:lang w:eastAsia="zh-CN"/>
        </w:rPr>
        <w:t>本文</w:t>
      </w:r>
      <w:r w:rsidR="00A13105" w:rsidRPr="000940B7">
        <w:rPr>
          <w:rFonts w:hint="eastAsia"/>
          <w:lang w:eastAsia="zh-CN"/>
        </w:rPr>
        <w:t>选题及</w:t>
      </w:r>
      <w:r w:rsidR="00A87EE5" w:rsidRPr="000940B7">
        <w:rPr>
          <w:rFonts w:hint="eastAsia"/>
          <w:lang w:eastAsia="zh-CN"/>
        </w:rPr>
        <w:t>研究思路</w:t>
      </w:r>
      <w:bookmarkEnd w:id="77"/>
      <w:bookmarkEnd w:id="78"/>
    </w:p>
    <w:p w14:paraId="7E294C8B" w14:textId="4CD765B8" w:rsidR="00807108" w:rsidRPr="00954B1E" w:rsidRDefault="00A13105" w:rsidP="00A13105">
      <w:pPr>
        <w:rPr>
          <w:color w:val="222222"/>
          <w:lang w:eastAsia="zh-CN"/>
        </w:rPr>
      </w:pPr>
      <w:r w:rsidRPr="00954B1E">
        <w:rPr>
          <w:rFonts w:hint="eastAsia"/>
          <w:color w:val="222222"/>
          <w:lang w:eastAsia="zh-CN"/>
        </w:rPr>
        <w:t>本课题研究的目标是针对无线热点网络（</w:t>
      </w:r>
      <w:r w:rsidRPr="00954B1E">
        <w:rPr>
          <w:rFonts w:hint="eastAsia"/>
          <w:color w:val="222222"/>
          <w:lang w:eastAsia="zh-CN"/>
        </w:rPr>
        <w:t>Wi-Fi Hot-spots</w:t>
      </w:r>
      <w:r w:rsidRPr="00954B1E">
        <w:rPr>
          <w:rFonts w:hint="eastAsia"/>
          <w:color w:val="222222"/>
          <w:lang w:eastAsia="zh-CN"/>
        </w:rPr>
        <w:t>）中广泛存在而矛盾日益突出的多接入点（</w:t>
      </w:r>
      <w:r w:rsidRPr="00954B1E">
        <w:rPr>
          <w:rFonts w:hint="eastAsia"/>
          <w:color w:val="222222"/>
          <w:lang w:eastAsia="zh-CN"/>
        </w:rPr>
        <w:t>AP</w:t>
      </w:r>
      <w:r w:rsidRPr="00954B1E">
        <w:rPr>
          <w:rFonts w:hint="eastAsia"/>
          <w:color w:val="222222"/>
          <w:lang w:eastAsia="zh-CN"/>
        </w:rPr>
        <w:t>）接入中的公平性、负载均衡等问题进行研究，利用博弈论以及网络优化等工具，提出有效的无线带宽分配、负载均衡以及多</w:t>
      </w:r>
      <w:r w:rsidR="001E3BC4">
        <w:rPr>
          <w:rFonts w:hint="eastAsia"/>
          <w:color w:val="222222"/>
          <w:lang w:eastAsia="zh-CN"/>
        </w:rPr>
        <w:t>AP</w:t>
      </w:r>
      <w:r w:rsidRPr="00954B1E">
        <w:rPr>
          <w:rFonts w:hint="eastAsia"/>
          <w:color w:val="222222"/>
          <w:lang w:eastAsia="zh-CN"/>
        </w:rPr>
        <w:t>优化接入算法，从而最优化无线热点网络的用户体验以及最大化利用网络资源</w:t>
      </w:r>
      <w:r w:rsidR="00954B1E">
        <w:rPr>
          <w:rFonts w:hint="eastAsia"/>
          <w:color w:val="222222"/>
          <w:lang w:eastAsia="zh-CN"/>
        </w:rPr>
        <w:t>。</w:t>
      </w:r>
      <w:r w:rsidRPr="00954B1E">
        <w:rPr>
          <w:rFonts w:hint="eastAsia"/>
          <w:color w:val="222222"/>
          <w:lang w:eastAsia="zh-CN"/>
        </w:rPr>
        <w:t>该研究成果对于已部署的网络可以实现进一步的优化，对于将要部署的网络可以提供合理规划的指导；这对于无线运营商、无线热点网增值商家如购物中心、咖啡厅、机场、社区等有着现实的经济效益</w:t>
      </w:r>
      <w:r w:rsidR="00954B1E">
        <w:rPr>
          <w:rFonts w:hint="eastAsia"/>
          <w:color w:val="222222"/>
          <w:lang w:eastAsia="zh-CN"/>
        </w:rPr>
        <w:t>。</w:t>
      </w:r>
    </w:p>
    <w:p w14:paraId="3343D4C2" w14:textId="7373F4B7" w:rsidR="001E3BC4" w:rsidRDefault="00A13105" w:rsidP="00954B1E">
      <w:pPr>
        <w:rPr>
          <w:color w:val="222222"/>
          <w:lang w:eastAsia="zh-CN"/>
        </w:rPr>
      </w:pPr>
      <w:r w:rsidRPr="00954B1E">
        <w:rPr>
          <w:rFonts w:hint="eastAsia"/>
          <w:color w:val="222222"/>
          <w:lang w:eastAsia="zh-CN"/>
        </w:rPr>
        <w:t>无线局域网（</w:t>
      </w:r>
      <w:r w:rsidRPr="00954B1E">
        <w:rPr>
          <w:rFonts w:hint="eastAsia"/>
          <w:color w:val="222222"/>
          <w:lang w:eastAsia="zh-CN"/>
        </w:rPr>
        <w:t>Wireless LAN/Wi-Fi</w:t>
      </w:r>
      <w:r w:rsidRPr="00954B1E">
        <w:rPr>
          <w:rFonts w:hint="eastAsia"/>
          <w:color w:val="222222"/>
          <w:lang w:eastAsia="zh-CN"/>
        </w:rPr>
        <w:t>）是极其便利的数据传输系统，正以前所未有的速度发展，目前已经广泛应用于家庭、商务、大学、机场、医疗以及其他公共区域</w:t>
      </w:r>
      <w:r w:rsidR="00954B1E">
        <w:rPr>
          <w:rFonts w:hint="eastAsia"/>
          <w:color w:val="222222"/>
          <w:lang w:eastAsia="zh-CN"/>
        </w:rPr>
        <w:t>。</w:t>
      </w:r>
      <w:r w:rsidRPr="00954B1E">
        <w:rPr>
          <w:rFonts w:hint="eastAsia"/>
          <w:color w:val="222222"/>
          <w:lang w:eastAsia="zh-CN"/>
        </w:rPr>
        <w:t>然而合理利用无线网络很困难，主要有两点因素：一是无线连接很容易受到干扰和衰减，二是无线网络需要共享相对稀少的频谱资源</w:t>
      </w:r>
      <w:r w:rsidR="00954B1E">
        <w:rPr>
          <w:rFonts w:hint="eastAsia"/>
          <w:color w:val="222222"/>
          <w:lang w:eastAsia="zh-CN"/>
        </w:rPr>
        <w:t>。</w:t>
      </w:r>
      <w:r w:rsidRPr="00954B1E">
        <w:rPr>
          <w:rFonts w:hint="eastAsia"/>
          <w:color w:val="222222"/>
          <w:lang w:eastAsia="zh-CN"/>
        </w:rPr>
        <w:t>这导致用户性能常受到影响，而这些因素在</w:t>
      </w:r>
      <w:r w:rsidRPr="00954B1E">
        <w:rPr>
          <w:rFonts w:hint="eastAsia"/>
          <w:color w:val="222222"/>
          <w:lang w:eastAsia="zh-CN"/>
        </w:rPr>
        <w:t xml:space="preserve"> AP</w:t>
      </w:r>
      <w:r w:rsidRPr="00954B1E">
        <w:rPr>
          <w:rFonts w:hint="eastAsia"/>
          <w:color w:val="222222"/>
          <w:lang w:eastAsia="zh-CN"/>
        </w:rPr>
        <w:t>分布密集的区域体现得尤为突出</w:t>
      </w:r>
      <w:r w:rsidR="00954B1E">
        <w:rPr>
          <w:rFonts w:hint="eastAsia"/>
          <w:color w:val="222222"/>
          <w:lang w:eastAsia="zh-CN"/>
        </w:rPr>
        <w:t>。</w:t>
      </w:r>
      <w:r w:rsidRPr="00954B1E">
        <w:rPr>
          <w:rFonts w:hint="eastAsia"/>
          <w:color w:val="222222"/>
          <w:lang w:eastAsia="zh-CN"/>
        </w:rPr>
        <w:t>虽然从理论上来讲，一个无线</w:t>
      </w:r>
      <w:r w:rsidR="00954B1E">
        <w:rPr>
          <w:rFonts w:hint="eastAsia"/>
          <w:color w:val="222222"/>
          <w:lang w:eastAsia="zh-CN"/>
        </w:rPr>
        <w:t>AP</w:t>
      </w:r>
      <w:r w:rsidRPr="00954B1E">
        <w:rPr>
          <w:rFonts w:hint="eastAsia"/>
          <w:color w:val="222222"/>
          <w:lang w:eastAsia="zh-CN"/>
        </w:rPr>
        <w:t>或无线路由器能够能同时支持</w:t>
      </w:r>
      <w:r w:rsidRPr="00954B1E">
        <w:rPr>
          <w:rFonts w:hint="eastAsia"/>
          <w:color w:val="222222"/>
          <w:lang w:eastAsia="zh-CN"/>
        </w:rPr>
        <w:t xml:space="preserve"> 256</w:t>
      </w:r>
      <w:r w:rsidRPr="00954B1E">
        <w:rPr>
          <w:rFonts w:hint="eastAsia"/>
          <w:color w:val="222222"/>
          <w:lang w:eastAsia="zh-CN"/>
        </w:rPr>
        <w:t>个</w:t>
      </w:r>
      <w:r w:rsidRPr="00954B1E">
        <w:rPr>
          <w:rFonts w:hint="eastAsia"/>
          <w:color w:val="222222"/>
          <w:lang w:eastAsia="zh-CN"/>
        </w:rPr>
        <w:t>Wi-Fi</w:t>
      </w:r>
      <w:r w:rsidRPr="00954B1E">
        <w:rPr>
          <w:rFonts w:hint="eastAsia"/>
          <w:color w:val="222222"/>
          <w:lang w:eastAsia="zh-CN"/>
        </w:rPr>
        <w:t>连接；但是，从实践经验来看，一旦有超过几十个客户端在使用一个接入点，其性能将会迅速减弱</w:t>
      </w:r>
      <w:r w:rsidR="00B96E04">
        <w:rPr>
          <w:rFonts w:hint="eastAsia"/>
          <w:color w:val="222222"/>
          <w:lang w:eastAsia="zh-CN"/>
        </w:rPr>
        <w:t>。</w:t>
      </w:r>
      <w:r w:rsidRPr="00954B1E">
        <w:rPr>
          <w:rFonts w:hint="eastAsia"/>
          <w:color w:val="222222"/>
          <w:lang w:eastAsia="zh-CN"/>
        </w:rPr>
        <w:t>无线</w:t>
      </w:r>
      <w:r w:rsidRPr="00954B1E">
        <w:rPr>
          <w:rFonts w:hint="eastAsia"/>
          <w:color w:val="222222"/>
          <w:lang w:eastAsia="zh-CN"/>
        </w:rPr>
        <w:t>AP</w:t>
      </w:r>
      <w:r w:rsidRPr="00954B1E">
        <w:rPr>
          <w:rFonts w:hint="eastAsia"/>
          <w:color w:val="222222"/>
          <w:lang w:eastAsia="zh-CN"/>
        </w:rPr>
        <w:t>与无线路由从某种意义上与集线器非常相仿，也是由所有接入用户共享宽带</w:t>
      </w:r>
      <w:r w:rsidR="00954B1E">
        <w:rPr>
          <w:rFonts w:hint="eastAsia"/>
          <w:color w:val="222222"/>
          <w:lang w:eastAsia="zh-CN"/>
        </w:rPr>
        <w:t>。</w:t>
      </w:r>
      <w:r w:rsidRPr="00954B1E">
        <w:rPr>
          <w:rFonts w:hint="eastAsia"/>
          <w:color w:val="222222"/>
          <w:lang w:eastAsia="zh-CN"/>
        </w:rPr>
        <w:t>因此，随着接入用户数量的增加，可用宽带迅速减少，从而导致网络传输速率大幅下降</w:t>
      </w:r>
      <w:r w:rsidR="00B96E04">
        <w:rPr>
          <w:rFonts w:hint="eastAsia"/>
          <w:color w:val="222222"/>
          <w:lang w:eastAsia="zh-CN"/>
        </w:rPr>
        <w:t>。</w:t>
      </w:r>
      <w:r w:rsidRPr="00954B1E">
        <w:rPr>
          <w:rFonts w:hint="eastAsia"/>
          <w:color w:val="222222"/>
          <w:lang w:eastAsia="zh-CN"/>
        </w:rPr>
        <w:t>另外，无线</w:t>
      </w:r>
      <w:r w:rsidR="001E3BC4">
        <w:rPr>
          <w:rFonts w:hint="eastAsia"/>
          <w:color w:val="222222"/>
          <w:lang w:eastAsia="zh-CN"/>
        </w:rPr>
        <w:t>AP</w:t>
      </w:r>
      <w:r w:rsidRPr="00954B1E">
        <w:rPr>
          <w:rFonts w:hint="eastAsia"/>
          <w:color w:val="222222"/>
          <w:lang w:eastAsia="zh-CN"/>
        </w:rPr>
        <w:t>和无线路由的性能有限，在同时处理多用户的并发访问时，延迟将变得非常大</w:t>
      </w:r>
      <w:r w:rsidR="001E3BC4">
        <w:rPr>
          <w:rFonts w:hint="eastAsia"/>
          <w:color w:val="222222"/>
          <w:lang w:eastAsia="zh-CN"/>
        </w:rPr>
        <w:t>，</w:t>
      </w:r>
      <w:r w:rsidRPr="00954B1E">
        <w:rPr>
          <w:rFonts w:hint="eastAsia"/>
          <w:color w:val="222222"/>
          <w:lang w:eastAsia="zh-CN"/>
        </w:rPr>
        <w:t>而在多个</w:t>
      </w:r>
      <w:r w:rsidR="001E3BC4">
        <w:rPr>
          <w:rFonts w:hint="eastAsia"/>
          <w:color w:val="222222"/>
          <w:lang w:eastAsia="zh-CN"/>
        </w:rPr>
        <w:t>AP</w:t>
      </w:r>
      <w:r w:rsidRPr="00954B1E">
        <w:rPr>
          <w:rFonts w:hint="eastAsia"/>
          <w:color w:val="222222"/>
          <w:lang w:eastAsia="zh-CN"/>
        </w:rPr>
        <w:t>可供选择的环境下</w:t>
      </w:r>
      <w:r w:rsidR="001E3BC4">
        <w:rPr>
          <w:rFonts w:hint="eastAsia"/>
          <w:color w:val="222222"/>
          <w:lang w:eastAsia="zh-CN"/>
        </w:rPr>
        <w:t>，</w:t>
      </w:r>
      <w:r w:rsidRPr="00954B1E">
        <w:rPr>
          <w:rFonts w:hint="eastAsia"/>
          <w:color w:val="222222"/>
          <w:lang w:eastAsia="zh-CN"/>
        </w:rPr>
        <w:t>情况将变得更加复杂</w:t>
      </w:r>
      <w:r w:rsidR="00B96E04">
        <w:rPr>
          <w:rFonts w:hint="eastAsia"/>
          <w:color w:val="222222"/>
          <w:lang w:eastAsia="zh-CN"/>
        </w:rPr>
        <w:t>。</w:t>
      </w:r>
      <w:r w:rsidRPr="00954B1E">
        <w:rPr>
          <w:rFonts w:hint="eastAsia"/>
          <w:color w:val="222222"/>
          <w:lang w:eastAsia="zh-CN"/>
        </w:rPr>
        <w:t>因此，制定有效的无线</w:t>
      </w:r>
      <w:r w:rsidR="001E3BC4">
        <w:rPr>
          <w:rFonts w:hint="eastAsia"/>
          <w:color w:val="222222"/>
          <w:lang w:eastAsia="zh-CN"/>
        </w:rPr>
        <w:t>AP</w:t>
      </w:r>
      <w:r w:rsidRPr="00954B1E">
        <w:rPr>
          <w:rFonts w:hint="eastAsia"/>
          <w:color w:val="222222"/>
          <w:lang w:eastAsia="zh-CN"/>
        </w:rPr>
        <w:t>的选择接入算法是非常有挑战性的</w:t>
      </w:r>
      <w:r w:rsidR="00B96E04">
        <w:rPr>
          <w:rFonts w:hint="eastAsia"/>
          <w:color w:val="222222"/>
          <w:lang w:eastAsia="zh-CN"/>
        </w:rPr>
        <w:t>。</w:t>
      </w:r>
      <w:r w:rsidRPr="00954B1E">
        <w:rPr>
          <w:rFonts w:hint="eastAsia"/>
          <w:color w:val="222222"/>
          <w:lang w:eastAsia="zh-CN"/>
        </w:rPr>
        <w:t>在过去，大多无线网络的密集分布是可以管理的（比如在学校），但是如今，像咖啡厅</w:t>
      </w:r>
      <w:r w:rsidRPr="00954B1E">
        <w:rPr>
          <w:rFonts w:hint="eastAsia"/>
          <w:color w:val="222222"/>
          <w:lang w:eastAsia="zh-CN"/>
        </w:rPr>
        <w:t xml:space="preserve"> </w:t>
      </w:r>
      <w:r w:rsidRPr="00954B1E">
        <w:rPr>
          <w:rFonts w:hint="eastAsia"/>
          <w:color w:val="222222"/>
          <w:lang w:eastAsia="zh-CN"/>
        </w:rPr>
        <w:t>和商场里的无线网络，随意设置、不需审批、没有监管，极难管理</w:t>
      </w:r>
      <w:r w:rsidR="00954B1E">
        <w:rPr>
          <w:rFonts w:hint="eastAsia"/>
          <w:color w:val="222222"/>
          <w:lang w:eastAsia="zh-CN"/>
        </w:rPr>
        <w:t>。</w:t>
      </w:r>
      <w:r w:rsidRPr="00954B1E">
        <w:rPr>
          <w:rFonts w:hint="eastAsia"/>
          <w:color w:val="222222"/>
          <w:lang w:eastAsia="zh-CN"/>
        </w:rPr>
        <w:t>这些公共场合的无</w:t>
      </w:r>
      <w:r w:rsidRPr="00954B1E">
        <w:rPr>
          <w:rFonts w:hint="eastAsia"/>
          <w:color w:val="222222"/>
          <w:lang w:eastAsia="zh-CN"/>
        </w:rPr>
        <w:lastRenderedPageBreak/>
        <w:t>线</w:t>
      </w:r>
      <w:r w:rsidRPr="00954B1E">
        <w:rPr>
          <w:rFonts w:hint="eastAsia"/>
          <w:color w:val="222222"/>
          <w:lang w:eastAsia="zh-CN"/>
        </w:rPr>
        <w:t xml:space="preserve"> </w:t>
      </w:r>
      <w:r w:rsidRPr="00954B1E">
        <w:rPr>
          <w:rFonts w:hint="eastAsia"/>
          <w:color w:val="222222"/>
          <w:lang w:eastAsia="zh-CN"/>
        </w:rPr>
        <w:t>网络有这样两个特点：无规划：不同于学校等有统一管理的环境，大多数</w:t>
      </w:r>
      <w:r w:rsidRPr="00954B1E">
        <w:rPr>
          <w:rFonts w:hint="eastAsia"/>
          <w:color w:val="222222"/>
          <w:lang w:eastAsia="zh-CN"/>
        </w:rPr>
        <w:t>AP</w:t>
      </w:r>
      <w:r w:rsidRPr="00954B1E">
        <w:rPr>
          <w:rFonts w:hint="eastAsia"/>
          <w:color w:val="222222"/>
          <w:lang w:eastAsia="zh-CN"/>
        </w:rPr>
        <w:t>由用户自发部署，导致</w:t>
      </w:r>
      <w:r w:rsidRPr="00954B1E">
        <w:rPr>
          <w:rFonts w:hint="eastAsia"/>
          <w:color w:val="222222"/>
          <w:lang w:eastAsia="zh-CN"/>
        </w:rPr>
        <w:t>AP</w:t>
      </w:r>
      <w:r w:rsidRPr="00954B1E">
        <w:rPr>
          <w:rFonts w:hint="eastAsia"/>
          <w:color w:val="222222"/>
          <w:lang w:eastAsia="zh-CN"/>
        </w:rPr>
        <w:t>密度分布不均，而</w:t>
      </w:r>
      <w:r w:rsidRPr="00954B1E">
        <w:rPr>
          <w:rFonts w:hint="eastAsia"/>
          <w:color w:val="222222"/>
          <w:lang w:eastAsia="zh-CN"/>
        </w:rPr>
        <w:t xml:space="preserve">Wi-Fi </w:t>
      </w:r>
      <w:r w:rsidRPr="00954B1E">
        <w:rPr>
          <w:rFonts w:hint="eastAsia"/>
          <w:color w:val="222222"/>
          <w:lang w:eastAsia="zh-CN"/>
        </w:rPr>
        <w:t>结点需要和其他同</w:t>
      </w:r>
      <w:r w:rsidR="001E3BC4">
        <w:rPr>
          <w:rFonts w:hint="eastAsia"/>
          <w:color w:val="222222"/>
          <w:lang w:eastAsia="zh-CN"/>
        </w:rPr>
        <w:t>ISM</w:t>
      </w:r>
      <w:r w:rsidRPr="00954B1E">
        <w:rPr>
          <w:rFonts w:hint="eastAsia"/>
          <w:color w:val="222222"/>
          <w:lang w:eastAsia="zh-CN"/>
        </w:rPr>
        <w:t>频段无线网络（如蓝牙、无绳手机）等争抢频道，造成干扰加剧；无管理：没有系统化、自动化的管理，手动管理无线</w:t>
      </w:r>
      <w:r w:rsidR="001E3BC4">
        <w:rPr>
          <w:rFonts w:hint="eastAsia"/>
          <w:color w:val="222222"/>
          <w:lang w:eastAsia="zh-CN"/>
        </w:rPr>
        <w:t>AP</w:t>
      </w:r>
      <w:r w:rsidRPr="00954B1E">
        <w:rPr>
          <w:rFonts w:hint="eastAsia"/>
          <w:color w:val="222222"/>
          <w:lang w:eastAsia="zh-CN"/>
        </w:rPr>
        <w:t>分布很复杂，难以操作</w:t>
      </w:r>
      <w:r w:rsidR="00B96E04">
        <w:rPr>
          <w:rFonts w:hint="eastAsia"/>
          <w:color w:val="222222"/>
          <w:lang w:eastAsia="zh-CN"/>
        </w:rPr>
        <w:t>。</w:t>
      </w:r>
      <w:r w:rsidRPr="00954B1E">
        <w:rPr>
          <w:rFonts w:hint="eastAsia"/>
          <w:color w:val="222222"/>
          <w:lang w:eastAsia="zh-CN"/>
        </w:rPr>
        <w:t>所以，现阶段</w:t>
      </w:r>
      <w:r w:rsidRPr="00954B1E">
        <w:rPr>
          <w:rFonts w:hint="eastAsia"/>
          <w:color w:val="222222"/>
          <w:lang w:eastAsia="zh-CN"/>
        </w:rPr>
        <w:t xml:space="preserve"> Wi-Fi </w:t>
      </w:r>
      <w:r w:rsidRPr="00954B1E">
        <w:rPr>
          <w:rFonts w:hint="eastAsia"/>
          <w:color w:val="222222"/>
          <w:lang w:eastAsia="zh-CN"/>
        </w:rPr>
        <w:t>热点网络吞吐率低，无序低效竞争，频谱资源浪费</w:t>
      </w:r>
      <w:r w:rsidR="00954B1E">
        <w:rPr>
          <w:rFonts w:hint="eastAsia"/>
          <w:color w:val="222222"/>
          <w:lang w:eastAsia="zh-CN"/>
        </w:rPr>
        <w:t>。</w:t>
      </w:r>
      <w:r w:rsidRPr="00954B1E">
        <w:rPr>
          <w:rFonts w:hint="eastAsia"/>
          <w:color w:val="222222"/>
          <w:lang w:eastAsia="zh-CN"/>
        </w:rPr>
        <w:t>我们认为，无线客户端的服务无法得到保障的主要原因是：在客户端接入</w:t>
      </w:r>
      <w:r w:rsidR="001E3BC4">
        <w:rPr>
          <w:rFonts w:hint="eastAsia"/>
          <w:color w:val="222222"/>
          <w:lang w:eastAsia="zh-CN"/>
        </w:rPr>
        <w:t>AP</w:t>
      </w:r>
      <w:r w:rsidRPr="00954B1E">
        <w:rPr>
          <w:rFonts w:hint="eastAsia"/>
          <w:color w:val="222222"/>
          <w:lang w:eastAsia="zh-CN"/>
        </w:rPr>
        <w:t>时发生</w:t>
      </w:r>
      <w:r w:rsidRPr="00954B1E">
        <w:rPr>
          <w:rFonts w:hint="eastAsia"/>
          <w:color w:val="222222"/>
          <w:lang w:eastAsia="zh-CN"/>
        </w:rPr>
        <w:t xml:space="preserve"> </w:t>
      </w:r>
      <w:r w:rsidRPr="00954B1E">
        <w:rPr>
          <w:rFonts w:hint="eastAsia"/>
          <w:color w:val="222222"/>
          <w:lang w:eastAsia="zh-CN"/>
        </w:rPr>
        <w:t>的各种形式的博弈行为：客户端间由于自私行为占用带宽；客户端与</w:t>
      </w:r>
      <w:r w:rsidR="001E3BC4">
        <w:rPr>
          <w:rFonts w:hint="eastAsia"/>
          <w:color w:val="222222"/>
          <w:lang w:eastAsia="zh-CN"/>
        </w:rPr>
        <w:t>AP</w:t>
      </w:r>
      <w:r w:rsidRPr="00954B1E">
        <w:rPr>
          <w:rFonts w:hint="eastAsia"/>
          <w:color w:val="222222"/>
          <w:lang w:eastAsia="zh-CN"/>
        </w:rPr>
        <w:t>为最大化自己的利益（客户端希望尽可能多地获得带宽，而</w:t>
      </w:r>
      <w:r w:rsidR="001E3BC4">
        <w:rPr>
          <w:rFonts w:hint="eastAsia"/>
          <w:color w:val="222222"/>
          <w:lang w:eastAsia="zh-CN"/>
        </w:rPr>
        <w:t>AP</w:t>
      </w:r>
      <w:r w:rsidRPr="00954B1E">
        <w:rPr>
          <w:rFonts w:hint="eastAsia"/>
          <w:color w:val="222222"/>
          <w:lang w:eastAsia="zh-CN"/>
        </w:rPr>
        <w:t>希望尽可能多的用户接入或者最大化收益）；</w:t>
      </w:r>
      <w:r w:rsidR="001E3BC4">
        <w:rPr>
          <w:rFonts w:hint="eastAsia"/>
          <w:color w:val="222222"/>
          <w:lang w:eastAsia="zh-CN"/>
        </w:rPr>
        <w:t>AP</w:t>
      </w:r>
      <w:r w:rsidRPr="00954B1E">
        <w:rPr>
          <w:rFonts w:hint="eastAsia"/>
          <w:color w:val="222222"/>
          <w:lang w:eastAsia="zh-CN"/>
        </w:rPr>
        <w:t>间由于希望获得更多的客户而产生竞争行为等</w:t>
      </w:r>
      <w:r w:rsidR="00B96E04">
        <w:rPr>
          <w:rFonts w:hint="eastAsia"/>
          <w:color w:val="222222"/>
          <w:lang w:eastAsia="zh-CN"/>
        </w:rPr>
        <w:t>。</w:t>
      </w:r>
      <w:r w:rsidRPr="00954B1E">
        <w:rPr>
          <w:rFonts w:hint="eastAsia"/>
          <w:color w:val="222222"/>
          <w:lang w:eastAsia="zh-CN"/>
        </w:rPr>
        <w:t>因此，我们研究的指导思想解决无线热点网络中的各种博弈和低效，真正达到网络的优化平衡</w:t>
      </w:r>
      <w:r w:rsidR="00954B1E">
        <w:rPr>
          <w:color w:val="222222"/>
          <w:lang w:eastAsia="zh-CN"/>
        </w:rPr>
        <w:t>。</w:t>
      </w:r>
      <w:r w:rsidRPr="00954B1E">
        <w:rPr>
          <w:rFonts w:hint="eastAsia"/>
          <w:color w:val="222222"/>
          <w:lang w:eastAsia="zh-CN"/>
        </w:rPr>
        <w:t>由上述分析可知，</w:t>
      </w:r>
      <w:r w:rsidRPr="00954B1E">
        <w:rPr>
          <w:rFonts w:hint="eastAsia"/>
          <w:color w:val="222222"/>
          <w:lang w:eastAsia="zh-CN"/>
        </w:rPr>
        <w:t xml:space="preserve">Wi-Fi </w:t>
      </w:r>
      <w:r w:rsidR="00B96E04">
        <w:rPr>
          <w:rFonts w:hint="eastAsia"/>
          <w:color w:val="222222"/>
          <w:lang w:eastAsia="zh-CN"/>
        </w:rPr>
        <w:t>用户的流畅的上网体验，</w:t>
      </w:r>
      <w:r w:rsidRPr="00954B1E">
        <w:rPr>
          <w:rFonts w:hint="eastAsia"/>
          <w:color w:val="222222"/>
          <w:lang w:eastAsia="zh-CN"/>
        </w:rPr>
        <w:t>对用户与</w:t>
      </w:r>
      <w:r w:rsidR="001E3BC4">
        <w:rPr>
          <w:rFonts w:hint="eastAsia"/>
          <w:color w:val="222222"/>
          <w:lang w:eastAsia="zh-CN"/>
        </w:rPr>
        <w:t>AP</w:t>
      </w:r>
      <w:r w:rsidRPr="00954B1E">
        <w:rPr>
          <w:rFonts w:hint="eastAsia"/>
          <w:color w:val="222222"/>
          <w:lang w:eastAsia="zh-CN"/>
        </w:rPr>
        <w:t>之间连接与数据传输提出了要求，而以上问题都会造成</w:t>
      </w:r>
      <w:r w:rsidR="001E3BC4">
        <w:rPr>
          <w:rFonts w:hint="eastAsia"/>
          <w:color w:val="222222"/>
          <w:lang w:eastAsia="zh-CN"/>
        </w:rPr>
        <w:t>Wi-Fi</w:t>
      </w:r>
      <w:r w:rsidRPr="00954B1E">
        <w:rPr>
          <w:rFonts w:hint="eastAsia"/>
          <w:color w:val="222222"/>
          <w:lang w:eastAsia="zh-CN"/>
        </w:rPr>
        <w:t>用户与</w:t>
      </w:r>
      <w:r w:rsidRPr="00954B1E">
        <w:rPr>
          <w:rFonts w:hint="eastAsia"/>
          <w:color w:val="222222"/>
          <w:lang w:eastAsia="zh-CN"/>
        </w:rPr>
        <w:t>AP</w:t>
      </w:r>
      <w:r w:rsidRPr="00954B1E">
        <w:rPr>
          <w:rFonts w:hint="eastAsia"/>
          <w:color w:val="222222"/>
          <w:lang w:eastAsia="zh-CN"/>
        </w:rPr>
        <w:t>间连接不稳定而影响整个网络的性能因此，本课题针对多接入点无线热点网（以下简称多热点网）的特殊业务模式，着力解决各种情况下的无线</w:t>
      </w:r>
      <w:r w:rsidR="001E3BC4">
        <w:rPr>
          <w:rFonts w:hint="eastAsia"/>
          <w:color w:val="222222"/>
          <w:lang w:eastAsia="zh-CN"/>
        </w:rPr>
        <w:t>AP</w:t>
      </w:r>
      <w:r w:rsidRPr="00954B1E">
        <w:rPr>
          <w:rFonts w:hint="eastAsia"/>
          <w:color w:val="222222"/>
          <w:lang w:eastAsia="zh-CN"/>
        </w:rPr>
        <w:t>接入问题，从而达到网络的最大效</w:t>
      </w:r>
      <w:ins w:id="79" w:author="亮" w:date="2018-07-03T15:22:00Z">
        <w:r w:rsidR="00954B1E">
          <w:rPr>
            <w:color w:val="222222"/>
            <w:lang w:eastAsia="zh-CN"/>
          </w:rPr>
          <w:t>。</w:t>
        </w:r>
      </w:ins>
      <w:bookmarkStart w:id="80" w:name="_Toc351292486"/>
    </w:p>
    <w:p w14:paraId="3B4CF688" w14:textId="4C45D737" w:rsidR="00B138A1" w:rsidRPr="00903A64" w:rsidRDefault="00954B1E" w:rsidP="004F15F0">
      <w:pPr>
        <w:pStyle w:val="1"/>
        <w:spacing w:after="240"/>
        <w:rPr>
          <w:lang w:eastAsia="zh-CN"/>
        </w:rPr>
      </w:pPr>
      <w:r w:rsidRPr="004B1D99">
        <w:rPr>
          <w:lang w:eastAsia="zh-CN"/>
        </w:rPr>
        <w:t xml:space="preserve"> </w:t>
      </w:r>
      <w:r w:rsidRPr="004B1D99">
        <w:rPr>
          <w:lang w:eastAsia="zh-CN"/>
        </w:rPr>
        <w:br w:type="page"/>
      </w:r>
      <w:bookmarkStart w:id="81" w:name="_Toc517963790"/>
      <w:bookmarkStart w:id="82" w:name="_Toc518474524"/>
      <w:r>
        <w:rPr>
          <w:rFonts w:hint="eastAsia"/>
          <w:lang w:eastAsia="zh-CN"/>
        </w:rPr>
        <w:lastRenderedPageBreak/>
        <w:t xml:space="preserve">2  </w:t>
      </w:r>
      <w:bookmarkEnd w:id="80"/>
      <w:r w:rsidRPr="004F15F0">
        <w:rPr>
          <w:rFonts w:hint="eastAsia"/>
          <w:lang w:eastAsia="zh-CN"/>
        </w:rPr>
        <w:t>一种新的支持多</w:t>
      </w:r>
      <w:r w:rsidRPr="004F15F0">
        <w:rPr>
          <w:rFonts w:hint="eastAsia"/>
          <w:lang w:eastAsia="zh-CN"/>
        </w:rPr>
        <w:t>AP</w:t>
      </w:r>
      <w:r w:rsidRPr="004F15F0">
        <w:rPr>
          <w:rFonts w:hint="eastAsia"/>
          <w:lang w:eastAsia="zh-CN"/>
        </w:rPr>
        <w:t>无线负载平衡的在线关联算法</w:t>
      </w:r>
      <w:bookmarkEnd w:id="81"/>
      <w:bookmarkEnd w:id="82"/>
    </w:p>
    <w:p w14:paraId="129A8F95" w14:textId="77777777" w:rsidR="00B91A5C" w:rsidRPr="00B91A5C" w:rsidRDefault="00B91A5C" w:rsidP="00B91A5C">
      <w:pPr>
        <w:rPr>
          <w:lang w:eastAsia="zh-CN"/>
        </w:rPr>
      </w:pPr>
      <w:r w:rsidRPr="00363BD8">
        <w:rPr>
          <w:rFonts w:hint="eastAsia"/>
          <w:lang w:eastAsia="zh-CN"/>
        </w:rPr>
        <w:t>无线局域网如今已成为移动设备中提供互联网接入的最广泛技术。运营商和服务商为了给用户提供更好的连接和用户体验，总是提高无线接入点的密度。因此，</w:t>
      </w:r>
      <w:r w:rsidRPr="00363BD8">
        <w:rPr>
          <w:lang w:eastAsia="zh-CN"/>
        </w:rPr>
        <w:t>WLAN</w:t>
      </w:r>
      <w:r w:rsidRPr="00363BD8">
        <w:rPr>
          <w:rFonts w:hint="eastAsia"/>
          <w:lang w:eastAsia="zh-CN"/>
        </w:rPr>
        <w:t>用户通常会发现自己被多个接入点覆盖，并且须决定关联哪个接入点。在传统的实现中，大多数无线站点将选择信号最强的接入点，而不考虑该接入点上已有的负载，导致严重的拥塞和不均衡的负载。在本章中，一种新的在线关联算法用来处理长达一天里的任何序列的</w:t>
      </w:r>
      <w:r w:rsidRPr="00363BD8">
        <w:rPr>
          <w:lang w:eastAsia="zh-CN"/>
        </w:rPr>
        <w:t>STA</w:t>
      </w:r>
      <w:r w:rsidRPr="00363BD8">
        <w:rPr>
          <w:rFonts w:hint="eastAsia"/>
          <w:lang w:eastAsia="zh-CN"/>
        </w:rPr>
        <w:t>。同时，本章提出一个理论分析，即关联算法的竞争比是</w:t>
      </w:r>
      <w:r w:rsidR="00DB4A2B">
        <w:rPr>
          <w:lang w:eastAsia="zh-CN"/>
        </w:rPr>
        <w:t>1-1/</w:t>
      </w:r>
      <w:r w:rsidRPr="00363BD8">
        <w:rPr>
          <w:lang w:eastAsia="zh-CN"/>
        </w:rPr>
        <w:t>e</w:t>
      </w:r>
      <w:r w:rsidRPr="00363BD8">
        <w:rPr>
          <w:rFonts w:hint="eastAsia"/>
          <w:lang w:eastAsia="zh-CN"/>
        </w:rPr>
        <w:t>，然后通过仿真和实验来评估算法的性能。仿真结果表明，与传统的基于</w:t>
      </w:r>
      <w:r w:rsidRPr="00363BD8">
        <w:rPr>
          <w:lang w:eastAsia="zh-CN"/>
        </w:rPr>
        <w:t>RSSI</w:t>
      </w:r>
      <w:r w:rsidRPr="00363BD8">
        <w:rPr>
          <w:rFonts w:hint="eastAsia"/>
          <w:lang w:eastAsia="zh-CN"/>
        </w:rPr>
        <w:t>的方法相比，本算法不仅改进了总吞吐量，提高幅度高达</w:t>
      </w:r>
      <w:r w:rsidRPr="00363BD8">
        <w:rPr>
          <w:lang w:eastAsia="zh-CN"/>
        </w:rPr>
        <w:t>37</w:t>
      </w:r>
      <w:r w:rsidRPr="00363BD8">
        <w:rPr>
          <w:rFonts w:hint="eastAsia"/>
          <w:lang w:eastAsia="zh-CN"/>
        </w:rPr>
        <w:t>％，而且也比实验中的</w:t>
      </w:r>
      <w:r w:rsidRPr="00363BD8">
        <w:rPr>
          <w:lang w:eastAsia="zh-CN"/>
        </w:rPr>
        <w:t>SSF</w:t>
      </w:r>
      <w:r w:rsidRPr="00363BD8">
        <w:rPr>
          <w:rFonts w:hint="eastAsia"/>
          <w:lang w:eastAsia="zh-CN"/>
        </w:rPr>
        <w:t>（最强信号优先）和</w:t>
      </w:r>
      <w:r w:rsidRPr="00363BD8">
        <w:rPr>
          <w:lang w:eastAsia="zh-CN"/>
        </w:rPr>
        <w:t>LAB</w:t>
      </w:r>
      <w:r w:rsidRPr="00363BD8">
        <w:rPr>
          <w:rFonts w:hint="eastAsia"/>
          <w:lang w:eastAsia="zh-CN"/>
        </w:rPr>
        <w:t>（最大可用带宽）性能更好。</w:t>
      </w:r>
    </w:p>
    <w:p w14:paraId="4E83083E" w14:textId="77777777" w:rsidR="007546C6" w:rsidRDefault="007733FE" w:rsidP="00DC2AA7">
      <w:pPr>
        <w:pStyle w:val="2"/>
        <w:spacing w:before="120"/>
        <w:rPr>
          <w:lang w:eastAsia="zh-CN"/>
        </w:rPr>
      </w:pPr>
      <w:bookmarkStart w:id="83" w:name="_Toc105563300"/>
      <w:bookmarkStart w:id="84" w:name="_Toc351292487"/>
      <w:bookmarkStart w:id="85" w:name="_Toc517963791"/>
      <w:bookmarkStart w:id="86" w:name="_Toc518474525"/>
      <w:r>
        <w:rPr>
          <w:rFonts w:hint="eastAsia"/>
          <w:lang w:eastAsia="zh-CN"/>
        </w:rPr>
        <w:t>2</w:t>
      </w:r>
      <w:r w:rsidR="00B138A1" w:rsidRPr="001B06BC">
        <w:rPr>
          <w:rFonts w:hint="eastAsia"/>
          <w:lang w:eastAsia="zh-CN"/>
        </w:rPr>
        <w:t>.1</w:t>
      </w:r>
      <w:r w:rsidR="005620BF" w:rsidRPr="001B06BC">
        <w:rPr>
          <w:rFonts w:hint="eastAsia"/>
          <w:lang w:eastAsia="zh-CN"/>
        </w:rPr>
        <w:t xml:space="preserve"> </w:t>
      </w:r>
      <w:r w:rsidR="00CF156D">
        <w:rPr>
          <w:rFonts w:hint="eastAsia"/>
          <w:lang w:eastAsia="zh-CN"/>
        </w:rPr>
        <w:t xml:space="preserve"> </w:t>
      </w:r>
      <w:bookmarkEnd w:id="83"/>
      <w:bookmarkEnd w:id="84"/>
      <w:r w:rsidR="00B91A5C">
        <w:rPr>
          <w:rFonts w:hint="eastAsia"/>
          <w:lang w:eastAsia="zh-CN"/>
        </w:rPr>
        <w:t>引言</w:t>
      </w:r>
      <w:bookmarkEnd w:id="85"/>
      <w:bookmarkEnd w:id="86"/>
    </w:p>
    <w:p w14:paraId="13E00672" w14:textId="77777777" w:rsidR="00B91A5C" w:rsidRPr="00363BD8" w:rsidRDefault="00B91A5C" w:rsidP="00B91A5C">
      <w:pPr>
        <w:rPr>
          <w:lang w:eastAsia="zh-CN"/>
        </w:rPr>
      </w:pPr>
      <w:r w:rsidRPr="00363BD8">
        <w:rPr>
          <w:rFonts w:hint="eastAsia"/>
          <w:lang w:eastAsia="zh-CN"/>
        </w:rPr>
        <w:t>无线局域网（</w:t>
      </w:r>
      <w:r w:rsidRPr="00363BD8">
        <w:rPr>
          <w:lang w:eastAsia="zh-CN"/>
        </w:rPr>
        <w:t>WLAN</w:t>
      </w:r>
      <w:r w:rsidRPr="00363BD8">
        <w:rPr>
          <w:rFonts w:hint="eastAsia"/>
          <w:lang w:eastAsia="zh-CN"/>
        </w:rPr>
        <w:t>）已成为接入互联网和企业网络的流行技术。随着运营商和服务商在许多公共场所（如购物中心，图书馆等）增加</w:t>
      </w:r>
      <w:r w:rsidRPr="00363BD8">
        <w:rPr>
          <w:lang w:eastAsia="zh-CN"/>
        </w:rPr>
        <w:t>WLAN</w:t>
      </w:r>
      <w:r w:rsidRPr="00363BD8">
        <w:rPr>
          <w:rFonts w:hint="eastAsia"/>
          <w:lang w:eastAsia="zh-CN"/>
        </w:rPr>
        <w:t>接入点（</w:t>
      </w:r>
      <w:r w:rsidRPr="00363BD8">
        <w:rPr>
          <w:lang w:eastAsia="zh-CN"/>
        </w:rPr>
        <w:t>AP</w:t>
      </w:r>
      <w:r w:rsidRPr="00363BD8">
        <w:rPr>
          <w:rFonts w:hint="eastAsia"/>
          <w:lang w:eastAsia="zh-CN"/>
        </w:rPr>
        <w:t>），</w:t>
      </w:r>
      <w:r w:rsidRPr="00363BD8">
        <w:rPr>
          <w:lang w:eastAsia="zh-CN"/>
        </w:rPr>
        <w:t>WLAN</w:t>
      </w:r>
      <w:r w:rsidRPr="00363BD8">
        <w:rPr>
          <w:rFonts w:hint="eastAsia"/>
          <w:lang w:eastAsia="zh-CN"/>
        </w:rPr>
        <w:t>用户现在能够在一个地点接收多个</w:t>
      </w:r>
      <w:r w:rsidRPr="00363BD8">
        <w:rPr>
          <w:lang w:eastAsia="zh-CN"/>
        </w:rPr>
        <w:t>AP</w:t>
      </w:r>
      <w:r w:rsidRPr="00363BD8">
        <w:rPr>
          <w:rFonts w:hint="eastAsia"/>
          <w:lang w:eastAsia="zh-CN"/>
        </w:rPr>
        <w:t>信号。因此，</w:t>
      </w:r>
      <w:r w:rsidRPr="00363BD8">
        <w:rPr>
          <w:lang w:eastAsia="zh-CN"/>
        </w:rPr>
        <w:t>WLAN</w:t>
      </w:r>
      <w:r w:rsidRPr="00363BD8">
        <w:rPr>
          <w:rFonts w:hint="eastAsia"/>
          <w:lang w:eastAsia="zh-CN"/>
        </w:rPr>
        <w:t>用户面临的关键问题是确定与哪个</w:t>
      </w:r>
      <w:r w:rsidRPr="00363BD8">
        <w:rPr>
          <w:lang w:eastAsia="zh-CN"/>
        </w:rPr>
        <w:t>AP</w:t>
      </w:r>
      <w:r w:rsidRPr="00363BD8">
        <w:rPr>
          <w:rFonts w:hint="eastAsia"/>
          <w:lang w:eastAsia="zh-CN"/>
        </w:rPr>
        <w:t>关联。如果选择不合适的</w:t>
      </w:r>
      <w:r w:rsidRPr="00363BD8">
        <w:rPr>
          <w:lang w:eastAsia="zh-CN"/>
        </w:rPr>
        <w:t>AP</w:t>
      </w:r>
      <w:r w:rsidRPr="00363BD8">
        <w:rPr>
          <w:rFonts w:hint="eastAsia"/>
          <w:lang w:eastAsia="zh-CN"/>
        </w:rPr>
        <w:t>，用户将会遇到不良服务，甚至会降低其他用户的流通量</w:t>
      </w:r>
      <w:r w:rsidR="001A747D">
        <w:rPr>
          <w:lang w:eastAsia="zh-CN"/>
        </w:rPr>
        <w:fldChar w:fldCharType="begin"/>
      </w:r>
      <w:r w:rsidR="000F467E">
        <w:rPr>
          <w:lang w:eastAsia="zh-CN"/>
        </w:rPr>
        <w:instrText xml:space="preserve"> ADDIN EN.CITE &lt;EndNote&gt;&lt;Cite&gt;&lt;Author&gt;Alfaqawi&lt;/Author&gt;&lt;Year&gt;2016&lt;/Year&gt;&lt;RecNum&gt;279&lt;/RecNum&gt;&lt;DisplayText&gt;[59]&lt;/DisplayText&gt;&lt;record&gt;&lt;rec-number&gt;279&lt;/rec-number&gt;&lt;foreign-keys&gt;&lt;key app="EN" db-id="z2dra9zfpwd2wbewe9cv9sspxf2pe2txattx" timestamp="1529936077"&gt;279&lt;/key&gt;&lt;/foreign-keys&gt;&lt;ref-type name="Conference Proceedings"&gt;10&lt;/ref-type&gt;&lt;contributors&gt;&lt;authors&gt;&lt;author&gt;Alfaqawi, Mohammed I. M.&lt;/author&gt;&lt;author&gt;Habaebi, Mohamed H.&lt;/author&gt;&lt;author&gt;Siddiqi, Mohammad U.&lt;/author&gt;&lt;author&gt;Islam, Md. Rafiqul&lt;/author&gt;&lt;author&gt;Khan, Sheroz&lt;/author&gt;&lt;author&gt;Datla, Dinesh&lt;/author&gt;&lt;/authors&gt;&lt;/contributors&gt;&lt;titles&gt;&lt;title&gt;Adaptive load balancing algorithm for wireless distributed computing networks&lt;/title&gt;&lt;secondary-title&gt;International Conference on Intelligent Systems Engineering&lt;/secondary-title&gt;&lt;/titles&gt;&lt;pages&gt;256-261&lt;/pages&gt;&lt;keywords&gt;&lt;keyword&gt;FFT time smoothing algorithms&lt;/keyword&gt;&lt;keyword&gt;Wireless distributed computing&lt;/keyword&gt;&lt;keyword&gt;task allocation&lt;/keyword&gt;&lt;keyword&gt;load balance&lt;/keyword&gt;&lt;keyword&gt;cognitive radio&lt;/keyword&gt;&lt;/keywords&gt;&lt;dates&gt;&lt;year&gt;2016&lt;/year&gt;&lt;/dates&gt;&lt;urls&gt;&lt;/urls&gt;&lt;/record&gt;&lt;/Cite&gt;&lt;/EndNote&gt;</w:instrText>
      </w:r>
      <w:r w:rsidR="001A747D">
        <w:rPr>
          <w:lang w:eastAsia="zh-CN"/>
        </w:rPr>
        <w:fldChar w:fldCharType="separate"/>
      </w:r>
      <w:r w:rsidR="000F467E">
        <w:rPr>
          <w:noProof/>
          <w:lang w:eastAsia="zh-CN"/>
        </w:rPr>
        <w:t>[59]</w:t>
      </w:r>
      <w:r w:rsidR="001A747D">
        <w:rPr>
          <w:lang w:eastAsia="zh-CN"/>
        </w:rPr>
        <w:fldChar w:fldCharType="end"/>
      </w:r>
      <w:r w:rsidRPr="00363BD8">
        <w:rPr>
          <w:rFonts w:hint="eastAsia"/>
          <w:lang w:eastAsia="zh-CN"/>
        </w:rPr>
        <w:t>。</w:t>
      </w:r>
    </w:p>
    <w:p w14:paraId="146407AD" w14:textId="77777777" w:rsidR="00B91A5C" w:rsidRPr="00363BD8" w:rsidRDefault="00B91A5C" w:rsidP="0047447B">
      <w:pPr>
        <w:rPr>
          <w:lang w:eastAsia="zh-CN"/>
        </w:rPr>
      </w:pPr>
      <w:r w:rsidRPr="00363BD8">
        <w:rPr>
          <w:rFonts w:hint="eastAsia"/>
          <w:lang w:eastAsia="zh-CN"/>
        </w:rPr>
        <w:t>在</w:t>
      </w:r>
      <w:r w:rsidRPr="00363BD8">
        <w:rPr>
          <w:lang w:eastAsia="zh-CN"/>
        </w:rPr>
        <w:t>WLAN</w:t>
      </w:r>
      <w:r w:rsidRPr="00363BD8">
        <w:rPr>
          <w:rFonts w:hint="eastAsia"/>
          <w:lang w:eastAsia="zh-CN"/>
        </w:rPr>
        <w:t>的传统实现中，每个站点（</w:t>
      </w:r>
      <w:r w:rsidRPr="00363BD8">
        <w:rPr>
          <w:lang w:eastAsia="zh-CN"/>
        </w:rPr>
        <w:t>STA</w:t>
      </w:r>
      <w:r w:rsidRPr="00363BD8">
        <w:rPr>
          <w:rFonts w:hint="eastAsia"/>
          <w:lang w:eastAsia="zh-CN"/>
        </w:rPr>
        <w:t>）扫描多个无线信道以检测通信范围内的</w:t>
      </w:r>
      <w:r w:rsidRPr="00363BD8">
        <w:rPr>
          <w:lang w:eastAsia="zh-CN"/>
        </w:rPr>
        <w:t>AP</w:t>
      </w:r>
      <w:r w:rsidRPr="00363BD8">
        <w:rPr>
          <w:rFonts w:hint="eastAsia"/>
          <w:lang w:eastAsia="zh-CN"/>
        </w:rPr>
        <w:t>，并选择具有最强的接收信号强度指示符（</w:t>
      </w:r>
      <w:r w:rsidRPr="00363BD8">
        <w:rPr>
          <w:lang w:eastAsia="zh-CN"/>
        </w:rPr>
        <w:t>RSSI</w:t>
      </w:r>
      <w:r w:rsidRPr="00363BD8">
        <w:rPr>
          <w:rFonts w:hint="eastAsia"/>
          <w:lang w:eastAsia="zh-CN"/>
        </w:rPr>
        <w:t>）的</w:t>
      </w:r>
      <w:r w:rsidRPr="00363BD8">
        <w:rPr>
          <w:lang w:eastAsia="zh-CN"/>
        </w:rPr>
        <w:t>AP</w:t>
      </w:r>
      <w:r w:rsidRPr="00363BD8">
        <w:rPr>
          <w:rFonts w:hint="eastAsia"/>
          <w:lang w:eastAsia="zh-CN"/>
        </w:rPr>
        <w:t>。因此，</w:t>
      </w:r>
      <w:r w:rsidRPr="00363BD8">
        <w:rPr>
          <w:lang w:eastAsia="zh-CN"/>
        </w:rPr>
        <w:t>STA</w:t>
      </w:r>
      <w:r w:rsidRPr="00363BD8">
        <w:rPr>
          <w:rFonts w:hint="eastAsia"/>
          <w:lang w:eastAsia="zh-CN"/>
        </w:rPr>
        <w:t>与具有最强信号的</w:t>
      </w:r>
      <w:r w:rsidRPr="00363BD8">
        <w:rPr>
          <w:lang w:eastAsia="zh-CN"/>
        </w:rPr>
        <w:t>AP</w:t>
      </w:r>
      <w:r w:rsidRPr="00363BD8">
        <w:rPr>
          <w:rFonts w:hint="eastAsia"/>
          <w:lang w:eastAsia="zh-CN"/>
        </w:rPr>
        <w:t>相关联。但是，这种关联方式会导致无线网络资源的无效利用。基于</w:t>
      </w:r>
      <w:r w:rsidRPr="00363BD8">
        <w:rPr>
          <w:lang w:eastAsia="zh-CN"/>
        </w:rPr>
        <w:t>RSSI</w:t>
      </w:r>
      <w:r w:rsidRPr="00363BD8">
        <w:rPr>
          <w:rFonts w:hint="eastAsia"/>
          <w:lang w:eastAsia="zh-CN"/>
        </w:rPr>
        <w:t>的</w:t>
      </w:r>
      <w:r w:rsidRPr="00363BD8">
        <w:rPr>
          <w:lang w:eastAsia="zh-CN"/>
        </w:rPr>
        <w:t>STA</w:t>
      </w:r>
      <w:r w:rsidRPr="00363BD8">
        <w:rPr>
          <w:rFonts w:hint="eastAsia"/>
          <w:lang w:eastAsia="zh-CN"/>
        </w:rPr>
        <w:t>关联方法最明显的缺点是</w:t>
      </w:r>
      <w:r w:rsidRPr="00363BD8">
        <w:rPr>
          <w:lang w:eastAsia="zh-CN"/>
        </w:rPr>
        <w:t>RSSI</w:t>
      </w:r>
      <w:r w:rsidRPr="00363BD8">
        <w:rPr>
          <w:rFonts w:hint="eastAsia"/>
          <w:lang w:eastAsia="zh-CN"/>
        </w:rPr>
        <w:t>没有提供有关</w:t>
      </w:r>
      <w:r w:rsidRPr="00363BD8">
        <w:rPr>
          <w:lang w:eastAsia="zh-CN"/>
        </w:rPr>
        <w:t>AP</w:t>
      </w:r>
      <w:r w:rsidRPr="00363BD8">
        <w:rPr>
          <w:rFonts w:hint="eastAsia"/>
          <w:lang w:eastAsia="zh-CN"/>
        </w:rPr>
        <w:t>当前流量负载的任何信息</w:t>
      </w:r>
      <w:r w:rsidR="00C240F1">
        <w:rPr>
          <w:lang w:eastAsia="zh-CN"/>
        </w:rPr>
        <w:fldChar w:fldCharType="begin"/>
      </w:r>
      <w:r w:rsidR="000F467E">
        <w:rPr>
          <w:lang w:eastAsia="zh-CN"/>
        </w:rPr>
        <w:instrText xml:space="preserve"> ADDIN EN.CITE &lt;EndNote&gt;&lt;Cite&gt;&lt;Author&gt;He&lt;/Author&gt;&lt;Year&gt;2010&lt;/Year&gt;&lt;RecNum&gt;44&lt;/RecNum&gt;&lt;DisplayText&gt;[60]&lt;/DisplayText&gt;&lt;record&gt;&lt;rec-number&gt;44&lt;/rec-number&gt;&lt;foreign-keys&gt;&lt;key app="EN" db-id="z2dra9zfpwd2wbewe9cv9sspxf2pe2txattx" timestamp="0"&gt;44&lt;/key&gt;&lt;/foreign-keys&gt;&lt;ref-type name="Journal Article"&gt;17&lt;/ref-type&gt;&lt;contributors&gt;&lt;authors&gt;&lt;author&gt;He, Yan&lt;/author&gt;&lt;author&gt;Perkins, D.&lt;/author&gt;&lt;author&gt;Velaga, S.&lt;/author&gt;&lt;/authors&gt;&lt;/contributors&gt;&lt;titles&gt;&lt;title&gt;Design and Implementation of CLASS: A Cross-Layer Association Scheme for Wireless Mesh Networks&lt;/title&gt;&lt;/titles&gt;&lt;dates&gt;&lt;year&gt;2010&lt;/year&gt;&lt;/dates&gt;&lt;publisher&gt;IEEE&lt;/publisher&gt;&lt;urls&gt;&lt;/urls&gt;&lt;/record&gt;&lt;/Cite&gt;&lt;/EndNote&gt;</w:instrText>
      </w:r>
      <w:r w:rsidR="00C240F1">
        <w:rPr>
          <w:lang w:eastAsia="zh-CN"/>
        </w:rPr>
        <w:fldChar w:fldCharType="separate"/>
      </w:r>
      <w:r w:rsidR="000F467E">
        <w:rPr>
          <w:noProof/>
          <w:lang w:eastAsia="zh-CN"/>
        </w:rPr>
        <w:t>[60]</w:t>
      </w:r>
      <w:r w:rsidR="00C240F1">
        <w:rPr>
          <w:lang w:eastAsia="zh-CN"/>
        </w:rPr>
        <w:fldChar w:fldCharType="end"/>
      </w:r>
      <w:r w:rsidRPr="00363BD8">
        <w:rPr>
          <w:rFonts w:hint="eastAsia"/>
          <w:lang w:eastAsia="zh-CN"/>
        </w:rPr>
        <w:t>。当有多个</w:t>
      </w:r>
      <w:r w:rsidRPr="00363BD8">
        <w:rPr>
          <w:lang w:eastAsia="zh-CN"/>
        </w:rPr>
        <w:t>STA</w:t>
      </w:r>
      <w:r w:rsidRPr="00363BD8">
        <w:rPr>
          <w:rFonts w:hint="eastAsia"/>
          <w:lang w:eastAsia="zh-CN"/>
        </w:rPr>
        <w:t>以不同的物理传输速率连接到相同的</w:t>
      </w:r>
      <w:r w:rsidRPr="00363BD8">
        <w:rPr>
          <w:lang w:eastAsia="zh-CN"/>
        </w:rPr>
        <w:t>AP</w:t>
      </w:r>
      <w:r w:rsidRPr="00363BD8">
        <w:rPr>
          <w:rFonts w:hint="eastAsia"/>
          <w:lang w:eastAsia="zh-CN"/>
        </w:rPr>
        <w:t>时，所有</w:t>
      </w:r>
      <w:r w:rsidRPr="00363BD8">
        <w:rPr>
          <w:lang w:eastAsia="zh-CN"/>
        </w:rPr>
        <w:t>STA</w:t>
      </w:r>
      <w:r w:rsidRPr="00363BD8">
        <w:rPr>
          <w:rFonts w:hint="eastAsia"/>
          <w:lang w:eastAsia="zh-CN"/>
        </w:rPr>
        <w:t>的饱和吞吐量受到最慢传输速率的限制。因此，尽管该地区还有其他负载较少的</w:t>
      </w:r>
      <w:r w:rsidRPr="00363BD8">
        <w:rPr>
          <w:lang w:eastAsia="zh-CN"/>
        </w:rPr>
        <w:t>AP</w:t>
      </w:r>
      <w:r w:rsidRPr="00363BD8">
        <w:rPr>
          <w:rFonts w:hint="eastAsia"/>
          <w:lang w:eastAsia="zh-CN"/>
        </w:rPr>
        <w:t>，但大多数</w:t>
      </w:r>
      <w:r w:rsidRPr="00363BD8">
        <w:rPr>
          <w:lang w:eastAsia="zh-CN"/>
        </w:rPr>
        <w:t>STA</w:t>
      </w:r>
      <w:r w:rsidRPr="00363BD8">
        <w:rPr>
          <w:rFonts w:hint="eastAsia"/>
          <w:lang w:eastAsia="zh-CN"/>
        </w:rPr>
        <w:t>只能与同一个</w:t>
      </w:r>
      <w:r w:rsidRPr="00363BD8">
        <w:rPr>
          <w:lang w:eastAsia="zh-CN"/>
        </w:rPr>
        <w:t>AP</w:t>
      </w:r>
      <w:r w:rsidRPr="00363BD8">
        <w:rPr>
          <w:rFonts w:hint="eastAsia"/>
          <w:lang w:eastAsia="zh-CN"/>
        </w:rPr>
        <w:t>关联，导致拥塞</w:t>
      </w:r>
      <w:r w:rsidR="00C240F1">
        <w:rPr>
          <w:lang w:eastAsia="zh-CN"/>
        </w:rPr>
        <w:fldChar w:fldCharType="begin"/>
      </w:r>
      <w:r w:rsidR="000F467E">
        <w:rPr>
          <w:lang w:eastAsia="zh-CN"/>
        </w:rPr>
        <w:instrText xml:space="preserve"> ADDIN EN.CITE &lt;EndNote&gt;&lt;Cite&gt;&lt;Author&gt;Xu&lt;/Author&gt;&lt;Year&gt;2010&lt;/Year&gt;&lt;RecNum&gt;45&lt;/RecNum&gt;&lt;DisplayText&gt;[61]&lt;/DisplayText&gt;&lt;record&gt;&lt;rec-number&gt;45&lt;/rec-number&gt;&lt;foreign-keys&gt;&lt;key app="EN" db-id="z2dra9zfpwd2wbewe9cv9sspxf2pe2txattx" timestamp="0"&gt;45&lt;/key&gt;&lt;/foreign-keys&gt;&lt;ref-type name="Journal Article"&gt;17&lt;/ref-type&gt;&lt;contributors&gt;&lt;authors&gt;&lt;author&gt;Xu, Fengyuan&lt;/author&gt;&lt;author&gt;Tan, Chiu Chiang&lt;/author&gt;&lt;author&gt;Li, Qun&lt;/author&gt;&lt;author&gt;Yan, Guanhua&lt;/author&gt;&lt;author&gt;Wu, Jie&lt;/author&gt;&lt;/authors&gt;&lt;/contributors&gt;&lt;titles&gt;&lt;title&gt;Designing a practical access point association protocol&lt;/title&gt;&lt;/titles&gt;&lt;dates&gt;&lt;year&gt;2010&lt;/year&gt;&lt;/dates&gt;&lt;publisher&gt;IEEE&lt;/publisher&gt;&lt;urls&gt;&lt;/urls&gt;&lt;/record&gt;&lt;/Cite&gt;&lt;/EndNote&gt;</w:instrText>
      </w:r>
      <w:r w:rsidR="00C240F1">
        <w:rPr>
          <w:lang w:eastAsia="zh-CN"/>
        </w:rPr>
        <w:fldChar w:fldCharType="separate"/>
      </w:r>
      <w:r w:rsidR="000F467E">
        <w:rPr>
          <w:noProof/>
          <w:lang w:eastAsia="zh-CN"/>
        </w:rPr>
        <w:t>[61]</w:t>
      </w:r>
      <w:r w:rsidR="00C240F1">
        <w:rPr>
          <w:lang w:eastAsia="zh-CN"/>
        </w:rPr>
        <w:fldChar w:fldCharType="end"/>
      </w:r>
      <w:r w:rsidRPr="00363BD8">
        <w:rPr>
          <w:rFonts w:hint="eastAsia"/>
          <w:lang w:eastAsia="zh-CN"/>
        </w:rPr>
        <w:t>。此外，已经与</w:t>
      </w:r>
      <w:r w:rsidRPr="00363BD8">
        <w:rPr>
          <w:lang w:eastAsia="zh-CN"/>
        </w:rPr>
        <w:t>AP</w:t>
      </w:r>
      <w:r w:rsidRPr="00363BD8">
        <w:rPr>
          <w:rFonts w:hint="eastAsia"/>
          <w:lang w:eastAsia="zh-CN"/>
        </w:rPr>
        <w:t>关联的</w:t>
      </w:r>
      <w:r w:rsidRPr="00363BD8">
        <w:rPr>
          <w:lang w:eastAsia="zh-CN"/>
        </w:rPr>
        <w:t>STA</w:t>
      </w:r>
      <w:r w:rsidRPr="00363BD8">
        <w:rPr>
          <w:rFonts w:hint="eastAsia"/>
          <w:lang w:eastAsia="zh-CN"/>
        </w:rPr>
        <w:t>的吞吐量将受到其他相关</w:t>
      </w:r>
      <w:r w:rsidRPr="00363BD8">
        <w:rPr>
          <w:lang w:eastAsia="zh-CN"/>
        </w:rPr>
        <w:t>STA</w:t>
      </w:r>
      <w:r w:rsidRPr="00363BD8">
        <w:rPr>
          <w:rFonts w:hint="eastAsia"/>
          <w:lang w:eastAsia="zh-CN"/>
        </w:rPr>
        <w:t>对流量需求较高的严重影响。因此，如何选择</w:t>
      </w:r>
      <w:r w:rsidRPr="00363BD8">
        <w:rPr>
          <w:lang w:eastAsia="zh-CN"/>
        </w:rPr>
        <w:t>WLAN</w:t>
      </w:r>
      <w:r w:rsidRPr="00363BD8">
        <w:rPr>
          <w:rFonts w:hint="eastAsia"/>
          <w:lang w:eastAsia="zh-CN"/>
        </w:rPr>
        <w:t>中的</w:t>
      </w:r>
      <w:r w:rsidRPr="00363BD8">
        <w:rPr>
          <w:lang w:eastAsia="zh-CN"/>
        </w:rPr>
        <w:t>AP</w:t>
      </w:r>
      <w:r w:rsidRPr="00363BD8">
        <w:rPr>
          <w:rFonts w:hint="eastAsia"/>
          <w:lang w:eastAsia="zh-CN"/>
        </w:rPr>
        <w:t>来保证每个</w:t>
      </w:r>
      <w:r w:rsidRPr="00363BD8">
        <w:rPr>
          <w:lang w:eastAsia="zh-CN"/>
        </w:rPr>
        <w:t>STA</w:t>
      </w:r>
      <w:r w:rsidRPr="00363BD8">
        <w:rPr>
          <w:rFonts w:hint="eastAsia"/>
          <w:lang w:eastAsia="zh-CN"/>
        </w:rPr>
        <w:t>的高吞吐量和平衡负载是一个具有挑战性的问题</w:t>
      </w:r>
      <w:r w:rsidR="00EA6F9D">
        <w:rPr>
          <w:lang w:eastAsia="zh-CN"/>
        </w:rPr>
        <w:fldChar w:fldCharType="begin"/>
      </w:r>
      <w:r w:rsidR="000F467E">
        <w:rPr>
          <w:lang w:eastAsia="zh-CN"/>
        </w:rPr>
        <w:instrText xml:space="preserve"> ADDIN EN.CITE &lt;EndNote&gt;&lt;Cite&gt;&lt;Author&gt;Kim&lt;/Author&gt;&lt;Year&gt;2010&lt;/Year&gt;&lt;RecNum&gt;39&lt;/RecNum&gt;&lt;DisplayText&gt;[62]&lt;/DisplayText&gt;&lt;record&gt;&lt;rec-number&gt;39&lt;/rec-number&gt;&lt;foreign-keys&gt;&lt;key app="EN" db-id="z2dra9zfpwd2wbewe9cv9sspxf2pe2txattx" timestamp="0"&gt;39&lt;/key&gt;&lt;/foreign-keys&gt;&lt;ref-type name="Journal Article"&gt;17&lt;/ref-type&gt;&lt;contributors&gt;&lt;authors&gt;&lt;author&gt;Kim, Hongseok&lt;/author&gt;&lt;author&gt;De Veciana, Gustavo&lt;/author&gt;&lt;author&gt;Yang, Xiangying&lt;/author&gt;&lt;author&gt;Venkatachalam, Muthaiah&lt;/author&gt;&lt;/authors&gt;&lt;/contributors&gt;&lt;titles&gt;&lt;title&gt;Alpha-optimal user association and cell load balancing in wireless networks&lt;/title&gt;&lt;/titles&gt;&lt;dates&gt;&lt;year&gt;2010&lt;/year&gt;&lt;/dates&gt;&lt;publisher&gt;IEEE&lt;/publisher&gt;&lt;urls&gt;&lt;/urls&gt;&lt;/record&gt;&lt;/Cite&gt;&lt;/EndNote&gt;</w:instrText>
      </w:r>
      <w:r w:rsidR="00EA6F9D">
        <w:rPr>
          <w:lang w:eastAsia="zh-CN"/>
        </w:rPr>
        <w:fldChar w:fldCharType="separate"/>
      </w:r>
      <w:r w:rsidR="000F467E">
        <w:rPr>
          <w:noProof/>
          <w:lang w:eastAsia="zh-CN"/>
        </w:rPr>
        <w:t>[62]</w:t>
      </w:r>
      <w:r w:rsidR="00EA6F9D">
        <w:rPr>
          <w:lang w:eastAsia="zh-CN"/>
        </w:rPr>
        <w:fldChar w:fldCharType="end"/>
      </w:r>
      <w:r w:rsidRPr="00363BD8">
        <w:rPr>
          <w:rFonts w:hint="eastAsia"/>
          <w:lang w:eastAsia="zh-CN"/>
        </w:rPr>
        <w:t>。</w:t>
      </w:r>
    </w:p>
    <w:p w14:paraId="5C873D88" w14:textId="77777777" w:rsidR="00B91A5C" w:rsidRPr="00363BD8" w:rsidRDefault="00B91A5C" w:rsidP="0047447B">
      <w:pPr>
        <w:rPr>
          <w:lang w:eastAsia="zh-CN"/>
        </w:rPr>
      </w:pPr>
      <w:r w:rsidRPr="00363BD8">
        <w:rPr>
          <w:rFonts w:hint="eastAsia"/>
          <w:lang w:eastAsia="zh-CN"/>
        </w:rPr>
        <w:t>关联算法可以用来实现不同的目标。</w:t>
      </w:r>
      <w:r w:rsidRPr="00363BD8">
        <w:rPr>
          <w:lang w:eastAsia="zh-CN"/>
        </w:rPr>
        <w:t xml:space="preserve"> </w:t>
      </w:r>
      <w:r w:rsidRPr="00363BD8">
        <w:rPr>
          <w:rFonts w:hint="eastAsia"/>
          <w:lang w:eastAsia="zh-CN"/>
        </w:rPr>
        <w:t>例如，它可用于最大化系统的整体吞吐量</w:t>
      </w:r>
      <w:r w:rsidR="00EA6F9D">
        <w:rPr>
          <w:lang w:eastAsia="zh-CN"/>
        </w:rPr>
        <w:fldChar w:fldCharType="begin"/>
      </w:r>
      <w:r w:rsidR="000F467E">
        <w:rPr>
          <w:lang w:eastAsia="zh-CN"/>
        </w:rPr>
        <w:instrText xml:space="preserve"> ADDIN EN.CITE &lt;EndNote&gt;&lt;Cite&gt;&lt;Author&gt;Nassiri&lt;/Author&gt;&lt;Year&gt;2008&lt;/Year&gt;&lt;RecNum&gt;33&lt;/RecNum&gt;&lt;DisplayText&gt;[63]&lt;/DisplayText&gt;&lt;record&gt;&lt;rec-number&gt;33&lt;/rec-number&gt;&lt;foreign-keys&gt;&lt;key app="EN" db-id="z2dra9zfpwd2wbewe9cv9sspxf2pe2txattx" timestamp="0"&gt;33&lt;/key&gt;&lt;/foreign-keys&gt;&lt;ref-type name="Journal Article"&gt;17&lt;/ref-type&gt;&lt;contributors&gt;&lt;authors&gt;&lt;author&gt;Nassiri, Mohammad&lt;/author&gt;&lt;author&gt;Heusse, Martin&lt;/author&gt;&lt;author&gt;Duda, Andrzej&lt;/author&gt;&lt;/authors&gt;&lt;/contributors&gt;&lt;titles&gt;&lt;title&gt;A novel access method for supporting absolute and proportional priorities in 802.11 WLANs&lt;/title&gt;&lt;/titles&gt;&lt;dates&gt;&lt;year&gt;2008&lt;/year&gt;&lt;/dates&gt;&lt;publisher&gt;IEEE&lt;/publisher&gt;&lt;urls&gt;&lt;/urls&gt;&lt;/record&gt;&lt;/Cite&gt;&lt;/EndNote&gt;</w:instrText>
      </w:r>
      <w:r w:rsidR="00EA6F9D">
        <w:rPr>
          <w:lang w:eastAsia="zh-CN"/>
        </w:rPr>
        <w:fldChar w:fldCharType="separate"/>
      </w:r>
      <w:r w:rsidR="000F467E">
        <w:rPr>
          <w:noProof/>
          <w:lang w:eastAsia="zh-CN"/>
        </w:rPr>
        <w:t>[63]</w:t>
      </w:r>
      <w:r w:rsidR="00EA6F9D">
        <w:rPr>
          <w:lang w:eastAsia="zh-CN"/>
        </w:rPr>
        <w:fldChar w:fldCharType="end"/>
      </w:r>
      <w:r w:rsidRPr="00363BD8">
        <w:rPr>
          <w:rFonts w:hint="eastAsia"/>
          <w:lang w:eastAsia="zh-CN"/>
        </w:rPr>
        <w:t>，实现</w:t>
      </w:r>
      <w:r w:rsidRPr="00363BD8">
        <w:rPr>
          <w:lang w:eastAsia="zh-CN"/>
        </w:rPr>
        <w:t>STA</w:t>
      </w:r>
      <w:r w:rsidRPr="00363BD8">
        <w:rPr>
          <w:rFonts w:hint="eastAsia"/>
          <w:lang w:eastAsia="zh-CN"/>
        </w:rPr>
        <w:t>之间的全网络带宽分配公平</w:t>
      </w:r>
      <w:r w:rsidR="00EA6F9D">
        <w:rPr>
          <w:lang w:eastAsia="zh-CN"/>
        </w:rPr>
        <w:fldChar w:fldCharType="begin"/>
      </w:r>
      <w:r w:rsidR="000F467E">
        <w:rPr>
          <w:lang w:eastAsia="zh-CN"/>
        </w:rPr>
        <w:instrText xml:space="preserve"> ADDIN EN.CITE &lt;EndNote&gt;&lt;Cite&gt;&lt;Author&gt;Bredel&lt;/Author&gt;&lt;Year&gt;2009&lt;/Year&gt;&lt;RecNum&gt;53&lt;/RecNum&gt;&lt;DisplayText&gt;[64]&lt;/DisplayText&gt;&lt;record&gt;&lt;rec-number&gt;53&lt;/rec-number&gt;&lt;foreign-keys&gt;&lt;key app="EN" db-id="z2dra9zfpwd2wbewe9cv9sspxf2pe2txattx" timestamp="0"&gt;53&lt;/key&gt;&lt;/foreign-keys&gt;&lt;ref-type name="Journal Article"&gt;17&lt;/ref-type&gt;&lt;contributors&gt;&lt;authors&gt;&lt;author&gt;Bredel, Michael&lt;/author&gt;&lt;author&gt;Fidler, Markus&lt;/author&gt;&lt;/authors&gt;&lt;/contributors&gt;&lt;titles&gt;&lt;title&gt;Understanding fairness and its impact on quality of service in IEEE 802.11&lt;/title&gt;&lt;/titles&gt;&lt;dates&gt;&lt;year&gt;2009&lt;/year&gt;&lt;/dates&gt;&lt;publisher&gt;IEEE&lt;/publisher&gt;&lt;urls&gt;&lt;/urls&gt;&lt;/record&gt;&lt;/Cite&gt;&lt;/EndNote&gt;</w:instrText>
      </w:r>
      <w:r w:rsidR="00EA6F9D">
        <w:rPr>
          <w:lang w:eastAsia="zh-CN"/>
        </w:rPr>
        <w:fldChar w:fldCharType="separate"/>
      </w:r>
      <w:r w:rsidR="000F467E">
        <w:rPr>
          <w:noProof/>
          <w:lang w:eastAsia="zh-CN"/>
        </w:rPr>
        <w:t>[64]</w:t>
      </w:r>
      <w:r w:rsidR="00EA6F9D">
        <w:rPr>
          <w:lang w:eastAsia="zh-CN"/>
        </w:rPr>
        <w:fldChar w:fldCharType="end"/>
      </w:r>
      <w:r w:rsidRPr="00363BD8">
        <w:rPr>
          <w:rFonts w:hint="eastAsia"/>
          <w:lang w:eastAsia="zh-CN"/>
        </w:rPr>
        <w:t>，并平衡</w:t>
      </w:r>
      <w:r w:rsidRPr="00363BD8">
        <w:rPr>
          <w:lang w:eastAsia="zh-CN"/>
        </w:rPr>
        <w:t>AP</w:t>
      </w:r>
      <w:r w:rsidRPr="00363BD8">
        <w:rPr>
          <w:rFonts w:hint="eastAsia"/>
          <w:lang w:eastAsia="zh-CN"/>
        </w:rPr>
        <w:t>之间的负载</w:t>
      </w:r>
      <w:r w:rsidR="001A747D">
        <w:rPr>
          <w:lang w:eastAsia="zh-CN"/>
        </w:rPr>
        <w:fldChar w:fldCharType="begin"/>
      </w:r>
      <w:r w:rsidR="000F467E">
        <w:rPr>
          <w:lang w:eastAsia="zh-CN"/>
        </w:rPr>
        <w:instrText xml:space="preserve"> ADDIN EN.CITE &lt;EndNote&gt;&lt;Cite&gt;&lt;Author&gt;Lin&lt;/Author&gt;&lt;Year&gt;2017&lt;/Year&gt;&lt;RecNum&gt;280&lt;/RecNum&gt;&lt;DisplayText&gt;[65]&lt;/DisplayText&gt;&lt;record&gt;&lt;rec-number&gt;280&lt;/rec-number&gt;&lt;foreign-keys&gt;&lt;key app="EN" db-id="z2dra9zfpwd2wbewe9cv9sspxf2pe2txattx" timestamp="1529936077"&gt;280&lt;/key&gt;&lt;/foreign-keys&gt;&lt;ref-type name="Conference Proceedings"&gt;10&lt;/ref-type&gt;&lt;contributors&gt;&lt;authors&gt;&lt;author&gt;Lin, Chia Ying&lt;/author&gt;&lt;author&gt;Tsai, Wan Ping&lt;/author&gt;&lt;author&gt;Tsai, Meng Hsun&lt;/author&gt;&lt;author&gt;Cai, Yun Zhan&lt;/author&gt;&lt;/authors&gt;&lt;/contributors&gt;&lt;titles&gt;&lt;title&gt;Adaptive Load-Balancing Scheme through Wireless SDN-Based Association Control&lt;/title&gt;&lt;secondary-title&gt;IEEE International Conference on Advanced Information NETWORKING and Applications&lt;/secondary-title&gt;&lt;/titles&gt;&lt;pages&gt;546-553&lt;/pages&gt;&lt;keywords&gt;&lt;keyword&gt;association control&lt;/keyword&gt;&lt;keyword&gt;IEEE 802.11 network&lt;/keyword&gt;&lt;keyword&gt;load balancing&lt;/keyword&gt;&lt;keyword&gt;SDN&lt;/keyword&gt;&lt;/keywords&gt;&lt;dates&gt;&lt;year&gt;2017&lt;/year&gt;&lt;/dates&gt;&lt;urls&gt;&lt;/urls&gt;&lt;/record&gt;&lt;/Cite&gt;&lt;/EndNote&gt;</w:instrText>
      </w:r>
      <w:r w:rsidR="001A747D">
        <w:rPr>
          <w:lang w:eastAsia="zh-CN"/>
        </w:rPr>
        <w:fldChar w:fldCharType="separate"/>
      </w:r>
      <w:r w:rsidR="000F467E">
        <w:rPr>
          <w:noProof/>
          <w:lang w:eastAsia="zh-CN"/>
        </w:rPr>
        <w:t>[65]</w:t>
      </w:r>
      <w:r w:rsidR="001A747D">
        <w:rPr>
          <w:lang w:eastAsia="zh-CN"/>
        </w:rPr>
        <w:fldChar w:fldCharType="end"/>
      </w:r>
      <w:r w:rsidRPr="00363BD8">
        <w:rPr>
          <w:rFonts w:hint="eastAsia"/>
          <w:lang w:eastAsia="zh-CN"/>
        </w:rPr>
        <w:t>。这些合理的目标可以通过以下一个或两个参数获得：</w:t>
      </w:r>
      <w:r w:rsidRPr="00363BD8">
        <w:rPr>
          <w:lang w:eastAsia="zh-CN"/>
        </w:rPr>
        <w:t>AP</w:t>
      </w:r>
      <w:r w:rsidRPr="00363BD8">
        <w:rPr>
          <w:rFonts w:hint="eastAsia"/>
          <w:lang w:eastAsia="zh-CN"/>
        </w:rPr>
        <w:t>提供的比特率和</w:t>
      </w:r>
      <w:r w:rsidRPr="00363BD8">
        <w:rPr>
          <w:lang w:eastAsia="zh-CN"/>
        </w:rPr>
        <w:t>AP</w:t>
      </w:r>
      <w:r w:rsidRPr="00363BD8">
        <w:rPr>
          <w:rFonts w:hint="eastAsia"/>
          <w:lang w:eastAsia="zh-CN"/>
        </w:rPr>
        <w:t>的利用率。虽然这些合理的目标可以通过周期性离线优化解决方案的两个参数获得，但这些并不是可以实现的可</w:t>
      </w:r>
      <w:r w:rsidRPr="00363BD8">
        <w:rPr>
          <w:rFonts w:hint="eastAsia"/>
          <w:lang w:eastAsia="zh-CN"/>
        </w:rPr>
        <w:lastRenderedPageBreak/>
        <w:t>行关联算法。因此，更可行的关联算法可以处理一系列</w:t>
      </w:r>
      <w:r w:rsidRPr="00363BD8">
        <w:rPr>
          <w:lang w:eastAsia="zh-CN"/>
        </w:rPr>
        <w:t>STA</w:t>
      </w:r>
      <w:r w:rsidRPr="00363BD8">
        <w:rPr>
          <w:rFonts w:hint="eastAsia"/>
          <w:lang w:eastAsia="zh-CN"/>
        </w:rPr>
        <w:t>并最大化系统的总体流量</w:t>
      </w:r>
      <w:r w:rsidR="001A747D">
        <w:rPr>
          <w:lang w:eastAsia="zh-CN"/>
        </w:rPr>
        <w:fldChar w:fldCharType="begin"/>
      </w:r>
      <w:r w:rsidR="000F467E">
        <w:rPr>
          <w:lang w:eastAsia="zh-CN"/>
        </w:rPr>
        <w:instrText xml:space="preserve"> ADDIN EN.CITE &lt;EndNote&gt;&lt;Cite&gt;&lt;Author&gt;Sang&lt;/Author&gt;&lt;Year&gt;2017&lt;/Year&gt;&lt;RecNum&gt;281&lt;/RecNum&gt;&lt;DisplayText&gt;[66]&lt;/DisplayText&gt;&lt;record&gt;&lt;rec-number&gt;281&lt;/rec-number&gt;&lt;foreign-keys&gt;&lt;key app="EN" db-id="z2dra9zfpwd2wbewe9cv9sspxf2pe2txattx" timestamp="1529936077"&gt;281&lt;/key&gt;&lt;/foreign-keys&gt;&lt;ref-type name="Conference Proceedings"&gt;10&lt;/ref-type&gt;&lt;contributors&gt;&lt;authors&gt;&lt;author&gt;Sang, Xiaokang&lt;/author&gt;&lt;author&gt;Wu, Qian&lt;/author&gt;&lt;author&gt;Li, Hewu&lt;/author&gt;&lt;/authors&gt;&lt;/contributors&gt;&lt;titles&gt;&lt;title&gt;Client-network collaborative load balancing mechanism for WLAN based on SDN and 802.11u&lt;/title&gt;&lt;secondary-title&gt;Wireless Communications and Mobile Computing Conference&lt;/secondary-title&gt;&lt;/titles&gt;&lt;pages&gt;506-511&lt;/pages&gt;&lt;keywords&gt;&lt;keyword&gt;WLAN&lt;/keyword&gt;&lt;keyword&gt;Load Balance&lt;/keyword&gt;&lt;keyword&gt;SDN&lt;/keyword&gt;&lt;keyword&gt;802.11u&lt;/keyword&gt;&lt;keyword&gt;Collaborative Architecture&lt;/keyword&gt;&lt;/keywords&gt;&lt;dates&gt;&lt;year&gt;2017&lt;/year&gt;&lt;/dates&gt;&lt;urls&gt;&lt;/urls&gt;&lt;/record&gt;&lt;/Cite&gt;&lt;/EndNote&gt;</w:instrText>
      </w:r>
      <w:r w:rsidR="001A747D">
        <w:rPr>
          <w:lang w:eastAsia="zh-CN"/>
        </w:rPr>
        <w:fldChar w:fldCharType="separate"/>
      </w:r>
      <w:r w:rsidR="000F467E">
        <w:rPr>
          <w:noProof/>
          <w:lang w:eastAsia="zh-CN"/>
        </w:rPr>
        <w:t>[66]</w:t>
      </w:r>
      <w:r w:rsidR="001A747D">
        <w:rPr>
          <w:lang w:eastAsia="zh-CN"/>
        </w:rPr>
        <w:fldChar w:fldCharType="end"/>
      </w:r>
      <w:r w:rsidRPr="00363BD8">
        <w:rPr>
          <w:rFonts w:hint="eastAsia"/>
          <w:lang w:eastAsia="zh-CN"/>
        </w:rPr>
        <w:t>。</w:t>
      </w:r>
    </w:p>
    <w:p w14:paraId="4B506166" w14:textId="77777777" w:rsidR="00B91A5C" w:rsidRPr="007546C6" w:rsidRDefault="00B91A5C" w:rsidP="00B91A5C">
      <w:pPr>
        <w:rPr>
          <w:lang w:eastAsia="zh-CN"/>
        </w:rPr>
      </w:pPr>
      <w:r w:rsidRPr="00363BD8">
        <w:rPr>
          <w:rFonts w:hint="eastAsia"/>
          <w:lang w:eastAsia="zh-CN"/>
        </w:rPr>
        <w:t>为了实现这些目标，在保证相关</w:t>
      </w:r>
      <w:r w:rsidRPr="00363BD8">
        <w:rPr>
          <w:lang w:eastAsia="zh-CN"/>
        </w:rPr>
        <w:t>STA</w:t>
      </w:r>
      <w:r w:rsidRPr="00363BD8">
        <w:rPr>
          <w:rFonts w:hint="eastAsia"/>
          <w:lang w:eastAsia="zh-CN"/>
        </w:rPr>
        <w:t>带宽的前提下，本论文提出了一种可行的在线关联算法。</w:t>
      </w:r>
      <w:r w:rsidRPr="00363BD8">
        <w:rPr>
          <w:lang w:eastAsia="zh-CN"/>
        </w:rPr>
        <w:t xml:space="preserve"> </w:t>
      </w:r>
      <w:r w:rsidRPr="00363BD8">
        <w:rPr>
          <w:rFonts w:hint="eastAsia"/>
          <w:lang w:eastAsia="zh-CN"/>
        </w:rPr>
        <w:t>总结如下：</w:t>
      </w:r>
      <w:r w:rsidRPr="00363BD8">
        <w:rPr>
          <w:lang w:eastAsia="zh-CN"/>
        </w:rPr>
        <w:t>1</w:t>
      </w:r>
      <w:r w:rsidRPr="00363BD8">
        <w:rPr>
          <w:rFonts w:hint="eastAsia"/>
          <w:lang w:eastAsia="zh-CN"/>
        </w:rPr>
        <w:t>）设计了一个集中的在线</w:t>
      </w:r>
      <w:r w:rsidRPr="00363BD8">
        <w:rPr>
          <w:lang w:eastAsia="zh-CN"/>
        </w:rPr>
        <w:t>AP</w:t>
      </w:r>
      <w:r w:rsidRPr="00363BD8">
        <w:rPr>
          <w:rFonts w:hint="eastAsia"/>
          <w:lang w:eastAsia="zh-CN"/>
        </w:rPr>
        <w:t>关联算法，可以处理固定带宽分配机制下的任意</w:t>
      </w:r>
      <w:r w:rsidRPr="00363BD8">
        <w:rPr>
          <w:lang w:eastAsia="zh-CN"/>
        </w:rPr>
        <w:t>STA</w:t>
      </w:r>
      <w:r w:rsidRPr="00363BD8">
        <w:rPr>
          <w:rFonts w:hint="eastAsia"/>
          <w:lang w:eastAsia="zh-CN"/>
        </w:rPr>
        <w:t>序列；</w:t>
      </w:r>
      <w:r w:rsidRPr="00363BD8">
        <w:rPr>
          <w:lang w:eastAsia="zh-CN"/>
        </w:rPr>
        <w:t>2</w:t>
      </w:r>
      <w:r w:rsidRPr="00363BD8">
        <w:rPr>
          <w:rFonts w:hint="eastAsia"/>
          <w:lang w:eastAsia="zh-CN"/>
        </w:rPr>
        <w:t>）进行了在固定的带宽分配机制下的理论分析，即关联算法的竞争率为</w:t>
      </w:r>
      <w:r w:rsidR="00DB4A2B">
        <w:rPr>
          <w:lang w:eastAsia="zh-CN"/>
        </w:rPr>
        <w:t>1-1/</w:t>
      </w:r>
      <w:r w:rsidRPr="00363BD8">
        <w:rPr>
          <w:lang w:eastAsia="zh-CN"/>
        </w:rPr>
        <w:t>e</w:t>
      </w:r>
      <w:r w:rsidRPr="00363BD8">
        <w:rPr>
          <w:rFonts w:hint="eastAsia"/>
          <w:lang w:eastAsia="zh-CN"/>
        </w:rPr>
        <w:t>。如果对于每个实例，在线算法的流量与最佳离线算法的流量的比率至少为</w:t>
      </w:r>
      <w:r w:rsidRPr="00363BD8">
        <w:rPr>
          <w:lang w:eastAsia="zh-CN"/>
        </w:rPr>
        <w:t>x</w:t>
      </w:r>
      <w:r w:rsidRPr="00363BD8">
        <w:rPr>
          <w:rFonts w:hint="eastAsia"/>
          <w:lang w:eastAsia="zh-CN"/>
        </w:rPr>
        <w:t>，则在线算法的竞争比率被称为</w:t>
      </w:r>
      <w:r w:rsidRPr="00363BD8">
        <w:rPr>
          <w:lang w:eastAsia="zh-CN"/>
        </w:rPr>
        <w:t>x</w:t>
      </w:r>
      <w:r w:rsidRPr="00363BD8">
        <w:rPr>
          <w:rFonts w:hint="eastAsia"/>
          <w:lang w:eastAsia="zh-CN"/>
        </w:rPr>
        <w:t>；</w:t>
      </w:r>
      <w:r w:rsidRPr="00363BD8">
        <w:rPr>
          <w:lang w:eastAsia="zh-CN"/>
        </w:rPr>
        <w:t>3</w:t>
      </w:r>
      <w:r w:rsidRPr="00363BD8">
        <w:rPr>
          <w:rFonts w:hint="eastAsia"/>
          <w:lang w:eastAsia="zh-CN"/>
        </w:rPr>
        <w:t>）将关联算法扩展到“早退”</w:t>
      </w:r>
      <w:r w:rsidRPr="00363BD8">
        <w:rPr>
          <w:lang w:eastAsia="zh-CN"/>
        </w:rPr>
        <w:t>STA</w:t>
      </w:r>
      <w:r w:rsidRPr="00363BD8">
        <w:rPr>
          <w:rFonts w:hint="eastAsia"/>
          <w:lang w:eastAsia="zh-CN"/>
        </w:rPr>
        <w:t>。同时证明了分析在这种情况下仍然有效。</w:t>
      </w:r>
    </w:p>
    <w:p w14:paraId="65B55B79" w14:textId="77777777" w:rsidR="00B138A1" w:rsidRPr="007A7179" w:rsidRDefault="007733FE" w:rsidP="001D0743">
      <w:pPr>
        <w:pStyle w:val="2"/>
        <w:spacing w:before="120"/>
        <w:rPr>
          <w:lang w:eastAsia="zh-CN"/>
        </w:rPr>
      </w:pPr>
      <w:bookmarkStart w:id="87" w:name="_Toc105563301"/>
      <w:bookmarkStart w:id="88" w:name="_Toc351292488"/>
      <w:bookmarkStart w:id="89" w:name="_Toc517963792"/>
      <w:bookmarkStart w:id="90" w:name="_Toc518474526"/>
      <w:r>
        <w:rPr>
          <w:rFonts w:hint="eastAsia"/>
          <w:lang w:eastAsia="zh-CN"/>
        </w:rPr>
        <w:t>2</w:t>
      </w:r>
      <w:r w:rsidR="00B138A1" w:rsidRPr="007A7179">
        <w:rPr>
          <w:rFonts w:hint="eastAsia"/>
          <w:lang w:eastAsia="zh-CN"/>
        </w:rPr>
        <w:t>.2</w:t>
      </w:r>
      <w:r w:rsidR="00EE347B" w:rsidRPr="007A7179">
        <w:rPr>
          <w:rFonts w:hint="eastAsia"/>
          <w:lang w:eastAsia="zh-CN"/>
        </w:rPr>
        <w:t xml:space="preserve"> </w:t>
      </w:r>
      <w:r w:rsidR="00CF156D">
        <w:rPr>
          <w:rFonts w:hint="eastAsia"/>
          <w:lang w:eastAsia="zh-CN"/>
        </w:rPr>
        <w:t xml:space="preserve"> </w:t>
      </w:r>
      <w:bookmarkEnd w:id="87"/>
      <w:bookmarkEnd w:id="88"/>
      <w:r w:rsidR="00DC2AA7">
        <w:rPr>
          <w:rFonts w:hint="eastAsia"/>
          <w:lang w:eastAsia="zh-CN"/>
        </w:rPr>
        <w:t>研究背景</w:t>
      </w:r>
      <w:bookmarkEnd w:id="89"/>
      <w:bookmarkEnd w:id="90"/>
    </w:p>
    <w:p w14:paraId="79830D7E" w14:textId="77777777" w:rsidR="00DC2AA7" w:rsidRPr="00363BD8" w:rsidRDefault="00DC2AA7" w:rsidP="00DC2AA7">
      <w:pPr>
        <w:rPr>
          <w:lang w:eastAsia="zh-CN"/>
        </w:rPr>
      </w:pPr>
      <w:bookmarkStart w:id="91" w:name="_Toc105563302"/>
      <w:bookmarkStart w:id="92" w:name="_Toc351292489"/>
      <w:r w:rsidRPr="00363BD8">
        <w:rPr>
          <w:rFonts w:hint="eastAsia"/>
          <w:lang w:eastAsia="zh-CN"/>
        </w:rPr>
        <w:t>学术界和行业界对</w:t>
      </w:r>
      <w:r w:rsidRPr="00363BD8">
        <w:rPr>
          <w:lang w:eastAsia="zh-CN"/>
        </w:rPr>
        <w:t>WLAN</w:t>
      </w:r>
      <w:r w:rsidRPr="00363BD8">
        <w:rPr>
          <w:rFonts w:hint="eastAsia"/>
          <w:lang w:eastAsia="zh-CN"/>
        </w:rPr>
        <w:t>的关联算法进行了深入的研究。公平性和负载均衡是</w:t>
      </w:r>
      <w:r w:rsidRPr="00363BD8">
        <w:rPr>
          <w:lang w:eastAsia="zh-CN"/>
        </w:rPr>
        <w:t>AP</w:t>
      </w:r>
      <w:r w:rsidRPr="00363BD8">
        <w:rPr>
          <w:rFonts w:hint="eastAsia"/>
          <w:lang w:eastAsia="zh-CN"/>
        </w:rPr>
        <w:t>关联问题的两个相互关联的维度。</w:t>
      </w:r>
      <w:r w:rsidRPr="00363BD8">
        <w:rPr>
          <w:lang w:eastAsia="zh-CN"/>
        </w:rPr>
        <w:t xml:space="preserve"> </w:t>
      </w:r>
      <w:r w:rsidRPr="00363BD8">
        <w:rPr>
          <w:rFonts w:hint="eastAsia"/>
          <w:lang w:eastAsia="zh-CN"/>
        </w:rPr>
        <w:t>然而，有些算法在设计关联机制的时候只考虑了单一因素。</w:t>
      </w:r>
      <w:r w:rsidRPr="00363BD8">
        <w:rPr>
          <w:lang w:eastAsia="zh-CN"/>
        </w:rPr>
        <w:t>Li</w:t>
      </w:r>
      <w:r w:rsidRPr="00363BD8">
        <w:rPr>
          <w:rFonts w:hint="eastAsia"/>
          <w:lang w:eastAsia="zh-CN"/>
        </w:rPr>
        <w:t>等</w:t>
      </w:r>
      <w:r w:rsidR="00C240F1">
        <w:rPr>
          <w:lang w:eastAsia="zh-CN"/>
        </w:rPr>
        <w:fldChar w:fldCharType="begin"/>
      </w:r>
      <w:r w:rsidR="000F467E">
        <w:rPr>
          <w:lang w:eastAsia="zh-CN"/>
        </w:rPr>
        <w:instrText xml:space="preserve"> ADDIN EN.CITE &lt;EndNote&gt;&lt;Cite&gt;&lt;Author&gt;Li&lt;/Author&gt;&lt;Year&gt;2013&lt;/Year&gt;&lt;RecNum&gt;41&lt;/RecNum&gt;&lt;DisplayText&gt;[67]&lt;/DisplayText&gt;&lt;record&gt;&lt;rec-number&gt;41&lt;/rec-number&gt;&lt;foreign-keys&gt;&lt;key app="EN" db-id="z2dra9zfpwd2wbewe9cv9sspxf2pe2txattx" timestamp="0"&gt;41&lt;/key&gt;&lt;/foreign-keys&gt;&lt;ref-type name="Journal Article"&gt;17&lt;/ref-type&gt;&lt;contributors&gt;&lt;authors&gt;&lt;author&gt;Li, Wei&lt;/author&gt;&lt;author&gt;Wang, Shengling&lt;/author&gt;&lt;author&gt;Cui, Yong&lt;/author&gt;&lt;author&gt;Cheng, Xiuzhen&lt;/author&gt;&lt;author&gt;Xin, Ran&lt;/author&gt;&lt;author&gt;Al-Rodhaan, Mznah A.&lt;/author&gt;&lt;author&gt;Al-Dhelaan, Abdullah&lt;/author&gt;&lt;/authors&gt;&lt;/contributors&gt;&lt;titles&gt;&lt;title&gt;AP Association for Proportional Fairness in Multirate WLANs&lt;/title&gt;&lt;secondary-title&gt;IEEE/ACM Transactions on Networking (TON)&lt;/secondary-title&gt;&lt;/titles&gt;&lt;dates&gt;&lt;year&gt;2013&lt;/year&gt;&lt;/dates&gt;&lt;urls&gt;&lt;/urls&gt;&lt;/record&gt;&lt;/Cite&gt;&lt;/EndNote&gt;</w:instrText>
      </w:r>
      <w:r w:rsidR="00C240F1">
        <w:rPr>
          <w:lang w:eastAsia="zh-CN"/>
        </w:rPr>
        <w:fldChar w:fldCharType="separate"/>
      </w:r>
      <w:r w:rsidR="000F467E">
        <w:rPr>
          <w:noProof/>
          <w:lang w:eastAsia="zh-CN"/>
        </w:rPr>
        <w:t>[67]</w:t>
      </w:r>
      <w:r w:rsidR="00C240F1">
        <w:rPr>
          <w:lang w:eastAsia="zh-CN"/>
        </w:rPr>
        <w:fldChar w:fldCharType="end"/>
      </w:r>
      <w:r w:rsidRPr="00363BD8">
        <w:rPr>
          <w:rFonts w:hint="eastAsia"/>
          <w:lang w:eastAsia="zh-CN"/>
        </w:rPr>
        <w:t>考虑了公平性，提出了两种算法，分别命名为</w:t>
      </w:r>
      <w:r w:rsidRPr="00363BD8">
        <w:rPr>
          <w:lang w:eastAsia="zh-CN"/>
        </w:rPr>
        <w:t>NLAO-PF</w:t>
      </w:r>
      <w:r w:rsidRPr="00363BD8">
        <w:rPr>
          <w:rFonts w:hint="eastAsia"/>
          <w:lang w:eastAsia="zh-CN"/>
        </w:rPr>
        <w:t>和</w:t>
      </w:r>
      <w:r w:rsidRPr="00363BD8">
        <w:rPr>
          <w:lang w:eastAsia="zh-CN"/>
        </w:rPr>
        <w:t>BPF</w:t>
      </w:r>
      <w:r w:rsidRPr="00363BD8">
        <w:rPr>
          <w:rFonts w:hint="eastAsia"/>
          <w:lang w:eastAsia="zh-CN"/>
        </w:rPr>
        <w:t>。</w:t>
      </w:r>
      <w:r w:rsidRPr="00363BD8">
        <w:rPr>
          <w:lang w:eastAsia="zh-CN"/>
        </w:rPr>
        <w:t xml:space="preserve"> </w:t>
      </w:r>
      <w:r w:rsidRPr="00363BD8">
        <w:rPr>
          <w:rFonts w:hint="eastAsia"/>
          <w:lang w:eastAsia="zh-CN"/>
        </w:rPr>
        <w:t>他们把这个问题作为一个非线性规划模型来实现比例平衡。</w:t>
      </w:r>
      <w:r w:rsidRPr="00363BD8">
        <w:rPr>
          <w:lang w:eastAsia="zh-CN"/>
        </w:rPr>
        <w:t>Kim</w:t>
      </w:r>
      <w:r w:rsidRPr="00363BD8">
        <w:rPr>
          <w:rFonts w:hint="eastAsia"/>
          <w:lang w:eastAsia="zh-CN"/>
        </w:rPr>
        <w:t>等</w:t>
      </w:r>
      <w:r w:rsidR="00C240F1">
        <w:rPr>
          <w:lang w:eastAsia="zh-CN"/>
        </w:rPr>
        <w:fldChar w:fldCharType="begin"/>
      </w:r>
      <w:r w:rsidR="000F467E">
        <w:rPr>
          <w:lang w:eastAsia="zh-CN"/>
        </w:rPr>
        <w:instrText xml:space="preserve"> ADDIN EN.CITE &lt;EndNote&gt;&lt;Cite&gt;&lt;Author&gt;Kim&lt;/Author&gt;&lt;Year&gt;2012&lt;/Year&gt;&lt;RecNum&gt;46&lt;/RecNum&gt;&lt;DisplayText&gt;[68]&lt;/DisplayText&gt;&lt;record&gt;&lt;rec-number&gt;46&lt;/rec-number&gt;&lt;foreign-keys&gt;&lt;key app="EN" db-id="z2dra9zfpwd2wbewe9cv9sspxf2pe2txattx" timestamp="0"&gt;46&lt;/key&gt;&lt;/foreign-keys&gt;&lt;ref-type name="Journal Article"&gt;17&lt;/ref-type&gt;&lt;contributors&gt;&lt;authors&gt;&lt;author&gt;Kim, Hongseok&lt;/author&gt;&lt;author&gt;De Veciana, Gustavo&lt;/author&gt;&lt;author&gt;Yang, Xiangying&lt;/author&gt;&lt;author&gt;Venkatachalam, Muthaiah&lt;/author&gt;&lt;/authors&gt;&lt;/contributors&gt;&lt;titles&gt;&lt;title&gt;Distributed $\alpha$-optimal user association and cell load balancing in wireless networks&lt;/title&gt;&lt;secondary-title&gt;IEEE/ACM Transactions on Networking (TON)&lt;/secondary-title&gt;&lt;/titles&gt;&lt;pages&gt;177--190&lt;/pages&gt;&lt;volume&gt;20&lt;/volume&gt;&lt;number&gt;1&lt;/number&gt;&lt;dates&gt;&lt;year&gt;2012&lt;/year&gt;&lt;/dates&gt;&lt;urls&gt;&lt;/urls&gt;&lt;/record&gt;&lt;/Cite&gt;&lt;/EndNote&gt;</w:instrText>
      </w:r>
      <w:r w:rsidR="00C240F1">
        <w:rPr>
          <w:lang w:eastAsia="zh-CN"/>
        </w:rPr>
        <w:fldChar w:fldCharType="separate"/>
      </w:r>
      <w:r w:rsidR="000F467E">
        <w:rPr>
          <w:noProof/>
          <w:lang w:eastAsia="zh-CN"/>
        </w:rPr>
        <w:t>[68]</w:t>
      </w:r>
      <w:r w:rsidR="00C240F1">
        <w:rPr>
          <w:lang w:eastAsia="zh-CN"/>
        </w:rPr>
        <w:fldChar w:fldCharType="end"/>
      </w:r>
      <w:r w:rsidRPr="00363BD8">
        <w:rPr>
          <w:rFonts w:hint="eastAsia"/>
          <w:lang w:eastAsia="zh-CN"/>
        </w:rPr>
        <w:t>为基于基础设施的无线网络中的用户关联开发了一个框架，其中包含几种不同的用户关联策略，统称为</w:t>
      </w:r>
      <w:r w:rsidRPr="00363BD8">
        <w:rPr>
          <w:rFonts w:hint="eastAsia"/>
        </w:rPr>
        <w:t>α</w:t>
      </w:r>
      <w:r w:rsidRPr="00363BD8">
        <w:rPr>
          <w:rFonts w:hint="eastAsia"/>
          <w:lang w:eastAsia="zh-CN"/>
        </w:rPr>
        <w:t>最佳用户关联。他们还提出了一种迭代分布式用户关联策略，适应空间流量负载并汇聚为全局最优分配。</w:t>
      </w:r>
    </w:p>
    <w:p w14:paraId="33A98120" w14:textId="77777777" w:rsidR="00DC2AA7" w:rsidRPr="00363BD8" w:rsidRDefault="00DC2AA7" w:rsidP="00DC2AA7">
      <w:pPr>
        <w:rPr>
          <w:lang w:eastAsia="zh-CN"/>
        </w:rPr>
      </w:pPr>
      <w:r w:rsidRPr="00363BD8">
        <w:rPr>
          <w:rFonts w:hint="eastAsia"/>
          <w:lang w:eastAsia="zh-CN"/>
        </w:rPr>
        <w:t>由于</w:t>
      </w:r>
      <w:r w:rsidRPr="00363BD8">
        <w:rPr>
          <w:lang w:eastAsia="zh-CN"/>
        </w:rPr>
        <w:t>STA</w:t>
      </w:r>
      <w:r w:rsidRPr="00363BD8">
        <w:rPr>
          <w:rFonts w:hint="eastAsia"/>
          <w:lang w:eastAsia="zh-CN"/>
        </w:rPr>
        <w:t>和</w:t>
      </w:r>
      <w:r w:rsidRPr="00363BD8">
        <w:rPr>
          <w:lang w:eastAsia="zh-CN"/>
        </w:rPr>
        <w:t>AP</w:t>
      </w:r>
      <w:r w:rsidRPr="00363BD8">
        <w:rPr>
          <w:rFonts w:hint="eastAsia"/>
          <w:lang w:eastAsia="zh-CN"/>
        </w:rPr>
        <w:t>之间的关联受到其他</w:t>
      </w:r>
      <w:r w:rsidRPr="00363BD8">
        <w:rPr>
          <w:lang w:eastAsia="zh-CN"/>
        </w:rPr>
        <w:t>STA</w:t>
      </w:r>
      <w:r w:rsidRPr="00363BD8">
        <w:rPr>
          <w:rFonts w:hint="eastAsia"/>
          <w:lang w:eastAsia="zh-CN"/>
        </w:rPr>
        <w:t>和</w:t>
      </w:r>
      <w:r w:rsidRPr="00363BD8">
        <w:rPr>
          <w:lang w:eastAsia="zh-CN"/>
        </w:rPr>
        <w:t>AP</w:t>
      </w:r>
      <w:r w:rsidRPr="00363BD8">
        <w:rPr>
          <w:rFonts w:hint="eastAsia"/>
          <w:lang w:eastAsia="zh-CN"/>
        </w:rPr>
        <w:t>的行为的影响，因此游戏理论通常用于无线局域网中的关联控制。</w:t>
      </w:r>
      <w:r w:rsidRPr="00363BD8">
        <w:rPr>
          <w:lang w:eastAsia="zh-CN"/>
        </w:rPr>
        <w:t>Yen</w:t>
      </w:r>
      <w:r w:rsidRPr="00363BD8">
        <w:rPr>
          <w:rFonts w:hint="eastAsia"/>
          <w:lang w:eastAsia="zh-CN"/>
        </w:rPr>
        <w:t>等</w:t>
      </w:r>
      <w:r w:rsidR="00C240F1">
        <w:rPr>
          <w:lang w:eastAsia="zh-CN"/>
        </w:rPr>
        <w:fldChar w:fldCharType="begin"/>
      </w:r>
      <w:r w:rsidR="000F467E">
        <w:rPr>
          <w:lang w:eastAsia="zh-CN"/>
        </w:rPr>
        <w:instrText xml:space="preserve"> ADDIN EN.CITE &lt;EndNote&gt;&lt;Cite&gt;&lt;Author&gt;Yen&lt;/Author&gt;&lt;Year&gt;2011&lt;/Year&gt;&lt;RecNum&gt;52&lt;/RecNum&gt;&lt;DisplayText&gt;[69]&lt;/DisplayText&gt;&lt;record&gt;&lt;rec-number&gt;52&lt;/rec-number&gt;&lt;foreign-keys&gt;&lt;key app="EN" db-id="z2dra9zfpwd2wbewe9cv9sspxf2pe2txattx" timestamp="0"&gt;52&lt;/key&gt;&lt;/foreign-keys&gt;&lt;ref-type name="Journal Article"&gt;17&lt;/ref-type&gt;&lt;contributors&gt;&lt;authors&gt;&lt;author&gt;Yen, Li-Hsing&lt;/author&gt;&lt;author&gt;Li, Jia-Jun&lt;/author&gt;&lt;author&gt;Lin, Che-Ming&lt;/author&gt;&lt;/authors&gt;&lt;/contributors&gt;&lt;titles&gt;&lt;title&gt;Stability and Fairness of AP Selection Game in IEEE 802.11 Access Networks&lt;/title&gt;&lt;tertiary-title&gt;TON&amp;apos;11&lt;/tertiary-title&gt;&lt;/titles&gt;&lt;dates&gt;&lt;year&gt;2011&lt;/year&gt;&lt;/dates&gt;&lt;urls&gt;&lt;/urls&gt;&lt;/record&gt;&lt;/Cite&gt;&lt;/EndNote&gt;</w:instrText>
      </w:r>
      <w:r w:rsidR="00C240F1">
        <w:rPr>
          <w:lang w:eastAsia="zh-CN"/>
        </w:rPr>
        <w:fldChar w:fldCharType="separate"/>
      </w:r>
      <w:r w:rsidR="000F467E">
        <w:rPr>
          <w:noProof/>
          <w:lang w:eastAsia="zh-CN"/>
        </w:rPr>
        <w:t>[69]</w:t>
      </w:r>
      <w:r w:rsidR="00C240F1">
        <w:rPr>
          <w:lang w:eastAsia="zh-CN"/>
        </w:rPr>
        <w:fldChar w:fldCharType="end"/>
      </w:r>
      <w:r w:rsidRPr="00363BD8">
        <w:rPr>
          <w:rFonts w:hint="eastAsia"/>
          <w:lang w:eastAsia="zh-CN"/>
        </w:rPr>
        <w:t>在博弈论框架下对</w:t>
      </w:r>
      <w:r w:rsidRPr="00363BD8">
        <w:rPr>
          <w:lang w:eastAsia="zh-CN"/>
        </w:rPr>
        <w:t>AP</w:t>
      </w:r>
      <w:r w:rsidRPr="00363BD8">
        <w:rPr>
          <w:rFonts w:hint="eastAsia"/>
          <w:lang w:eastAsia="zh-CN"/>
        </w:rPr>
        <w:t>选择进行建模，其中每个</w:t>
      </w:r>
      <w:r w:rsidRPr="00363BD8">
        <w:rPr>
          <w:lang w:eastAsia="zh-CN"/>
        </w:rPr>
        <w:t>STA</w:t>
      </w:r>
      <w:r w:rsidRPr="00363BD8">
        <w:rPr>
          <w:rFonts w:hint="eastAsia"/>
          <w:lang w:eastAsia="zh-CN"/>
        </w:rPr>
        <w:t>的目标是通过考虑与相同</w:t>
      </w:r>
      <w:r w:rsidRPr="00363BD8">
        <w:rPr>
          <w:lang w:eastAsia="zh-CN"/>
        </w:rPr>
        <w:t>AP</w:t>
      </w:r>
      <w:r w:rsidRPr="00363BD8">
        <w:rPr>
          <w:rFonts w:hint="eastAsia"/>
          <w:lang w:eastAsia="zh-CN"/>
        </w:rPr>
        <w:t>相关联的</w:t>
      </w:r>
      <w:r w:rsidRPr="00363BD8">
        <w:rPr>
          <w:lang w:eastAsia="zh-CN"/>
        </w:rPr>
        <w:t>STA</w:t>
      </w:r>
      <w:r w:rsidRPr="00363BD8">
        <w:rPr>
          <w:rFonts w:hint="eastAsia"/>
          <w:lang w:eastAsia="zh-CN"/>
        </w:rPr>
        <w:t>的数量以及这些</w:t>
      </w:r>
      <w:r w:rsidRPr="00363BD8">
        <w:rPr>
          <w:lang w:eastAsia="zh-CN"/>
        </w:rPr>
        <w:t>STA</w:t>
      </w:r>
      <w:r w:rsidRPr="00363BD8">
        <w:rPr>
          <w:rFonts w:hint="eastAsia"/>
          <w:lang w:eastAsia="zh-CN"/>
        </w:rPr>
        <w:t>具有的链路速率集合来最大化可实现的吞吐量。</w:t>
      </w:r>
      <w:r w:rsidRPr="00363BD8">
        <w:rPr>
          <w:lang w:eastAsia="zh-CN"/>
        </w:rPr>
        <w:t>Lei</w:t>
      </w:r>
      <w:r w:rsidRPr="00363BD8">
        <w:rPr>
          <w:rFonts w:hint="eastAsia"/>
          <w:lang w:eastAsia="zh-CN"/>
        </w:rPr>
        <w:t>等人</w:t>
      </w:r>
      <w:r w:rsidR="001A747D">
        <w:rPr>
          <w:lang w:eastAsia="zh-CN"/>
        </w:rPr>
        <w:fldChar w:fldCharType="begin"/>
      </w:r>
      <w:r w:rsidR="000F467E">
        <w:rPr>
          <w:lang w:eastAsia="zh-CN"/>
        </w:rPr>
        <w:instrText xml:space="preserve"> ADDIN EN.CITE &lt;EndNote&gt;&lt;Cite&gt;&lt;Author&gt;Lei&lt;/Author&gt;&lt;Year&gt;2017&lt;/Year&gt;&lt;RecNum&gt;282&lt;/RecNum&gt;&lt;DisplayText&gt;[70]&lt;/DisplayText&gt;&lt;record&gt;&lt;rec-number&gt;282&lt;/rec-number&gt;&lt;foreign-keys&gt;&lt;key app="EN" db-id="z2dra9zfpwd2wbewe9cv9sspxf2pe2txattx" timestamp="1529936077"&gt;282&lt;/key&gt;&lt;/foreign-keys&gt;&lt;ref-type name="Journal Article"&gt;17&lt;/ref-type&gt;&lt;contributors&gt;&lt;authors&gt;&lt;author&gt;Lei, Jianjun&lt;/author&gt;&lt;author&gt;Yang, Shanshan&lt;/author&gt;&lt;author&gt;Su, Chang&lt;/author&gt;&lt;/authors&gt;&lt;/contributors&gt;&lt;titles&gt;&lt;title&gt;Fairness and Load Balancing Optimization via Association Control in Multi-rate WLANs&lt;/title&gt;&lt;/titles&gt;&lt;dates&gt;&lt;year&gt;2017&lt;/year&gt;&lt;/dates&gt;&lt;urls&gt;&lt;/urls&gt;&lt;/record&gt;&lt;/Cite&gt;&lt;/EndNote&gt;</w:instrText>
      </w:r>
      <w:r w:rsidR="001A747D">
        <w:rPr>
          <w:lang w:eastAsia="zh-CN"/>
        </w:rPr>
        <w:fldChar w:fldCharType="separate"/>
      </w:r>
      <w:r w:rsidR="000F467E">
        <w:rPr>
          <w:noProof/>
          <w:lang w:eastAsia="zh-CN"/>
        </w:rPr>
        <w:t>[70]</w:t>
      </w:r>
      <w:r w:rsidR="001A747D">
        <w:rPr>
          <w:lang w:eastAsia="zh-CN"/>
        </w:rPr>
        <w:fldChar w:fldCharType="end"/>
      </w:r>
      <w:r w:rsidRPr="00363BD8">
        <w:rPr>
          <w:rFonts w:hint="eastAsia"/>
          <w:lang w:eastAsia="zh-CN"/>
        </w:rPr>
        <w:t>以分布式方式为每个</w:t>
      </w:r>
      <w:r w:rsidRPr="00363BD8">
        <w:rPr>
          <w:lang w:eastAsia="zh-CN"/>
        </w:rPr>
        <w:t>STA</w:t>
      </w:r>
      <w:r w:rsidRPr="00363BD8">
        <w:rPr>
          <w:rFonts w:hint="eastAsia"/>
          <w:lang w:eastAsia="zh-CN"/>
        </w:rPr>
        <w:t>选择</w:t>
      </w:r>
      <w:r w:rsidRPr="00363BD8">
        <w:rPr>
          <w:lang w:eastAsia="zh-CN"/>
        </w:rPr>
        <w:t>AP</w:t>
      </w:r>
      <w:r w:rsidRPr="00363BD8">
        <w:rPr>
          <w:rFonts w:hint="eastAsia"/>
          <w:lang w:eastAsia="zh-CN"/>
        </w:rPr>
        <w:t>以最大化每个</w:t>
      </w:r>
      <w:r w:rsidRPr="00363BD8">
        <w:rPr>
          <w:lang w:eastAsia="zh-CN"/>
        </w:rPr>
        <w:t>STA</w:t>
      </w:r>
      <w:r w:rsidRPr="00363BD8">
        <w:rPr>
          <w:rFonts w:hint="eastAsia"/>
          <w:lang w:eastAsia="zh-CN"/>
        </w:rPr>
        <w:t>的总吞吐量，其被定义为上行链路和下行链路上吞吐量的总和。</w:t>
      </w:r>
      <w:r w:rsidRPr="00363BD8">
        <w:rPr>
          <w:lang w:eastAsia="zh-CN"/>
        </w:rPr>
        <w:t>Papaoulakis</w:t>
      </w:r>
      <w:r w:rsidRPr="00363BD8">
        <w:rPr>
          <w:rFonts w:hint="eastAsia"/>
          <w:lang w:eastAsia="zh-CN"/>
        </w:rPr>
        <w:t>等人</w:t>
      </w:r>
      <w:r w:rsidR="00EA6F9D">
        <w:rPr>
          <w:lang w:eastAsia="zh-CN"/>
        </w:rPr>
        <w:fldChar w:fldCharType="begin"/>
      </w:r>
      <w:r w:rsidR="000F467E">
        <w:rPr>
          <w:lang w:eastAsia="zh-CN"/>
        </w:rPr>
        <w:instrText xml:space="preserve"> ADDIN EN.CITE &lt;EndNote&gt;&lt;Cite&gt;&lt;Author&gt;Papaoulakis&lt;/Author&gt;&lt;Year&gt;2008&lt;/Year&gt;&lt;RecNum&gt;35&lt;/RecNum&gt;&lt;DisplayText&gt;[71]&lt;/DisplayText&gt;&lt;record&gt;&lt;rec-number&gt;35&lt;/rec-number&gt;&lt;foreign-keys&gt;&lt;key app="EN" db-id="z2dra9zfpwd2wbewe9cv9sspxf2pe2txattx" timestamp="0"&gt;35&lt;/key&gt;&lt;/foreign-keys&gt;&lt;ref-type name="Journal Article"&gt;17&lt;/ref-type&gt;&lt;contributors&gt;&lt;authors&gt;&lt;author&gt;Papaoulakis, Nikolaos&lt;/author&gt;&lt;author&gt;Patrikakis, Charalampos Z.&lt;/author&gt;&lt;/authors&gt;&lt;/contributors&gt;&lt;titles&gt;&lt;title&gt;A proactive, terminal based best Access Point Selection Mechanism for Wirless LANs&lt;/title&gt;&lt;tertiary-title&gt;GLOBECOM &amp;apos;08&lt;/tertiary-title&gt;&lt;/titles&gt;&lt;dates&gt;&lt;year&gt;2008&lt;/year&gt;&lt;/dates&gt;&lt;urls&gt;&lt;/urls&gt;&lt;/record&gt;&lt;/Cite&gt;&lt;/EndNote&gt;</w:instrText>
      </w:r>
      <w:r w:rsidR="00EA6F9D">
        <w:rPr>
          <w:lang w:eastAsia="zh-CN"/>
        </w:rPr>
        <w:fldChar w:fldCharType="separate"/>
      </w:r>
      <w:r w:rsidR="000F467E">
        <w:rPr>
          <w:noProof/>
          <w:lang w:eastAsia="zh-CN"/>
        </w:rPr>
        <w:t>[71]</w:t>
      </w:r>
      <w:r w:rsidR="00EA6F9D">
        <w:rPr>
          <w:lang w:eastAsia="zh-CN"/>
        </w:rPr>
        <w:fldChar w:fldCharType="end"/>
      </w:r>
      <w:r w:rsidRPr="00363BD8">
        <w:rPr>
          <w:rFonts w:hint="eastAsia"/>
          <w:lang w:eastAsia="zh-CN"/>
        </w:rPr>
        <w:t>提出了一种</w:t>
      </w:r>
      <w:r w:rsidRPr="00363BD8">
        <w:rPr>
          <w:lang w:eastAsia="zh-CN"/>
        </w:rPr>
        <w:t>AP</w:t>
      </w:r>
      <w:r w:rsidRPr="00363BD8">
        <w:rPr>
          <w:rFonts w:hint="eastAsia"/>
          <w:lang w:eastAsia="zh-CN"/>
        </w:rPr>
        <w:t>选择机制，其选择标准不仅限于</w:t>
      </w:r>
      <w:r w:rsidRPr="00363BD8">
        <w:rPr>
          <w:lang w:eastAsia="zh-CN"/>
        </w:rPr>
        <w:t>RSSI</w:t>
      </w:r>
      <w:r w:rsidRPr="00363BD8">
        <w:rPr>
          <w:rFonts w:hint="eastAsia"/>
          <w:lang w:eastAsia="zh-CN"/>
        </w:rPr>
        <w:t>，而且也适用于</w:t>
      </w:r>
      <w:r w:rsidRPr="00363BD8">
        <w:rPr>
          <w:lang w:eastAsia="zh-CN"/>
        </w:rPr>
        <w:t>AP</w:t>
      </w:r>
      <w:r w:rsidRPr="00363BD8">
        <w:rPr>
          <w:rFonts w:hint="eastAsia"/>
          <w:lang w:eastAsia="zh-CN"/>
        </w:rPr>
        <w:t>的流量。并重新构造了这两个因素之和的公式作为新的标准。遗憾的是，文章没有给出任何令人信服的证据证明他们的新标准的优点。</w:t>
      </w:r>
    </w:p>
    <w:p w14:paraId="08CB8743" w14:textId="77777777" w:rsidR="00DC2AA7" w:rsidRPr="00363BD8" w:rsidRDefault="00DC2AA7" w:rsidP="00DC2AA7">
      <w:pPr>
        <w:rPr>
          <w:lang w:eastAsia="zh-CN"/>
        </w:rPr>
      </w:pPr>
      <w:r w:rsidRPr="00363BD8">
        <w:rPr>
          <w:rFonts w:hint="eastAsia"/>
          <w:lang w:eastAsia="zh-CN"/>
        </w:rPr>
        <w:t>上面提到的所有工作都没有共同考虑过无线局域网中两个相互关联的层面。</w:t>
      </w:r>
      <w:r w:rsidRPr="00363BD8">
        <w:rPr>
          <w:lang w:eastAsia="zh-CN"/>
        </w:rPr>
        <w:t>Le</w:t>
      </w:r>
      <w:r w:rsidRPr="00363BD8">
        <w:rPr>
          <w:rFonts w:hint="eastAsia"/>
          <w:lang w:eastAsia="zh-CN"/>
        </w:rPr>
        <w:t>等</w:t>
      </w:r>
      <w:r w:rsidRPr="00363BD8">
        <w:rPr>
          <w:lang w:eastAsia="zh-CN"/>
        </w:rPr>
        <w:t xml:space="preserve"> </w:t>
      </w:r>
      <w:r w:rsidR="00C240F1">
        <w:rPr>
          <w:lang w:eastAsia="zh-CN"/>
        </w:rPr>
        <w:fldChar w:fldCharType="begin"/>
      </w:r>
      <w:r w:rsidR="000F467E">
        <w:rPr>
          <w:lang w:eastAsia="zh-CN"/>
        </w:rPr>
        <w:instrText xml:space="preserve"> ADDIN EN.CITE &lt;EndNote&gt;&lt;Cite&gt;&lt;Author&gt;Le&lt;/Author&gt;&lt;Year&gt;2012&lt;/Year&gt;&lt;RecNum&gt;49&lt;/RecNum&gt;&lt;DisplayText&gt;[72]&lt;/DisplayText&gt;&lt;record&gt;&lt;rec-number&gt;49&lt;/rec-number&gt;&lt;foreign-keys&gt;&lt;key app="EN" db-id="z2dra9zfpwd2wbewe9cv9sspxf2pe2txattx" timestamp="0"&gt;49&lt;/key&gt;&lt;/foreign-keys&gt;&lt;ref-type name="Journal Article"&gt;17&lt;/ref-type&gt;&lt;contributors&gt;&lt;authors&gt;&lt;author&gt;Le, Yuan&lt;/author&gt;&lt;author&gt;Ma, Liran&lt;/author&gt;&lt;author&gt;Cheng, Wei&lt;/author&gt;&lt;author&gt;Cheng, Xiuzhen&lt;/author&gt;&lt;author&gt;Chen, Biao&lt;/author&gt;&lt;/authors&gt;&lt;/contributors&gt;&lt;titles&gt;&lt;title&gt;Maximizing throughput when achieving time fairness in multi-rate wireless LANs&lt;/title&gt;&lt;/titles&gt;&lt;dates&gt;&lt;year&gt;2012&lt;/year&gt;&lt;/dates&gt;&lt;publisher&gt;IEEE&lt;/publisher&gt;&lt;urls&gt;&lt;/urls&gt;&lt;/record&gt;&lt;/Cite&gt;&lt;/EndNote&gt;</w:instrText>
      </w:r>
      <w:r w:rsidR="00C240F1">
        <w:rPr>
          <w:lang w:eastAsia="zh-CN"/>
        </w:rPr>
        <w:fldChar w:fldCharType="separate"/>
      </w:r>
      <w:r w:rsidR="000F467E">
        <w:rPr>
          <w:noProof/>
          <w:lang w:eastAsia="zh-CN"/>
        </w:rPr>
        <w:t>[72]</w:t>
      </w:r>
      <w:r w:rsidR="00C240F1">
        <w:rPr>
          <w:lang w:eastAsia="zh-CN"/>
        </w:rPr>
        <w:fldChar w:fldCharType="end"/>
      </w:r>
      <w:r w:rsidRPr="00363BD8">
        <w:rPr>
          <w:rFonts w:hint="eastAsia"/>
          <w:lang w:eastAsia="zh-CN"/>
        </w:rPr>
        <w:t>提出了一种分布式算法，其中每个</w:t>
      </w:r>
      <w:r w:rsidRPr="00363BD8">
        <w:rPr>
          <w:lang w:eastAsia="zh-CN"/>
        </w:rPr>
        <w:t>STA</w:t>
      </w:r>
      <w:r w:rsidRPr="00363BD8">
        <w:rPr>
          <w:rFonts w:hint="eastAsia"/>
          <w:lang w:eastAsia="zh-CN"/>
        </w:rPr>
        <w:t>选择合适的竞争窗口大小以公平分享信道占用时间，同时最大化网络的聚合吞吐量。基于吞吐量的最大最小公平性在多速率无线局域网中的网络吞吐量较低</w:t>
      </w:r>
      <w:r w:rsidR="00EA6F9D">
        <w:rPr>
          <w:lang w:eastAsia="zh-CN"/>
        </w:rPr>
        <w:fldChar w:fldCharType="begin"/>
      </w:r>
      <w:r w:rsidR="000F467E">
        <w:rPr>
          <w:lang w:eastAsia="zh-CN"/>
        </w:rPr>
        <w:instrText xml:space="preserve"> ADDIN EN.CITE &lt;EndNote&gt;&lt;Cite&gt;&lt;Author&gt;Bejerano&lt;/Author&gt;&lt;Year&gt;2004&lt;/Year&gt;&lt;RecNum&gt;47&lt;/RecNum&gt;&lt;DisplayText&gt;[73]&lt;/DisplayText&gt;&lt;record&gt;&lt;rec-number&gt;47&lt;/rec-number&gt;&lt;foreign-keys&gt;&lt;key app="EN" db-id="z2dra9zfpwd2wbewe9cv9sspxf2pe2txattx" timestamp="0"&gt;47&lt;/key&gt;&lt;/foreign-keys&gt;&lt;ref-type name="Journal Article"&gt;17&lt;/ref-type&gt;&lt;contributors&gt;&lt;authors&gt;&lt;author&gt;Bejerano, Yigal&lt;/author&gt;&lt;author&gt;Han, Seung-Jae&lt;/author&gt;&lt;author&gt;Li, Li Erran&lt;/author&gt;&lt;/authors&gt;&lt;/contributors&gt;&lt;titles&gt;&lt;title&gt;Fairness and load balancing in wireless LANs using association control&lt;/title&gt;&lt;tertiary-title&gt;MobiCom &amp;apos;04&lt;/tertiary-title&gt;&lt;/titles&gt;&lt;keywords&gt;&lt;keyword&gt;IEEE 802.11, approximation algorithms, load balancing, max-min fairness, wireless local area networks (WLAN)&lt;/keyword&gt;&lt;/keywords&gt;&lt;dates&gt;&lt;year&gt;2004&lt;/year&gt;&lt;/dates&gt;&lt;pub-location&gt;New York, NY, USA&lt;/pub-location&gt;&lt;urls&gt;&lt;related-urls&gt;&lt;url&gt;http://doi.acm.org/10.1145/1023720.1023751&lt;/url&gt;&lt;/related-urls&gt;&lt;/urls&gt;&lt;/record&gt;&lt;/Cite&gt;&lt;/EndNote&gt;</w:instrText>
      </w:r>
      <w:r w:rsidR="00EA6F9D">
        <w:rPr>
          <w:lang w:eastAsia="zh-CN"/>
        </w:rPr>
        <w:fldChar w:fldCharType="separate"/>
      </w:r>
      <w:r w:rsidR="000F467E">
        <w:rPr>
          <w:noProof/>
          <w:lang w:eastAsia="zh-CN"/>
        </w:rPr>
        <w:t>[73]</w:t>
      </w:r>
      <w:r w:rsidR="00EA6F9D">
        <w:rPr>
          <w:lang w:eastAsia="zh-CN"/>
        </w:rPr>
        <w:fldChar w:fldCharType="end"/>
      </w:r>
      <w:r w:rsidRPr="00363BD8">
        <w:rPr>
          <w:rFonts w:hint="eastAsia"/>
          <w:lang w:eastAsia="zh-CN"/>
        </w:rPr>
        <w:t>。为了以合理的方式平衡</w:t>
      </w:r>
      <w:r w:rsidRPr="00363BD8">
        <w:rPr>
          <w:lang w:eastAsia="zh-CN"/>
        </w:rPr>
        <w:t>STA</w:t>
      </w:r>
      <w:r w:rsidRPr="00363BD8">
        <w:rPr>
          <w:rFonts w:hint="eastAsia"/>
          <w:lang w:eastAsia="zh-CN"/>
        </w:rPr>
        <w:t>提供服务时的总吞吐量，</w:t>
      </w:r>
      <w:r w:rsidRPr="00363BD8">
        <w:rPr>
          <w:lang w:eastAsia="zh-CN"/>
        </w:rPr>
        <w:t>Li</w:t>
      </w:r>
      <w:r w:rsidRPr="00363BD8">
        <w:rPr>
          <w:rFonts w:hint="eastAsia"/>
          <w:lang w:eastAsia="zh-CN"/>
        </w:rPr>
        <w:t>等人</w:t>
      </w:r>
      <w:r w:rsidR="00EA6F9D">
        <w:rPr>
          <w:lang w:eastAsia="zh-CN"/>
        </w:rPr>
        <w:fldChar w:fldCharType="begin"/>
      </w:r>
      <w:r w:rsidR="000F467E">
        <w:rPr>
          <w:lang w:eastAsia="zh-CN"/>
        </w:rPr>
        <w:instrText xml:space="preserve"> ADDIN EN.CITE &lt;EndNote&gt;&lt;Cite&gt;&lt;Author&gt;Erran Li&lt;/Author&gt;&lt;Year&gt;2008&lt;/Year&gt;&lt;RecNum&gt;51&lt;/RecNum&gt;&lt;DisplayText&gt;[74]&lt;/DisplayText&gt;&lt;record&gt;&lt;rec-number&gt;51&lt;/rec-number&gt;&lt;foreign-keys&gt;&lt;key app="EN" db-id="z2dra9zfpwd2wbewe9cv9sspxf2pe2txattx" timestamp="0"&gt;51&lt;/key&gt;&lt;/foreign-keys&gt;&lt;ref-type name="Journal Article"&gt;17&lt;/ref-type&gt;&lt;contributors&gt;&lt;authors&gt;&lt;author&gt;Erran Li, Li&lt;/author&gt;&lt;author&gt;Martin, Pal&lt;/author&gt;&lt;author&gt;Yang Richard, Yang&lt;/author&gt;&lt;/authors&gt;&lt;/contributors&gt;&lt;titles&gt;&lt;title&gt;Proportional Fairness in Multi-Rate Wireless LANs&lt;/title&gt;&lt;/titles&gt;&lt;dates&gt;&lt;year&gt;2008&lt;/year&gt;&lt;/dates&gt;&lt;urls&gt;&lt;/urls&gt;&lt;/record&gt;&lt;/Cite&gt;&lt;/EndNote&gt;</w:instrText>
      </w:r>
      <w:r w:rsidR="00EA6F9D">
        <w:rPr>
          <w:lang w:eastAsia="zh-CN"/>
        </w:rPr>
        <w:fldChar w:fldCharType="separate"/>
      </w:r>
      <w:r w:rsidR="000F467E">
        <w:rPr>
          <w:noProof/>
          <w:lang w:eastAsia="zh-CN"/>
        </w:rPr>
        <w:t>[74]</w:t>
      </w:r>
      <w:r w:rsidR="00EA6F9D">
        <w:rPr>
          <w:lang w:eastAsia="zh-CN"/>
        </w:rPr>
        <w:fldChar w:fldCharType="end"/>
      </w:r>
      <w:r w:rsidRPr="00363BD8">
        <w:rPr>
          <w:rFonts w:hint="eastAsia"/>
          <w:lang w:eastAsia="zh-CN"/>
        </w:rPr>
        <w:t>考虑了多速率无线局域网的比例均衡性，并提出了两种用于周期性离线优化的近似算法。另一方面，比例均衡可以有效</w:t>
      </w:r>
      <w:r w:rsidRPr="000940B7">
        <w:rPr>
          <w:rFonts w:hint="eastAsia"/>
          <w:lang w:eastAsia="zh-CN"/>
        </w:rPr>
        <w:t>研究公平性和</w:t>
      </w:r>
      <w:r w:rsidRPr="00363BD8">
        <w:rPr>
          <w:rFonts w:hint="eastAsia"/>
          <w:lang w:eastAsia="zh-CN"/>
        </w:rPr>
        <w:t>网络吞吐量之间的权衡。</w:t>
      </w:r>
      <w:r w:rsidRPr="00363BD8">
        <w:rPr>
          <w:lang w:eastAsia="zh-CN"/>
        </w:rPr>
        <w:t>Bejerano</w:t>
      </w:r>
      <w:r w:rsidRPr="00363BD8">
        <w:rPr>
          <w:rFonts w:hint="eastAsia"/>
          <w:lang w:eastAsia="zh-CN"/>
        </w:rPr>
        <w:lastRenderedPageBreak/>
        <w:t>等人通过充分利用公平性和负载均衡之间的强相关性，提出了一种有效的解决方案来确定带有最大公平带宽分配的</w:t>
      </w:r>
      <w:r w:rsidRPr="00363BD8">
        <w:rPr>
          <w:lang w:eastAsia="zh-CN"/>
        </w:rPr>
        <w:t>STA-AP</w:t>
      </w:r>
      <w:r w:rsidRPr="00363BD8">
        <w:rPr>
          <w:rFonts w:hint="eastAsia"/>
          <w:lang w:eastAsia="zh-CN"/>
        </w:rPr>
        <w:t>关联</w:t>
      </w:r>
      <w:r w:rsidR="00EA6F9D">
        <w:rPr>
          <w:lang w:eastAsia="zh-CN"/>
        </w:rPr>
        <w:fldChar w:fldCharType="begin"/>
      </w:r>
      <w:r w:rsidR="000F467E">
        <w:rPr>
          <w:lang w:eastAsia="zh-CN"/>
        </w:rPr>
        <w:instrText xml:space="preserve"> ADDIN EN.CITE &lt;EndNote&gt;&lt;Cite&gt;&lt;Author&gt;Bejerano&lt;/Author&gt;&lt;Year&gt;2004&lt;/Year&gt;&lt;RecNum&gt;47&lt;/RecNum&gt;&lt;DisplayText&gt;[73]&lt;/DisplayText&gt;&lt;record&gt;&lt;rec-number&gt;47&lt;/rec-number&gt;&lt;foreign-keys&gt;&lt;key app="EN" db-id="z2dra9zfpwd2wbewe9cv9sspxf2pe2txattx" timestamp="0"&gt;47&lt;/key&gt;&lt;/foreign-keys&gt;&lt;ref-type name="Journal Article"&gt;17&lt;/ref-type&gt;&lt;contributors&gt;&lt;authors&gt;&lt;author&gt;Bejerano, Yigal&lt;/author&gt;&lt;author&gt;Han, Seung-Jae&lt;/author&gt;&lt;author&gt;Li, Li Erran&lt;/author&gt;&lt;/authors&gt;&lt;/contributors&gt;&lt;titles&gt;&lt;title&gt;Fairness and load balancing in wireless LANs using association control&lt;/title&gt;&lt;tertiary-title&gt;MobiCom &amp;apos;04&lt;/tertiary-title&gt;&lt;/titles&gt;&lt;keywords&gt;&lt;keyword&gt;IEEE 802.11, approximation algorithms, load balancing, max-min fairness, wireless local area networks (WLAN)&lt;/keyword&gt;&lt;/keywords&gt;&lt;dates&gt;&lt;year&gt;2004&lt;/year&gt;&lt;/dates&gt;&lt;pub-location&gt;New York, NY, USA&lt;/pub-location&gt;&lt;urls&gt;&lt;related-urls&gt;&lt;url&gt;http://doi.acm.org/10.1145/1023720.1023751&lt;/url&gt;&lt;/related-urls&gt;&lt;/urls&gt;&lt;/record&gt;&lt;/Cite&gt;&lt;/EndNote&gt;</w:instrText>
      </w:r>
      <w:r w:rsidR="00EA6F9D">
        <w:rPr>
          <w:lang w:eastAsia="zh-CN"/>
        </w:rPr>
        <w:fldChar w:fldCharType="separate"/>
      </w:r>
      <w:r w:rsidR="000F467E">
        <w:rPr>
          <w:noProof/>
          <w:lang w:eastAsia="zh-CN"/>
        </w:rPr>
        <w:t>[73]</w:t>
      </w:r>
      <w:r w:rsidR="00EA6F9D">
        <w:rPr>
          <w:lang w:eastAsia="zh-CN"/>
        </w:rPr>
        <w:fldChar w:fldCharType="end"/>
      </w:r>
      <w:r w:rsidRPr="00363BD8">
        <w:rPr>
          <w:rFonts w:hint="eastAsia"/>
          <w:lang w:eastAsia="zh-CN"/>
        </w:rPr>
        <w:t>。</w:t>
      </w:r>
    </w:p>
    <w:p w14:paraId="0310D8A1" w14:textId="77777777" w:rsidR="00DC2AA7" w:rsidRPr="000940B7" w:rsidRDefault="00DC2AA7" w:rsidP="00DC2AA7">
      <w:pPr>
        <w:rPr>
          <w:lang w:eastAsia="zh-CN"/>
        </w:rPr>
      </w:pPr>
      <w:r w:rsidRPr="00363BD8">
        <w:rPr>
          <w:lang w:eastAsia="zh-CN"/>
        </w:rPr>
        <w:t>Tang</w:t>
      </w:r>
      <w:r w:rsidRPr="00363BD8">
        <w:rPr>
          <w:rFonts w:hint="eastAsia"/>
          <w:lang w:eastAsia="zh-CN"/>
        </w:rPr>
        <w:t>等</w:t>
      </w:r>
      <w:r w:rsidR="001A747D">
        <w:rPr>
          <w:lang w:eastAsia="zh-CN"/>
        </w:rPr>
        <w:fldChar w:fldCharType="begin"/>
      </w:r>
      <w:r w:rsidR="000F467E">
        <w:rPr>
          <w:lang w:eastAsia="zh-CN"/>
        </w:rPr>
        <w:instrText xml:space="preserve"> ADDIN EN.CITE &lt;EndNote&gt;&lt;Cite&gt;&lt;Author&gt;Tang&lt;/Author&gt;&lt;Year&gt;2016&lt;/Year&gt;&lt;RecNum&gt;283&lt;/RecNum&gt;&lt;DisplayText&gt;[75]&lt;/DisplayText&gt;&lt;record&gt;&lt;rec-number&gt;283&lt;/rec-number&gt;&lt;foreign-keys&gt;&lt;key app="EN" db-id="z2dra9zfpwd2wbewe9cv9sspxf2pe2txattx" timestamp="1529936077"&gt;283&lt;/key&gt;&lt;/foreign-keys&gt;&lt;ref-type name="Journal Article"&gt;17&lt;/ref-type&gt;&lt;contributors&gt;&lt;authors&gt;&lt;author&gt;Tang, Heyi&lt;/author&gt;&lt;author&gt;Yang, Liu&lt;/author&gt;&lt;author&gt;Dong, Jiang&lt;/author&gt;&lt;author&gt;Ou, Zhonghong&lt;/author&gt;&lt;author&gt;Cui, Yong&lt;/author&gt;&lt;author&gt;Wu, Jianping&lt;/author&gt;&lt;/authors&gt;&lt;/contributors&gt;&lt;titles&gt;&lt;title&gt;Throughput Optimization via Association Control in Wireless LANs&lt;/title&gt;&lt;secondary-title&gt;Mobile Networks &amp;amp; Applications&lt;/secondary-title&gt;&lt;/titles&gt;&lt;periodical&gt;&lt;full-title&gt;Mobile Networks &amp;amp; Applications&lt;/full-title&gt;&lt;/periodical&gt;&lt;pages&gt;453-466&lt;/pages&gt;&lt;volume&gt;21&lt;/volume&gt;&lt;number&gt;3&lt;/number&gt;&lt;dates&gt;&lt;year&gt;2016&lt;/year&gt;&lt;/dates&gt;&lt;urls&gt;&lt;/urls&gt;&lt;/record&gt;&lt;/Cite&gt;&lt;/EndNote&gt;</w:instrText>
      </w:r>
      <w:r w:rsidR="001A747D">
        <w:rPr>
          <w:lang w:eastAsia="zh-CN"/>
        </w:rPr>
        <w:fldChar w:fldCharType="separate"/>
      </w:r>
      <w:r w:rsidR="000F467E">
        <w:rPr>
          <w:noProof/>
          <w:lang w:eastAsia="zh-CN"/>
        </w:rPr>
        <w:t>[75]</w:t>
      </w:r>
      <w:r w:rsidR="001A747D">
        <w:rPr>
          <w:lang w:eastAsia="zh-CN"/>
        </w:rPr>
        <w:fldChar w:fldCharType="end"/>
      </w:r>
      <w:r w:rsidRPr="00363BD8">
        <w:rPr>
          <w:rFonts w:hint="eastAsia"/>
          <w:lang w:eastAsia="zh-CN"/>
        </w:rPr>
        <w:t>提出了车辆网络中</w:t>
      </w:r>
      <w:r w:rsidRPr="00363BD8">
        <w:rPr>
          <w:lang w:eastAsia="zh-CN"/>
        </w:rPr>
        <w:t>AP</w:t>
      </w:r>
      <w:r w:rsidRPr="00363BD8">
        <w:rPr>
          <w:rFonts w:hint="eastAsia"/>
          <w:lang w:eastAsia="zh-CN"/>
        </w:rPr>
        <w:t>关联控制作为离线设</w:t>
      </w:r>
      <w:r w:rsidRPr="000940B7">
        <w:rPr>
          <w:rFonts w:hint="eastAsia"/>
          <w:lang w:eastAsia="zh-CN"/>
        </w:rPr>
        <w:t>置中的凸规划问题，并提出了一种动态的基于权重的在线算法来实现比例公平。显然，上面提到的大多数在线算法都需要定期运行，并且它们是脱机一次算法。</w:t>
      </w:r>
    </w:p>
    <w:p w14:paraId="38535050" w14:textId="77777777" w:rsidR="00DC2AA7" w:rsidRPr="00363BD8" w:rsidRDefault="00DC2AA7" w:rsidP="00DC2AA7">
      <w:pPr>
        <w:rPr>
          <w:lang w:eastAsia="zh-CN"/>
        </w:rPr>
      </w:pPr>
      <w:r w:rsidRPr="000940B7">
        <w:rPr>
          <w:rFonts w:hint="eastAsia"/>
          <w:lang w:eastAsia="zh-CN"/>
        </w:rPr>
        <w:t>近年来，异构网络中的关联算法也逐渐流行，</w:t>
      </w:r>
      <w:r w:rsidRPr="000940B7">
        <w:rPr>
          <w:lang w:eastAsia="zh-CN"/>
        </w:rPr>
        <w:t>Gong</w:t>
      </w:r>
      <w:r w:rsidRPr="000940B7">
        <w:rPr>
          <w:rFonts w:hint="eastAsia"/>
          <w:lang w:eastAsia="zh-CN"/>
        </w:rPr>
        <w:t>等</w:t>
      </w:r>
      <w:r w:rsidR="00EA6F9D" w:rsidRPr="000940B7">
        <w:rPr>
          <w:lang w:eastAsia="zh-CN"/>
        </w:rPr>
        <w:fldChar w:fldCharType="begin"/>
      </w:r>
      <w:r w:rsidR="000F467E" w:rsidRPr="000940B7">
        <w:rPr>
          <w:lang w:eastAsia="zh-CN"/>
        </w:rPr>
        <w:instrText xml:space="preserve"> ADDIN EN.CITE &lt;EndNote&gt;&lt;Cite&gt;&lt;Author&gt;Gong&lt;/Author&gt;&lt;Year&gt;2012&lt;/Year&gt;&lt;RecNum&gt;42&lt;/RecNum&gt;&lt;DisplayText&gt;[76]&lt;/DisplayText&gt;&lt;record&gt;&lt;rec-number&gt;42&lt;/rec-number&gt;&lt;foreign-keys&gt;&lt;key app="EN" db-id="z2dra9zfpwd2wbewe9cv9sspxf2pe2txattx" timestamp="0"&gt;42&lt;/key&gt;&lt;/foreign-keys&gt;&lt;ref-type name="Journal Article"&gt;17&lt;/ref-type&gt;&lt;contributors&gt;&lt;authors&gt;&lt;author&gt;Gong, Dawei&lt;/author&gt;&lt;author&gt;Yang, Yuanyuan&lt;/author&gt;&lt;author&gt;Li, Qian&lt;/author&gt;&lt;author&gt;Hu, Rose Qingyang&lt;/author&gt;&lt;author&gt;Wu, Geng&lt;/author&gt;&lt;author&gt;Qian, Yi&lt;/author&gt;&lt;/authors&gt;&lt;/contributors&gt;&lt;titles&gt;&lt;title&gt;AP association in 802.11 n WLANs with heterogeneous clients On the optimal mobile association in heterogeneous wireless relay networks&lt;/title&gt;&lt;/titles&gt;&lt;dates&gt;&lt;year&gt;2012&lt;/year&gt;&lt;/dates&gt;&lt;publisher&gt;IEEE} IEEE&lt;/publisher&gt;&lt;urls&gt;&lt;/urls&gt;&lt;/record&gt;&lt;/Cite&gt;&lt;/EndNote&gt;</w:instrText>
      </w:r>
      <w:r w:rsidR="00EA6F9D" w:rsidRPr="000940B7">
        <w:rPr>
          <w:lang w:eastAsia="zh-CN"/>
        </w:rPr>
        <w:fldChar w:fldCharType="separate"/>
      </w:r>
      <w:r w:rsidR="000F467E" w:rsidRPr="000940B7">
        <w:rPr>
          <w:noProof/>
          <w:lang w:eastAsia="zh-CN"/>
        </w:rPr>
        <w:t>[76]</w:t>
      </w:r>
      <w:r w:rsidR="00EA6F9D" w:rsidRPr="000940B7">
        <w:rPr>
          <w:lang w:eastAsia="zh-CN"/>
        </w:rPr>
        <w:fldChar w:fldCharType="end"/>
      </w:r>
      <w:r w:rsidRPr="000940B7">
        <w:rPr>
          <w:rFonts w:hint="eastAsia"/>
          <w:lang w:eastAsia="zh-CN"/>
        </w:rPr>
        <w:t>和李等</w:t>
      </w:r>
      <w:r w:rsidR="001A747D" w:rsidRPr="000940B7">
        <w:rPr>
          <w:lang w:eastAsia="zh-CN"/>
        </w:rPr>
        <w:fldChar w:fldCharType="begin"/>
      </w:r>
      <w:r w:rsidR="000F467E" w:rsidRPr="000940B7">
        <w:rPr>
          <w:lang w:eastAsia="zh-CN"/>
        </w:rPr>
        <w:instrText xml:space="preserve"> ADDIN EN.CITE &lt;EndNote&gt;&lt;Cite&gt;&lt;Author&gt;Li&lt;/Author&gt;&lt;Year&gt;2012&lt;/Year&gt;&lt;RecNum&gt;273&lt;/RecNum&gt;&lt;DisplayText&gt;[30]&lt;/DisplayText&gt;&lt;record&gt;&lt;rec-number&gt;273&lt;/rec-number&gt;&lt;foreign-keys&gt;&lt;key app="EN" db-id="z2dra9zfpwd2wbewe9cv9sspxf2pe2txattx" timestamp="1529932647"&gt;273&lt;/key&gt;&lt;/foreign-keys&gt;&lt;ref-type name="Conference Proceedings"&gt;10&lt;/ref-type&gt;&lt;contributors&gt;&lt;authors&gt;&lt;author&gt;Li, Erran Li&lt;/author&gt;&lt;author&gt;Mao, Z. Morley&lt;/author&gt;&lt;author&gt;Rexford, Jennifer&lt;/author&gt;&lt;/authors&gt;&lt;/contributors&gt;&lt;titles&gt;&lt;title&gt;Toward Software-Defined Cellular Networks&lt;/title&gt;&lt;secondary-title&gt;European Workshop on Software Defined NETWORKING&lt;/secondary-title&gt;&lt;/titles&gt;&lt;pages&gt;7-12&lt;/pages&gt;&lt;keywords&gt;&lt;keyword&gt;ieee computer society&lt;/keyword&gt;&lt;/keywords&gt;&lt;dates&gt;&lt;year&gt;2012&lt;/year&gt;&lt;/dates&gt;&lt;urls&gt;&lt;/urls&gt;&lt;/record&gt;&lt;/Cite&gt;&lt;/EndNote&gt;</w:instrText>
      </w:r>
      <w:r w:rsidR="001A747D" w:rsidRPr="000940B7">
        <w:rPr>
          <w:lang w:eastAsia="zh-CN"/>
        </w:rPr>
        <w:fldChar w:fldCharType="separate"/>
      </w:r>
      <w:r w:rsidR="000F467E" w:rsidRPr="000940B7">
        <w:rPr>
          <w:noProof/>
          <w:lang w:eastAsia="zh-CN"/>
        </w:rPr>
        <w:t>[30]</w:t>
      </w:r>
      <w:r w:rsidR="001A747D" w:rsidRPr="000940B7">
        <w:rPr>
          <w:lang w:eastAsia="zh-CN"/>
        </w:rPr>
        <w:fldChar w:fldCharType="end"/>
      </w:r>
      <w:r w:rsidRPr="000940B7">
        <w:rPr>
          <w:rFonts w:hint="eastAsia"/>
          <w:lang w:eastAsia="zh-CN"/>
        </w:rPr>
        <w:t>提出了异构网络中的</w:t>
      </w:r>
      <w:r w:rsidRPr="000940B7">
        <w:rPr>
          <w:lang w:eastAsia="zh-CN"/>
        </w:rPr>
        <w:t>AP</w:t>
      </w:r>
      <w:r w:rsidRPr="000940B7">
        <w:rPr>
          <w:rFonts w:hint="eastAsia"/>
          <w:lang w:eastAsia="zh-CN"/>
        </w:rPr>
        <w:t>关联方法，考虑了</w:t>
      </w:r>
      <w:r w:rsidRPr="000940B7">
        <w:rPr>
          <w:lang w:eastAsia="zh-CN"/>
        </w:rPr>
        <w:t>STA</w:t>
      </w:r>
      <w:r w:rsidRPr="000940B7">
        <w:rPr>
          <w:rFonts w:hint="eastAsia"/>
          <w:lang w:eastAsia="zh-CN"/>
        </w:rPr>
        <w:t>之间的公平性和</w:t>
      </w:r>
      <w:r w:rsidRPr="00363BD8">
        <w:rPr>
          <w:rFonts w:hint="eastAsia"/>
          <w:lang w:eastAsia="zh-CN"/>
        </w:rPr>
        <w:t>负载平衡。此外，他们也考虑到</w:t>
      </w:r>
      <w:r w:rsidRPr="00363BD8">
        <w:rPr>
          <w:lang w:eastAsia="zh-CN"/>
        </w:rPr>
        <w:t>802.11n</w:t>
      </w:r>
      <w:r w:rsidRPr="00363BD8">
        <w:rPr>
          <w:rFonts w:hint="eastAsia"/>
          <w:lang w:eastAsia="zh-CN"/>
        </w:rPr>
        <w:t>中不同的</w:t>
      </w:r>
      <w:r w:rsidRPr="00363BD8">
        <w:rPr>
          <w:lang w:eastAsia="zh-CN"/>
        </w:rPr>
        <w:t>802.11</w:t>
      </w:r>
      <w:r w:rsidRPr="00363BD8">
        <w:rPr>
          <w:rFonts w:hint="eastAsia"/>
          <w:lang w:eastAsia="zh-CN"/>
        </w:rPr>
        <w:t>协议和帧聚合机制。</w:t>
      </w:r>
    </w:p>
    <w:p w14:paraId="6F3CCCE7" w14:textId="77777777" w:rsidR="00DC2AA7" w:rsidRPr="00363BD8" w:rsidRDefault="00DC2AA7" w:rsidP="0047447B">
      <w:pPr>
        <w:rPr>
          <w:lang w:eastAsia="zh-CN"/>
        </w:rPr>
      </w:pPr>
      <w:r w:rsidRPr="00363BD8">
        <w:rPr>
          <w:rFonts w:hint="eastAsia"/>
          <w:lang w:eastAsia="zh-CN"/>
        </w:rPr>
        <w:t>本论文讨论了一种完全在线的算法，当</w:t>
      </w:r>
      <w:r w:rsidRPr="00363BD8">
        <w:rPr>
          <w:lang w:eastAsia="zh-CN"/>
        </w:rPr>
        <w:t>STA</w:t>
      </w:r>
      <w:r w:rsidRPr="00363BD8">
        <w:rPr>
          <w:rFonts w:hint="eastAsia"/>
          <w:lang w:eastAsia="zh-CN"/>
        </w:rPr>
        <w:t>到达或离开时不需要再次运行。实际上，这两个相互关联的方面很难同时考虑，并且有很多机制来保证分配给</w:t>
      </w:r>
      <w:r w:rsidRPr="00363BD8">
        <w:rPr>
          <w:lang w:eastAsia="zh-CN"/>
        </w:rPr>
        <w:t>STA</w:t>
      </w:r>
      <w:r w:rsidRPr="00363BD8">
        <w:rPr>
          <w:rFonts w:hint="eastAsia"/>
          <w:lang w:eastAsia="zh-CN"/>
        </w:rPr>
        <w:t>的带宽质量</w:t>
      </w:r>
      <w:r w:rsidR="00EA6F9D">
        <w:rPr>
          <w:lang w:eastAsia="zh-CN"/>
        </w:rPr>
        <w:fldChar w:fldCharType="begin"/>
      </w:r>
      <w:r w:rsidR="000F467E">
        <w:rPr>
          <w:lang w:eastAsia="zh-CN"/>
        </w:rPr>
        <w:instrText xml:space="preserve"> ADDIN EN.CITE &lt;EndNote&gt;&lt;Cite&gt;&lt;Author&gt;Ni&lt;/Author&gt;&lt;Year&gt;2004&lt;/Year&gt;&lt;RecNum&gt;36&lt;/RecNum&gt;&lt;DisplayText&gt;[77]&lt;/DisplayText&gt;&lt;record&gt;&lt;rec-number&gt;36&lt;/rec-number&gt;&lt;foreign-keys&gt;&lt;key app="EN" db-id="z2dra9zfpwd2wbewe9cv9sspxf2pe2txattx" timestamp="0"&gt;36&lt;/key&gt;&lt;/foreign-keys&gt;&lt;ref-type name="Journal Article"&gt;17&lt;/ref-type&gt;&lt;contributors&gt;&lt;authors&gt;&lt;author&gt;Ni, Qiang&lt;/author&gt;&lt;author&gt;Romdhani, Lamia&lt;/author&gt;&lt;author&gt;Turletti, Thierry&lt;/author&gt;&lt;/authors&gt;&lt;/contributors&gt;&lt;titles&gt;&lt;title&gt;A survey of QoS enhancements for IEEE 802.11 wireless LAN: Research Articles&lt;/title&gt;&lt;secondary-title&gt;Wirel. Commun. Mob. Comput.}, issue_date = {August 2004&lt;/secondary-title&gt;&lt;/titles&gt;&lt;pages&gt;547--566&lt;/pages&gt;&lt;volume&gt;4&lt;/volume&gt;&lt;number&gt;5&lt;/number&gt;&lt;keywords&gt;&lt;keyword&gt;IEEE 802.11, IEEE 802.11e, distributed coordination function (DCF), hybrid coordination function (HCF), medium access control (MAC), point coordination function (PCF), quality-of-service (QoS)&lt;/keyword&gt;&lt;/keywords&gt;&lt;dates&gt;&lt;year&gt;2004&lt;/year&gt;&lt;/dates&gt;&lt;isbn&gt;1530-8669&lt;/isbn&gt;&lt;work-type&gt;10.1002/wcm.v4:5&lt;/work-type&gt;&lt;urls&gt;&lt;related-urls&gt;&lt;url&gt;http://dx.doi.org/10.1002/wcm.v4:5&lt;/url&gt;&lt;/related-urls&gt;&lt;/urls&gt;&lt;/record&gt;&lt;/Cite&gt;&lt;/EndNote&gt;</w:instrText>
      </w:r>
      <w:r w:rsidR="00EA6F9D">
        <w:rPr>
          <w:lang w:eastAsia="zh-CN"/>
        </w:rPr>
        <w:fldChar w:fldCharType="separate"/>
      </w:r>
      <w:r w:rsidR="000F467E">
        <w:rPr>
          <w:noProof/>
          <w:lang w:eastAsia="zh-CN"/>
        </w:rPr>
        <w:t>[77]</w:t>
      </w:r>
      <w:r w:rsidR="00EA6F9D">
        <w:rPr>
          <w:lang w:eastAsia="zh-CN"/>
        </w:rPr>
        <w:fldChar w:fldCharType="end"/>
      </w:r>
      <w:r w:rsidRPr="00363BD8">
        <w:rPr>
          <w:rFonts w:hint="eastAsia"/>
          <w:lang w:eastAsia="zh-CN"/>
        </w:rPr>
        <w:t>。因此，当我们设计一个能够保证关联</w:t>
      </w:r>
      <w:r w:rsidRPr="00363BD8">
        <w:rPr>
          <w:lang w:eastAsia="zh-CN"/>
        </w:rPr>
        <w:t>STA</w:t>
      </w:r>
      <w:r w:rsidRPr="00363BD8">
        <w:rPr>
          <w:rFonts w:hint="eastAsia"/>
          <w:lang w:eastAsia="zh-CN"/>
        </w:rPr>
        <w:t>带宽质量的在线关联算法时，只考虑</w:t>
      </w:r>
      <w:r w:rsidRPr="00363BD8">
        <w:rPr>
          <w:lang w:eastAsia="zh-CN"/>
        </w:rPr>
        <w:t>AP</w:t>
      </w:r>
      <w:r w:rsidRPr="00363BD8">
        <w:rPr>
          <w:rFonts w:hint="eastAsia"/>
          <w:lang w:eastAsia="zh-CN"/>
        </w:rPr>
        <w:t>选择和负载平衡问题。</w:t>
      </w:r>
    </w:p>
    <w:p w14:paraId="0A8DA179" w14:textId="77777777" w:rsidR="00DC2AA7" w:rsidRPr="00363BD8" w:rsidRDefault="00DC2AA7" w:rsidP="00DC2AA7">
      <w:pPr>
        <w:rPr>
          <w:lang w:eastAsia="zh-CN"/>
        </w:rPr>
      </w:pPr>
      <w:r w:rsidRPr="00363BD8">
        <w:rPr>
          <w:rFonts w:hint="eastAsia"/>
          <w:lang w:eastAsia="zh-CN"/>
        </w:rPr>
        <w:t>梅塔等</w:t>
      </w:r>
      <w:r w:rsidR="00EA6F9D">
        <w:rPr>
          <w:lang w:eastAsia="zh-CN"/>
        </w:rPr>
        <w:fldChar w:fldCharType="begin"/>
      </w:r>
      <w:r w:rsidR="000F467E">
        <w:rPr>
          <w:lang w:eastAsia="zh-CN"/>
        </w:rPr>
        <w:instrText xml:space="preserve"> ADDIN EN.CITE &lt;EndNote&gt;&lt;Cite&gt;&lt;Author&gt;Mehta&lt;/Author&gt;&lt;Year&gt;2007&lt;/Year&gt;&lt;RecNum&gt;38&lt;/RecNum&gt;&lt;DisplayText&gt;[78]&lt;/DisplayText&gt;&lt;record&gt;&lt;rec-number&gt;38&lt;/rec-number&gt;&lt;foreign-keys&gt;&lt;key app="EN" db-id="z2dra9zfpwd2wbewe9cv9sspxf2pe2txattx" timestamp="0"&gt;38&lt;/key&gt;&lt;/foreign-keys&gt;&lt;ref-type name="Journal Article"&gt;17&lt;/ref-type&gt;&lt;contributors&gt;&lt;authors&gt;&lt;author&gt;Mehta, Aranyak&lt;/author&gt;&lt;author&gt;Saberi, Amin&lt;/author&gt;&lt;author&gt;Vazirani, Umesh&lt;/author&gt;&lt;author&gt;Vazirani, Vijay&lt;/author&gt;&lt;/authors&gt;&lt;/contributors&gt;&lt;titles&gt;&lt;title&gt;AdWords and generalized online matching&lt;/title&gt;&lt;secondary-title&gt;J. ACM}, issue_date = {October 2007&lt;/secondary-title&gt;&lt;/titles&gt;&lt;volume&gt;54&lt;/volume&gt;&lt;number&gt;5&lt;/number&gt;&lt;keywords&gt;&lt;keyword&gt;Keyword auctions, online algorithms, search engines&lt;/keyword&gt;&lt;/keywords&gt;&lt;dates&gt;&lt;year&gt;2007&lt;/year&gt;&lt;/dates&gt;&lt;isbn&gt;0004-5411&lt;/isbn&gt;&lt;work-type&gt;10.1145/1284320.1284321&lt;/work-type&gt;&lt;urls&gt;&lt;related-urls&gt;&lt;url&gt;http://doi.acm.org/10.1145/1284320.1284321&lt;/url&gt;&lt;/related-urls&gt;&lt;/urls&gt;&lt;/record&gt;&lt;/Cite&gt;&lt;/EndNote&gt;</w:instrText>
      </w:r>
      <w:r w:rsidR="00EA6F9D">
        <w:rPr>
          <w:lang w:eastAsia="zh-CN"/>
        </w:rPr>
        <w:fldChar w:fldCharType="separate"/>
      </w:r>
      <w:r w:rsidR="000F467E">
        <w:rPr>
          <w:noProof/>
          <w:lang w:eastAsia="zh-CN"/>
        </w:rPr>
        <w:t>[78]</w:t>
      </w:r>
      <w:r w:rsidR="00EA6F9D">
        <w:rPr>
          <w:lang w:eastAsia="zh-CN"/>
        </w:rPr>
        <w:fldChar w:fldCharType="end"/>
      </w:r>
      <w:r w:rsidRPr="00363BD8">
        <w:rPr>
          <w:rFonts w:hint="eastAsia"/>
          <w:lang w:eastAsia="zh-CN"/>
        </w:rPr>
        <w:t>提供了一个简单的框架来设计在线算法中两个因素之间的权衡函数。本文提出了一种具有竞争比率</w:t>
      </w:r>
      <w:r w:rsidR="00DB4A2B">
        <w:rPr>
          <w:lang w:eastAsia="zh-CN"/>
        </w:rPr>
        <w:t>1-1/</w:t>
      </w:r>
      <w:r w:rsidRPr="00363BD8">
        <w:rPr>
          <w:lang w:eastAsia="zh-CN"/>
        </w:rPr>
        <w:t>e</w:t>
      </w:r>
      <w:r w:rsidRPr="00363BD8">
        <w:rPr>
          <w:rFonts w:hint="eastAsia"/>
          <w:lang w:eastAsia="zh-CN"/>
        </w:rPr>
        <w:t>的在线算法来解决互联网搜索中的</w:t>
      </w:r>
      <w:r w:rsidRPr="00363BD8">
        <w:rPr>
          <w:lang w:eastAsia="zh-CN"/>
        </w:rPr>
        <w:t>AdWords</w:t>
      </w:r>
      <w:r w:rsidRPr="00363BD8">
        <w:rPr>
          <w:rFonts w:hint="eastAsia"/>
          <w:lang w:eastAsia="zh-CN"/>
        </w:rPr>
        <w:t>问题。本文介绍了一种称为</w:t>
      </w:r>
      <w:r w:rsidRPr="00363BD8">
        <w:rPr>
          <w:lang w:eastAsia="zh-CN"/>
        </w:rPr>
        <w:t>LP</w:t>
      </w:r>
      <w:r w:rsidRPr="00363BD8">
        <w:rPr>
          <w:rFonts w:hint="eastAsia"/>
          <w:lang w:eastAsia="zh-CN"/>
        </w:rPr>
        <w:t>的折衷显示族的新技术，并概述了如何导出正确的折衷函数。</w:t>
      </w:r>
      <w:r w:rsidRPr="00363BD8">
        <w:rPr>
          <w:lang w:eastAsia="zh-CN"/>
        </w:rPr>
        <w:t xml:space="preserve"> </w:t>
      </w:r>
      <w:r w:rsidRPr="00363BD8">
        <w:rPr>
          <w:rFonts w:hint="eastAsia"/>
          <w:lang w:eastAsia="zh-CN"/>
        </w:rPr>
        <w:t>此外，本文提供了一种方法来处理更具挑战性的情况即广告商的任意性投标。基于本论文的解决方案，研究发现每个</w:t>
      </w:r>
      <w:r w:rsidRPr="00363BD8">
        <w:rPr>
          <w:lang w:eastAsia="zh-CN"/>
        </w:rPr>
        <w:t>AP</w:t>
      </w:r>
      <w:r w:rsidRPr="00363BD8">
        <w:rPr>
          <w:rFonts w:hint="eastAsia"/>
          <w:lang w:eastAsia="zh-CN"/>
        </w:rPr>
        <w:t>的容量是有限的，并且</w:t>
      </w:r>
      <w:r w:rsidRPr="00363BD8">
        <w:rPr>
          <w:lang w:eastAsia="zh-CN"/>
        </w:rPr>
        <w:t>STA</w:t>
      </w:r>
      <w:r w:rsidRPr="00363BD8">
        <w:rPr>
          <w:rFonts w:hint="eastAsia"/>
          <w:lang w:eastAsia="zh-CN"/>
        </w:rPr>
        <w:t>的到达和需求是任意的。</w:t>
      </w:r>
      <w:r w:rsidRPr="00363BD8">
        <w:rPr>
          <w:lang w:eastAsia="zh-CN"/>
        </w:rPr>
        <w:t xml:space="preserve"> </w:t>
      </w:r>
      <w:r w:rsidRPr="00363BD8">
        <w:rPr>
          <w:rFonts w:hint="eastAsia"/>
          <w:lang w:eastAsia="zh-CN"/>
        </w:rPr>
        <w:t>因此，本论文将应用这种方法来处理在线案例。</w:t>
      </w:r>
    </w:p>
    <w:p w14:paraId="767853A1" w14:textId="77777777" w:rsidR="00B138A1" w:rsidRDefault="007733FE" w:rsidP="001D0743">
      <w:pPr>
        <w:pStyle w:val="2"/>
        <w:spacing w:before="120"/>
        <w:rPr>
          <w:lang w:eastAsia="zh-CN"/>
        </w:rPr>
      </w:pPr>
      <w:bookmarkStart w:id="93" w:name="_Toc517963793"/>
      <w:bookmarkStart w:id="94" w:name="_Toc518474527"/>
      <w:r>
        <w:rPr>
          <w:rFonts w:hint="eastAsia"/>
          <w:lang w:eastAsia="zh-CN"/>
        </w:rPr>
        <w:t>2</w:t>
      </w:r>
      <w:r w:rsidR="00B138A1">
        <w:rPr>
          <w:rFonts w:hint="eastAsia"/>
          <w:lang w:eastAsia="zh-CN"/>
        </w:rPr>
        <w:t>.3</w:t>
      </w:r>
      <w:r w:rsidR="006F3AAD">
        <w:rPr>
          <w:rFonts w:hint="eastAsia"/>
          <w:lang w:eastAsia="zh-CN"/>
        </w:rPr>
        <w:t xml:space="preserve"> </w:t>
      </w:r>
      <w:r w:rsidR="00CF156D">
        <w:rPr>
          <w:rFonts w:hint="eastAsia"/>
          <w:lang w:eastAsia="zh-CN"/>
        </w:rPr>
        <w:t xml:space="preserve"> </w:t>
      </w:r>
      <w:bookmarkEnd w:id="91"/>
      <w:bookmarkEnd w:id="92"/>
      <w:r w:rsidR="00DC2AA7">
        <w:rPr>
          <w:rFonts w:hint="eastAsia"/>
          <w:lang w:eastAsia="zh-CN"/>
        </w:rPr>
        <w:t>网络和系统描述</w:t>
      </w:r>
      <w:bookmarkEnd w:id="93"/>
      <w:bookmarkEnd w:id="94"/>
    </w:p>
    <w:p w14:paraId="012D3BEE" w14:textId="77777777" w:rsidR="00DC2AA7" w:rsidRPr="00363BD8" w:rsidRDefault="00DC2AA7" w:rsidP="00DC2AA7">
      <w:pPr>
        <w:rPr>
          <w:lang w:eastAsia="zh-CN"/>
        </w:rPr>
      </w:pPr>
      <w:bookmarkStart w:id="95" w:name="_Toc105563303"/>
      <w:bookmarkStart w:id="96" w:name="_Toc351292490"/>
      <w:r w:rsidRPr="00363BD8">
        <w:rPr>
          <w:rFonts w:hint="eastAsia"/>
          <w:lang w:eastAsia="zh-CN"/>
        </w:rPr>
        <w:t>一个基于</w:t>
      </w:r>
      <w:r w:rsidRPr="00363BD8">
        <w:rPr>
          <w:lang w:eastAsia="zh-CN"/>
        </w:rPr>
        <w:t>IEEE 802.11e</w:t>
      </w:r>
      <w:r w:rsidRPr="00363BD8">
        <w:rPr>
          <w:rFonts w:hint="eastAsia"/>
          <w:lang w:eastAsia="zh-CN"/>
        </w:rPr>
        <w:t>的</w:t>
      </w:r>
      <w:r w:rsidRPr="00363BD8">
        <w:rPr>
          <w:lang w:eastAsia="zh-CN"/>
        </w:rPr>
        <w:t>WLAN</w:t>
      </w:r>
      <w:r w:rsidRPr="00363BD8">
        <w:rPr>
          <w:rFonts w:hint="eastAsia"/>
          <w:lang w:eastAsia="zh-CN"/>
        </w:rPr>
        <w:t>包含大量的</w:t>
      </w:r>
      <w:r w:rsidRPr="00363BD8">
        <w:rPr>
          <w:lang w:eastAsia="zh-CN"/>
        </w:rPr>
        <w:t>AP</w:t>
      </w:r>
      <w:r w:rsidRPr="00363BD8">
        <w:rPr>
          <w:rFonts w:hint="eastAsia"/>
          <w:lang w:eastAsia="zh-CN"/>
        </w:rPr>
        <w:t>。令</w:t>
      </w:r>
      <w:r w:rsidRPr="00363BD8">
        <w:rPr>
          <w:lang w:eastAsia="zh-CN"/>
        </w:rPr>
        <w:t>A</w:t>
      </w:r>
      <w:r w:rsidRPr="00363BD8">
        <w:rPr>
          <w:rFonts w:hint="eastAsia"/>
          <w:lang w:eastAsia="zh-CN"/>
        </w:rPr>
        <w:t>表示</w:t>
      </w:r>
      <w:r w:rsidRPr="00363BD8">
        <w:rPr>
          <w:lang w:eastAsia="zh-CN"/>
        </w:rPr>
        <w:t>AP</w:t>
      </w:r>
      <w:r w:rsidRPr="00363BD8">
        <w:rPr>
          <w:rFonts w:hint="eastAsia"/>
          <w:lang w:eastAsia="zh-CN"/>
        </w:rPr>
        <w:t>的集合，并设</w:t>
      </w:r>
      <w:r w:rsidRPr="00363BD8">
        <w:rPr>
          <w:lang w:eastAsia="zh-CN"/>
        </w:rPr>
        <w:t>N</w:t>
      </w:r>
      <w:r w:rsidRPr="00363BD8">
        <w:rPr>
          <w:rFonts w:hint="eastAsia"/>
          <w:lang w:eastAsia="zh-CN"/>
        </w:rPr>
        <w:t>表示它们的数量，即</w:t>
      </w:r>
      <w:r w:rsidRPr="00363BD8">
        <w:rPr>
          <w:lang w:eastAsia="zh-CN"/>
        </w:rPr>
        <w:t>N = | A |</w:t>
      </w:r>
      <w:r w:rsidRPr="00363BD8">
        <w:rPr>
          <w:rFonts w:hint="eastAsia"/>
          <w:lang w:eastAsia="zh-CN"/>
        </w:rPr>
        <w:t>。所有的</w:t>
      </w:r>
      <w:r w:rsidRPr="00363BD8">
        <w:rPr>
          <w:lang w:eastAsia="zh-CN"/>
        </w:rPr>
        <w:t>AP</w:t>
      </w:r>
      <w:r w:rsidRPr="00363BD8">
        <w:rPr>
          <w:rFonts w:hint="eastAsia"/>
          <w:lang w:eastAsia="zh-CN"/>
        </w:rPr>
        <w:t>都连接到一个控制器，这决定了</w:t>
      </w:r>
      <w:r w:rsidRPr="00363BD8">
        <w:rPr>
          <w:lang w:eastAsia="zh-CN"/>
        </w:rPr>
        <w:t>STA</w:t>
      </w:r>
      <w:r w:rsidRPr="00363BD8">
        <w:rPr>
          <w:rFonts w:hint="eastAsia"/>
          <w:lang w:eastAsia="zh-CN"/>
        </w:rPr>
        <w:t>应该与哪个</w:t>
      </w:r>
      <w:r w:rsidRPr="00363BD8">
        <w:rPr>
          <w:lang w:eastAsia="zh-CN"/>
        </w:rPr>
        <w:t>AP</w:t>
      </w:r>
      <w:r w:rsidRPr="00363BD8">
        <w:rPr>
          <w:rFonts w:hint="eastAsia"/>
          <w:lang w:eastAsia="zh-CN"/>
        </w:rPr>
        <w:t>关联。每个</w:t>
      </w:r>
      <w:r w:rsidRPr="00363BD8">
        <w:rPr>
          <w:lang w:eastAsia="zh-CN"/>
        </w:rPr>
        <w:t>APa</w:t>
      </w:r>
      <w:r w:rsidRPr="00363BD8">
        <w:rPr>
          <w:rFonts w:ascii="Cambria Math" w:hAnsi="Cambria Math" w:cs="Cambria Math" w:hint="eastAsia"/>
          <w:lang w:eastAsia="zh-CN"/>
        </w:rPr>
        <w:t>∈</w:t>
      </w:r>
      <w:r w:rsidRPr="00363BD8">
        <w:rPr>
          <w:lang w:eastAsia="zh-CN"/>
        </w:rPr>
        <w:t>A</w:t>
      </w:r>
      <w:r w:rsidRPr="00363BD8">
        <w:rPr>
          <w:rFonts w:hint="eastAsia"/>
          <w:lang w:eastAsia="zh-CN"/>
        </w:rPr>
        <w:t>具有</w:t>
      </w:r>
      <w:r w:rsidRPr="00363BD8">
        <w:rPr>
          <w:i/>
          <w:lang w:eastAsia="zh-CN"/>
        </w:rPr>
        <w:t>C</w:t>
      </w:r>
      <w:r w:rsidRPr="00363BD8">
        <w:rPr>
          <w:i/>
          <w:vertAlign w:val="subscript"/>
          <w:lang w:eastAsia="zh-CN"/>
        </w:rPr>
        <w:t>a</w:t>
      </w:r>
      <w:r w:rsidRPr="00363BD8">
        <w:rPr>
          <w:rFonts w:hint="eastAsia"/>
          <w:lang w:eastAsia="zh-CN"/>
        </w:rPr>
        <w:t>的理论流量。每个</w:t>
      </w:r>
      <w:r w:rsidRPr="00363BD8">
        <w:rPr>
          <w:lang w:eastAsia="zh-CN"/>
        </w:rPr>
        <w:t>AP</w:t>
      </w:r>
      <w:r w:rsidRPr="00363BD8">
        <w:rPr>
          <w:rFonts w:hint="eastAsia"/>
          <w:lang w:eastAsia="zh-CN"/>
        </w:rPr>
        <w:t>的传输范围有限，只能服务于其服务范围内的</w:t>
      </w:r>
      <w:r w:rsidRPr="00363BD8">
        <w:rPr>
          <w:lang w:eastAsia="zh-CN"/>
        </w:rPr>
        <w:t>STA</w:t>
      </w:r>
      <w:r w:rsidRPr="00363BD8">
        <w:rPr>
          <w:rFonts w:hint="eastAsia"/>
          <w:lang w:eastAsia="zh-CN"/>
        </w:rPr>
        <w:t>。</w:t>
      </w:r>
    </w:p>
    <w:p w14:paraId="3F60D76D" w14:textId="77777777" w:rsidR="00DC2AA7" w:rsidRDefault="00DC2AA7" w:rsidP="00DC2AA7">
      <w:pPr>
        <w:rPr>
          <w:lang w:eastAsia="zh-CN"/>
        </w:rPr>
      </w:pPr>
      <w:r w:rsidRPr="00363BD8">
        <w:rPr>
          <w:rFonts w:hint="eastAsia"/>
          <w:lang w:eastAsia="zh-CN"/>
        </w:rPr>
        <w:t>用</w:t>
      </w:r>
      <w:r w:rsidRPr="00363BD8">
        <w:rPr>
          <w:lang w:eastAsia="zh-CN"/>
        </w:rPr>
        <w:t>S</w:t>
      </w:r>
      <w:r w:rsidRPr="00363BD8">
        <w:rPr>
          <w:rFonts w:hint="eastAsia"/>
          <w:lang w:eastAsia="zh-CN"/>
        </w:rPr>
        <w:t>来表示在长期时间</w:t>
      </w:r>
      <w:r w:rsidRPr="00363BD8">
        <w:rPr>
          <w:lang w:eastAsia="zh-CN"/>
        </w:rPr>
        <w:t>T</w:t>
      </w:r>
      <w:r w:rsidRPr="00363BD8">
        <w:rPr>
          <w:rFonts w:hint="eastAsia"/>
          <w:lang w:eastAsia="zh-CN"/>
        </w:rPr>
        <w:t>居住在网络范围内的一组移动</w:t>
      </w:r>
      <w:r w:rsidRPr="00363BD8">
        <w:rPr>
          <w:lang w:eastAsia="zh-CN"/>
        </w:rPr>
        <w:t>STA</w:t>
      </w:r>
      <w:r w:rsidRPr="00363BD8">
        <w:rPr>
          <w:rFonts w:hint="eastAsia"/>
          <w:lang w:eastAsia="zh-CN"/>
        </w:rPr>
        <w:t>。本关联算法设计用于</w:t>
      </w:r>
      <w:r w:rsidRPr="00363BD8">
        <w:rPr>
          <w:lang w:eastAsia="zh-CN"/>
        </w:rPr>
        <w:t>STA</w:t>
      </w:r>
      <w:r w:rsidRPr="00363BD8">
        <w:rPr>
          <w:rFonts w:hint="eastAsia"/>
          <w:lang w:eastAsia="zh-CN"/>
        </w:rPr>
        <w:t>可以自由到达或离开的网络。通常当时间以几十秒为单位时，网络被认为是稳定的。因此，本算法专注于一天作为算法的运行时间。每个</w:t>
      </w:r>
      <w:r w:rsidRPr="00363BD8">
        <w:rPr>
          <w:lang w:eastAsia="zh-CN"/>
        </w:rPr>
        <w:t>STA</w:t>
      </w:r>
      <w:r w:rsidRPr="00363BD8">
        <w:rPr>
          <w:rFonts w:hint="eastAsia"/>
          <w:lang w:eastAsia="zh-CN"/>
        </w:rPr>
        <w:t>与单个</w:t>
      </w:r>
      <w:r w:rsidRPr="00363BD8">
        <w:rPr>
          <w:lang w:eastAsia="zh-CN"/>
        </w:rPr>
        <w:t>AP</w:t>
      </w:r>
      <w:r w:rsidRPr="00363BD8">
        <w:rPr>
          <w:rFonts w:hint="eastAsia"/>
          <w:lang w:eastAsia="zh-CN"/>
        </w:rPr>
        <w:t>关联通过无线信道获得服务。由于本算法不考虑基础设施，对于</w:t>
      </w:r>
      <w:r w:rsidRPr="00363BD8">
        <w:rPr>
          <w:lang w:eastAsia="zh-CN"/>
        </w:rPr>
        <w:t>STAs</w:t>
      </w:r>
      <w:r w:rsidRPr="00363BD8">
        <w:rPr>
          <w:rFonts w:ascii="Cambria Math" w:hAnsi="Cambria Math" w:cs="Cambria Math" w:hint="eastAsia"/>
          <w:lang w:eastAsia="zh-CN"/>
        </w:rPr>
        <w:t>∈</w:t>
      </w:r>
      <w:r w:rsidRPr="00363BD8">
        <w:rPr>
          <w:lang w:eastAsia="zh-CN"/>
        </w:rPr>
        <w:t>S</w:t>
      </w:r>
      <w:r w:rsidRPr="00363BD8">
        <w:rPr>
          <w:rFonts w:hint="eastAsia"/>
          <w:lang w:eastAsia="zh-CN"/>
        </w:rPr>
        <w:t>和</w:t>
      </w:r>
      <w:r w:rsidRPr="00363BD8">
        <w:rPr>
          <w:lang w:eastAsia="zh-CN"/>
        </w:rPr>
        <w:t>APa</w:t>
      </w:r>
      <w:r w:rsidRPr="00363BD8">
        <w:rPr>
          <w:rFonts w:ascii="Cambria Math" w:hAnsi="Cambria Math" w:cs="Cambria Math" w:hint="eastAsia"/>
          <w:lang w:eastAsia="zh-CN"/>
        </w:rPr>
        <w:t>∈</w:t>
      </w:r>
      <w:r w:rsidRPr="00363BD8">
        <w:rPr>
          <w:lang w:eastAsia="zh-CN"/>
        </w:rPr>
        <w:t>A</w:t>
      </w:r>
      <w:r w:rsidRPr="00363BD8">
        <w:rPr>
          <w:rFonts w:hint="eastAsia"/>
          <w:lang w:eastAsia="zh-CN"/>
        </w:rPr>
        <w:t>，用</w:t>
      </w:r>
      <w:r w:rsidRPr="00363BD8">
        <w:rPr>
          <w:lang w:eastAsia="zh-CN"/>
        </w:rPr>
        <w:t>STA</w:t>
      </w:r>
      <w:r w:rsidRPr="00363BD8">
        <w:rPr>
          <w:rFonts w:hint="eastAsia"/>
          <w:lang w:eastAsia="zh-CN"/>
        </w:rPr>
        <w:t>和</w:t>
      </w:r>
      <w:r w:rsidRPr="00363BD8">
        <w:rPr>
          <w:lang w:eastAsia="zh-CN"/>
        </w:rPr>
        <w:t>AP</w:t>
      </w:r>
      <w:r w:rsidRPr="00363BD8">
        <w:rPr>
          <w:rFonts w:hint="eastAsia"/>
          <w:lang w:eastAsia="zh-CN"/>
        </w:rPr>
        <w:t>之间的最大比特率作为</w:t>
      </w:r>
      <w:r w:rsidRPr="00363BD8">
        <w:rPr>
          <w:lang w:eastAsia="zh-CN"/>
        </w:rPr>
        <w:t>AP</w:t>
      </w:r>
      <w:r w:rsidRPr="00363BD8">
        <w:rPr>
          <w:rFonts w:hint="eastAsia"/>
          <w:lang w:eastAsia="zh-CN"/>
        </w:rPr>
        <w:t>的总带宽。在本论文中，首先考虑具有指定所需带宽</w:t>
      </w:r>
      <w:r w:rsidRPr="00363BD8">
        <w:rPr>
          <w:i/>
          <w:lang w:eastAsia="zh-CN"/>
        </w:rPr>
        <w:t>b</w:t>
      </w:r>
      <w:r w:rsidRPr="00363BD8">
        <w:rPr>
          <w:i/>
          <w:vertAlign w:val="subscript"/>
          <w:lang w:eastAsia="zh-CN"/>
        </w:rPr>
        <w:t>s</w:t>
      </w:r>
      <w:r w:rsidRPr="00363BD8">
        <w:rPr>
          <w:rFonts w:hint="eastAsia"/>
          <w:lang w:eastAsia="zh-CN"/>
        </w:rPr>
        <w:t>和时间</w:t>
      </w:r>
      <w:r w:rsidRPr="00363BD8">
        <w:rPr>
          <w:lang w:eastAsia="zh-CN"/>
        </w:rPr>
        <w:t>t</w:t>
      </w:r>
      <w:r w:rsidRPr="00363BD8">
        <w:rPr>
          <w:vertAlign w:val="subscript"/>
          <w:lang w:eastAsia="zh-CN"/>
        </w:rPr>
        <w:t>s</w:t>
      </w:r>
      <w:r w:rsidRPr="00363BD8">
        <w:rPr>
          <w:rFonts w:hint="eastAsia"/>
          <w:lang w:eastAsia="zh-CN"/>
        </w:rPr>
        <w:t>的</w:t>
      </w:r>
      <w:r w:rsidRPr="00363BD8">
        <w:rPr>
          <w:lang w:eastAsia="zh-CN"/>
        </w:rPr>
        <w:t>STA</w:t>
      </w:r>
      <w:r w:rsidRPr="00363BD8">
        <w:rPr>
          <w:rFonts w:hint="eastAsia"/>
          <w:lang w:eastAsia="zh-CN"/>
        </w:rPr>
        <w:t>。</w:t>
      </w:r>
      <w:r w:rsidRPr="00363BD8">
        <w:rPr>
          <w:lang w:eastAsia="zh-CN"/>
        </w:rPr>
        <w:t>AP</w:t>
      </w:r>
      <w:r w:rsidRPr="00363BD8">
        <w:rPr>
          <w:rFonts w:hint="eastAsia"/>
          <w:lang w:eastAsia="zh-CN"/>
        </w:rPr>
        <w:t>将尝试为其相关的</w:t>
      </w:r>
      <w:r w:rsidRPr="00363BD8">
        <w:rPr>
          <w:lang w:eastAsia="zh-CN"/>
        </w:rPr>
        <w:t>STA</w:t>
      </w:r>
      <w:r w:rsidRPr="00363BD8">
        <w:rPr>
          <w:rFonts w:hint="eastAsia"/>
          <w:lang w:eastAsia="zh-CN"/>
        </w:rPr>
        <w:t>分配所需的带宽，并且</w:t>
      </w:r>
      <w:r w:rsidRPr="00363BD8">
        <w:rPr>
          <w:lang w:eastAsia="zh-CN"/>
        </w:rPr>
        <w:t>STA</w:t>
      </w:r>
      <w:r w:rsidRPr="00363BD8">
        <w:rPr>
          <w:rFonts w:hint="eastAsia"/>
          <w:lang w:eastAsia="zh-CN"/>
        </w:rPr>
        <w:t>消耗分配给它们的所有带宽，以及始终具有在他们所需的时间内发送或接收的流量。此外，本算法考虑一般情况下</w:t>
      </w:r>
      <w:r w:rsidRPr="00363BD8">
        <w:rPr>
          <w:lang w:eastAsia="zh-CN"/>
        </w:rPr>
        <w:t>STA</w:t>
      </w:r>
      <w:r w:rsidRPr="00363BD8">
        <w:rPr>
          <w:rFonts w:hint="eastAsia"/>
          <w:lang w:eastAsia="zh-CN"/>
        </w:rPr>
        <w:t>可以在他们的需求时间用完之前离开。</w:t>
      </w:r>
    </w:p>
    <w:p w14:paraId="013552C2" w14:textId="77777777" w:rsidR="00DC2AA7" w:rsidRPr="00363BD8" w:rsidRDefault="00DC2AA7" w:rsidP="00DC2AA7">
      <w:pPr>
        <w:rPr>
          <w:lang w:eastAsia="zh-CN"/>
        </w:rPr>
      </w:pPr>
      <w:r w:rsidRPr="00363BD8">
        <w:rPr>
          <w:rFonts w:hint="eastAsia"/>
          <w:lang w:eastAsia="zh-CN"/>
        </w:rPr>
        <w:lastRenderedPageBreak/>
        <w:t>本论文开发了一个集中的在线关联机制，可以确定适当的</w:t>
      </w:r>
      <w:r w:rsidRPr="00363BD8">
        <w:rPr>
          <w:lang w:eastAsia="zh-CN"/>
        </w:rPr>
        <w:t>STA-AP</w:t>
      </w:r>
      <w:r w:rsidRPr="00363BD8">
        <w:rPr>
          <w:rFonts w:hint="eastAsia"/>
          <w:lang w:eastAsia="zh-CN"/>
        </w:rPr>
        <w:t>关联，从而长期实现网络流量最大化。假设每个</w:t>
      </w:r>
      <w:r w:rsidRPr="00363BD8">
        <w:rPr>
          <w:lang w:eastAsia="zh-CN"/>
        </w:rPr>
        <w:t>STA</w:t>
      </w:r>
      <w:r w:rsidRPr="00363BD8">
        <w:rPr>
          <w:rFonts w:hint="eastAsia"/>
          <w:lang w:eastAsia="zh-CN"/>
        </w:rPr>
        <w:t>一次运行一个会话，并在需要的时间内指定其所需的带宽。</w:t>
      </w:r>
      <w:r w:rsidRPr="00363BD8">
        <w:rPr>
          <w:lang w:eastAsia="zh-CN"/>
        </w:rPr>
        <w:t xml:space="preserve"> </w:t>
      </w:r>
      <w:r w:rsidRPr="00363BD8">
        <w:rPr>
          <w:rFonts w:hint="eastAsia"/>
          <w:lang w:eastAsia="zh-CN"/>
        </w:rPr>
        <w:t>可将每个</w:t>
      </w:r>
      <w:r w:rsidRPr="00363BD8">
        <w:rPr>
          <w:lang w:eastAsia="zh-CN"/>
        </w:rPr>
        <w:t>STA</w:t>
      </w:r>
      <w:r w:rsidRPr="00363BD8">
        <w:rPr>
          <w:rFonts w:hint="eastAsia"/>
          <w:lang w:eastAsia="zh-CN"/>
        </w:rPr>
        <w:t>的持续时间分为不同的持续时间，其中，规定了所需的带宽和所需的时间。</w:t>
      </w:r>
    </w:p>
    <w:p w14:paraId="75B49977" w14:textId="77777777" w:rsidR="00DC2AA7" w:rsidRPr="00363BD8" w:rsidRDefault="00DC2AA7" w:rsidP="0047447B">
      <w:pPr>
        <w:rPr>
          <w:lang w:eastAsia="zh-CN"/>
        </w:rPr>
      </w:pPr>
      <w:r w:rsidRPr="00363BD8">
        <w:rPr>
          <w:rFonts w:hint="eastAsia"/>
          <w:lang w:eastAsia="zh-CN"/>
        </w:rPr>
        <w:t>关于关联控制系统的主要实现方面：首先，系统要求每个</w:t>
      </w:r>
      <w:r w:rsidRPr="00363BD8">
        <w:rPr>
          <w:lang w:eastAsia="zh-CN"/>
        </w:rPr>
        <w:t>STA</w:t>
      </w:r>
      <w:r w:rsidRPr="00363BD8">
        <w:rPr>
          <w:rFonts w:hint="eastAsia"/>
          <w:lang w:eastAsia="zh-CN"/>
        </w:rPr>
        <w:t>的会话相关信息，例如会话的带宽和时间要求，以及每个</w:t>
      </w:r>
      <w:r w:rsidRPr="00363BD8">
        <w:rPr>
          <w:lang w:eastAsia="zh-CN"/>
        </w:rPr>
        <w:t>AP</w:t>
      </w:r>
      <w:r w:rsidRPr="00363BD8">
        <w:rPr>
          <w:rFonts w:hint="eastAsia"/>
          <w:lang w:eastAsia="zh-CN"/>
        </w:rPr>
        <w:t>经历的最大比特率。其次，它需要一种算法来确定适当的</w:t>
      </w:r>
      <w:r w:rsidRPr="00363BD8">
        <w:rPr>
          <w:lang w:eastAsia="zh-CN"/>
        </w:rPr>
        <w:t>STA-AP</w:t>
      </w:r>
      <w:r w:rsidRPr="00363BD8">
        <w:rPr>
          <w:rFonts w:hint="eastAsia"/>
          <w:lang w:eastAsia="zh-CN"/>
        </w:rPr>
        <w:t>关联。第三，它需要一个机制来执行这些决定，包括关联、没有用户干预的切换和拒绝服务。在本论文工作中，我们没有解决提供与给定</w:t>
      </w:r>
      <w:r w:rsidRPr="00363BD8">
        <w:rPr>
          <w:lang w:eastAsia="zh-CN"/>
        </w:rPr>
        <w:t>AP</w:t>
      </w:r>
      <w:r w:rsidRPr="00363BD8">
        <w:rPr>
          <w:rFonts w:hint="eastAsia"/>
          <w:lang w:eastAsia="zh-CN"/>
        </w:rPr>
        <w:t>关联的</w:t>
      </w:r>
      <w:r w:rsidRPr="00363BD8">
        <w:rPr>
          <w:lang w:eastAsia="zh-CN"/>
        </w:rPr>
        <w:t>STA</w:t>
      </w:r>
      <w:r w:rsidRPr="00363BD8">
        <w:rPr>
          <w:rFonts w:hint="eastAsia"/>
          <w:lang w:eastAsia="zh-CN"/>
        </w:rPr>
        <w:t>的带宽质量的问题。</w:t>
      </w:r>
      <w:r w:rsidRPr="00363BD8">
        <w:rPr>
          <w:lang w:eastAsia="zh-CN"/>
        </w:rPr>
        <w:t xml:space="preserve"> </w:t>
      </w:r>
      <w:r w:rsidRPr="00363BD8">
        <w:rPr>
          <w:rFonts w:hint="eastAsia"/>
          <w:lang w:eastAsia="zh-CN"/>
        </w:rPr>
        <w:t>假设这种机制被部署在每个</w:t>
      </w:r>
      <w:r w:rsidRPr="00363BD8">
        <w:rPr>
          <w:lang w:eastAsia="zh-CN"/>
        </w:rPr>
        <w:t>AP</w:t>
      </w:r>
      <w:r w:rsidRPr="00363BD8">
        <w:rPr>
          <w:rFonts w:hint="eastAsia"/>
          <w:lang w:eastAsia="zh-CN"/>
        </w:rPr>
        <w:t>上，例如，通过使用新兴的</w:t>
      </w:r>
      <w:r w:rsidRPr="00363BD8">
        <w:rPr>
          <w:lang w:eastAsia="zh-CN"/>
        </w:rPr>
        <w:t>IEEE 802.11e</w:t>
      </w:r>
      <w:r w:rsidRPr="00363BD8">
        <w:rPr>
          <w:rFonts w:hint="eastAsia"/>
          <w:lang w:eastAsia="zh-CN"/>
        </w:rPr>
        <w:t>扩展</w:t>
      </w:r>
      <w:r w:rsidR="00EA6F9D">
        <w:rPr>
          <w:lang w:eastAsia="zh-CN"/>
        </w:rPr>
        <w:fldChar w:fldCharType="begin"/>
      </w:r>
      <w:r w:rsidR="000F467E">
        <w:rPr>
          <w:lang w:eastAsia="zh-CN"/>
        </w:rPr>
        <w:instrText xml:space="preserve"> ADDIN EN.CITE &lt;EndNote&gt;&lt;Cite&gt;&lt;Author&gt;Casado&lt;/Author&gt;&lt;Year&gt;2007&lt;/Year&gt;&lt;RecNum&gt;93&lt;/RecNum&gt;&lt;DisplayText&gt;[11]&lt;/DisplayText&gt;&lt;record&gt;&lt;rec-number&gt;93&lt;/rec-number&gt;&lt;foreign-keys&gt;&lt;key app="EN" db-id="z2dra9zfpwd2wbewe9cv9sspxf2pe2txattx" timestamp="0"&gt;93&lt;/key&gt;&lt;/foreign-keys&gt;&lt;ref-type name="Journal Article"&gt;17&lt;/ref-type&gt;&lt;contributors&gt;&lt;authors&gt;&lt;author&gt;Casado, Martin&lt;/author&gt;&lt;author&gt;Freedman, Michael J&lt;/author&gt;&lt;author&gt;Pettit, Justin&lt;/author&gt;&lt;author&gt;Luo, Jianying&lt;/author&gt;&lt;author&gt;Mckeown, Nick&lt;/author&gt;&lt;author&gt;Shenker, Scott&lt;/author&gt;&lt;/authors&gt;&lt;/contributors&gt;&lt;titles&gt;&lt;title&gt;Ethane: taking control of the enterprise&lt;/title&gt;&lt;secondary-title&gt;Acm Sigcomm Computer Communication Review&lt;/secondary-title&gt;&lt;/titles&gt;&lt;periodical&gt;&lt;full-title&gt;Acm Sigcomm Computer Communication Review&lt;/full-title&gt;&lt;/periodical&gt;&lt;pages&gt;1-12&lt;/pages&gt;&lt;volume&gt;37&lt;/volume&gt;&lt;number&gt;4&lt;/number&gt;&lt;keywords&gt;&lt;keyword&gt;architecture&lt;/keyword&gt;&lt;keyword&gt;management&lt;/keyword&gt;&lt;keyword&gt;network&lt;/keyword&gt;&lt;keyword&gt;security&lt;/keyword&gt;&lt;/keywords&gt;&lt;dates&gt;&lt;year&gt;2007&lt;/year&gt;&lt;/dates&gt;&lt;urls&gt;&lt;/urls&gt;&lt;/record&gt;&lt;/Cite&gt;&lt;/EndNote&gt;</w:instrText>
      </w:r>
      <w:r w:rsidR="00EA6F9D">
        <w:rPr>
          <w:lang w:eastAsia="zh-CN"/>
        </w:rPr>
        <w:fldChar w:fldCharType="separate"/>
      </w:r>
      <w:r w:rsidR="000F467E">
        <w:rPr>
          <w:noProof/>
          <w:lang w:eastAsia="zh-CN"/>
        </w:rPr>
        <w:t>[11]</w:t>
      </w:r>
      <w:r w:rsidR="00EA6F9D">
        <w:rPr>
          <w:lang w:eastAsia="zh-CN"/>
        </w:rPr>
        <w:fldChar w:fldCharType="end"/>
      </w:r>
      <w:r w:rsidRPr="00363BD8">
        <w:rPr>
          <w:rFonts w:hint="eastAsia"/>
          <w:lang w:eastAsia="zh-CN"/>
        </w:rPr>
        <w:t>或任何公平的带宽分配，在它之上建立本关联算法。</w:t>
      </w:r>
    </w:p>
    <w:p w14:paraId="2C7064E4" w14:textId="77777777" w:rsidR="00DC2AA7" w:rsidRPr="00363BD8" w:rsidRDefault="00DC2AA7" w:rsidP="00DC2AA7">
      <w:pPr>
        <w:rPr>
          <w:lang w:eastAsia="zh-CN"/>
        </w:rPr>
      </w:pPr>
      <w:r w:rsidRPr="00363BD8">
        <w:rPr>
          <w:rFonts w:hint="eastAsia"/>
          <w:lang w:eastAsia="zh-CN"/>
        </w:rPr>
        <w:t>由会话决定的确切带宽和时间要求在运行之前不能由</w:t>
      </w:r>
      <w:r w:rsidRPr="00363BD8">
        <w:rPr>
          <w:lang w:eastAsia="zh-CN"/>
        </w:rPr>
        <w:t>STA</w:t>
      </w:r>
      <w:r w:rsidRPr="00363BD8">
        <w:rPr>
          <w:rFonts w:hint="eastAsia"/>
          <w:lang w:eastAsia="zh-CN"/>
        </w:rPr>
        <w:t>获得。一种可行的方案是</w:t>
      </w:r>
      <w:r w:rsidRPr="00363BD8">
        <w:rPr>
          <w:lang w:eastAsia="zh-CN"/>
        </w:rPr>
        <w:t>STA</w:t>
      </w:r>
      <w:r w:rsidRPr="00363BD8">
        <w:rPr>
          <w:rFonts w:hint="eastAsia"/>
          <w:lang w:eastAsia="zh-CN"/>
        </w:rPr>
        <w:t>从应用层获取信息，并按照</w:t>
      </w:r>
      <w:r w:rsidRPr="00363BD8">
        <w:rPr>
          <w:lang w:eastAsia="zh-CN"/>
        </w:rPr>
        <w:t>Web</w:t>
      </w:r>
      <w:r w:rsidRPr="00363BD8">
        <w:rPr>
          <w:rFonts w:hint="eastAsia"/>
          <w:lang w:eastAsia="zh-CN"/>
        </w:rPr>
        <w:t>通信等机制的要求将其发送给</w:t>
      </w:r>
      <w:r w:rsidRPr="00363BD8">
        <w:rPr>
          <w:lang w:eastAsia="zh-CN"/>
        </w:rPr>
        <w:t>AP</w:t>
      </w:r>
      <w:r w:rsidRPr="00363BD8">
        <w:rPr>
          <w:rFonts w:hint="eastAsia"/>
          <w:lang w:eastAsia="zh-CN"/>
        </w:rPr>
        <w:t>。至于最大比特率，</w:t>
      </w:r>
      <w:r w:rsidRPr="00363BD8">
        <w:rPr>
          <w:lang w:eastAsia="zh-CN"/>
        </w:rPr>
        <w:t>AP</w:t>
      </w:r>
      <w:r w:rsidRPr="00363BD8">
        <w:rPr>
          <w:rFonts w:hint="eastAsia"/>
          <w:lang w:eastAsia="zh-CN"/>
        </w:rPr>
        <w:t>仅维持当前与其关联的</w:t>
      </w:r>
      <w:r w:rsidRPr="00363BD8">
        <w:rPr>
          <w:lang w:eastAsia="zh-CN"/>
        </w:rPr>
        <w:t>STA</w:t>
      </w:r>
      <w:r w:rsidRPr="00363BD8">
        <w:rPr>
          <w:rFonts w:hint="eastAsia"/>
          <w:lang w:eastAsia="zh-CN"/>
        </w:rPr>
        <w:t>的比特率信息。本算法通过修改附近</w:t>
      </w:r>
      <w:r w:rsidRPr="00363BD8">
        <w:rPr>
          <w:lang w:eastAsia="zh-CN"/>
        </w:rPr>
        <w:t>AP</w:t>
      </w:r>
      <w:r w:rsidRPr="00363BD8">
        <w:rPr>
          <w:rFonts w:hint="eastAsia"/>
          <w:lang w:eastAsia="zh-CN"/>
        </w:rPr>
        <w:t>发送的信标帧，以测量</w:t>
      </w:r>
      <w:r w:rsidRPr="00363BD8">
        <w:rPr>
          <w:lang w:eastAsia="zh-CN"/>
        </w:rPr>
        <w:t>STA</w:t>
      </w:r>
      <w:r w:rsidRPr="00363BD8">
        <w:rPr>
          <w:rFonts w:hint="eastAsia"/>
          <w:lang w:eastAsia="zh-CN"/>
        </w:rPr>
        <w:t>可以从中获得的最大比特率。所有信息将被报告给控制器以做出关联决定。</w:t>
      </w:r>
    </w:p>
    <w:p w14:paraId="6EDB4B2D" w14:textId="77777777" w:rsidR="00B138A1" w:rsidRDefault="007733FE" w:rsidP="001D0743">
      <w:pPr>
        <w:pStyle w:val="2"/>
        <w:spacing w:before="120"/>
        <w:rPr>
          <w:lang w:eastAsia="zh-CN"/>
        </w:rPr>
      </w:pPr>
      <w:bookmarkStart w:id="97" w:name="_Toc517963794"/>
      <w:bookmarkStart w:id="98" w:name="_Toc518474528"/>
      <w:r>
        <w:rPr>
          <w:rFonts w:hint="eastAsia"/>
          <w:lang w:eastAsia="zh-CN"/>
        </w:rPr>
        <w:t>2</w:t>
      </w:r>
      <w:r w:rsidR="00B138A1">
        <w:rPr>
          <w:rFonts w:hint="eastAsia"/>
          <w:lang w:eastAsia="zh-CN"/>
        </w:rPr>
        <w:t>.4</w:t>
      </w:r>
      <w:r w:rsidR="007032A8">
        <w:rPr>
          <w:rFonts w:hint="eastAsia"/>
          <w:lang w:eastAsia="zh-CN"/>
        </w:rPr>
        <w:t xml:space="preserve"> </w:t>
      </w:r>
      <w:r w:rsidR="00CF156D">
        <w:rPr>
          <w:rFonts w:hint="eastAsia"/>
          <w:lang w:eastAsia="zh-CN"/>
        </w:rPr>
        <w:t xml:space="preserve"> </w:t>
      </w:r>
      <w:bookmarkEnd w:id="95"/>
      <w:bookmarkEnd w:id="96"/>
      <w:r w:rsidR="00DC2AA7">
        <w:rPr>
          <w:rFonts w:hint="eastAsia"/>
          <w:lang w:eastAsia="zh-CN"/>
        </w:rPr>
        <w:t>算法设计</w:t>
      </w:r>
      <w:bookmarkEnd w:id="97"/>
      <w:bookmarkEnd w:id="98"/>
    </w:p>
    <w:p w14:paraId="6DE00112" w14:textId="77777777" w:rsidR="0066337A" w:rsidRPr="00363BD8" w:rsidRDefault="0066337A" w:rsidP="0066337A">
      <w:pPr>
        <w:rPr>
          <w:lang w:eastAsia="zh-CN"/>
        </w:rPr>
      </w:pPr>
      <w:r w:rsidRPr="00363BD8">
        <w:rPr>
          <w:rFonts w:hint="eastAsia"/>
          <w:lang w:eastAsia="zh-CN"/>
        </w:rPr>
        <w:t>本节将重点放在每个</w:t>
      </w:r>
      <w:r w:rsidRPr="00363BD8">
        <w:rPr>
          <w:lang w:eastAsia="zh-CN"/>
        </w:rPr>
        <w:t>STA</w:t>
      </w:r>
      <w:r w:rsidRPr="00363BD8">
        <w:rPr>
          <w:rFonts w:hint="eastAsia"/>
          <w:lang w:eastAsia="zh-CN"/>
        </w:rPr>
        <w:t>只运行一个会话的网络场景上，该会话一次指定需要的带宽。当</w:t>
      </w:r>
      <w:r w:rsidRPr="00363BD8">
        <w:rPr>
          <w:lang w:eastAsia="zh-CN"/>
        </w:rPr>
        <w:t>STA</w:t>
      </w:r>
      <w:r w:rsidRPr="00363BD8">
        <w:rPr>
          <w:rFonts w:hint="eastAsia"/>
          <w:lang w:eastAsia="zh-CN"/>
        </w:rPr>
        <w:t>开始新会话时，它通过控制器向</w:t>
      </w:r>
      <w:r w:rsidRPr="00363BD8">
        <w:rPr>
          <w:lang w:eastAsia="zh-CN"/>
        </w:rPr>
        <w:t>AP</w:t>
      </w:r>
      <w:r w:rsidRPr="00363BD8">
        <w:rPr>
          <w:rFonts w:hint="eastAsia"/>
          <w:lang w:eastAsia="zh-CN"/>
        </w:rPr>
        <w:t>报告其带宽需求和时间需求。</w:t>
      </w:r>
      <w:r w:rsidRPr="00363BD8">
        <w:rPr>
          <w:lang w:eastAsia="zh-CN"/>
        </w:rPr>
        <w:t>AP</w:t>
      </w:r>
      <w:r w:rsidRPr="00363BD8">
        <w:rPr>
          <w:rFonts w:hint="eastAsia"/>
          <w:lang w:eastAsia="zh-CN"/>
        </w:rPr>
        <w:t>向新来的</w:t>
      </w:r>
      <w:r w:rsidRPr="00363BD8">
        <w:rPr>
          <w:lang w:eastAsia="zh-CN"/>
        </w:rPr>
        <w:t>STA</w:t>
      </w:r>
      <w:r w:rsidRPr="00363BD8">
        <w:rPr>
          <w:rFonts w:hint="eastAsia"/>
          <w:lang w:eastAsia="zh-CN"/>
        </w:rPr>
        <w:t>提供其所需的带宽，并且如果其可用带宽不满足</w:t>
      </w:r>
      <w:r w:rsidRPr="00363BD8">
        <w:rPr>
          <w:lang w:eastAsia="zh-CN"/>
        </w:rPr>
        <w:t>STA</w:t>
      </w:r>
      <w:r w:rsidRPr="00363BD8">
        <w:rPr>
          <w:rFonts w:hint="eastAsia"/>
          <w:lang w:eastAsia="zh-CN"/>
        </w:rPr>
        <w:t>的请求，则分配剩余的可用带宽。</w:t>
      </w:r>
    </w:p>
    <w:p w14:paraId="4595F5F7" w14:textId="77777777" w:rsidR="0066337A" w:rsidRPr="006C6C9E" w:rsidRDefault="0066337A" w:rsidP="00F01623">
      <w:pPr>
        <w:rPr>
          <w:lang w:eastAsia="zh-CN"/>
        </w:rPr>
      </w:pPr>
      <w:r w:rsidRPr="006C6C9E">
        <w:rPr>
          <w:lang w:eastAsia="zh-CN"/>
        </w:rPr>
        <w:t>AP</w:t>
      </w:r>
      <w:r w:rsidRPr="006C6C9E">
        <w:rPr>
          <w:rFonts w:hint="eastAsia"/>
          <w:lang w:eastAsia="zh-CN"/>
        </w:rPr>
        <w:t>关联问题如下：有</w:t>
      </w:r>
      <w:r w:rsidRPr="006C6C9E">
        <w:rPr>
          <w:lang w:eastAsia="zh-CN"/>
        </w:rPr>
        <w:t>N</w:t>
      </w:r>
      <w:r w:rsidRPr="006C6C9E">
        <w:rPr>
          <w:rFonts w:hint="eastAsia"/>
          <w:lang w:eastAsia="zh-CN"/>
        </w:rPr>
        <w:t>个</w:t>
      </w:r>
      <w:r w:rsidRPr="006C6C9E">
        <w:rPr>
          <w:lang w:eastAsia="zh-CN"/>
        </w:rPr>
        <w:t>AP</w:t>
      </w:r>
      <w:r w:rsidRPr="006C6C9E">
        <w:rPr>
          <w:rFonts w:hint="eastAsia"/>
          <w:lang w:eastAsia="zh-CN"/>
        </w:rPr>
        <w:t>，每个都有理论业务量</w:t>
      </w:r>
      <w:r w:rsidRPr="006C6C9E">
        <w:rPr>
          <w:lang w:eastAsia="zh-CN"/>
        </w:rPr>
        <w:t>Ca</w:t>
      </w:r>
      <w:r w:rsidRPr="00363BD8">
        <w:rPr>
          <w:rFonts w:hint="eastAsia"/>
          <w:lang w:eastAsia="zh-CN"/>
        </w:rPr>
        <w:t>。</w:t>
      </w:r>
      <w:r w:rsidRPr="006C6C9E">
        <w:rPr>
          <w:lang w:eastAsia="zh-CN"/>
        </w:rPr>
        <w:t>S</w:t>
      </w:r>
      <w:r w:rsidRPr="006C6C9E">
        <w:rPr>
          <w:rFonts w:hint="eastAsia"/>
          <w:lang w:eastAsia="zh-CN"/>
        </w:rPr>
        <w:t>是一组移动</w:t>
      </w:r>
      <w:r w:rsidRPr="006C6C9E">
        <w:rPr>
          <w:lang w:eastAsia="zh-CN"/>
        </w:rPr>
        <w:t>STA</w:t>
      </w:r>
      <w:r w:rsidRPr="006C6C9E">
        <w:rPr>
          <w:rFonts w:hint="eastAsia"/>
          <w:lang w:eastAsia="zh-CN"/>
        </w:rPr>
        <w:t>。对于</w:t>
      </w:r>
      <w:r w:rsidRPr="006C6C9E">
        <w:rPr>
          <w:lang w:eastAsia="zh-CN"/>
        </w:rPr>
        <w:t>STA</w:t>
      </w:r>
      <w:r>
        <w:rPr>
          <w:lang w:eastAsia="zh-CN"/>
        </w:rPr>
        <w:t xml:space="preserve"> </w:t>
      </w:r>
      <w:r w:rsidRPr="006C6C9E">
        <w:rPr>
          <w:lang w:eastAsia="zh-CN"/>
        </w:rPr>
        <w:t>s</w:t>
      </w:r>
      <w:r>
        <w:rPr>
          <w:lang w:eastAsia="zh-CN"/>
        </w:rPr>
        <w:t xml:space="preserve"> </w:t>
      </w:r>
      <w:r w:rsidRPr="006C6C9E">
        <w:rPr>
          <w:rFonts w:hint="eastAsia"/>
          <w:lang w:eastAsia="zh-CN"/>
        </w:rPr>
        <w:t>∈</w:t>
      </w:r>
      <w:r w:rsidRPr="006C6C9E">
        <w:rPr>
          <w:lang w:eastAsia="zh-CN"/>
        </w:rPr>
        <w:t xml:space="preserve"> S</w:t>
      </w:r>
      <w:r w:rsidRPr="006C6C9E">
        <w:rPr>
          <w:rFonts w:hint="eastAsia"/>
          <w:lang w:eastAsia="zh-CN"/>
        </w:rPr>
        <w:t>，每个</w:t>
      </w:r>
      <w:r w:rsidRPr="006C6C9E">
        <w:rPr>
          <w:lang w:eastAsia="zh-CN"/>
        </w:rPr>
        <w:t>AP a</w:t>
      </w:r>
      <w:r w:rsidRPr="006C6C9E">
        <w:rPr>
          <w:rFonts w:hint="eastAsia"/>
          <w:lang w:eastAsia="zh-CN"/>
        </w:rPr>
        <w:t>具有相同的总带宽</w:t>
      </w:r>
      <w:r w:rsidRPr="006C6C9E">
        <w:rPr>
          <w:lang w:eastAsia="zh-CN"/>
        </w:rPr>
        <w:t>ba</w:t>
      </w:r>
      <w:r w:rsidRPr="006C6C9E">
        <w:rPr>
          <w:rFonts w:hint="eastAsia"/>
          <w:lang w:eastAsia="zh-CN"/>
        </w:rPr>
        <w:t>，而不关心它们与干扰之间的相对位置。</w:t>
      </w:r>
      <w:r w:rsidRPr="006C6C9E">
        <w:rPr>
          <w:lang w:eastAsia="zh-CN"/>
        </w:rPr>
        <w:t>STA</w:t>
      </w:r>
      <w:r>
        <w:rPr>
          <w:rFonts w:hint="eastAsia"/>
          <w:lang w:eastAsia="zh-CN"/>
        </w:rPr>
        <w:t>s</w:t>
      </w:r>
      <w:r>
        <w:rPr>
          <w:lang w:eastAsia="zh-CN"/>
        </w:rPr>
        <w:t xml:space="preserve"> </w:t>
      </w:r>
      <w:r w:rsidRPr="007F0215">
        <w:rPr>
          <w:lang w:eastAsia="zh-CN"/>
        </w:rPr>
        <w:t>s</w:t>
      </w:r>
      <w:r w:rsidRPr="006C6C9E">
        <w:rPr>
          <w:lang w:eastAsia="zh-CN"/>
        </w:rPr>
        <w:t>i</w:t>
      </w:r>
      <w:r>
        <w:rPr>
          <w:lang w:eastAsia="zh-CN"/>
        </w:rPr>
        <w:t xml:space="preserve"> </w:t>
      </w:r>
      <w:r w:rsidRPr="006C6C9E">
        <w:rPr>
          <w:rFonts w:ascii="Cambria Math" w:hAnsi="Cambria Math" w:cs="Cambria Math"/>
          <w:lang w:eastAsia="zh-CN"/>
        </w:rPr>
        <w:t>∈</w:t>
      </w:r>
      <w:r w:rsidRPr="006C6C9E">
        <w:rPr>
          <w:lang w:eastAsia="zh-CN"/>
        </w:rPr>
        <w:t xml:space="preserve"> </w:t>
      </w:r>
      <w:r w:rsidRPr="007F0215">
        <w:rPr>
          <w:lang w:eastAsia="zh-CN"/>
        </w:rPr>
        <w:t>S</w:t>
      </w:r>
      <w:r w:rsidRPr="006C6C9E">
        <w:rPr>
          <w:rFonts w:hint="eastAsia"/>
          <w:lang w:eastAsia="zh-CN"/>
        </w:rPr>
        <w:t>中的序列</w:t>
      </w:r>
      <w:r w:rsidRPr="006C6C9E">
        <w:rPr>
          <w:lang w:eastAsia="zh-CN"/>
        </w:rPr>
        <w:t>s1</w:t>
      </w:r>
      <w:r w:rsidRPr="006C6C9E">
        <w:rPr>
          <w:rFonts w:hint="eastAsia"/>
          <w:lang w:eastAsia="zh-CN"/>
        </w:rPr>
        <w:t>，</w:t>
      </w:r>
      <w:r w:rsidRPr="006C6C9E">
        <w:rPr>
          <w:lang w:eastAsia="zh-CN"/>
        </w:rPr>
        <w:t>s2</w:t>
      </w:r>
      <w:r w:rsidRPr="006C6C9E">
        <w:rPr>
          <w:rFonts w:hint="eastAsia"/>
          <w:lang w:eastAsia="zh-CN"/>
        </w:rPr>
        <w:t>，</w:t>
      </w:r>
      <w:r w:rsidRPr="006C6C9E">
        <w:rPr>
          <w:lang w:eastAsia="zh-CN"/>
        </w:rPr>
        <w:t>...</w:t>
      </w:r>
      <w:r w:rsidRPr="006C6C9E">
        <w:rPr>
          <w:rFonts w:hint="eastAsia"/>
          <w:lang w:eastAsia="zh-CN"/>
        </w:rPr>
        <w:t>，</w:t>
      </w:r>
      <w:r w:rsidRPr="006C6C9E">
        <w:rPr>
          <w:lang w:eastAsia="zh-CN"/>
        </w:rPr>
        <w:t>sn</w:t>
      </w:r>
      <w:r w:rsidRPr="006C6C9E">
        <w:rPr>
          <w:rFonts w:hint="eastAsia"/>
          <w:lang w:eastAsia="zh-CN"/>
        </w:rPr>
        <w:t>在</w:t>
      </w:r>
      <w:r>
        <w:rPr>
          <w:rFonts w:hint="eastAsia"/>
          <w:lang w:eastAsia="zh-CN"/>
        </w:rPr>
        <w:t>T</w:t>
      </w:r>
      <w:r w:rsidRPr="006C6C9E">
        <w:rPr>
          <w:rFonts w:hint="eastAsia"/>
          <w:lang w:eastAsia="zh-CN"/>
        </w:rPr>
        <w:t>期间在线到达，并且每个</w:t>
      </w:r>
      <w:r w:rsidRPr="006C6C9E">
        <w:rPr>
          <w:lang w:eastAsia="zh-CN"/>
        </w:rPr>
        <w:t>STA</w:t>
      </w:r>
      <w:r w:rsidRPr="006C6C9E">
        <w:rPr>
          <w:rFonts w:hint="eastAsia"/>
          <w:lang w:eastAsia="zh-CN"/>
        </w:rPr>
        <w:t>必须根据其当前会话指定所需带宽</w:t>
      </w:r>
      <w:r w:rsidRPr="006C6C9E">
        <w:rPr>
          <w:lang w:eastAsia="zh-CN"/>
        </w:rPr>
        <w:t>bsi</w:t>
      </w:r>
      <w:r w:rsidRPr="006C6C9E">
        <w:rPr>
          <w:rFonts w:hint="eastAsia"/>
          <w:lang w:eastAsia="zh-CN"/>
        </w:rPr>
        <w:t>和时间需求</w:t>
      </w:r>
      <w:r w:rsidRPr="006C6C9E">
        <w:rPr>
          <w:lang w:eastAsia="zh-CN"/>
        </w:rPr>
        <w:t>tsi</w:t>
      </w:r>
      <w:r w:rsidRPr="006C6C9E">
        <w:rPr>
          <w:rFonts w:hint="eastAsia"/>
          <w:lang w:eastAsia="zh-CN"/>
        </w:rPr>
        <w:t>。其目标是尽可能地提高系统在</w:t>
      </w:r>
      <w:r w:rsidRPr="006C6C9E">
        <w:rPr>
          <w:lang w:eastAsia="zh-CN"/>
        </w:rPr>
        <w:t>T</w:t>
      </w:r>
      <w:r w:rsidRPr="006C6C9E">
        <w:rPr>
          <w:rFonts w:hint="eastAsia"/>
          <w:lang w:eastAsia="zh-CN"/>
        </w:rPr>
        <w:t>端的总体流量，同时考虑</w:t>
      </w:r>
      <w:r w:rsidRPr="006C6C9E">
        <w:rPr>
          <w:lang w:eastAsia="zh-CN"/>
        </w:rPr>
        <w:t>STA</w:t>
      </w:r>
      <w:r w:rsidRPr="006C6C9E">
        <w:rPr>
          <w:rFonts w:hint="eastAsia"/>
          <w:lang w:eastAsia="zh-CN"/>
        </w:rPr>
        <w:t>的带宽质量。表</w:t>
      </w:r>
      <w:r w:rsidR="005F28F9">
        <w:rPr>
          <w:lang w:eastAsia="zh-CN"/>
        </w:rPr>
        <w:t>2.1</w:t>
      </w:r>
      <w:r w:rsidRPr="006C6C9E">
        <w:rPr>
          <w:rFonts w:hint="eastAsia"/>
          <w:lang w:eastAsia="zh-CN"/>
        </w:rPr>
        <w:t>中总结了使用的符号和定义。</w:t>
      </w:r>
    </w:p>
    <w:p w14:paraId="2509EA43" w14:textId="77777777" w:rsidR="00402B09" w:rsidRPr="00710717" w:rsidRDefault="00402B09" w:rsidP="00F01623">
      <w:pPr>
        <w:rPr>
          <w:kern w:val="2"/>
          <w:szCs w:val="24"/>
          <w:lang w:eastAsia="zh-CN"/>
        </w:rPr>
      </w:pPr>
    </w:p>
    <w:p w14:paraId="086CC48A" w14:textId="77777777" w:rsidR="0066337A" w:rsidRPr="00710717" w:rsidRDefault="00A272DC" w:rsidP="00710717">
      <w:pPr>
        <w:pStyle w:val="afff4"/>
        <w:rPr>
          <w:szCs w:val="20"/>
        </w:rPr>
      </w:pPr>
      <w:bookmarkStart w:id="99" w:name="_Toc517961370"/>
      <w:r w:rsidRPr="00710717">
        <w:rPr>
          <w:rFonts w:ascii="Times New Roman" w:eastAsia="宋体" w:hAnsi="Times New Roman" w:hint="eastAsia"/>
          <w:szCs w:val="20"/>
        </w:rPr>
        <w:t>表</w:t>
      </w:r>
      <w:r w:rsidRPr="00710717">
        <w:rPr>
          <w:rFonts w:ascii="Times New Roman" w:eastAsia="宋体" w:hAnsi="Times New Roman"/>
          <w:szCs w:val="20"/>
        </w:rPr>
        <w:t xml:space="preserve"> 2.</w:t>
      </w:r>
      <w:r w:rsidRPr="00710717">
        <w:rPr>
          <w:rFonts w:ascii="Times New Roman" w:eastAsia="宋体" w:hAnsi="Times New Roman"/>
          <w:szCs w:val="20"/>
        </w:rPr>
        <w:fldChar w:fldCharType="begin"/>
      </w:r>
      <w:r w:rsidRPr="00710717">
        <w:rPr>
          <w:rFonts w:ascii="Times New Roman" w:eastAsia="宋体" w:hAnsi="Times New Roman"/>
          <w:szCs w:val="20"/>
        </w:rPr>
        <w:instrText xml:space="preserve"> SEQ </w:instrText>
      </w:r>
      <w:r w:rsidRPr="00710717">
        <w:rPr>
          <w:rFonts w:ascii="Times New Roman" w:eastAsia="宋体" w:hAnsi="Times New Roman" w:hint="eastAsia"/>
          <w:szCs w:val="20"/>
        </w:rPr>
        <w:instrText>表</w:instrText>
      </w:r>
      <w:r w:rsidRPr="00710717">
        <w:rPr>
          <w:rFonts w:ascii="Times New Roman" w:eastAsia="宋体" w:hAnsi="Times New Roman"/>
          <w:szCs w:val="20"/>
        </w:rPr>
        <w:instrText xml:space="preserve">2. \* ARABIC </w:instrText>
      </w:r>
      <w:r w:rsidRPr="00710717">
        <w:rPr>
          <w:rFonts w:ascii="Times New Roman" w:eastAsia="宋体" w:hAnsi="Times New Roman"/>
          <w:szCs w:val="20"/>
        </w:rPr>
        <w:fldChar w:fldCharType="separate"/>
      </w:r>
      <w:r>
        <w:rPr>
          <w:rFonts w:ascii="Times New Roman" w:eastAsia="宋体" w:hAnsi="Times New Roman"/>
          <w:noProof/>
          <w:szCs w:val="20"/>
        </w:rPr>
        <w:t>1</w:t>
      </w:r>
      <w:r w:rsidRPr="00710717">
        <w:rPr>
          <w:rFonts w:ascii="Times New Roman" w:eastAsia="宋体" w:hAnsi="Times New Roman"/>
          <w:szCs w:val="20"/>
        </w:rPr>
        <w:fldChar w:fldCharType="end"/>
      </w:r>
      <w:r w:rsidRPr="00710717">
        <w:rPr>
          <w:rFonts w:ascii="Times New Roman" w:eastAsia="宋体" w:hAnsi="Times New Roman"/>
          <w:szCs w:val="20"/>
        </w:rPr>
        <w:t xml:space="preserve">  </w:t>
      </w:r>
      <w:r w:rsidRPr="00710717">
        <w:rPr>
          <w:rFonts w:ascii="Times New Roman" w:eastAsia="宋体" w:hAnsi="Times New Roman" w:hint="eastAsia"/>
          <w:szCs w:val="20"/>
        </w:rPr>
        <w:t>符号说明</w:t>
      </w:r>
      <w:bookmarkEnd w:id="99"/>
    </w:p>
    <w:p w14:paraId="4FBC9E73" w14:textId="77777777" w:rsidR="00CE742F" w:rsidRPr="00710717" w:rsidRDefault="00A272DC" w:rsidP="00CE742F">
      <w:pPr>
        <w:ind w:firstLineChars="0" w:firstLine="0"/>
        <w:jc w:val="center"/>
        <w:rPr>
          <w:szCs w:val="24"/>
          <w:lang w:eastAsia="zh-CN"/>
        </w:rPr>
      </w:pPr>
      <w:r>
        <w:rPr>
          <w:szCs w:val="24"/>
          <w:lang w:eastAsia="zh-CN"/>
        </w:rPr>
        <w:t xml:space="preserve">    </w:t>
      </w:r>
      <w:r w:rsidR="00CE742F" w:rsidRPr="00710717">
        <w:rPr>
          <w:szCs w:val="24"/>
          <w:lang w:eastAsia="zh-CN"/>
        </w:rPr>
        <w:t>Ta</w:t>
      </w:r>
      <w:r w:rsidR="00DA69C2" w:rsidRPr="00710717">
        <w:rPr>
          <w:szCs w:val="24"/>
          <w:lang w:eastAsia="zh-CN"/>
        </w:rPr>
        <w:t xml:space="preserve">b. </w:t>
      </w:r>
      <w:r w:rsidR="00CE742F" w:rsidRPr="00710717">
        <w:rPr>
          <w:szCs w:val="24"/>
          <w:lang w:eastAsia="zh-CN"/>
        </w:rPr>
        <w:t>2.1</w:t>
      </w:r>
      <w:r w:rsidR="005F28F9" w:rsidRPr="00710717">
        <w:rPr>
          <w:szCs w:val="24"/>
          <w:lang w:eastAsia="zh-CN"/>
        </w:rPr>
        <w:t xml:space="preserve"> </w:t>
      </w:r>
      <w:r w:rsidR="003410C5" w:rsidRPr="00710717">
        <w:rPr>
          <w:szCs w:val="24"/>
          <w:lang w:eastAsia="zh-CN"/>
        </w:rPr>
        <w:t xml:space="preserve"> </w:t>
      </w:r>
      <w:r w:rsidR="005F28F9" w:rsidRPr="00710717">
        <w:rPr>
          <w:szCs w:val="24"/>
          <w:lang w:eastAsia="zh-CN"/>
        </w:rPr>
        <w:t>Notations</w:t>
      </w:r>
    </w:p>
    <w:tbl>
      <w:tblPr>
        <w:tblW w:w="0" w:type="auto"/>
        <w:jc w:val="center"/>
        <w:tblLayout w:type="fixed"/>
        <w:tblCellMar>
          <w:left w:w="0" w:type="dxa"/>
          <w:right w:w="0" w:type="dxa"/>
        </w:tblCellMar>
        <w:tblLook w:val="0000" w:firstRow="0" w:lastRow="0" w:firstColumn="0" w:lastColumn="0" w:noHBand="0" w:noVBand="0"/>
      </w:tblPr>
      <w:tblGrid>
        <w:gridCol w:w="1500"/>
        <w:gridCol w:w="6145"/>
      </w:tblGrid>
      <w:tr w:rsidR="0066337A" w:rsidRPr="00ED3647" w14:paraId="5E7EFF92" w14:textId="77777777" w:rsidTr="0047447B">
        <w:trPr>
          <w:jc w:val="center"/>
        </w:trPr>
        <w:tc>
          <w:tcPr>
            <w:tcW w:w="1500" w:type="dxa"/>
            <w:tcBorders>
              <w:top w:val="single" w:sz="4" w:space="0" w:color="auto"/>
              <w:bottom w:val="single" w:sz="4" w:space="0" w:color="auto"/>
              <w:right w:val="single" w:sz="4" w:space="0" w:color="auto"/>
            </w:tcBorders>
          </w:tcPr>
          <w:p w14:paraId="12178416" w14:textId="77777777" w:rsidR="0066337A" w:rsidRPr="00363BD8" w:rsidRDefault="0066337A" w:rsidP="00402B09">
            <w:pPr>
              <w:tabs>
                <w:tab w:val="center" w:pos="4800"/>
                <w:tab w:val="right" w:pos="9500"/>
              </w:tabs>
              <w:ind w:firstLineChars="0" w:firstLine="0"/>
              <w:jc w:val="center"/>
              <w:rPr>
                <w:sz w:val="20"/>
              </w:rPr>
            </w:pPr>
            <w:r w:rsidRPr="00363BD8">
              <w:rPr>
                <w:b/>
                <w:bCs/>
                <w:sz w:val="20"/>
              </w:rPr>
              <w:t>Symbol</w:t>
            </w:r>
          </w:p>
        </w:tc>
        <w:tc>
          <w:tcPr>
            <w:tcW w:w="6145" w:type="dxa"/>
            <w:tcBorders>
              <w:top w:val="single" w:sz="4" w:space="0" w:color="auto"/>
              <w:left w:val="single" w:sz="4" w:space="0" w:color="auto"/>
              <w:bottom w:val="single" w:sz="4" w:space="0" w:color="auto"/>
            </w:tcBorders>
          </w:tcPr>
          <w:p w14:paraId="2B32FF75" w14:textId="77777777" w:rsidR="0066337A" w:rsidRPr="00363BD8" w:rsidRDefault="0066337A" w:rsidP="00402B09">
            <w:pPr>
              <w:tabs>
                <w:tab w:val="center" w:pos="4800"/>
                <w:tab w:val="right" w:pos="9500"/>
              </w:tabs>
              <w:ind w:firstLineChars="0" w:firstLine="0"/>
              <w:jc w:val="center"/>
              <w:rPr>
                <w:sz w:val="20"/>
              </w:rPr>
            </w:pPr>
            <w:r w:rsidRPr="00363BD8">
              <w:rPr>
                <w:b/>
                <w:bCs/>
                <w:sz w:val="20"/>
              </w:rPr>
              <w:t>Semantics</w:t>
            </w:r>
          </w:p>
        </w:tc>
      </w:tr>
      <w:tr w:rsidR="0066337A" w:rsidRPr="00ED3647" w14:paraId="7468F6B4" w14:textId="77777777" w:rsidTr="0047447B">
        <w:trPr>
          <w:jc w:val="center"/>
        </w:trPr>
        <w:tc>
          <w:tcPr>
            <w:tcW w:w="1500" w:type="dxa"/>
            <w:tcBorders>
              <w:top w:val="single" w:sz="4" w:space="0" w:color="auto"/>
              <w:right w:val="single" w:sz="4" w:space="0" w:color="auto"/>
            </w:tcBorders>
          </w:tcPr>
          <w:p w14:paraId="491F7C99" w14:textId="77777777" w:rsidR="0066337A" w:rsidRPr="00363BD8" w:rsidRDefault="0066337A" w:rsidP="00402B09">
            <w:pPr>
              <w:tabs>
                <w:tab w:val="center" w:pos="4800"/>
                <w:tab w:val="right" w:pos="9500"/>
              </w:tabs>
              <w:ind w:firstLineChars="0" w:firstLine="0"/>
              <w:jc w:val="center"/>
              <w:rPr>
                <w:sz w:val="20"/>
              </w:rPr>
            </w:pPr>
            <w:r w:rsidRPr="0066337A">
              <w:rPr>
                <w:sz w:val="20"/>
              </w:rPr>
              <w:fldChar w:fldCharType="begin"/>
            </w:r>
            <w:r w:rsidRPr="0066337A">
              <w:rPr>
                <w:sz w:val="20"/>
              </w:rPr>
              <w:instrText xml:space="preserve"> QUOTE </w:instrText>
            </w:r>
            <w:r w:rsidR="00A3404B">
              <w:rPr>
                <w:noProof/>
                <w:position w:val="-11"/>
              </w:rPr>
              <w:pict w14:anchorId="542BF02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8.25pt;height:1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1BAC&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191BAC&quot; wsp:rsidP=&quot;00191BAC&quot;&gt;&lt;w:pPr&gt;&lt;w:ind w:first-line=&quot;400&quot;/&gt;&lt;/w:pPr&gt;&lt;m:oMathPara&gt;&lt;m:oMath&gt;&lt;m:r&gt;&lt;w:rPr&gt;&lt;w:rFonts w:ascii=&quot;Cambria Math&quot; w:h-ansi=&quot;Cambria Math&quot;/&gt;&lt;wx:font wx:val=&quot;Cambria Math&quot;/&gt;&lt;w:i/&gt;&lt;w:sz w:val=&quot;20&quot;/&gt;&lt;/w:rPr&gt;&lt;m:t&gt;A&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24" o:title="" chromakey="white"/>
                </v:shape>
              </w:pict>
            </w:r>
            <w:r w:rsidRPr="0066337A">
              <w:rPr>
                <w:sz w:val="20"/>
              </w:rPr>
              <w:instrText xml:space="preserve"> </w:instrText>
            </w:r>
            <w:r w:rsidRPr="0066337A">
              <w:rPr>
                <w:sz w:val="20"/>
              </w:rPr>
              <w:fldChar w:fldCharType="separate"/>
            </w:r>
            <w:r w:rsidR="00A3404B">
              <w:rPr>
                <w:noProof/>
                <w:position w:val="-11"/>
              </w:rPr>
              <w:pict w14:anchorId="546CE1CF">
                <v:shape id="_x0000_i1026" type="#_x0000_t75" alt="" style="width:8.25pt;height:1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1BAC&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191BAC&quot; wsp:rsidP=&quot;00191BAC&quot;&gt;&lt;w:pPr&gt;&lt;w:ind w:first-line=&quot;400&quot;/&gt;&lt;/w:pPr&gt;&lt;m:oMathPara&gt;&lt;m:oMath&gt;&lt;m:r&gt;&lt;w:rPr&gt;&lt;w:rFonts w:ascii=&quot;Cambria Math&quot; w:h-ansi=&quot;Cambria Math&quot;/&gt;&lt;wx:font wx:val=&quot;Cambria Math&quot;/&gt;&lt;w:i/&gt;&lt;w:sz w:val=&quot;20&quot;/&gt;&lt;/w:rPr&gt;&lt;m:t&gt;A&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24" o:title="" chromakey="white"/>
                </v:shape>
              </w:pict>
            </w:r>
            <w:r w:rsidRPr="0066337A">
              <w:rPr>
                <w:sz w:val="20"/>
              </w:rPr>
              <w:fldChar w:fldCharType="end"/>
            </w:r>
          </w:p>
        </w:tc>
        <w:tc>
          <w:tcPr>
            <w:tcW w:w="6145" w:type="dxa"/>
            <w:tcBorders>
              <w:top w:val="single" w:sz="4" w:space="0" w:color="auto"/>
              <w:left w:val="single" w:sz="4" w:space="0" w:color="auto"/>
            </w:tcBorders>
          </w:tcPr>
          <w:p w14:paraId="57FBDD63" w14:textId="77777777" w:rsidR="0066337A" w:rsidRPr="00363BD8" w:rsidRDefault="0066337A" w:rsidP="00402B09">
            <w:pPr>
              <w:tabs>
                <w:tab w:val="center" w:pos="4800"/>
                <w:tab w:val="right" w:pos="9500"/>
              </w:tabs>
              <w:ind w:firstLineChars="0" w:firstLine="0"/>
              <w:jc w:val="center"/>
              <w:rPr>
                <w:sz w:val="20"/>
              </w:rPr>
            </w:pPr>
            <w:r w:rsidRPr="00363BD8">
              <w:rPr>
                <w:sz w:val="20"/>
              </w:rPr>
              <w:t>The set of all access points</w:t>
            </w:r>
          </w:p>
        </w:tc>
      </w:tr>
      <w:tr w:rsidR="0066337A" w:rsidRPr="00ED3647" w14:paraId="7C1201C2" w14:textId="77777777" w:rsidTr="0047447B">
        <w:trPr>
          <w:jc w:val="center"/>
        </w:trPr>
        <w:tc>
          <w:tcPr>
            <w:tcW w:w="1500" w:type="dxa"/>
            <w:tcBorders>
              <w:right w:val="single" w:sz="4" w:space="0" w:color="auto"/>
            </w:tcBorders>
          </w:tcPr>
          <w:p w14:paraId="79CD4C20" w14:textId="77777777" w:rsidR="0066337A" w:rsidRPr="00363BD8" w:rsidRDefault="0066337A" w:rsidP="00402B09">
            <w:pPr>
              <w:tabs>
                <w:tab w:val="center" w:pos="4800"/>
                <w:tab w:val="right" w:pos="9500"/>
              </w:tabs>
              <w:ind w:firstLineChars="0" w:firstLine="0"/>
              <w:jc w:val="center"/>
              <w:rPr>
                <w:sz w:val="20"/>
              </w:rPr>
            </w:pPr>
            <w:r w:rsidRPr="0066337A">
              <w:rPr>
                <w:sz w:val="20"/>
              </w:rPr>
              <w:fldChar w:fldCharType="begin"/>
            </w:r>
            <w:r w:rsidRPr="0066337A">
              <w:rPr>
                <w:sz w:val="20"/>
              </w:rPr>
              <w:instrText xml:space="preserve"> QUOTE </w:instrText>
            </w:r>
            <w:r w:rsidR="00A3404B">
              <w:rPr>
                <w:noProof/>
                <w:position w:val="-11"/>
              </w:rPr>
              <w:pict w14:anchorId="053955CC">
                <v:shape id="_x0000_i1027" type="#_x0000_t75" alt="" style="width:10.5pt;height:1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059C&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9D059C&quot; wsp:rsidP=&quot;009D059C&quot;&gt;&lt;w:pPr&gt;&lt;w:ind w:first-line=&quot;400&quot;/&gt;&lt;/w:pPr&gt;&lt;m:oMathPara&gt;&lt;m:oMath&gt;&lt;m:sSub&gt;&lt;m:sSubPr&gt;&lt;m:ctrlPr&gt;&lt;w:rPr&gt;&lt;w:rFonts w:ascii=&quot;Cambria Math&quot; w:h-ansi=&quot;Cambria Math&quot;/&gt;&lt;wx:font wx:val=&quot;Cambria Math&quot;/&gt;&lt;w:sz w:val=&quot;20&quot;/&gt;&lt;/w:rPr&gt;&lt;/m:ctrlPr&gt;&lt;/m:sSubPr&gt;&lt;m:e&gt;&lt;m:r&gt;&lt;w:rPr&gt;&lt;w:rFonts w:ascii=&quot;Cambria Math&quot; w:h-ansi=&quot;Cambria Math&quot;/&gt;&lt;wx:font wx:val=&quot;Cambria Math&quot;/&gt;&lt;w:i/&gt;&lt;w:sz w:val=&quot;20&quot;/&gt;&lt;/w:rPr&gt;&lt;m:t&gt;S&lt;/m:t&gt;&lt;/m:r&gt;&lt;/m:e&gt;&lt;m:sub&gt;&lt;m:r&gt;&lt;w:rPr&gt;&lt;w:rFonts w:ascii=&quot;Cambria Math&quot; w:h-ansi=&quot;Cambria Math&quot;/&gt;&lt;wx:font wx:val=&quot;Cambria Math&quot;/&gt;&lt;w:i/&gt;&lt;w:sz w:val=&quot;20&quot;/&gt;&lt;/w:rPr&gt;&lt;m:t&gt;a&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25" o:title="" chromakey="white"/>
                </v:shape>
              </w:pict>
            </w:r>
            <w:r w:rsidRPr="0066337A">
              <w:rPr>
                <w:sz w:val="20"/>
              </w:rPr>
              <w:instrText xml:space="preserve"> </w:instrText>
            </w:r>
            <w:r w:rsidRPr="0066337A">
              <w:rPr>
                <w:sz w:val="20"/>
              </w:rPr>
              <w:fldChar w:fldCharType="separate"/>
            </w:r>
            <w:r w:rsidR="00A3404B">
              <w:rPr>
                <w:noProof/>
                <w:position w:val="-11"/>
              </w:rPr>
              <w:pict w14:anchorId="4DF0150D">
                <v:shape id="_x0000_i1028" type="#_x0000_t75" alt="" style="width:10.5pt;height:1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059C&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9D059C&quot; wsp:rsidP=&quot;009D059C&quot;&gt;&lt;w:pPr&gt;&lt;w:ind w:first-line=&quot;400&quot;/&gt;&lt;/w:pPr&gt;&lt;m:oMathPara&gt;&lt;m:oMath&gt;&lt;m:sSub&gt;&lt;m:sSubPr&gt;&lt;m:ctrlPr&gt;&lt;w:rPr&gt;&lt;w:rFonts w:ascii=&quot;Cambria Math&quot; w:h-ansi=&quot;Cambria Math&quot;/&gt;&lt;wx:font wx:val=&quot;Cambria Math&quot;/&gt;&lt;w:sz w:val=&quot;20&quot;/&gt;&lt;/w:rPr&gt;&lt;/m:ctrlPr&gt;&lt;/m:sSubPr&gt;&lt;m:e&gt;&lt;m:r&gt;&lt;w:rPr&gt;&lt;w:rFonts w:ascii=&quot;Cambria Math&quot; w:h-ansi=&quot;Cambria Math&quot;/&gt;&lt;wx:font wx:val=&quot;Cambria Math&quot;/&gt;&lt;w:i/&gt;&lt;w:sz w:val=&quot;20&quot;/&gt;&lt;/w:rPr&gt;&lt;m:t&gt;S&lt;/m:t&gt;&lt;/m:r&gt;&lt;/m:e&gt;&lt;m:sub&gt;&lt;m:r&gt;&lt;w:rPr&gt;&lt;w:rFonts w:ascii=&quot;Cambria Math&quot; w:h-ansi=&quot;Cambria Math&quot;/&gt;&lt;wx:font wx:val=&quot;Cambria Math&quot;/&gt;&lt;w:i/&gt;&lt;w:sz w:val=&quot;20&quot;/&gt;&lt;/w:rPr&gt;&lt;m:t&gt;a&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25" o:title="" chromakey="white"/>
                </v:shape>
              </w:pict>
            </w:r>
            <w:r w:rsidRPr="0066337A">
              <w:rPr>
                <w:sz w:val="20"/>
              </w:rPr>
              <w:fldChar w:fldCharType="end"/>
            </w:r>
          </w:p>
        </w:tc>
        <w:tc>
          <w:tcPr>
            <w:tcW w:w="6145" w:type="dxa"/>
            <w:tcBorders>
              <w:left w:val="single" w:sz="4" w:space="0" w:color="auto"/>
            </w:tcBorders>
          </w:tcPr>
          <w:p w14:paraId="53EE67D4" w14:textId="77777777" w:rsidR="0066337A" w:rsidRPr="00363BD8" w:rsidRDefault="0066337A" w:rsidP="00402B09">
            <w:pPr>
              <w:tabs>
                <w:tab w:val="center" w:pos="4800"/>
                <w:tab w:val="right" w:pos="9500"/>
              </w:tabs>
              <w:ind w:firstLineChars="0" w:firstLine="0"/>
              <w:jc w:val="center"/>
              <w:rPr>
                <w:sz w:val="20"/>
              </w:rPr>
            </w:pPr>
            <w:r w:rsidRPr="00363BD8">
              <w:rPr>
                <w:sz w:val="20"/>
              </w:rPr>
              <w:t>The set of STAs which are associated with AP</w:t>
            </w:r>
            <w:r w:rsidRPr="0066337A">
              <w:rPr>
                <w:sz w:val="20"/>
              </w:rPr>
              <w:fldChar w:fldCharType="begin"/>
            </w:r>
            <w:r w:rsidRPr="0066337A">
              <w:rPr>
                <w:sz w:val="20"/>
              </w:rPr>
              <w:instrText xml:space="preserve"> QUOTE </w:instrText>
            </w:r>
            <w:r w:rsidR="00A3404B">
              <w:rPr>
                <w:noProof/>
                <w:position w:val="-11"/>
              </w:rPr>
              <w:pict w14:anchorId="36A0B705">
                <v:shape id="_x0000_i1029" type="#_x0000_t75" alt="" style="width:6.75pt;height:1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6CED&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A86CED&quot; wsp:rsidP=&quot;00A86CED&quot;&gt;&lt;w:pPr&gt;&lt;w:ind w:first-line=&quot;400&quot;/&gt;&lt;/w:pPr&gt;&lt;m:oMathPara&gt;&lt;m:oMath&gt;&lt;m:r&gt;&lt;w:rPr&gt;&lt;w:rFonts w:ascii=&quot;Cambria Math&quot; w:h-ansi=&quot;Cambria Math&quot;/&gt;&lt;wx:font wx:val=&quot;Cambria Math&quot;/&gt;&lt;w:i/&gt;&lt;w:sz w:val=&quot;20&quot;/&gt;&lt;/w:rPr&gt;&lt;m:t&gt;s&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26" o:title="" chromakey="white"/>
                </v:shape>
              </w:pict>
            </w:r>
            <w:r w:rsidRPr="0066337A">
              <w:rPr>
                <w:sz w:val="20"/>
              </w:rPr>
              <w:instrText xml:space="preserve"> </w:instrText>
            </w:r>
            <w:r w:rsidRPr="0066337A">
              <w:rPr>
                <w:sz w:val="20"/>
              </w:rPr>
              <w:fldChar w:fldCharType="separate"/>
            </w:r>
            <w:r w:rsidR="00A3404B">
              <w:rPr>
                <w:noProof/>
                <w:position w:val="-11"/>
              </w:rPr>
              <w:pict w14:anchorId="6118E6B8">
                <v:shape id="_x0000_i1030" type="#_x0000_t75" alt="" style="width:6.75pt;height:1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6CED&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A86CED&quot; wsp:rsidP=&quot;00A86CED&quot;&gt;&lt;w:pPr&gt;&lt;w:ind w:first-line=&quot;400&quot;/&gt;&lt;/w:pPr&gt;&lt;m:oMathPara&gt;&lt;m:oMath&gt;&lt;m:r&gt;&lt;w:rPr&gt;&lt;w:rFonts w:ascii=&quot;Cambria Math&quot; w:h-ansi=&quot;Cambria Math&quot;/&gt;&lt;wx:font wx:val=&quot;Cambria Math&quot;/&gt;&lt;w:i/&gt;&lt;w:sz w:val=&quot;20&quot;/&gt;&lt;/w:rPr&gt;&lt;m:t&gt;s&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26" o:title="" chromakey="white"/>
                </v:shape>
              </w:pict>
            </w:r>
            <w:r w:rsidRPr="0066337A">
              <w:rPr>
                <w:sz w:val="20"/>
              </w:rPr>
              <w:fldChar w:fldCharType="end"/>
            </w:r>
          </w:p>
        </w:tc>
      </w:tr>
      <w:tr w:rsidR="0066337A" w:rsidRPr="00ED3647" w14:paraId="598F6EB8" w14:textId="77777777" w:rsidTr="0047447B">
        <w:trPr>
          <w:jc w:val="center"/>
        </w:trPr>
        <w:tc>
          <w:tcPr>
            <w:tcW w:w="1500" w:type="dxa"/>
            <w:tcBorders>
              <w:right w:val="single" w:sz="4" w:space="0" w:color="auto"/>
            </w:tcBorders>
          </w:tcPr>
          <w:p w14:paraId="59DA7632" w14:textId="77777777" w:rsidR="0066337A" w:rsidRPr="00363BD8" w:rsidRDefault="0066337A" w:rsidP="00402B09">
            <w:pPr>
              <w:tabs>
                <w:tab w:val="center" w:pos="4800"/>
                <w:tab w:val="right" w:pos="9500"/>
              </w:tabs>
              <w:ind w:firstLineChars="0" w:firstLine="0"/>
              <w:jc w:val="center"/>
              <w:rPr>
                <w:sz w:val="20"/>
              </w:rPr>
            </w:pPr>
            <w:r w:rsidRPr="0066337A">
              <w:rPr>
                <w:sz w:val="20"/>
              </w:rPr>
              <w:lastRenderedPageBreak/>
              <w:fldChar w:fldCharType="begin"/>
            </w:r>
            <w:r w:rsidRPr="0066337A">
              <w:rPr>
                <w:sz w:val="20"/>
              </w:rPr>
              <w:instrText xml:space="preserve"> QUOTE </w:instrText>
            </w:r>
            <w:r w:rsidR="00A3404B">
              <w:rPr>
                <w:noProof/>
                <w:position w:val="-11"/>
              </w:rPr>
              <w:pict w14:anchorId="4B3FB53F">
                <v:shape id="_x0000_i1031" type="#_x0000_t75" alt="" style="width:6.75pt;height:1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214&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261214&quot; wsp:rsidP=&quot;00261214&quot;&gt;&lt;w:pPr&gt;&lt;w:ind w:first-line=&quot;400&quot;/&gt;&lt;/w:pPr&gt;&lt;m:oMathPara&gt;&lt;m:oMath&gt;&lt;m:r&gt;&lt;w:rPr&gt;&lt;w:rFonts w:ascii=&quot;Cambria Math&quot; w:h-ansi=&quot;Cambria Math&quot;/&gt;&lt;wx:font wx:val=&quot;Cambria Math&quot;/&gt;&lt;w:i/&gt;&lt;w:sz w:val=&quot;20&quot;/&gt;&lt;/w:rPr&gt;&lt;m:t&gt;S&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27" o:title="" chromakey="white"/>
                </v:shape>
              </w:pict>
            </w:r>
            <w:r w:rsidRPr="0066337A">
              <w:rPr>
                <w:sz w:val="20"/>
              </w:rPr>
              <w:instrText xml:space="preserve"> </w:instrText>
            </w:r>
            <w:r w:rsidRPr="0066337A">
              <w:rPr>
                <w:sz w:val="20"/>
              </w:rPr>
              <w:fldChar w:fldCharType="separate"/>
            </w:r>
            <w:r w:rsidR="00A3404B">
              <w:rPr>
                <w:noProof/>
                <w:position w:val="-11"/>
              </w:rPr>
              <w:pict w14:anchorId="28D86D04">
                <v:shape id="_x0000_i1032" type="#_x0000_t75" alt="" style="width:6.75pt;height:1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214&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261214&quot; wsp:rsidP=&quot;00261214&quot;&gt;&lt;w:pPr&gt;&lt;w:ind w:first-line=&quot;400&quot;/&gt;&lt;/w:pPr&gt;&lt;m:oMathPara&gt;&lt;m:oMath&gt;&lt;m:r&gt;&lt;w:rPr&gt;&lt;w:rFonts w:ascii=&quot;Cambria Math&quot; w:h-ansi=&quot;Cambria Math&quot;/&gt;&lt;wx:font wx:val=&quot;Cambria Math&quot;/&gt;&lt;w:i/&gt;&lt;w:sz w:val=&quot;20&quot;/&gt;&lt;/w:rPr&gt;&lt;m:t&gt;S&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27" o:title="" chromakey="white"/>
                </v:shape>
              </w:pict>
            </w:r>
            <w:r w:rsidRPr="0066337A">
              <w:rPr>
                <w:sz w:val="20"/>
              </w:rPr>
              <w:fldChar w:fldCharType="end"/>
            </w:r>
          </w:p>
        </w:tc>
        <w:tc>
          <w:tcPr>
            <w:tcW w:w="6145" w:type="dxa"/>
            <w:tcBorders>
              <w:left w:val="single" w:sz="4" w:space="0" w:color="auto"/>
            </w:tcBorders>
          </w:tcPr>
          <w:p w14:paraId="2CF54CC8" w14:textId="77777777" w:rsidR="0066337A" w:rsidRPr="00363BD8" w:rsidRDefault="0066337A" w:rsidP="00402B09">
            <w:pPr>
              <w:tabs>
                <w:tab w:val="center" w:pos="4800"/>
                <w:tab w:val="right" w:pos="9500"/>
              </w:tabs>
              <w:ind w:firstLineChars="0" w:firstLine="0"/>
              <w:jc w:val="center"/>
              <w:rPr>
                <w:sz w:val="20"/>
              </w:rPr>
            </w:pPr>
            <w:r w:rsidRPr="00363BD8">
              <w:rPr>
                <w:sz w:val="20"/>
              </w:rPr>
              <w:t>The set of all STAs</w:t>
            </w:r>
          </w:p>
        </w:tc>
      </w:tr>
      <w:tr w:rsidR="0066337A" w:rsidRPr="00ED3647" w14:paraId="34DF8CB1" w14:textId="77777777" w:rsidTr="0047447B">
        <w:trPr>
          <w:jc w:val="center"/>
        </w:trPr>
        <w:tc>
          <w:tcPr>
            <w:tcW w:w="1500" w:type="dxa"/>
            <w:tcBorders>
              <w:right w:val="single" w:sz="4" w:space="0" w:color="auto"/>
            </w:tcBorders>
          </w:tcPr>
          <w:p w14:paraId="6E976F6B" w14:textId="77777777" w:rsidR="0066337A" w:rsidRPr="00363BD8" w:rsidRDefault="0066337A" w:rsidP="00402B09">
            <w:pPr>
              <w:tabs>
                <w:tab w:val="center" w:pos="4800"/>
                <w:tab w:val="right" w:pos="9500"/>
              </w:tabs>
              <w:ind w:firstLineChars="0" w:firstLine="0"/>
              <w:jc w:val="center"/>
              <w:rPr>
                <w:sz w:val="20"/>
              </w:rPr>
            </w:pPr>
            <w:r w:rsidRPr="0066337A">
              <w:rPr>
                <w:sz w:val="20"/>
              </w:rPr>
              <w:fldChar w:fldCharType="begin"/>
            </w:r>
            <w:r w:rsidRPr="0066337A">
              <w:rPr>
                <w:sz w:val="20"/>
              </w:rPr>
              <w:instrText xml:space="preserve"> QUOTE </w:instrText>
            </w:r>
            <w:r w:rsidR="00A3404B">
              <w:rPr>
                <w:noProof/>
                <w:position w:val="-11"/>
              </w:rPr>
              <w:pict w14:anchorId="42900006">
                <v:shape id="_x0000_i1033" type="#_x0000_t75" alt="" style="width:10.5pt;height:1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36FF6&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A36FF6&quot; wsp:rsidP=&quot;00A36FF6&quot;&gt;&lt;w:pPr&gt;&lt;w:ind w:first-line=&quot;400&quot;/&gt;&lt;/w:pPr&gt;&lt;m:oMathPara&gt;&lt;m:oMath&gt;&lt;m:sSub&gt;&lt;m:sSubPr&gt;&lt;m:ctrlPr&gt;&lt;w:rPr&gt;&lt;w:rFonts w:ascii=&quot;Cambria Math&quot; w:h-ansi=&quot;Cambria Math&quot;/&gt;&lt;wx:font wx:val=&quot;Cambria Math&quot;/&gt;&lt;w:sz w:val=&quot;20&quot;/&gt;&lt;/w:rPr&gt;&lt;/m:ctrlPr&gt;&lt;/m:sSubPr&gt;&lt;m:e&gt;&lt;m:r&gt;&lt;w:rPr&gt;&lt;w:rFonts w:ascii=&quot;Cambria Math&quot; w:h-ansi=&quot;Cambria Math&quot;/&gt;&lt;wx:font wx:val=&quot;Cambria Math&quot;/&gt;&lt;w:i/&gt;&lt;w:sz w:val=&quot;20&quot;/&gt;&lt;/w:rPr&gt;&lt;m:t&gt;A&lt;/m:t&gt;&lt;/m:r&gt;&lt;/m:e&gt;&lt;m:sub&gt;&lt;m:r&gt;&lt;w:rPr&gt;&lt;w:rFonts w:ascii=&quot;Cambria Math&quot; w:h-ansi=&quot;Cambria Math&quot;/&gt;&lt;wx:font wx:val=&quot;Cambria Math&quot;/&gt;&lt;w:i/&gt;&lt;w:sz w:val=&quot;20&quot;/&gt;&lt;/w:rPr&gt;&lt;m:t&gt;s&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28" o:title="" chromakey="white"/>
                </v:shape>
              </w:pict>
            </w:r>
            <w:r w:rsidRPr="0066337A">
              <w:rPr>
                <w:sz w:val="20"/>
              </w:rPr>
              <w:instrText xml:space="preserve"> </w:instrText>
            </w:r>
            <w:r w:rsidRPr="0066337A">
              <w:rPr>
                <w:sz w:val="20"/>
              </w:rPr>
              <w:fldChar w:fldCharType="separate"/>
            </w:r>
            <w:r w:rsidR="00A3404B">
              <w:rPr>
                <w:noProof/>
                <w:position w:val="-11"/>
              </w:rPr>
              <w:pict w14:anchorId="2C5538B3">
                <v:shape id="_x0000_i1034" type="#_x0000_t75" alt="" style="width:10.5pt;height:1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36FF6&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A36FF6&quot; wsp:rsidP=&quot;00A36FF6&quot;&gt;&lt;w:pPr&gt;&lt;w:ind w:first-line=&quot;400&quot;/&gt;&lt;/w:pPr&gt;&lt;m:oMathPara&gt;&lt;m:oMath&gt;&lt;m:sSub&gt;&lt;m:sSubPr&gt;&lt;m:ctrlPr&gt;&lt;w:rPr&gt;&lt;w:rFonts w:ascii=&quot;Cambria Math&quot; w:h-ansi=&quot;Cambria Math&quot;/&gt;&lt;wx:font wx:val=&quot;Cambria Math&quot;/&gt;&lt;w:sz w:val=&quot;20&quot;/&gt;&lt;/w:rPr&gt;&lt;/m:ctrlPr&gt;&lt;/m:sSubPr&gt;&lt;m:e&gt;&lt;m:r&gt;&lt;w:rPr&gt;&lt;w:rFonts w:ascii=&quot;Cambria Math&quot; w:h-ansi=&quot;Cambria Math&quot;/&gt;&lt;wx:font wx:val=&quot;Cambria Math&quot;/&gt;&lt;w:i/&gt;&lt;w:sz w:val=&quot;20&quot;/&gt;&lt;/w:rPr&gt;&lt;m:t&gt;A&lt;/m:t&gt;&lt;/m:r&gt;&lt;/m:e&gt;&lt;m:sub&gt;&lt;m:r&gt;&lt;w:rPr&gt;&lt;w:rFonts w:ascii=&quot;Cambria Math&quot; w:h-ansi=&quot;Cambria Math&quot;/&gt;&lt;wx:font wx:val=&quot;Cambria Math&quot;/&gt;&lt;w:i/&gt;&lt;w:sz w:val=&quot;20&quot;/&gt;&lt;/w:rPr&gt;&lt;m:t&gt;s&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28" o:title="" chromakey="white"/>
                </v:shape>
              </w:pict>
            </w:r>
            <w:r w:rsidRPr="0066337A">
              <w:rPr>
                <w:sz w:val="20"/>
              </w:rPr>
              <w:fldChar w:fldCharType="end"/>
            </w:r>
          </w:p>
        </w:tc>
        <w:tc>
          <w:tcPr>
            <w:tcW w:w="6145" w:type="dxa"/>
            <w:tcBorders>
              <w:left w:val="single" w:sz="4" w:space="0" w:color="auto"/>
            </w:tcBorders>
          </w:tcPr>
          <w:p w14:paraId="429A4F43" w14:textId="77777777" w:rsidR="0066337A" w:rsidRPr="00363BD8" w:rsidRDefault="0066337A" w:rsidP="00402B09">
            <w:pPr>
              <w:tabs>
                <w:tab w:val="center" w:pos="4800"/>
                <w:tab w:val="right" w:pos="9500"/>
              </w:tabs>
              <w:ind w:firstLineChars="0" w:firstLine="0"/>
              <w:jc w:val="center"/>
              <w:rPr>
                <w:sz w:val="20"/>
              </w:rPr>
            </w:pPr>
            <w:r w:rsidRPr="00363BD8">
              <w:rPr>
                <w:sz w:val="20"/>
              </w:rPr>
              <w:t>The set of candidate access points of STA</w:t>
            </w:r>
            <w:r w:rsidRPr="0066337A">
              <w:rPr>
                <w:sz w:val="20"/>
              </w:rPr>
              <w:fldChar w:fldCharType="begin"/>
            </w:r>
            <w:r w:rsidRPr="0066337A">
              <w:rPr>
                <w:sz w:val="20"/>
              </w:rPr>
              <w:instrText xml:space="preserve"> QUOTE </w:instrText>
            </w:r>
            <w:r w:rsidR="00A3404B">
              <w:rPr>
                <w:noProof/>
                <w:position w:val="-11"/>
              </w:rPr>
              <w:pict w14:anchorId="7A90FD03">
                <v:shape id="_x0000_i1035" type="#_x0000_t75" alt="" style="width:6.75pt;height:1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413&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B91413&quot; wsp:rsidP=&quot;00B91413&quot;&gt;&lt;w:pPr&gt;&lt;w:ind w:first-line=&quot;400&quot;/&gt;&lt;/w:pPr&gt;&lt;m:oMathPara&gt;&lt;m:oMath&gt;&lt;m:r&gt;&lt;w:rPr&gt;&lt;w:rFonts w:ascii=&quot;Cambria Math&quot; w:h-ansi=&quot;Cambria Math&quot;/&gt;&lt;wx:font wx:val=&quot;Cambria Math&quot;/&gt;&lt;w:i/&gt;&lt;w:sz w:val=&quot;20&quot;/&gt;&lt;/w:rPr&gt;&lt;m:t&gt;s&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26" o:title="" chromakey="white"/>
                </v:shape>
              </w:pict>
            </w:r>
            <w:r w:rsidRPr="0066337A">
              <w:rPr>
                <w:sz w:val="20"/>
              </w:rPr>
              <w:instrText xml:space="preserve"> </w:instrText>
            </w:r>
            <w:r w:rsidRPr="0066337A">
              <w:rPr>
                <w:sz w:val="20"/>
              </w:rPr>
              <w:fldChar w:fldCharType="separate"/>
            </w:r>
            <w:r w:rsidR="00A3404B">
              <w:rPr>
                <w:noProof/>
                <w:position w:val="-11"/>
              </w:rPr>
              <w:pict w14:anchorId="0D53DB9B">
                <v:shape id="_x0000_i1036" type="#_x0000_t75" alt="" style="width:6.75pt;height:1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413&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B91413&quot; wsp:rsidP=&quot;00B91413&quot;&gt;&lt;w:pPr&gt;&lt;w:ind w:first-line=&quot;400&quot;/&gt;&lt;/w:pPr&gt;&lt;m:oMathPara&gt;&lt;m:oMath&gt;&lt;m:r&gt;&lt;w:rPr&gt;&lt;w:rFonts w:ascii=&quot;Cambria Math&quot; w:h-ansi=&quot;Cambria Math&quot;/&gt;&lt;wx:font wx:val=&quot;Cambria Math&quot;/&gt;&lt;w:i/&gt;&lt;w:sz w:val=&quot;20&quot;/&gt;&lt;/w:rPr&gt;&lt;m:t&gt;s&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26" o:title="" chromakey="white"/>
                </v:shape>
              </w:pict>
            </w:r>
            <w:r w:rsidRPr="0066337A">
              <w:rPr>
                <w:sz w:val="20"/>
              </w:rPr>
              <w:fldChar w:fldCharType="end"/>
            </w:r>
          </w:p>
        </w:tc>
      </w:tr>
      <w:tr w:rsidR="0066337A" w:rsidRPr="00ED3647" w14:paraId="01D54331" w14:textId="77777777" w:rsidTr="0047447B">
        <w:trPr>
          <w:jc w:val="center"/>
        </w:trPr>
        <w:tc>
          <w:tcPr>
            <w:tcW w:w="1500" w:type="dxa"/>
            <w:tcBorders>
              <w:right w:val="single" w:sz="4" w:space="0" w:color="auto"/>
            </w:tcBorders>
          </w:tcPr>
          <w:p w14:paraId="7F25237C" w14:textId="77777777" w:rsidR="0066337A" w:rsidRPr="00363BD8" w:rsidRDefault="0066337A" w:rsidP="00402B09">
            <w:pPr>
              <w:tabs>
                <w:tab w:val="center" w:pos="4800"/>
                <w:tab w:val="right" w:pos="9500"/>
              </w:tabs>
              <w:ind w:firstLineChars="0" w:firstLine="0"/>
              <w:jc w:val="center"/>
              <w:rPr>
                <w:sz w:val="20"/>
              </w:rPr>
            </w:pPr>
            <w:r w:rsidRPr="0066337A">
              <w:rPr>
                <w:sz w:val="20"/>
              </w:rPr>
              <w:fldChar w:fldCharType="begin"/>
            </w:r>
            <w:r w:rsidRPr="0066337A">
              <w:rPr>
                <w:sz w:val="20"/>
              </w:rPr>
              <w:instrText xml:space="preserve"> QUOTE </w:instrText>
            </w:r>
            <w:r w:rsidR="00A3404B">
              <w:rPr>
                <w:noProof/>
                <w:position w:val="-11"/>
              </w:rPr>
              <w:pict w14:anchorId="19A161D3">
                <v:shape id="_x0000_i1037" type="#_x0000_t75" alt="" style="width:10.5pt;height:1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4BD5&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314BD5&quot; wsp:rsidP=&quot;00314BD5&quot;&gt;&lt;w:pPr&gt;&lt;w:ind w:first-line=&quot;400&quot;/&gt;&lt;/w:pPr&gt;&lt;m:oMathPara&gt;&lt;m:oMath&gt;&lt;m:sSub&gt;&lt;m:sSubPr&gt;&lt;m:ctrlPr&gt;&lt;w:rPr&gt;&lt;w:rFonts w:ascii=&quot;Cambria Math&quot; w:h-ansi=&quot;Cambria Math&quot;/&gt;&lt;wx:font wx:val=&quot;Cambria Math&quot;/&gt;&lt;w:sz w:val=&quot;20&quot;/&gt;&lt;/w:rPr&gt;&lt;/m:ctrlPr&gt;&lt;/m:sSubPr&gt;&lt;m:e&gt;&lt;m:r&gt;&lt;w:rPr&gt;&lt;w:rFonts w:ascii=&quot;Cambria Math&quot; w:h-ansi=&quot;Cambria Math&quot;/&gt;&lt;wx:font wx:val=&quot;Cambria Math&quot;/&gt;&lt;w:i/&gt;&lt;w:sz w:val=&quot;20&quot;/&gt;&lt;/w:rPr&gt;&lt;m:t&gt;C&lt;/m:t&gt;&lt;/m:r&gt;&lt;/m:e&gt;&lt;m:sub&gt;&lt;m:r&gt;&lt;w:rPr&gt;&lt;w:rFonts w:ascii=&quot;Cambria Math&quot; w:h-ansi=&quot;Cambria Math&quot;/&gt;&lt;wx:font wx:val=&quot;Cambria Math&quot;/&gt;&lt;w:i/&gt;&lt;w:sz w:val=&quot;20&quot;/&gt;&lt;/w:rPr&gt;&lt;m:t&gt;a&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29" o:title="" chromakey="white"/>
                </v:shape>
              </w:pict>
            </w:r>
            <w:r w:rsidRPr="0066337A">
              <w:rPr>
                <w:sz w:val="20"/>
              </w:rPr>
              <w:instrText xml:space="preserve"> </w:instrText>
            </w:r>
            <w:r w:rsidRPr="0066337A">
              <w:rPr>
                <w:sz w:val="20"/>
              </w:rPr>
              <w:fldChar w:fldCharType="separate"/>
            </w:r>
            <w:r w:rsidR="00A3404B">
              <w:rPr>
                <w:noProof/>
                <w:position w:val="-11"/>
              </w:rPr>
              <w:pict w14:anchorId="207C8201">
                <v:shape id="_x0000_i1038" type="#_x0000_t75" alt="" style="width:10.5pt;height:1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4BD5&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314BD5&quot; wsp:rsidP=&quot;00314BD5&quot;&gt;&lt;w:pPr&gt;&lt;w:ind w:first-line=&quot;400&quot;/&gt;&lt;/w:pPr&gt;&lt;m:oMathPara&gt;&lt;m:oMath&gt;&lt;m:sSub&gt;&lt;m:sSubPr&gt;&lt;m:ctrlPr&gt;&lt;w:rPr&gt;&lt;w:rFonts w:ascii=&quot;Cambria Math&quot; w:h-ansi=&quot;Cambria Math&quot;/&gt;&lt;wx:font wx:val=&quot;Cambria Math&quot;/&gt;&lt;w:sz w:val=&quot;20&quot;/&gt;&lt;/w:rPr&gt;&lt;/m:ctrlPr&gt;&lt;/m:sSubPr&gt;&lt;m:e&gt;&lt;m:r&gt;&lt;w:rPr&gt;&lt;w:rFonts w:ascii=&quot;Cambria Math&quot; w:h-ansi=&quot;Cambria Math&quot;/&gt;&lt;wx:font wx:val=&quot;Cambria Math&quot;/&gt;&lt;w:i/&gt;&lt;w:sz w:val=&quot;20&quot;/&gt;&lt;/w:rPr&gt;&lt;m:t&gt;C&lt;/m:t&gt;&lt;/m:r&gt;&lt;/m:e&gt;&lt;m:sub&gt;&lt;m:r&gt;&lt;w:rPr&gt;&lt;w:rFonts w:ascii=&quot;Cambria Math&quot; w:h-ansi=&quot;Cambria Math&quot;/&gt;&lt;wx:font wx:val=&quot;Cambria Math&quot;/&gt;&lt;w:i/&gt;&lt;w:sz w:val=&quot;20&quot;/&gt;&lt;/w:rPr&gt;&lt;m:t&gt;a&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29" o:title="" chromakey="white"/>
                </v:shape>
              </w:pict>
            </w:r>
            <w:r w:rsidRPr="0066337A">
              <w:rPr>
                <w:sz w:val="20"/>
              </w:rPr>
              <w:fldChar w:fldCharType="end"/>
            </w:r>
          </w:p>
        </w:tc>
        <w:tc>
          <w:tcPr>
            <w:tcW w:w="6145" w:type="dxa"/>
            <w:tcBorders>
              <w:left w:val="single" w:sz="4" w:space="0" w:color="auto"/>
            </w:tcBorders>
          </w:tcPr>
          <w:p w14:paraId="4ECF4D4C" w14:textId="77777777" w:rsidR="0066337A" w:rsidRPr="00363BD8" w:rsidRDefault="0066337A" w:rsidP="00402B09">
            <w:pPr>
              <w:tabs>
                <w:tab w:val="center" w:pos="4800"/>
                <w:tab w:val="right" w:pos="9500"/>
              </w:tabs>
              <w:ind w:firstLineChars="0" w:firstLine="0"/>
              <w:jc w:val="center"/>
              <w:rPr>
                <w:sz w:val="20"/>
              </w:rPr>
            </w:pPr>
            <w:r w:rsidRPr="00363BD8">
              <w:rPr>
                <w:sz w:val="20"/>
              </w:rPr>
              <w:t xml:space="preserve">The theoretical traffic of AP </w:t>
            </w:r>
            <w:r w:rsidRPr="0066337A">
              <w:rPr>
                <w:sz w:val="20"/>
              </w:rPr>
              <w:fldChar w:fldCharType="begin"/>
            </w:r>
            <w:r w:rsidRPr="0066337A">
              <w:rPr>
                <w:sz w:val="20"/>
              </w:rPr>
              <w:instrText xml:space="preserve"> QUOTE </w:instrText>
            </w:r>
            <w:r w:rsidR="00A3404B">
              <w:rPr>
                <w:noProof/>
                <w:position w:val="-11"/>
              </w:rPr>
              <w:pict w14:anchorId="3DF56A17">
                <v:shape id="_x0000_i1039" type="#_x0000_t75" alt="" style="width:6.75pt;height:1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0F77CB&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0F77CB&quot; wsp:rsidP=&quot;000F77CB&quot;&gt;&lt;w:pPr&gt;&lt;w:ind w:first-line=&quot;400&quot;/&gt;&lt;/w:pPr&gt;&lt;m:oMathPara&gt;&lt;m:oMath&gt;&lt;m:r&gt;&lt;w:rPr&gt;&lt;w:rFonts w:ascii=&quot;Cambria Math&quot; w:h-ansi=&quot;Cambria Math&quot;/&gt;&lt;wx:font wx:val=&quot;Cambria Math&quot;/&gt;&lt;w:i/&gt;&lt;w:sz w:val=&quot;20&quot;/&gt;&lt;/w:rPr&gt;&lt;m:t&gt;a&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30" o:title="" chromakey="white"/>
                </v:shape>
              </w:pict>
            </w:r>
            <w:r w:rsidRPr="0066337A">
              <w:rPr>
                <w:sz w:val="20"/>
              </w:rPr>
              <w:instrText xml:space="preserve"> </w:instrText>
            </w:r>
            <w:r w:rsidRPr="0066337A">
              <w:rPr>
                <w:sz w:val="20"/>
              </w:rPr>
              <w:fldChar w:fldCharType="separate"/>
            </w:r>
            <w:r w:rsidR="00A3404B">
              <w:rPr>
                <w:noProof/>
                <w:position w:val="-11"/>
              </w:rPr>
              <w:pict w14:anchorId="69D9EB15">
                <v:shape id="_x0000_i1040" type="#_x0000_t75" alt="" style="width:6.75pt;height:1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0F77CB&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0F77CB&quot; wsp:rsidP=&quot;000F77CB&quot;&gt;&lt;w:pPr&gt;&lt;w:ind w:first-line=&quot;400&quot;/&gt;&lt;/w:pPr&gt;&lt;m:oMathPara&gt;&lt;m:oMath&gt;&lt;m:r&gt;&lt;w:rPr&gt;&lt;w:rFonts w:ascii=&quot;Cambria Math&quot; w:h-ansi=&quot;Cambria Math&quot;/&gt;&lt;wx:font wx:val=&quot;Cambria Math&quot;/&gt;&lt;w:i/&gt;&lt;w:sz w:val=&quot;20&quot;/&gt;&lt;/w:rPr&gt;&lt;m:t&gt;a&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30" o:title="" chromakey="white"/>
                </v:shape>
              </w:pict>
            </w:r>
            <w:r w:rsidRPr="0066337A">
              <w:rPr>
                <w:sz w:val="20"/>
              </w:rPr>
              <w:fldChar w:fldCharType="end"/>
            </w:r>
          </w:p>
        </w:tc>
      </w:tr>
      <w:tr w:rsidR="0066337A" w:rsidRPr="00ED3647" w14:paraId="67577D51" w14:textId="77777777" w:rsidTr="0047447B">
        <w:trPr>
          <w:jc w:val="center"/>
        </w:trPr>
        <w:tc>
          <w:tcPr>
            <w:tcW w:w="1500" w:type="dxa"/>
            <w:tcBorders>
              <w:right w:val="single" w:sz="4" w:space="0" w:color="auto"/>
            </w:tcBorders>
          </w:tcPr>
          <w:p w14:paraId="6D7F5576" w14:textId="77777777" w:rsidR="0066337A" w:rsidRPr="00363BD8" w:rsidRDefault="0066337A" w:rsidP="00402B09">
            <w:pPr>
              <w:tabs>
                <w:tab w:val="center" w:pos="4800"/>
                <w:tab w:val="right" w:pos="9500"/>
              </w:tabs>
              <w:ind w:firstLineChars="0" w:firstLine="0"/>
              <w:jc w:val="center"/>
              <w:rPr>
                <w:sz w:val="20"/>
              </w:rPr>
            </w:pPr>
            <w:r w:rsidRPr="0066337A">
              <w:rPr>
                <w:sz w:val="20"/>
              </w:rPr>
              <w:fldChar w:fldCharType="begin"/>
            </w:r>
            <w:r w:rsidRPr="0066337A">
              <w:rPr>
                <w:sz w:val="20"/>
              </w:rPr>
              <w:instrText xml:space="preserve"> QUOTE </w:instrText>
            </w:r>
            <w:r w:rsidR="00A3404B">
              <w:rPr>
                <w:noProof/>
                <w:position w:val="-11"/>
              </w:rPr>
              <w:pict w14:anchorId="5330615E">
                <v:shape id="_x0000_i1041" type="#_x0000_t75" alt="" style="width:10.5pt;height:1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3E6F&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B43E6F&quot; wsp:rsidP=&quot;00B43E6F&quot;&gt;&lt;w:pPr&gt;&lt;w:ind w:first-line=&quot;400&quot;/&gt;&lt;/w:pPr&gt;&lt;m:oMathPara&gt;&lt;m:oMath&gt;&lt;m:sSub&gt;&lt;m:sSubPr&gt;&lt;m:ctrlPr&gt;&lt;w:rPr&gt;&lt;w:rFonts w:ascii=&quot;Cambria Math&quot; w:h-ansi=&quot;Cambria Math&quot;/&gt;&lt;wx:font wx:val=&quot;Cambria Math&quot;/&gt;&lt;w:sz w:val=&quot;20&quot;/&gt;&lt;/w:rPr&gt;&lt;/m:ctrlPr&gt;&lt;/m:sSubPr&gt;&lt;m:e&gt;&lt;m:r&gt;&lt;w:rPr&gt;&lt;w:rFonts w:ascii=&quot;Cambria Math&quot; w:h-ansi=&quot;Cambria Math&quot;/&gt;&lt;wx:font wx:val=&quot;Cambria Math&quot;/&gt;&lt;w:i/&gt;&lt;w:sz w:val=&quot;20&quot;/&gt;&lt;/w:rPr&gt;&lt;m:t&gt;b&lt;/m:t&gt;&lt;/m:r&gt;&lt;/m:e&gt;&lt;m:sub&gt;&lt;m:r&gt;&lt;w:rPr&gt;&lt;w:rFonts w:ascii=&quot;Cambria Math&quot; w:h-ansi=&quot;Cambria Math&quot;/&gt;&lt;wx:font wx:val=&quot;Cambria Math&quot;/&gt;&lt;w:i/&gt;&lt;w:sz w:val=&quot;20&quot;/&gt;&lt;/w:rPr&gt;&lt;m:t&gt;s&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31" o:title="" chromakey="white"/>
                </v:shape>
              </w:pict>
            </w:r>
            <w:r w:rsidRPr="0066337A">
              <w:rPr>
                <w:sz w:val="20"/>
              </w:rPr>
              <w:instrText xml:space="preserve"> </w:instrText>
            </w:r>
            <w:r w:rsidRPr="0066337A">
              <w:rPr>
                <w:sz w:val="20"/>
              </w:rPr>
              <w:fldChar w:fldCharType="separate"/>
            </w:r>
            <w:r w:rsidR="00A3404B">
              <w:rPr>
                <w:noProof/>
                <w:position w:val="-11"/>
              </w:rPr>
              <w:pict w14:anchorId="6056956C">
                <v:shape id="_x0000_i1042" type="#_x0000_t75" alt="" style="width:10.5pt;height:1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3E6F&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B43E6F&quot; wsp:rsidP=&quot;00B43E6F&quot;&gt;&lt;w:pPr&gt;&lt;w:ind w:first-line=&quot;400&quot;/&gt;&lt;/w:pPr&gt;&lt;m:oMathPara&gt;&lt;m:oMath&gt;&lt;m:sSub&gt;&lt;m:sSubPr&gt;&lt;m:ctrlPr&gt;&lt;w:rPr&gt;&lt;w:rFonts w:ascii=&quot;Cambria Math&quot; w:h-ansi=&quot;Cambria Math&quot;/&gt;&lt;wx:font wx:val=&quot;Cambria Math&quot;/&gt;&lt;w:sz w:val=&quot;20&quot;/&gt;&lt;/w:rPr&gt;&lt;/m:ctrlPr&gt;&lt;/m:sSubPr&gt;&lt;m:e&gt;&lt;m:r&gt;&lt;w:rPr&gt;&lt;w:rFonts w:ascii=&quot;Cambria Math&quot; w:h-ansi=&quot;Cambria Math&quot;/&gt;&lt;wx:font wx:val=&quot;Cambria Math&quot;/&gt;&lt;w:i/&gt;&lt;w:sz w:val=&quot;20&quot;/&gt;&lt;/w:rPr&gt;&lt;m:t&gt;b&lt;/m:t&gt;&lt;/m:r&gt;&lt;/m:e&gt;&lt;m:sub&gt;&lt;m:r&gt;&lt;w:rPr&gt;&lt;w:rFonts w:ascii=&quot;Cambria Math&quot; w:h-ansi=&quot;Cambria Math&quot;/&gt;&lt;wx:font wx:val=&quot;Cambria Math&quot;/&gt;&lt;w:i/&gt;&lt;w:sz w:val=&quot;20&quot;/&gt;&lt;/w:rPr&gt;&lt;m:t&gt;s&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31" o:title="" chromakey="white"/>
                </v:shape>
              </w:pict>
            </w:r>
            <w:r w:rsidRPr="0066337A">
              <w:rPr>
                <w:sz w:val="20"/>
              </w:rPr>
              <w:fldChar w:fldCharType="end"/>
            </w:r>
          </w:p>
        </w:tc>
        <w:tc>
          <w:tcPr>
            <w:tcW w:w="6145" w:type="dxa"/>
            <w:tcBorders>
              <w:left w:val="single" w:sz="4" w:space="0" w:color="auto"/>
            </w:tcBorders>
          </w:tcPr>
          <w:p w14:paraId="48FE8595" w14:textId="77777777" w:rsidR="0066337A" w:rsidRPr="00363BD8" w:rsidRDefault="0066337A" w:rsidP="00402B09">
            <w:pPr>
              <w:tabs>
                <w:tab w:val="center" w:pos="4800"/>
                <w:tab w:val="right" w:pos="9500"/>
              </w:tabs>
              <w:ind w:firstLineChars="0" w:firstLine="0"/>
              <w:jc w:val="center"/>
              <w:rPr>
                <w:sz w:val="20"/>
              </w:rPr>
            </w:pPr>
            <w:r w:rsidRPr="00363BD8">
              <w:rPr>
                <w:sz w:val="20"/>
              </w:rPr>
              <w:t>The demanded bandwidth of STA</w:t>
            </w:r>
            <w:r w:rsidRPr="0066337A">
              <w:rPr>
                <w:sz w:val="20"/>
              </w:rPr>
              <w:fldChar w:fldCharType="begin"/>
            </w:r>
            <w:r w:rsidRPr="0066337A">
              <w:rPr>
                <w:sz w:val="20"/>
              </w:rPr>
              <w:instrText xml:space="preserve"> QUOTE </w:instrText>
            </w:r>
            <w:r w:rsidR="00A3404B">
              <w:rPr>
                <w:noProof/>
                <w:position w:val="-11"/>
              </w:rPr>
              <w:pict w14:anchorId="557D1F51">
                <v:shape id="_x0000_i1043" type="#_x0000_t75" alt="" style="width:6.75pt;height:1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0413&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630413&quot; wsp:rsidP=&quot;00630413&quot;&gt;&lt;w:pPr&gt;&lt;w:ind w:first-line=&quot;400&quot;/&gt;&lt;/w:pPr&gt;&lt;m:oMathPara&gt;&lt;m:oMath&gt;&lt;m:r&gt;&lt;w:rPr&gt;&lt;w:rFonts w:ascii=&quot;Cambria Math&quot; w:h-ansi=&quot;Cambria Math&quot;/&gt;&lt;wx:font wx:val=&quot;Cambria Math&quot;/&gt;&lt;w:i/&gt;&lt;w:sz w:val=&quot;20&quot;/&gt;&lt;/w:rPr&gt;&lt;m:t&gt;s&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26" o:title="" chromakey="white"/>
                </v:shape>
              </w:pict>
            </w:r>
            <w:r w:rsidRPr="0066337A">
              <w:rPr>
                <w:sz w:val="20"/>
              </w:rPr>
              <w:instrText xml:space="preserve"> </w:instrText>
            </w:r>
            <w:r w:rsidRPr="0066337A">
              <w:rPr>
                <w:sz w:val="20"/>
              </w:rPr>
              <w:fldChar w:fldCharType="separate"/>
            </w:r>
            <w:r w:rsidR="00A3404B">
              <w:rPr>
                <w:noProof/>
                <w:position w:val="-11"/>
              </w:rPr>
              <w:pict w14:anchorId="023783F5">
                <v:shape id="_x0000_i1044" type="#_x0000_t75" alt="" style="width:6.75pt;height:1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0413&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630413&quot; wsp:rsidP=&quot;00630413&quot;&gt;&lt;w:pPr&gt;&lt;w:ind w:first-line=&quot;400&quot;/&gt;&lt;/w:pPr&gt;&lt;m:oMathPara&gt;&lt;m:oMath&gt;&lt;m:r&gt;&lt;w:rPr&gt;&lt;w:rFonts w:ascii=&quot;Cambria Math&quot; w:h-ansi=&quot;Cambria Math&quot;/&gt;&lt;wx:font wx:val=&quot;Cambria Math&quot;/&gt;&lt;w:i/&gt;&lt;w:sz w:val=&quot;20&quot;/&gt;&lt;/w:rPr&gt;&lt;m:t&gt;s&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26" o:title="" chromakey="white"/>
                </v:shape>
              </w:pict>
            </w:r>
            <w:r w:rsidRPr="0066337A">
              <w:rPr>
                <w:sz w:val="20"/>
              </w:rPr>
              <w:fldChar w:fldCharType="end"/>
            </w:r>
          </w:p>
        </w:tc>
      </w:tr>
      <w:tr w:rsidR="0066337A" w:rsidRPr="00ED3647" w14:paraId="33ED91FC" w14:textId="77777777" w:rsidTr="0047447B">
        <w:trPr>
          <w:jc w:val="center"/>
        </w:trPr>
        <w:tc>
          <w:tcPr>
            <w:tcW w:w="1500" w:type="dxa"/>
            <w:tcBorders>
              <w:right w:val="single" w:sz="4" w:space="0" w:color="auto"/>
            </w:tcBorders>
          </w:tcPr>
          <w:p w14:paraId="226F849D" w14:textId="77777777" w:rsidR="0066337A" w:rsidRPr="00363BD8" w:rsidRDefault="0066337A" w:rsidP="00402B09">
            <w:pPr>
              <w:tabs>
                <w:tab w:val="center" w:pos="4800"/>
                <w:tab w:val="right" w:pos="9500"/>
              </w:tabs>
              <w:ind w:firstLineChars="0" w:firstLine="0"/>
              <w:jc w:val="center"/>
              <w:rPr>
                <w:sz w:val="20"/>
              </w:rPr>
            </w:pPr>
            <w:r w:rsidRPr="0066337A">
              <w:rPr>
                <w:sz w:val="20"/>
              </w:rPr>
              <w:fldChar w:fldCharType="begin"/>
            </w:r>
            <w:r w:rsidRPr="0066337A">
              <w:rPr>
                <w:sz w:val="20"/>
              </w:rPr>
              <w:instrText xml:space="preserve"> QUOTE </w:instrText>
            </w:r>
            <w:r w:rsidR="00A3404B">
              <w:rPr>
                <w:noProof/>
                <w:position w:val="-11"/>
              </w:rPr>
              <w:pict w14:anchorId="1C16A2C8">
                <v:shape id="_x0000_i1045" type="#_x0000_t75" alt="" style="width:20.25pt;height:1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0F18&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E20F18&quot; wsp:rsidP=&quot;00E20F18&quot;&gt;&lt;w:pPr&gt;&lt;w:ind w:first-line=&quot;400&quot;/&gt;&lt;/w:pPr&gt;&lt;m:oMathPara&gt;&lt;m:oMath&gt;&lt;m:sSub&gt;&lt;m:sSubPr&gt;&lt;m:ctrlPr&gt;&lt;w:rPr&gt;&lt;w:rFonts w:ascii=&quot;Cambria Math&quot; w:h-ansi=&quot;Cambria Math&quot;/&gt;&lt;wx:font wx:val=&quot;Cambria Math&quot;/&gt;&lt;w:sz w:val=&quot;20&quot;/&gt;&lt;/w:rPr&gt;&lt;/m:ctrlPr&gt;&lt;/m:sSubPr&gt;&lt;m:e&gt;&lt;m:r&gt;&lt;w:rPr&gt;&lt;w:rFonts w:ascii=&quot;Cambria Math&quot; w:h-ansi=&quot;Cambria Math&quot;/&gt;&lt;wx:font wx:val=&quot;Cambria Math&quot;/&gt;&lt;w:i/&gt;&lt;w:sz w:val=&quot;20&quot;/&gt;&lt;/w:rPr&gt;&lt;m:t&gt;b&lt;/m:t&gt;&lt;/m:r&gt;&lt;m:r&gt;&lt;m:rPr&gt;&lt;m:sty m:val=&quot;p&quot;/&gt;&lt;/m:rPr&gt;&lt;w:rPr&gt;&lt;w:rFonts w:ascii=&quot;Cambria Math&quot; w:h-ansi=&quot;Cambria Math&quot; w:hint=&quot;fareast&quot;/&gt;&lt;wx:font wx:val=&quot;___&quot;/&gt;&lt;w:sz w:val=&quot;20&quot;/&gt;&lt;/w:rPr&gt;&lt;m:t&gt;'&lt;/m:t&gt;&lt;/m:r&gt;&lt;/m:e&gt;&lt;m:sub&gt;&lt;m:r&gt;&lt;w:rPr&gt;&lt;w:rFonts w:ascii=&quot;Cambria Math&quot; w:h-ansi=&quot;Cambria Math&quot;/&gt;&lt;wx:font wx:val=&quot;Cambria Math&quot;/&gt;&lt;w:i/&gt;&lt;w:sz w:val=&quot;20&quot;/&gt; Ma Ma Ma Ma Ma Ma Ma Ma Ma&lt;/w:rPr&gt;&lt;m:t&gt;s&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32" o:title="" chromakey="white"/>
                </v:shape>
              </w:pict>
            </w:r>
            <w:r w:rsidRPr="0066337A">
              <w:rPr>
                <w:sz w:val="20"/>
              </w:rPr>
              <w:instrText xml:space="preserve"> </w:instrText>
            </w:r>
            <w:r w:rsidRPr="0066337A">
              <w:rPr>
                <w:sz w:val="20"/>
              </w:rPr>
              <w:fldChar w:fldCharType="separate"/>
            </w:r>
            <w:r w:rsidR="00A3404B">
              <w:rPr>
                <w:noProof/>
                <w:position w:val="-11"/>
              </w:rPr>
              <w:pict w14:anchorId="58993616">
                <v:shape id="_x0000_i1046" type="#_x0000_t75" alt="" style="width:20.25pt;height:1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0F18&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E20F18&quot; wsp:rsidP=&quot;00E20F18&quot;&gt;&lt;w:pPr&gt;&lt;w:ind w:first-line=&quot;400&quot;/&gt;&lt;/w:pPr&gt;&lt;m:oMathPara&gt;&lt;m:oMath&gt;&lt;m:sSub&gt;&lt;m:sSubPr&gt;&lt;m:ctrlPr&gt;&lt;w:rPr&gt;&lt;w:rFonts w:ascii=&quot;Cambria Math&quot; w:h-ansi=&quot;Cambria Math&quot;/&gt;&lt;wx:font wx:val=&quot;Cambria Math&quot;/&gt;&lt;w:sz w:val=&quot;20&quot;/&gt;&lt;/w:rPr&gt;&lt;/m:ctrlPr&gt;&lt;/m:sSubPr&gt;&lt;m:e&gt;&lt;m:r&gt;&lt;w:rPr&gt;&lt;w:rFonts w:ascii=&quot;Cambria Math&quot; w:h-ansi=&quot;Cambria Math&quot;/&gt;&lt;wx:font wx:val=&quot;Cambria Math&quot;/&gt;&lt;w:i/&gt;&lt;w:sz w:val=&quot;20&quot;/&gt;&lt;/w:rPr&gt;&lt;m:t&gt;b&lt;/m:t&gt;&lt;/m:r&gt;&lt;m:r&gt;&lt;m:rPr&gt;&lt;m:sty m:val=&quot;p&quot;/&gt;&lt;/m:rPr&gt;&lt;w:rPr&gt;&lt;w:rFonts w:ascii=&quot;Cambria Math&quot; w:h-ansi=&quot;Cambria Math&quot; w:hint=&quot;fareast&quot;/&gt;&lt;wx:font wx:val=&quot;___&quot;/&gt;&lt;w:sz w:val=&quot;20&quot;/&gt;&lt;/w:rPr&gt;&lt;m:t&gt;'&lt;/m:t&gt;&lt;/m:r&gt;&lt;/m:e&gt;&lt;m:sub&gt;&lt;m:r&gt;&lt;w:rPr&gt;&lt;w:rFonts w:ascii=&quot;Cambria Math&quot; w:h-ansi=&quot;Cambria Math&quot;/&gt;&lt;wx:font wx:val=&quot;Cambria Math&quot;/&gt;&lt;w:i/&gt;&lt;w:sz w:val=&quot;20&quot;/&gt; Ma Ma Ma Ma Ma Ma Ma Ma Ma&lt;/w:rPr&gt;&lt;m:t&gt;s&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32" o:title="" chromakey="white"/>
                </v:shape>
              </w:pict>
            </w:r>
            <w:r w:rsidRPr="0066337A">
              <w:rPr>
                <w:sz w:val="20"/>
              </w:rPr>
              <w:fldChar w:fldCharType="end"/>
            </w:r>
          </w:p>
        </w:tc>
        <w:tc>
          <w:tcPr>
            <w:tcW w:w="6145" w:type="dxa"/>
            <w:tcBorders>
              <w:left w:val="single" w:sz="4" w:space="0" w:color="auto"/>
            </w:tcBorders>
          </w:tcPr>
          <w:p w14:paraId="2B3F3C00" w14:textId="77777777" w:rsidR="0066337A" w:rsidRPr="00363BD8" w:rsidRDefault="0066337A" w:rsidP="00402B09">
            <w:pPr>
              <w:tabs>
                <w:tab w:val="center" w:pos="4800"/>
                <w:tab w:val="right" w:pos="9500"/>
              </w:tabs>
              <w:ind w:firstLineChars="0" w:firstLine="0"/>
              <w:jc w:val="center"/>
              <w:rPr>
                <w:sz w:val="20"/>
              </w:rPr>
            </w:pPr>
            <w:r w:rsidRPr="00363BD8">
              <w:rPr>
                <w:sz w:val="20"/>
              </w:rPr>
              <w:t xml:space="preserve">The actual allocated bandwidth of STA </w:t>
            </w:r>
            <w:r w:rsidRPr="0066337A">
              <w:rPr>
                <w:sz w:val="20"/>
              </w:rPr>
              <w:fldChar w:fldCharType="begin"/>
            </w:r>
            <w:r w:rsidRPr="0066337A">
              <w:rPr>
                <w:sz w:val="20"/>
              </w:rPr>
              <w:instrText xml:space="preserve"> QUOTE </w:instrText>
            </w:r>
            <w:r w:rsidR="00A3404B">
              <w:rPr>
                <w:noProof/>
                <w:position w:val="-11"/>
              </w:rPr>
              <w:pict w14:anchorId="0158331D">
                <v:shape id="_x0000_i1047" type="#_x0000_t75" alt="" style="width:6.75pt;height:1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42FEC&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042FEC&quot; wsp:rsidP=&quot;00042FEC&quot;&gt;&lt;w:pPr&gt;&lt;w:ind w:first-line=&quot;400&quot;/&gt;&lt;/w:pPr&gt;&lt;m:oMathPara&gt;&lt;m:oMath&gt;&lt;m:r&gt;&lt;w:rPr&gt;&lt;w:rFonts w:ascii=&quot;Cambria Math&quot; w:h-ansi=&quot;Cambria Math&quot;/&gt;&lt;wx:font wx:val=&quot;Cambria Math&quot;/&gt;&lt;w:i/&gt;&lt;w:sz w:val=&quot;20&quot;/&gt;&lt;/w:rPr&gt;&lt;m:t&gt;s&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26" o:title="" chromakey="white"/>
                </v:shape>
              </w:pict>
            </w:r>
            <w:r w:rsidRPr="0066337A">
              <w:rPr>
                <w:sz w:val="20"/>
              </w:rPr>
              <w:instrText xml:space="preserve"> </w:instrText>
            </w:r>
            <w:r w:rsidRPr="0066337A">
              <w:rPr>
                <w:sz w:val="20"/>
              </w:rPr>
              <w:fldChar w:fldCharType="separate"/>
            </w:r>
            <w:r w:rsidR="00A3404B">
              <w:rPr>
                <w:noProof/>
                <w:position w:val="-11"/>
              </w:rPr>
              <w:pict w14:anchorId="0475CDE4">
                <v:shape id="_x0000_i1048" type="#_x0000_t75" alt="" style="width:6.75pt;height:1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42FEC&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042FEC&quot; wsp:rsidP=&quot;00042FEC&quot;&gt;&lt;w:pPr&gt;&lt;w:ind w:first-line=&quot;400&quot;/&gt;&lt;/w:pPr&gt;&lt;m:oMathPara&gt;&lt;m:oMath&gt;&lt;m:r&gt;&lt;w:rPr&gt;&lt;w:rFonts w:ascii=&quot;Cambria Math&quot; w:h-ansi=&quot;Cambria Math&quot;/&gt;&lt;wx:font wx:val=&quot;Cambria Math&quot;/&gt;&lt;w:i/&gt;&lt;w:sz w:val=&quot;20&quot;/&gt;&lt;/w:rPr&gt;&lt;m:t&gt;s&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26" o:title="" chromakey="white"/>
                </v:shape>
              </w:pict>
            </w:r>
            <w:r w:rsidRPr="0066337A">
              <w:rPr>
                <w:sz w:val="20"/>
              </w:rPr>
              <w:fldChar w:fldCharType="end"/>
            </w:r>
          </w:p>
        </w:tc>
      </w:tr>
      <w:tr w:rsidR="0066337A" w:rsidRPr="00ED3647" w14:paraId="5D976B11" w14:textId="77777777" w:rsidTr="0047447B">
        <w:trPr>
          <w:jc w:val="center"/>
        </w:trPr>
        <w:tc>
          <w:tcPr>
            <w:tcW w:w="1500" w:type="dxa"/>
            <w:tcBorders>
              <w:right w:val="single" w:sz="4" w:space="0" w:color="auto"/>
            </w:tcBorders>
          </w:tcPr>
          <w:p w14:paraId="3C063D0D" w14:textId="77777777" w:rsidR="0066337A" w:rsidRPr="00363BD8" w:rsidRDefault="0066337A" w:rsidP="00402B09">
            <w:pPr>
              <w:tabs>
                <w:tab w:val="center" w:pos="4800"/>
                <w:tab w:val="right" w:pos="9500"/>
              </w:tabs>
              <w:ind w:firstLineChars="0" w:firstLine="0"/>
              <w:jc w:val="center"/>
              <w:rPr>
                <w:sz w:val="20"/>
              </w:rPr>
            </w:pPr>
            <w:r w:rsidRPr="0066337A">
              <w:rPr>
                <w:sz w:val="20"/>
              </w:rPr>
              <w:fldChar w:fldCharType="begin"/>
            </w:r>
            <w:r w:rsidRPr="0066337A">
              <w:rPr>
                <w:sz w:val="20"/>
              </w:rPr>
              <w:instrText xml:space="preserve"> QUOTE </w:instrText>
            </w:r>
            <w:r w:rsidR="00A3404B">
              <w:rPr>
                <w:noProof/>
                <w:position w:val="-11"/>
              </w:rPr>
              <w:pict w14:anchorId="2FA9E589">
                <v:shape id="_x0000_i1049" type="#_x0000_t75" alt="" style="width:10.5pt;height:1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12CE&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3712CE&quot; wsp:rsidP=&quot;003712CE&quot;&gt;&lt;w:pPr&gt;&lt;w:ind w:first-line=&quot;400&quot;/&gt;&lt;/w:pPr&gt;&lt;m:oMathPara&gt;&lt;m:oMath&gt;&lt;m:sSub&gt;&lt;m:sSubPr&gt;&lt;m:ctrlPr&gt;&lt;w:rPr&gt;&lt;w:rFonts w:ascii=&quot;Cambria Math&quot; w:h-ansi=&quot;Cambria Math&quot;/&gt;&lt;wx:font wx:val=&quot;Cambria Math&quot;/&gt;&lt;w:sz w:val=&quot;20&quot;/&gt;&lt;/w:rPr&gt;&lt;/m:ctrlPr&gt;&lt;/m:sSubPr&gt;&lt;m:e&gt;&lt;m:r&gt;&lt;w:rPr&gt;&lt;w:rFonts w:ascii=&quot;Cambria Math&quot; w:h-ansi=&quot;Cambria Math&quot;/&gt;&lt;wx:font wx:val=&quot;Cambria Math&quot;/&gt;&lt;w:i/&gt;&lt;w:sz w:val=&quot;20&quot;/&gt;&lt;/w:rPr&gt;&lt;m:t&gt;t&lt;/m:t&gt;&lt;/m:r&gt;&lt;/m:e&gt;&lt;m:sub&gt;&lt;m:r&gt;&lt;w:rPr&gt;&lt;w:rFonts w:ascii=&quot;Cambria Math&quot; w:h-ansi=&quot;Cambria Math&quot;/&gt;&lt;wx:font wx:val=&quot;Cambria Math&quot;/&gt;&lt;w:i/&gt;&lt;w:sz w:val=&quot;20&quot;/&gt;&lt;/w:rPr&gt;&lt;m:t&gt;s&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33" o:title="" chromakey="white"/>
                </v:shape>
              </w:pict>
            </w:r>
            <w:r w:rsidRPr="0066337A">
              <w:rPr>
                <w:sz w:val="20"/>
              </w:rPr>
              <w:instrText xml:space="preserve"> </w:instrText>
            </w:r>
            <w:r w:rsidRPr="0066337A">
              <w:rPr>
                <w:sz w:val="20"/>
              </w:rPr>
              <w:fldChar w:fldCharType="separate"/>
            </w:r>
            <w:r w:rsidR="00A3404B">
              <w:rPr>
                <w:noProof/>
                <w:position w:val="-11"/>
              </w:rPr>
              <w:pict w14:anchorId="5B3D44D2">
                <v:shape id="_x0000_i1050" type="#_x0000_t75" alt="" style="width:10.5pt;height:1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12CE&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3712CE&quot; wsp:rsidP=&quot;003712CE&quot;&gt;&lt;w:pPr&gt;&lt;w:ind w:first-line=&quot;400&quot;/&gt;&lt;/w:pPr&gt;&lt;m:oMathPara&gt;&lt;m:oMath&gt;&lt;m:sSub&gt;&lt;m:sSubPr&gt;&lt;m:ctrlPr&gt;&lt;w:rPr&gt;&lt;w:rFonts w:ascii=&quot;Cambria Math&quot; w:h-ansi=&quot;Cambria Math&quot;/&gt;&lt;wx:font wx:val=&quot;Cambria Math&quot;/&gt;&lt;w:sz w:val=&quot;20&quot;/&gt;&lt;/w:rPr&gt;&lt;/m:ctrlPr&gt;&lt;/m:sSubPr&gt;&lt;m:e&gt;&lt;m:r&gt;&lt;w:rPr&gt;&lt;w:rFonts w:ascii=&quot;Cambria Math&quot; w:h-ansi=&quot;Cambria Math&quot;/&gt;&lt;wx:font wx:val=&quot;Cambria Math&quot;/&gt;&lt;w:i/&gt;&lt;w:sz w:val=&quot;20&quot;/&gt;&lt;/w:rPr&gt;&lt;m:t&gt;t&lt;/m:t&gt;&lt;/m:r&gt;&lt;/m:e&gt;&lt;m:sub&gt;&lt;m:r&gt;&lt;w:rPr&gt;&lt;w:rFonts w:ascii=&quot;Cambria Math&quot; w:h-ansi=&quot;Cambria Math&quot;/&gt;&lt;wx:font wx:val=&quot;Cambria Math&quot;/&gt;&lt;w:i/&gt;&lt;w:sz w:val=&quot;20&quot;/&gt;&lt;/w:rPr&gt;&lt;m:t&gt;s&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33" o:title="" chromakey="white"/>
                </v:shape>
              </w:pict>
            </w:r>
            <w:r w:rsidRPr="0066337A">
              <w:rPr>
                <w:sz w:val="20"/>
              </w:rPr>
              <w:fldChar w:fldCharType="end"/>
            </w:r>
          </w:p>
        </w:tc>
        <w:tc>
          <w:tcPr>
            <w:tcW w:w="6145" w:type="dxa"/>
            <w:tcBorders>
              <w:left w:val="single" w:sz="4" w:space="0" w:color="auto"/>
            </w:tcBorders>
          </w:tcPr>
          <w:p w14:paraId="5660E0A8" w14:textId="77777777" w:rsidR="0066337A" w:rsidRPr="00363BD8" w:rsidRDefault="0066337A" w:rsidP="00402B09">
            <w:pPr>
              <w:tabs>
                <w:tab w:val="center" w:pos="4800"/>
                <w:tab w:val="right" w:pos="9500"/>
              </w:tabs>
              <w:ind w:firstLineChars="0" w:firstLine="0"/>
              <w:jc w:val="center"/>
              <w:rPr>
                <w:sz w:val="20"/>
              </w:rPr>
            </w:pPr>
            <w:r w:rsidRPr="00363BD8">
              <w:rPr>
                <w:sz w:val="20"/>
              </w:rPr>
              <w:t xml:space="preserve">The demanded time of STA </w:t>
            </w:r>
            <w:r w:rsidRPr="0066337A">
              <w:rPr>
                <w:sz w:val="20"/>
              </w:rPr>
              <w:fldChar w:fldCharType="begin"/>
            </w:r>
            <w:r w:rsidRPr="0066337A">
              <w:rPr>
                <w:sz w:val="20"/>
              </w:rPr>
              <w:instrText xml:space="preserve"> QUOTE </w:instrText>
            </w:r>
            <w:r w:rsidR="00A3404B">
              <w:rPr>
                <w:noProof/>
                <w:position w:val="-11"/>
              </w:rPr>
              <w:pict w14:anchorId="37E30EED">
                <v:shape id="_x0000_i1051" type="#_x0000_t75" alt="" style="width:6.75pt;height:1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C6978&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2C6978&quot; wsp:rsidP=&quot;002C6978&quot;&gt;&lt;w:pPr&gt;&lt;w:ind w:first-line=&quot;400&quot;/&gt;&lt;/w:pPr&gt;&lt;m:oMathPara&gt;&lt;m:oMath&gt;&lt;m:r&gt;&lt;w:rPr&gt;&lt;w:rFonts w:ascii=&quot;Cambria Math&quot; w:h-ansi=&quot;Cambria Math&quot;/&gt;&lt;wx:font wx:val=&quot;Cambria Math&quot;/&gt;&lt;w:i/&gt;&lt;w:sz w:val=&quot;20&quot;/&gt;&lt;/w:rPr&gt;&lt;m:t&gt;s&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26" o:title="" chromakey="white"/>
                </v:shape>
              </w:pict>
            </w:r>
            <w:r w:rsidRPr="0066337A">
              <w:rPr>
                <w:sz w:val="20"/>
              </w:rPr>
              <w:instrText xml:space="preserve"> </w:instrText>
            </w:r>
            <w:r w:rsidRPr="0066337A">
              <w:rPr>
                <w:sz w:val="20"/>
              </w:rPr>
              <w:fldChar w:fldCharType="separate"/>
            </w:r>
            <w:r w:rsidR="00A3404B">
              <w:rPr>
                <w:noProof/>
                <w:position w:val="-11"/>
              </w:rPr>
              <w:pict w14:anchorId="122CB640">
                <v:shape id="_x0000_i1052" type="#_x0000_t75" alt="" style="width:6.75pt;height:1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C6978&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2C6978&quot; wsp:rsidP=&quot;002C6978&quot;&gt;&lt;w:pPr&gt;&lt;w:ind w:first-line=&quot;400&quot;/&gt;&lt;/w:pPr&gt;&lt;m:oMathPara&gt;&lt;m:oMath&gt;&lt;m:r&gt;&lt;w:rPr&gt;&lt;w:rFonts w:ascii=&quot;Cambria Math&quot; w:h-ansi=&quot;Cambria Math&quot;/&gt;&lt;wx:font wx:val=&quot;Cambria Math&quot;/&gt;&lt;w:i/&gt;&lt;w:sz w:val=&quot;20&quot;/&gt;&lt;/w:rPr&gt;&lt;m:t&gt;s&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26" o:title="" chromakey="white"/>
                </v:shape>
              </w:pict>
            </w:r>
            <w:r w:rsidRPr="0066337A">
              <w:rPr>
                <w:sz w:val="20"/>
              </w:rPr>
              <w:fldChar w:fldCharType="end"/>
            </w:r>
          </w:p>
        </w:tc>
      </w:tr>
      <w:tr w:rsidR="0066337A" w:rsidRPr="00ED3647" w14:paraId="68FF014F" w14:textId="77777777" w:rsidTr="0047447B">
        <w:trPr>
          <w:jc w:val="center"/>
        </w:trPr>
        <w:tc>
          <w:tcPr>
            <w:tcW w:w="1500" w:type="dxa"/>
            <w:tcBorders>
              <w:right w:val="single" w:sz="4" w:space="0" w:color="auto"/>
            </w:tcBorders>
          </w:tcPr>
          <w:p w14:paraId="14F34372" w14:textId="77777777" w:rsidR="0066337A" w:rsidRPr="00363BD8" w:rsidRDefault="0066337A" w:rsidP="00402B09">
            <w:pPr>
              <w:tabs>
                <w:tab w:val="center" w:pos="4800"/>
                <w:tab w:val="right" w:pos="9500"/>
              </w:tabs>
              <w:ind w:firstLineChars="0" w:firstLine="0"/>
              <w:jc w:val="center"/>
              <w:rPr>
                <w:sz w:val="20"/>
              </w:rPr>
            </w:pPr>
            <w:r w:rsidRPr="0066337A">
              <w:rPr>
                <w:sz w:val="20"/>
              </w:rPr>
              <w:fldChar w:fldCharType="begin"/>
            </w:r>
            <w:r w:rsidRPr="0066337A">
              <w:rPr>
                <w:sz w:val="20"/>
              </w:rPr>
              <w:instrText xml:space="preserve"> QUOTE </w:instrText>
            </w:r>
            <w:r w:rsidR="00A3404B">
              <w:rPr>
                <w:noProof/>
                <w:position w:val="-11"/>
              </w:rPr>
              <w:pict w14:anchorId="1F830930">
                <v:shape id="_x0000_i1053" type="#_x0000_t75" alt="" style="width:10.5pt;height:1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8F8&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DC28F8&quot; wsp:rsidP=&quot;00DC28F8&quot;&gt;&lt;w:pPr&gt;&lt;w:ind w:first-line=&quot;400&quot;/&gt;&lt;/w:pPr&gt;&lt;m:oMathPara&gt;&lt;m:oMath&gt;&lt;m:sSub&gt;&lt;m:sSubPr&gt;&lt;m:ctrlPr&gt;&lt;w:rPr&gt;&lt;w:rFonts w:ascii=&quot;Cambria Math&quot; w:h-ansi=&quot;Cambria Math&quot;/&gt;&lt;wx:font wx:val=&quot;Cambria Math&quot;/&gt;&lt;w:sz w:val=&quot;20&quot;/&gt;&lt;/w:rPr&gt;&lt;/m:ctrlPr&gt;&lt;/m:sSubPr&gt;&lt;m:e&gt;&lt;m:r&gt;&lt;w:rPr&gt;&lt;w:rFonts w:ascii=&quot;Cambria Math&quot; w:h-ansi=&quot;Cambria Math&quot;/&gt;&lt;wx:font wx:val=&quot;Cambria Math&quot;/&gt;&lt;w:i/&gt;&lt;w:sz w:val=&quot;20&quot;/&gt;&lt;/w:rPr&gt;&lt;m:t&gt;b&lt;/m:t&gt;&lt;/m:r&gt;&lt;/m:e&gt;&lt;m:sub&gt;&lt;m:r&gt;&lt;w:rPr&gt;&lt;w:rFonts w:ascii=&quot;Cambria Math&quot; w:h-ansi=&quot;Cambria Math&quot;/&gt;&lt;wx:font wx:val=&quot;Cambria Math&quot;/&gt;&lt;w:i/&gt;&lt;w:sz w:val=&quot;20&quot;/&gt;&lt;/w:rPr&gt;&lt;m:t&gt;a&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34" o:title="" chromakey="white"/>
                </v:shape>
              </w:pict>
            </w:r>
            <w:r w:rsidRPr="0066337A">
              <w:rPr>
                <w:sz w:val="20"/>
              </w:rPr>
              <w:instrText xml:space="preserve"> </w:instrText>
            </w:r>
            <w:r w:rsidRPr="0066337A">
              <w:rPr>
                <w:sz w:val="20"/>
              </w:rPr>
              <w:fldChar w:fldCharType="separate"/>
            </w:r>
            <w:r w:rsidR="00A3404B">
              <w:rPr>
                <w:noProof/>
                <w:position w:val="-11"/>
              </w:rPr>
              <w:pict w14:anchorId="51DF4086">
                <v:shape id="_x0000_i1054" type="#_x0000_t75" alt="" style="width:10.5pt;height:1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8F8&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DC28F8&quot; wsp:rsidP=&quot;00DC28F8&quot;&gt;&lt;w:pPr&gt;&lt;w:ind w:first-line=&quot;400&quot;/&gt;&lt;/w:pPr&gt;&lt;m:oMathPara&gt;&lt;m:oMath&gt;&lt;m:sSub&gt;&lt;m:sSubPr&gt;&lt;m:ctrlPr&gt;&lt;w:rPr&gt;&lt;w:rFonts w:ascii=&quot;Cambria Math&quot; w:h-ansi=&quot;Cambria Math&quot;/&gt;&lt;wx:font wx:val=&quot;Cambria Math&quot;/&gt;&lt;w:sz w:val=&quot;20&quot;/&gt;&lt;/w:rPr&gt;&lt;/m:ctrlPr&gt;&lt;/m:sSubPr&gt;&lt;m:e&gt;&lt;m:r&gt;&lt;w:rPr&gt;&lt;w:rFonts w:ascii=&quot;Cambria Math&quot; w:h-ansi=&quot;Cambria Math&quot;/&gt;&lt;wx:font wx:val=&quot;Cambria Math&quot;/&gt;&lt;w:i/&gt;&lt;w:sz w:val=&quot;20&quot;/&gt;&lt;/w:rPr&gt;&lt;m:t&gt;b&lt;/m:t&gt;&lt;/m:r&gt;&lt;/m:e&gt;&lt;m:sub&gt;&lt;m:r&gt;&lt;w:rPr&gt;&lt;w:rFonts w:ascii=&quot;Cambria Math&quot; w:h-ansi=&quot;Cambria Math&quot;/&gt;&lt;wx:font wx:val=&quot;Cambria Math&quot;/&gt;&lt;w:i/&gt;&lt;w:sz w:val=&quot;20&quot;/&gt;&lt;/w:rPr&gt;&lt;m:t&gt;a&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34" o:title="" chromakey="white"/>
                </v:shape>
              </w:pict>
            </w:r>
            <w:r w:rsidRPr="0066337A">
              <w:rPr>
                <w:sz w:val="20"/>
              </w:rPr>
              <w:fldChar w:fldCharType="end"/>
            </w:r>
          </w:p>
        </w:tc>
        <w:tc>
          <w:tcPr>
            <w:tcW w:w="6145" w:type="dxa"/>
            <w:tcBorders>
              <w:left w:val="single" w:sz="4" w:space="0" w:color="auto"/>
            </w:tcBorders>
          </w:tcPr>
          <w:p w14:paraId="536F1ED7" w14:textId="77777777" w:rsidR="0066337A" w:rsidRPr="00363BD8" w:rsidRDefault="0066337A" w:rsidP="00402B09">
            <w:pPr>
              <w:tabs>
                <w:tab w:val="center" w:pos="4800"/>
                <w:tab w:val="right" w:pos="9500"/>
              </w:tabs>
              <w:ind w:firstLineChars="0" w:firstLine="0"/>
              <w:jc w:val="center"/>
              <w:rPr>
                <w:sz w:val="20"/>
              </w:rPr>
            </w:pPr>
            <w:r w:rsidRPr="00363BD8">
              <w:rPr>
                <w:sz w:val="20"/>
              </w:rPr>
              <w:t xml:space="preserve">The total bandwidth of AP </w:t>
            </w:r>
            <w:r w:rsidRPr="0066337A">
              <w:rPr>
                <w:sz w:val="20"/>
              </w:rPr>
              <w:fldChar w:fldCharType="begin"/>
            </w:r>
            <w:r w:rsidRPr="0066337A">
              <w:rPr>
                <w:sz w:val="20"/>
              </w:rPr>
              <w:instrText xml:space="preserve"> QUOTE </w:instrText>
            </w:r>
            <w:r w:rsidR="00A3404B">
              <w:rPr>
                <w:noProof/>
                <w:position w:val="-11"/>
              </w:rPr>
              <w:pict w14:anchorId="078C9424">
                <v:shape id="_x0000_i1055" type="#_x0000_t75" alt="" style="width:6.75pt;height:1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09B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2F09BB&quot; wsp:rsidP=&quot;002F09BB&quot;&gt;&lt;w:pPr&gt;&lt;w:ind w:first-line=&quot;400&quot;/&gt;&lt;/w:pPr&gt;&lt;m:oMathPara&gt;&lt;m:oMath&gt;&lt;m:r&gt;&lt;w:rPr&gt;&lt;w:rFonts w:ascii=&quot;Cambria Math&quot; w:h-ansi=&quot;Cambria Math&quot;/&gt;&lt;wx:font wx:val=&quot;Cambria Math&quot;/&gt;&lt;w:i/&gt;&lt;w:sz w:val=&quot;20&quot;/&gt;&lt;/w:rPr&gt;&lt;m:t&gt;a&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30" o:title="" chromakey="white"/>
                </v:shape>
              </w:pict>
            </w:r>
            <w:r w:rsidRPr="0066337A">
              <w:rPr>
                <w:sz w:val="20"/>
              </w:rPr>
              <w:instrText xml:space="preserve"> </w:instrText>
            </w:r>
            <w:r w:rsidRPr="0066337A">
              <w:rPr>
                <w:sz w:val="20"/>
              </w:rPr>
              <w:fldChar w:fldCharType="separate"/>
            </w:r>
            <w:r w:rsidR="00A3404B">
              <w:rPr>
                <w:noProof/>
                <w:position w:val="-11"/>
              </w:rPr>
              <w:pict w14:anchorId="07FD7C14">
                <v:shape id="_x0000_i1056" type="#_x0000_t75" alt="" style="width:6.75pt;height:1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09B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2F09BB&quot; wsp:rsidP=&quot;002F09BB&quot;&gt;&lt;w:pPr&gt;&lt;w:ind w:first-line=&quot;400&quot;/&gt;&lt;/w:pPr&gt;&lt;m:oMathPara&gt;&lt;m:oMath&gt;&lt;m:r&gt;&lt;w:rPr&gt;&lt;w:rFonts w:ascii=&quot;Cambria Math&quot; w:h-ansi=&quot;Cambria Math&quot;/&gt;&lt;wx:font wx:val=&quot;Cambria Math&quot;/&gt;&lt;w:i/&gt;&lt;w:sz w:val=&quot;20&quot;/&gt;&lt;/w:rPr&gt;&lt;m:t&gt;a&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30" o:title="" chromakey="white"/>
                </v:shape>
              </w:pict>
            </w:r>
            <w:r w:rsidRPr="0066337A">
              <w:rPr>
                <w:sz w:val="20"/>
              </w:rPr>
              <w:fldChar w:fldCharType="end"/>
            </w:r>
          </w:p>
        </w:tc>
      </w:tr>
      <w:tr w:rsidR="0066337A" w:rsidRPr="00ED3647" w14:paraId="65964CAC" w14:textId="77777777" w:rsidTr="0047447B">
        <w:trPr>
          <w:jc w:val="center"/>
        </w:trPr>
        <w:tc>
          <w:tcPr>
            <w:tcW w:w="1500" w:type="dxa"/>
            <w:tcBorders>
              <w:right w:val="single" w:sz="4" w:space="0" w:color="auto"/>
            </w:tcBorders>
          </w:tcPr>
          <w:p w14:paraId="19E2206C" w14:textId="77777777" w:rsidR="0066337A" w:rsidRPr="00363BD8" w:rsidRDefault="0066337A" w:rsidP="00402B09">
            <w:pPr>
              <w:tabs>
                <w:tab w:val="center" w:pos="4800"/>
                <w:tab w:val="right" w:pos="9500"/>
              </w:tabs>
              <w:ind w:firstLineChars="0" w:firstLine="0"/>
              <w:jc w:val="center"/>
              <w:rPr>
                <w:sz w:val="20"/>
              </w:rPr>
            </w:pPr>
            <w:r w:rsidRPr="0066337A">
              <w:rPr>
                <w:sz w:val="20"/>
              </w:rPr>
              <w:fldChar w:fldCharType="begin"/>
            </w:r>
            <w:r w:rsidRPr="0066337A">
              <w:rPr>
                <w:sz w:val="20"/>
              </w:rPr>
              <w:instrText xml:space="preserve"> QUOTE </w:instrText>
            </w:r>
            <w:r w:rsidR="00A3404B">
              <w:rPr>
                <w:noProof/>
                <w:position w:val="-11"/>
              </w:rPr>
              <w:pict w14:anchorId="30F6A9A4">
                <v:shape id="_x0000_i1057" type="#_x0000_t75" alt="" style="width:20.25pt;height:1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43F7&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2543F7&quot; wsp:rsidP=&quot;002543F7&quot;&gt;&lt;w:pPr&gt;&lt;w:ind w:first-line=&quot;400&quot;/&gt;&lt;/w:pPr&gt;&lt;m:oMathPara&gt;&lt;m:oMath&gt;&lt;m:r&gt;&lt;w:rPr&gt;&lt;w:rFonts w:ascii=&quot;Cambria Math&quot; w:h-ansi=&quot;Cambria Math&quot;/&gt;&lt;wx:font wx:val=&quot;Cambria Math&quot;/&gt;&lt;w:i/&gt;&lt;w:sz w:val=&quot;20&quot;/&gt;&lt;/w:rPr&gt;&lt;m:t&gt;_&lt;/m:t&gt;&lt;/iiiiiiiiim:r&gt;&lt;m:r&gt;&lt;m:rPr&gt;&lt;m:sty m:val=&quot;p&quot;/&gt;&lt;/m:rPr&gt;&lt;w:rPr&gt;&lt;w:rFonts w:ascii=&quot;Cambria Math&quot; w:h-ansi=&quot;Cambria Math&quot;/&gt;&lt;wx:font wx:val=&quot;Cambria Math&quot;/&gt;&lt;w:sz w:val=&quot;20&quot;/&gt;&lt;/w:rPr&gt;&lt;m:t&gt;(&lt;/m:t&gt;&lt;/m:r&gt;&lt;m:r&gt;&lt;w:rPr&gt;&lt;w:rFonts w:ascii=&quot;Cambria Math&quot; w:h-ansi=&quot;Cambria Math&quot;/&gt;&lt;wx:font wx:val=&quot;Cambria Math&quot;/&gt;&lt;w:i/&gt;&lt;w:sz w:val=&quot;20&quot;/&gt;&lt;/w:rPr&gt;&lt;m:t&gt;a&lt;/m:t&gt;&lt;/m:r&gt;&lt;m:r&gt;&lt;m:rPr&gt;&lt;m:sty m:val=&quot;p&quot;/&gt;&lt;/m:rPr&gt;&lt;w:rPr&gt;&lt;w:rFonts w:ascii=&quot;Cambria Math&quot; w:h-ansi=&quot;Cambria Math&quot;/&gt;&lt;wx:font wx:val=&quot;Cambria Math&quot;/&gt;&lt;w:sz w:val=&quot;20&quot;/&gt;&lt;/w:rPr&gt;&lt;m:t&gt;)&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35" o:title="" chromakey="white"/>
                </v:shape>
              </w:pict>
            </w:r>
            <w:r w:rsidRPr="0066337A">
              <w:rPr>
                <w:sz w:val="20"/>
              </w:rPr>
              <w:instrText xml:space="preserve"> </w:instrText>
            </w:r>
            <w:r w:rsidRPr="0066337A">
              <w:rPr>
                <w:sz w:val="20"/>
              </w:rPr>
              <w:fldChar w:fldCharType="separate"/>
            </w:r>
            <w:r w:rsidR="00A3404B">
              <w:rPr>
                <w:noProof/>
                <w:position w:val="-11"/>
              </w:rPr>
              <w:pict w14:anchorId="6C440E32">
                <v:shape id="_x0000_i1058" type="#_x0000_t75" alt="" style="width:20.25pt;height:1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43F7&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2543F7&quot; wsp:rsidP=&quot;002543F7&quot;&gt;&lt;w:pPr&gt;&lt;w:ind w:first-line=&quot;400&quot;/&gt;&lt;/w:pPr&gt;&lt;m:oMathPara&gt;&lt;m:oMath&gt;&lt;m:r&gt;&lt;w:rPr&gt;&lt;w:rFonts w:ascii=&quot;Cambria Math&quot; w:h-ansi=&quot;Cambria Math&quot;/&gt;&lt;wx:font wx:val=&quot;Cambria Math&quot;/&gt;&lt;w:i/&gt;&lt;w:sz w:val=&quot;20&quot;/&gt;&lt;/w:rPr&gt;&lt;m:t&gt;_&lt;/m:t&gt;&lt;/iiiiiiiiim:r&gt;&lt;m:r&gt;&lt;m:rPr&gt;&lt;m:sty m:val=&quot;p&quot;/&gt;&lt;/m:rPr&gt;&lt;w:rPr&gt;&lt;w:rFonts w:ascii=&quot;Cambria Math&quot; w:h-ansi=&quot;Cambria Math&quot;/&gt;&lt;wx:font wx:val=&quot;Cambria Math&quot;/&gt;&lt;w:sz w:val=&quot;20&quot;/&gt;&lt;/w:rPr&gt;&lt;m:t&gt;(&lt;/m:t&gt;&lt;/m:r&gt;&lt;m:r&gt;&lt;w:rPr&gt;&lt;w:rFonts w:ascii=&quot;Cambria Math&quot; w:h-ansi=&quot;Cambria Math&quot;/&gt;&lt;wx:font wx:val=&quot;Cambria Math&quot;/&gt;&lt;w:i/&gt;&lt;w:sz w:val=&quot;20&quot;/&gt;&lt;/w:rPr&gt;&lt;m:t&gt;a&lt;/m:t&gt;&lt;/m:r&gt;&lt;m:r&gt;&lt;m:rPr&gt;&lt;m:sty m:val=&quot;p&quot;/&gt;&lt;/m:rPr&gt;&lt;w:rPr&gt;&lt;w:rFonts w:ascii=&quot;Cambria Math&quot; w:h-ansi=&quot;Cambria Math&quot;/&gt;&lt;wx:font wx:val=&quot;Cambria Math&quot;/&gt;&lt;w:sz w:val=&quot;20&quot;/&gt;&lt;/w:rPr&gt;&lt;m:t&gt;)&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35" o:title="" chromakey="white"/>
                </v:shape>
              </w:pict>
            </w:r>
            <w:r w:rsidRPr="0066337A">
              <w:rPr>
                <w:sz w:val="20"/>
              </w:rPr>
              <w:fldChar w:fldCharType="end"/>
            </w:r>
          </w:p>
        </w:tc>
        <w:tc>
          <w:tcPr>
            <w:tcW w:w="6145" w:type="dxa"/>
            <w:tcBorders>
              <w:left w:val="single" w:sz="4" w:space="0" w:color="auto"/>
            </w:tcBorders>
          </w:tcPr>
          <w:p w14:paraId="13029838" w14:textId="77777777" w:rsidR="0066337A" w:rsidRPr="00363BD8" w:rsidRDefault="0066337A" w:rsidP="00402B09">
            <w:pPr>
              <w:tabs>
                <w:tab w:val="center" w:pos="4800"/>
                <w:tab w:val="right" w:pos="9500"/>
              </w:tabs>
              <w:ind w:firstLineChars="0" w:firstLine="0"/>
              <w:jc w:val="center"/>
              <w:rPr>
                <w:sz w:val="20"/>
              </w:rPr>
            </w:pPr>
            <w:r w:rsidRPr="00363BD8">
              <w:rPr>
                <w:sz w:val="20"/>
              </w:rPr>
              <w:t xml:space="preserve">The tradeoff function on AP </w:t>
            </w:r>
            <w:r w:rsidRPr="0066337A">
              <w:rPr>
                <w:sz w:val="20"/>
              </w:rPr>
              <w:fldChar w:fldCharType="begin"/>
            </w:r>
            <w:r w:rsidRPr="0066337A">
              <w:rPr>
                <w:sz w:val="20"/>
              </w:rPr>
              <w:instrText xml:space="preserve"> QUOTE </w:instrText>
            </w:r>
            <w:r w:rsidR="00A3404B">
              <w:rPr>
                <w:noProof/>
                <w:position w:val="-11"/>
              </w:rPr>
              <w:pict w14:anchorId="61BAE20F">
                <v:shape id="_x0000_i1059" type="#_x0000_t75" alt="" style="width:6.75pt;height:1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2045&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ED2045&quot; wsp:rsidP=&quot;00ED2045&quot;&gt;&lt;w:pPr&gt;&lt;w:ind w:first-line=&quot;400&quot;/&gt;&lt;/w:pPr&gt;&lt;m:oMathPara&gt;&lt;m:oMath&gt;&lt;m:r&gt;&lt;w:rPr&gt;&lt;w:rFonts w:ascii=&quot;Cambria Math&quot; w:h-ansi=&quot;Cambria Math&quot;/&gt;&lt;wx:font wx:val=&quot;Cambria Math&quot;/&gt;&lt;w:i/&gt;&lt;w:sz w:val=&quot;20&quot;/&gt;&lt;/w:rPr&gt;&lt;m:t&gt;s&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26" o:title="" chromakey="white"/>
                </v:shape>
              </w:pict>
            </w:r>
            <w:r w:rsidRPr="0066337A">
              <w:rPr>
                <w:sz w:val="20"/>
              </w:rPr>
              <w:instrText xml:space="preserve"> </w:instrText>
            </w:r>
            <w:r w:rsidRPr="0066337A">
              <w:rPr>
                <w:sz w:val="20"/>
              </w:rPr>
              <w:fldChar w:fldCharType="separate"/>
            </w:r>
            <w:r w:rsidR="00A3404B">
              <w:rPr>
                <w:noProof/>
                <w:position w:val="-11"/>
              </w:rPr>
              <w:pict w14:anchorId="23D16D75">
                <v:shape id="_x0000_i1060" type="#_x0000_t75" alt="" style="width:6.75pt;height:1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2045&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ED2045&quot; wsp:rsidP=&quot;00ED2045&quot;&gt;&lt;w:pPr&gt;&lt;w:ind w:first-line=&quot;400&quot;/&gt;&lt;/w:pPr&gt;&lt;m:oMathPara&gt;&lt;m:oMath&gt;&lt;m:r&gt;&lt;w:rPr&gt;&lt;w:rFonts w:ascii=&quot;Cambria Math&quot; w:h-ansi=&quot;Cambria Math&quot;/&gt;&lt;wx:font wx:val=&quot;Cambria Math&quot;/&gt;&lt;w:i/&gt;&lt;w:sz w:val=&quot;20&quot;/&gt;&lt;/w:rPr&gt;&lt;m:t&gt;s&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26" o:title="" chromakey="white"/>
                </v:shape>
              </w:pict>
            </w:r>
            <w:r w:rsidRPr="0066337A">
              <w:rPr>
                <w:sz w:val="20"/>
              </w:rPr>
              <w:fldChar w:fldCharType="end"/>
            </w:r>
          </w:p>
        </w:tc>
      </w:tr>
      <w:tr w:rsidR="0066337A" w:rsidRPr="00ED3647" w14:paraId="5809B22F" w14:textId="77777777" w:rsidTr="0047447B">
        <w:trPr>
          <w:jc w:val="center"/>
        </w:trPr>
        <w:tc>
          <w:tcPr>
            <w:tcW w:w="1500" w:type="dxa"/>
            <w:tcBorders>
              <w:right w:val="single" w:sz="4" w:space="0" w:color="auto"/>
            </w:tcBorders>
          </w:tcPr>
          <w:p w14:paraId="52084264" w14:textId="77777777" w:rsidR="0066337A" w:rsidRPr="00363BD8" w:rsidRDefault="0066337A" w:rsidP="00402B09">
            <w:pPr>
              <w:tabs>
                <w:tab w:val="center" w:pos="4800"/>
                <w:tab w:val="right" w:pos="9500"/>
              </w:tabs>
              <w:ind w:firstLineChars="0" w:firstLine="0"/>
              <w:jc w:val="center"/>
              <w:rPr>
                <w:sz w:val="20"/>
              </w:rPr>
            </w:pPr>
            <w:r w:rsidRPr="0066337A">
              <w:rPr>
                <w:sz w:val="20"/>
              </w:rPr>
              <w:fldChar w:fldCharType="begin"/>
            </w:r>
            <w:r w:rsidRPr="0066337A">
              <w:rPr>
                <w:sz w:val="20"/>
              </w:rPr>
              <w:instrText xml:space="preserve"> QUOTE </w:instrText>
            </w:r>
            <w:r w:rsidR="00A3404B">
              <w:rPr>
                <w:noProof/>
                <w:position w:val="-11"/>
              </w:rPr>
              <w:pict w14:anchorId="365C5334">
                <v:shape id="_x0000_i1061" type="#_x0000_t75" alt="" style="width:10.5pt;height:1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45F4&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1445F4&quot; wsp:rsidP=&quot;001445F4&quot;&gt;&lt;w:pPr&gt;&lt;w:ind w:first-line=&quot;400&quot;/&gt;&lt;/w:pPr&gt;&lt;m:oMathPara&gt;&lt;m:oMath&gt;&lt;m:r&gt;&lt;w:rPr&gt;&lt;w:rFonts w:ascii=&quot;Cambria Math&quot; w:h-ansi=&quot;Cambria Math&quot;/&gt;&lt;wx:font wx:val=&quot;Cambria Math&quot;/&gt;&lt;w:i/&gt;&lt;w:sz w:val=&quot;20&quot;/&gt;&lt;/w:rPr&gt;&lt;m:t&gt;N&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36" o:title="" chromakey="white"/>
                </v:shape>
              </w:pict>
            </w:r>
            <w:r w:rsidRPr="0066337A">
              <w:rPr>
                <w:sz w:val="20"/>
              </w:rPr>
              <w:instrText xml:space="preserve"> </w:instrText>
            </w:r>
            <w:r w:rsidRPr="0066337A">
              <w:rPr>
                <w:sz w:val="20"/>
              </w:rPr>
              <w:fldChar w:fldCharType="separate"/>
            </w:r>
            <w:r w:rsidR="00A3404B">
              <w:rPr>
                <w:noProof/>
                <w:position w:val="-11"/>
              </w:rPr>
              <w:pict w14:anchorId="64AF1A09">
                <v:shape id="_x0000_i1062" type="#_x0000_t75" alt="" style="width:10.5pt;height:1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45F4&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1445F4&quot; wsp:rsidP=&quot;001445F4&quot;&gt;&lt;w:pPr&gt;&lt;w:ind w:first-line=&quot;400&quot;/&gt;&lt;/w:pPr&gt;&lt;m:oMathPara&gt;&lt;m:oMath&gt;&lt;m:r&gt;&lt;w:rPr&gt;&lt;w:rFonts w:ascii=&quot;Cambria Math&quot; w:h-ansi=&quot;Cambria Math&quot;/&gt;&lt;wx:font wx:val=&quot;Cambria Math&quot;/&gt;&lt;w:i/&gt;&lt;w:sz w:val=&quot;20&quot;/&gt;&lt;/w:rPr&gt;&lt;m:t&gt;N&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36" o:title="" chromakey="white"/>
                </v:shape>
              </w:pict>
            </w:r>
            <w:r w:rsidRPr="0066337A">
              <w:rPr>
                <w:sz w:val="20"/>
              </w:rPr>
              <w:fldChar w:fldCharType="end"/>
            </w:r>
          </w:p>
        </w:tc>
        <w:tc>
          <w:tcPr>
            <w:tcW w:w="6145" w:type="dxa"/>
            <w:tcBorders>
              <w:left w:val="single" w:sz="4" w:space="0" w:color="auto"/>
            </w:tcBorders>
          </w:tcPr>
          <w:p w14:paraId="21E7E35A" w14:textId="77777777" w:rsidR="0066337A" w:rsidRPr="00363BD8" w:rsidRDefault="0066337A" w:rsidP="00402B09">
            <w:pPr>
              <w:tabs>
                <w:tab w:val="center" w:pos="4800"/>
                <w:tab w:val="right" w:pos="9500"/>
              </w:tabs>
              <w:ind w:firstLineChars="0" w:firstLine="0"/>
              <w:jc w:val="center"/>
              <w:rPr>
                <w:sz w:val="20"/>
              </w:rPr>
            </w:pPr>
            <w:r w:rsidRPr="00363BD8">
              <w:rPr>
                <w:sz w:val="20"/>
              </w:rPr>
              <w:t>The number of APs in the network</w:t>
            </w:r>
          </w:p>
        </w:tc>
      </w:tr>
      <w:tr w:rsidR="0066337A" w:rsidRPr="00ED3647" w14:paraId="570DED44" w14:textId="77777777" w:rsidTr="0047447B">
        <w:trPr>
          <w:jc w:val="center"/>
        </w:trPr>
        <w:tc>
          <w:tcPr>
            <w:tcW w:w="1500" w:type="dxa"/>
            <w:tcBorders>
              <w:right w:val="single" w:sz="4" w:space="0" w:color="auto"/>
            </w:tcBorders>
          </w:tcPr>
          <w:p w14:paraId="0705A1A6" w14:textId="77777777" w:rsidR="0066337A" w:rsidRPr="00363BD8" w:rsidRDefault="0066337A" w:rsidP="00402B09">
            <w:pPr>
              <w:tabs>
                <w:tab w:val="center" w:pos="4800"/>
                <w:tab w:val="right" w:pos="9500"/>
              </w:tabs>
              <w:ind w:firstLineChars="0" w:firstLine="0"/>
              <w:jc w:val="center"/>
              <w:rPr>
                <w:sz w:val="20"/>
              </w:rPr>
            </w:pPr>
            <w:r w:rsidRPr="0066337A">
              <w:rPr>
                <w:sz w:val="20"/>
              </w:rPr>
              <w:fldChar w:fldCharType="begin"/>
            </w:r>
            <w:r w:rsidRPr="0066337A">
              <w:rPr>
                <w:sz w:val="20"/>
              </w:rPr>
              <w:instrText xml:space="preserve"> QUOTE </w:instrText>
            </w:r>
            <w:r w:rsidR="00A3404B">
              <w:rPr>
                <w:noProof/>
                <w:position w:val="-11"/>
              </w:rPr>
              <w:pict w14:anchorId="77ACDEDF">
                <v:shape id="_x0000_i1063" type="#_x0000_t75" alt="" style="width:6.75pt;height:1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64478&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264478&quot; wsp:rsidP=&quot;00264478&quot;&gt;&lt;w:pPr&gt;&lt;w:ind w:first-line=&quot;400&quot;/&gt;&lt;/w:pPr&gt;&lt;m:oMathPara&gt;&lt;m:oMath&gt;&lt;m:r&gt;&lt;w:rPr&gt;&lt;w:rFonts w:ascii=&quot;Cambria Math&quot; w:h-ansi=&quot;Cambria Math&quot;/&gt;&lt;wx:font wx:val=&quot;Cambria Math&quot;/&gt;&lt;w:i/&gt;&lt;w:sz w:val=&quot;20&quot;/&gt;&lt;/w:rPr&gt;&lt;m:t&gt;n&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37" o:title="" chromakey="white"/>
                </v:shape>
              </w:pict>
            </w:r>
            <w:r w:rsidRPr="0066337A">
              <w:rPr>
                <w:sz w:val="20"/>
              </w:rPr>
              <w:instrText xml:space="preserve"> </w:instrText>
            </w:r>
            <w:r w:rsidRPr="0066337A">
              <w:rPr>
                <w:sz w:val="20"/>
              </w:rPr>
              <w:fldChar w:fldCharType="separate"/>
            </w:r>
            <w:r w:rsidR="00A3404B">
              <w:rPr>
                <w:noProof/>
                <w:position w:val="-11"/>
              </w:rPr>
              <w:pict w14:anchorId="3591B2D9">
                <v:shape id="_x0000_i1064" type="#_x0000_t75" alt="" style="width:6.75pt;height:1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64478&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264478&quot; wsp:rsidP=&quot;00264478&quot;&gt;&lt;w:pPr&gt;&lt;w:ind w:first-line=&quot;400&quot;/&gt;&lt;/w:pPr&gt;&lt;m:oMathPara&gt;&lt;m:oMath&gt;&lt;m:r&gt;&lt;w:rPr&gt;&lt;w:rFonts w:ascii=&quot;Cambria Math&quot; w:h-ansi=&quot;Cambria Math&quot;/&gt;&lt;wx:font wx:val=&quot;Cambria Math&quot;/&gt;&lt;w:i/&gt;&lt;w:sz w:val=&quot;20&quot;/&gt;&lt;/w:rPr&gt;&lt;m:t&gt;n&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37" o:title="" chromakey="white"/>
                </v:shape>
              </w:pict>
            </w:r>
            <w:r w:rsidRPr="0066337A">
              <w:rPr>
                <w:sz w:val="20"/>
              </w:rPr>
              <w:fldChar w:fldCharType="end"/>
            </w:r>
          </w:p>
        </w:tc>
        <w:tc>
          <w:tcPr>
            <w:tcW w:w="6145" w:type="dxa"/>
            <w:tcBorders>
              <w:left w:val="single" w:sz="4" w:space="0" w:color="auto"/>
            </w:tcBorders>
          </w:tcPr>
          <w:p w14:paraId="7E171858" w14:textId="77777777" w:rsidR="0066337A" w:rsidRPr="00363BD8" w:rsidRDefault="0066337A" w:rsidP="00402B09">
            <w:pPr>
              <w:tabs>
                <w:tab w:val="center" w:pos="4800"/>
                <w:tab w:val="right" w:pos="9500"/>
              </w:tabs>
              <w:ind w:firstLineChars="0" w:firstLine="0"/>
              <w:jc w:val="center"/>
              <w:rPr>
                <w:sz w:val="20"/>
              </w:rPr>
            </w:pPr>
            <w:r w:rsidRPr="00363BD8">
              <w:rPr>
                <w:sz w:val="20"/>
              </w:rPr>
              <w:t>The number of STAs which have associated with APs</w:t>
            </w:r>
          </w:p>
        </w:tc>
      </w:tr>
      <w:tr w:rsidR="0066337A" w:rsidRPr="00ED3647" w14:paraId="21A4DC24" w14:textId="77777777" w:rsidTr="0047447B">
        <w:trPr>
          <w:jc w:val="center"/>
        </w:trPr>
        <w:tc>
          <w:tcPr>
            <w:tcW w:w="1500" w:type="dxa"/>
            <w:tcBorders>
              <w:right w:val="single" w:sz="4" w:space="0" w:color="auto"/>
            </w:tcBorders>
          </w:tcPr>
          <w:p w14:paraId="4C5428F0" w14:textId="77777777" w:rsidR="0066337A" w:rsidRPr="00363BD8" w:rsidRDefault="0066337A" w:rsidP="00402B09">
            <w:pPr>
              <w:tabs>
                <w:tab w:val="center" w:pos="4800"/>
                <w:tab w:val="right" w:pos="9500"/>
              </w:tabs>
              <w:ind w:firstLineChars="0" w:firstLine="0"/>
              <w:jc w:val="center"/>
              <w:rPr>
                <w:sz w:val="20"/>
              </w:rPr>
            </w:pPr>
            <w:r w:rsidRPr="0066337A">
              <w:rPr>
                <w:sz w:val="20"/>
              </w:rPr>
              <w:fldChar w:fldCharType="begin"/>
            </w:r>
            <w:r w:rsidRPr="0066337A">
              <w:rPr>
                <w:sz w:val="20"/>
              </w:rPr>
              <w:instrText xml:space="preserve"> QUOTE </w:instrText>
            </w:r>
            <w:r w:rsidR="00A3404B">
              <w:rPr>
                <w:noProof/>
                <w:position w:val="-11"/>
              </w:rPr>
              <w:pict w14:anchorId="47DA40A5">
                <v:shape id="_x0000_i1065" type="#_x0000_t75" alt="" style="width:10.5pt;height:1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2FF2&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C22FF2&quot; wsp:rsidP=&quot;00C22FF2&quot;&gt;&lt;w:pPr&gt;&lt;w:ind w:first-line=&quot;400&quot;/&gt;&lt;/w:pPr&gt;&lt;m:oMathPara&gt;&lt;m:oMath&gt;&lt;m:sSub&gt;&lt;m:sSubPr&gt;&lt;m:ctrlPr&gt;&lt;w:rPr&gt;&lt;w:rFonts w:ascii=&quot;Cambria Math&quot; w:h-ansi=&quot;Cambria Math&quot;/&gt;&lt;wx:font wx:val=&quot;Cambria Math&quot;/&gt;&lt;w:sz w:val=&quot;20&quot;/&gt;&lt;/w:rPr&gt;&lt;/m:ctrlPr&gt;&lt;/m:sSubPr&gt;&lt;m:e&gt;&lt;m:r&gt;&lt;w:rPr&gt;&lt;w:rFonts w:ascii=&quot;Cambria Math&quot; w:h-ansi=&quot;Cambria Math&quot;/&gt;&lt;wx:font wx:val=&quot;Cambria Math&quot;/&gt;&lt;w:i/&gt;&lt;w:sz w:val=&quot;20&quot;/&gt;&lt;/w:rPr&gt;&lt;m:t&gt;t&lt;/m:t&gt;&lt;/m:r&gt;&lt;/m:e&gt;&lt;m:sub&gt;&lt;m:r&gt;&lt;w:rPr&gt;&lt;w:rFonts w:ascii=&quot;Cambria Math&quot; w:h-ansi=&quot;Cambria Math&quot;/&gt;&lt;wx:font wx:val=&quot;Cambria Math&quot;/&gt;&lt;w:i/&gt;&lt;w:sz w:val=&quot;20&quot;/&gt;&lt;/w:rPr&gt;&lt;m:t&gt;s&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33" o:title="" chromakey="white"/>
                </v:shape>
              </w:pict>
            </w:r>
            <w:r w:rsidRPr="0066337A">
              <w:rPr>
                <w:sz w:val="20"/>
              </w:rPr>
              <w:instrText xml:space="preserve"> </w:instrText>
            </w:r>
            <w:r w:rsidRPr="0066337A">
              <w:rPr>
                <w:sz w:val="20"/>
              </w:rPr>
              <w:fldChar w:fldCharType="separate"/>
            </w:r>
            <w:r w:rsidR="00A3404B">
              <w:rPr>
                <w:noProof/>
                <w:position w:val="-11"/>
              </w:rPr>
              <w:pict w14:anchorId="18DE55D4">
                <v:shape id="_x0000_i1066" type="#_x0000_t75" alt="" style="width:10.5pt;height:1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2FF2&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C22FF2&quot; wsp:rsidP=&quot;00C22FF2&quot;&gt;&lt;w:pPr&gt;&lt;w:ind w:first-line=&quot;400&quot;/&gt;&lt;/w:pPr&gt;&lt;m:oMathPara&gt;&lt;m:oMath&gt;&lt;m:sSub&gt;&lt;m:sSubPr&gt;&lt;m:ctrlPr&gt;&lt;w:rPr&gt;&lt;w:rFonts w:ascii=&quot;Cambria Math&quot; w:h-ansi=&quot;Cambria Math&quot;/&gt;&lt;wx:font wx:val=&quot;Cambria Math&quot;/&gt;&lt;w:sz w:val=&quot;20&quot;/&gt;&lt;/w:rPr&gt;&lt;/m:ctrlPr&gt;&lt;/m:sSubPr&gt;&lt;m:e&gt;&lt;m:r&gt;&lt;w:rPr&gt;&lt;w:rFonts w:ascii=&quot;Cambria Math&quot; w:h-ansi=&quot;Cambria Math&quot;/&gt;&lt;wx:font wx:val=&quot;Cambria Math&quot;/&gt;&lt;w:i/&gt;&lt;w:sz w:val=&quot;20&quot;/&gt;&lt;/w:rPr&gt;&lt;m:t&gt;t&lt;/m:t&gt;&lt;/m:r&gt;&lt;/m:e&gt;&lt;m:sub&gt;&lt;m:r&gt;&lt;w:rPr&gt;&lt;w:rFonts w:ascii=&quot;Cambria Math&quot; w:h-ansi=&quot;Cambria Math&quot;/&gt;&lt;wx:font wx:val=&quot;Cambria Math&quot;/&gt;&lt;w:i/&gt;&lt;w:sz w:val=&quot;20&quot;/&gt;&lt;/w:rPr&gt;&lt;m:t&gt;s&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33" o:title="" chromakey="white"/>
                </v:shape>
              </w:pict>
            </w:r>
            <w:r w:rsidRPr="0066337A">
              <w:rPr>
                <w:sz w:val="20"/>
              </w:rPr>
              <w:fldChar w:fldCharType="end"/>
            </w:r>
          </w:p>
        </w:tc>
        <w:tc>
          <w:tcPr>
            <w:tcW w:w="6145" w:type="dxa"/>
            <w:tcBorders>
              <w:left w:val="single" w:sz="4" w:space="0" w:color="auto"/>
            </w:tcBorders>
          </w:tcPr>
          <w:p w14:paraId="53B353DB" w14:textId="77777777" w:rsidR="0066337A" w:rsidRPr="00363BD8" w:rsidRDefault="0066337A" w:rsidP="00402B09">
            <w:pPr>
              <w:tabs>
                <w:tab w:val="center" w:pos="4800"/>
                <w:tab w:val="right" w:pos="9500"/>
              </w:tabs>
              <w:ind w:firstLineChars="0" w:firstLine="0"/>
              <w:jc w:val="center"/>
              <w:rPr>
                <w:sz w:val="20"/>
              </w:rPr>
            </w:pPr>
            <w:r w:rsidRPr="00363BD8">
              <w:rPr>
                <w:sz w:val="20"/>
              </w:rPr>
              <w:t xml:space="preserve">The time a new STA </w:t>
            </w:r>
            <w:r w:rsidRPr="0066337A">
              <w:rPr>
                <w:sz w:val="20"/>
              </w:rPr>
              <w:fldChar w:fldCharType="begin"/>
            </w:r>
            <w:r w:rsidRPr="0066337A">
              <w:rPr>
                <w:sz w:val="20"/>
              </w:rPr>
              <w:instrText xml:space="preserve"> QUOTE </w:instrText>
            </w:r>
            <w:r w:rsidR="00A3404B">
              <w:rPr>
                <w:noProof/>
                <w:position w:val="-11"/>
              </w:rPr>
              <w:pict w14:anchorId="0927EE06">
                <v:shape id="_x0000_i1067" type="#_x0000_t75" alt="" style="width:6.75pt;height:1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CD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D12CD0&quot; wsp:rsidP=&quot;00D12CD0&quot;&gt;&lt;w:pPr&gt;&lt;w:ind w:first-line=&quot;400&quot;/&gt;&lt;/w:pPr&gt;&lt;m:oMathPara&gt;&lt;m:oMath&gt;&lt;m:r&gt;&lt;w:rPr&gt;&lt;w:rFonts w:ascii=&quot;Cambria Math&quot; w:h-ansi=&quot;Cambria Math&quot;/&gt;&lt;wx:font wx:val=&quot;Cambria Math&quot;/&gt;&lt;w:i/&gt;&lt;w:sz w:val=&quot;20&quot;/&gt;&lt;/w:rPr&gt;&lt;m:t&gt;s&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26" o:title="" chromakey="white"/>
                </v:shape>
              </w:pict>
            </w:r>
            <w:r w:rsidRPr="0066337A">
              <w:rPr>
                <w:sz w:val="20"/>
              </w:rPr>
              <w:instrText xml:space="preserve"> </w:instrText>
            </w:r>
            <w:r w:rsidRPr="0066337A">
              <w:rPr>
                <w:sz w:val="20"/>
              </w:rPr>
              <w:fldChar w:fldCharType="separate"/>
            </w:r>
            <w:r w:rsidR="00A3404B">
              <w:rPr>
                <w:noProof/>
                <w:position w:val="-11"/>
              </w:rPr>
              <w:pict w14:anchorId="0D671E64">
                <v:shape id="_x0000_i1068" type="#_x0000_t75" alt="" style="width:6.75pt;height:1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CD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D12CD0&quot; wsp:rsidP=&quot;00D12CD0&quot;&gt;&lt;w:pPr&gt;&lt;w:ind w:first-line=&quot;400&quot;/&gt;&lt;/w:pPr&gt;&lt;m:oMathPara&gt;&lt;m:oMath&gt;&lt;m:r&gt;&lt;w:rPr&gt;&lt;w:rFonts w:ascii=&quot;Cambria Math&quot; w:h-ansi=&quot;Cambria Math&quot;/&gt;&lt;wx:font wx:val=&quot;Cambria Math&quot;/&gt;&lt;w:i/&gt;&lt;w:sz w:val=&quot;20&quot;/&gt;&lt;/w:rPr&gt;&lt;m:t&gt;s&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26" o:title="" chromakey="white"/>
                </v:shape>
              </w:pict>
            </w:r>
            <w:r w:rsidRPr="0066337A">
              <w:rPr>
                <w:sz w:val="20"/>
              </w:rPr>
              <w:fldChar w:fldCharType="end"/>
            </w:r>
            <w:r w:rsidRPr="00363BD8">
              <w:rPr>
                <w:sz w:val="20"/>
              </w:rPr>
              <w:t xml:space="preserve"> arrives</w:t>
            </w:r>
          </w:p>
        </w:tc>
      </w:tr>
      <w:tr w:rsidR="0066337A" w:rsidRPr="00ED3647" w14:paraId="2197C1F4" w14:textId="77777777" w:rsidTr="0047447B">
        <w:trPr>
          <w:jc w:val="center"/>
        </w:trPr>
        <w:tc>
          <w:tcPr>
            <w:tcW w:w="1500" w:type="dxa"/>
            <w:tcBorders>
              <w:bottom w:val="single" w:sz="4" w:space="0" w:color="auto"/>
              <w:right w:val="single" w:sz="4" w:space="0" w:color="auto"/>
            </w:tcBorders>
          </w:tcPr>
          <w:p w14:paraId="4C9E13EA" w14:textId="77777777" w:rsidR="0066337A" w:rsidRPr="00363BD8" w:rsidRDefault="0066337A" w:rsidP="00402B09">
            <w:pPr>
              <w:tabs>
                <w:tab w:val="center" w:pos="4800"/>
                <w:tab w:val="right" w:pos="9500"/>
              </w:tabs>
              <w:ind w:firstLineChars="0" w:firstLine="0"/>
              <w:jc w:val="center"/>
              <w:rPr>
                <w:sz w:val="20"/>
              </w:rPr>
            </w:pPr>
            <w:r w:rsidRPr="0066337A">
              <w:rPr>
                <w:sz w:val="20"/>
              </w:rPr>
              <w:fldChar w:fldCharType="begin"/>
            </w:r>
            <w:r w:rsidRPr="0066337A">
              <w:rPr>
                <w:sz w:val="20"/>
              </w:rPr>
              <w:instrText xml:space="preserve"> QUOTE </w:instrText>
            </w:r>
            <w:r w:rsidR="00A3404B">
              <w:rPr>
                <w:noProof/>
                <w:position w:val="-11"/>
              </w:rPr>
              <w:pict w14:anchorId="4081A535">
                <v:shape id="_x0000_i1069" type="#_x0000_t75" alt="" style="width:6.75pt;height:1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0C20&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710C20&quot; wsp:rsidP=&quot;00710C20&quot;&gt;&lt;w:pPr&gt;&lt;w:ind w:first-line=&quot;400&quot;/&gt;&lt;/w:pPr&gt;&lt;m:oMathPara&gt;&lt;m:oMath&gt;&lt;m:r&gt;&lt;w:rPr&gt;&lt;w:rFonts w:ascii=&quot;Cambria Math&quot; w:h-ansi=&quot;Cambria Math&quot;/&gt;&lt;wx:font wx:val=&quot;Cambria Math&quot;/&gt;&lt;w:i/&gt;&lt;w:sz w:val=&quot;20&quot;/&gt;&lt;/w:rPr&gt;&lt;m:t&gt;T&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38" o:title="" chromakey="white"/>
                </v:shape>
              </w:pict>
            </w:r>
            <w:r w:rsidRPr="0066337A">
              <w:rPr>
                <w:sz w:val="20"/>
              </w:rPr>
              <w:instrText xml:space="preserve"> </w:instrText>
            </w:r>
            <w:r w:rsidRPr="0066337A">
              <w:rPr>
                <w:sz w:val="20"/>
              </w:rPr>
              <w:fldChar w:fldCharType="separate"/>
            </w:r>
            <w:r w:rsidR="00A3404B">
              <w:rPr>
                <w:noProof/>
                <w:position w:val="-11"/>
              </w:rPr>
              <w:pict w14:anchorId="40DB34F1">
                <v:shape id="_x0000_i1070" type="#_x0000_t75" alt="" style="width:6.75pt;height:1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0C20&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710C20&quot; wsp:rsidP=&quot;00710C20&quot;&gt;&lt;w:pPr&gt;&lt;w:ind w:first-line=&quot;400&quot;/&gt;&lt;/w:pPr&gt;&lt;m:oMathPara&gt;&lt;m:oMath&gt;&lt;m:r&gt;&lt;w:rPr&gt;&lt;w:rFonts w:ascii=&quot;Cambria Math&quot; w:h-ansi=&quot;Cambria Math&quot;/&gt;&lt;wx:font wx:val=&quot;Cambria Math&quot;/&gt;&lt;w:i/&gt;&lt;w:sz w:val=&quot;20&quot;/&gt;&lt;/w:rPr&gt;&lt;m:t&gt;T&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38" o:title="" chromakey="white"/>
                </v:shape>
              </w:pict>
            </w:r>
            <w:r w:rsidRPr="0066337A">
              <w:rPr>
                <w:sz w:val="20"/>
              </w:rPr>
              <w:fldChar w:fldCharType="end"/>
            </w:r>
          </w:p>
        </w:tc>
        <w:tc>
          <w:tcPr>
            <w:tcW w:w="6145" w:type="dxa"/>
            <w:tcBorders>
              <w:left w:val="single" w:sz="4" w:space="0" w:color="auto"/>
              <w:bottom w:val="single" w:sz="4" w:space="0" w:color="auto"/>
            </w:tcBorders>
          </w:tcPr>
          <w:p w14:paraId="676ED2BE" w14:textId="77777777" w:rsidR="0066337A" w:rsidRPr="00363BD8" w:rsidRDefault="0066337A" w:rsidP="00402B09">
            <w:pPr>
              <w:tabs>
                <w:tab w:val="center" w:pos="4800"/>
                <w:tab w:val="right" w:pos="9500"/>
              </w:tabs>
              <w:ind w:firstLineChars="0" w:firstLine="0"/>
              <w:jc w:val="center"/>
              <w:rPr>
                <w:sz w:val="20"/>
              </w:rPr>
            </w:pPr>
            <w:r w:rsidRPr="00363BD8">
              <w:rPr>
                <w:sz w:val="20"/>
              </w:rPr>
              <w:t>The running time of the association algorithm</w:t>
            </w:r>
          </w:p>
        </w:tc>
      </w:tr>
    </w:tbl>
    <w:p w14:paraId="55F87BF1" w14:textId="77777777" w:rsidR="0066337A" w:rsidRPr="00363BD8" w:rsidRDefault="0066337A" w:rsidP="0066337A">
      <w:pPr>
        <w:jc w:val="left"/>
        <w:rPr>
          <w:szCs w:val="24"/>
        </w:rPr>
      </w:pPr>
    </w:p>
    <w:p w14:paraId="38B79F46" w14:textId="77777777" w:rsidR="0066337A" w:rsidRPr="00363BD8" w:rsidRDefault="0014685D" w:rsidP="00402B09">
      <w:pPr>
        <w:pStyle w:val="af7"/>
        <w:ind w:left="0" w:firstLineChars="0" w:firstLine="0"/>
        <w:jc w:val="center"/>
        <w:rPr>
          <w:b/>
        </w:rPr>
      </w:pPr>
      <w:r>
        <w:rPr>
          <w:noProof/>
          <w:lang w:eastAsia="zh-CN" w:bidi="ar-SA"/>
        </w:rPr>
        <w:drawing>
          <wp:inline distT="0" distB="0" distL="0" distR="0" wp14:anchorId="0C60F068" wp14:editId="7DF37A9B">
            <wp:extent cx="3131185" cy="1403985"/>
            <wp:effectExtent l="0" t="0" r="0" b="0"/>
            <wp:docPr id="52" name="图片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2"/>
                    <pic:cNvPicPr>
                      <a:picLocks/>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131185" cy="1403985"/>
                    </a:xfrm>
                    <a:prstGeom prst="rect">
                      <a:avLst/>
                    </a:prstGeom>
                    <a:noFill/>
                    <a:ln>
                      <a:noFill/>
                    </a:ln>
                  </pic:spPr>
                </pic:pic>
              </a:graphicData>
            </a:graphic>
          </wp:inline>
        </w:drawing>
      </w:r>
    </w:p>
    <w:p w14:paraId="77660848" w14:textId="77777777" w:rsidR="0066337A" w:rsidRPr="00710717" w:rsidRDefault="002E0BF3" w:rsidP="00710717">
      <w:pPr>
        <w:pStyle w:val="afff4"/>
      </w:pPr>
      <w:bookmarkStart w:id="100" w:name="_Toc517956262"/>
      <w:r w:rsidRPr="00710717">
        <w:rPr>
          <w:rFonts w:ascii="Times New Roman" w:eastAsia="宋体" w:hAnsi="Times New Roman" w:hint="eastAsia"/>
          <w:szCs w:val="20"/>
        </w:rPr>
        <w:t>图</w:t>
      </w:r>
      <w:r w:rsidRPr="00710717">
        <w:rPr>
          <w:rFonts w:ascii="Times New Roman" w:eastAsia="宋体" w:hAnsi="Times New Roman"/>
          <w:szCs w:val="20"/>
        </w:rPr>
        <w:t>2.</w:t>
      </w:r>
      <w:r w:rsidRPr="00710717">
        <w:rPr>
          <w:rFonts w:ascii="Times New Roman" w:eastAsia="宋体" w:hAnsi="Times New Roman"/>
          <w:szCs w:val="20"/>
        </w:rPr>
        <w:fldChar w:fldCharType="begin"/>
      </w:r>
      <w:r w:rsidRPr="00710717">
        <w:rPr>
          <w:rFonts w:ascii="Times New Roman" w:eastAsia="宋体" w:hAnsi="Times New Roman"/>
          <w:szCs w:val="20"/>
        </w:rPr>
        <w:instrText xml:space="preserve"> SEQ </w:instrText>
      </w:r>
      <w:r w:rsidRPr="00710717">
        <w:rPr>
          <w:rFonts w:ascii="Times New Roman" w:eastAsia="宋体" w:hAnsi="Times New Roman" w:hint="eastAsia"/>
          <w:szCs w:val="20"/>
        </w:rPr>
        <w:instrText>图</w:instrText>
      </w:r>
      <w:r w:rsidRPr="00710717">
        <w:rPr>
          <w:rFonts w:ascii="Times New Roman" w:eastAsia="宋体" w:hAnsi="Times New Roman"/>
          <w:szCs w:val="20"/>
        </w:rPr>
        <w:instrText xml:space="preserve">2. \* ARABIC </w:instrText>
      </w:r>
      <w:r w:rsidRPr="00710717">
        <w:rPr>
          <w:rFonts w:ascii="Times New Roman" w:eastAsia="宋体" w:hAnsi="Times New Roman"/>
          <w:szCs w:val="20"/>
        </w:rPr>
        <w:fldChar w:fldCharType="separate"/>
      </w:r>
      <w:r w:rsidR="00195DEB" w:rsidRPr="00710717">
        <w:rPr>
          <w:rFonts w:ascii="Times New Roman" w:eastAsia="宋体" w:hAnsi="Times New Roman"/>
          <w:szCs w:val="20"/>
        </w:rPr>
        <w:t>1</w:t>
      </w:r>
      <w:r w:rsidRPr="00710717">
        <w:rPr>
          <w:rFonts w:ascii="Times New Roman" w:eastAsia="宋体" w:hAnsi="Times New Roman"/>
          <w:szCs w:val="20"/>
        </w:rPr>
        <w:fldChar w:fldCharType="end"/>
      </w:r>
      <w:r w:rsidRPr="00710717">
        <w:rPr>
          <w:rFonts w:ascii="Times New Roman" w:eastAsia="宋体" w:hAnsi="Times New Roman"/>
          <w:szCs w:val="20"/>
        </w:rPr>
        <w:t xml:space="preserve"> </w:t>
      </w:r>
      <w:r w:rsidRPr="00710717">
        <w:rPr>
          <w:rFonts w:ascii="Times New Roman" w:eastAsia="宋体" w:hAnsi="Times New Roman" w:hint="eastAsia"/>
          <w:szCs w:val="20"/>
        </w:rPr>
        <w:t>理论业务的三个部分</w:t>
      </w:r>
      <w:r w:rsidR="0066337A" w:rsidRPr="00710717">
        <w:rPr>
          <w:rFonts w:ascii="Times New Roman" w:eastAsia="宋体" w:hAnsi="Times New Roman" w:hint="eastAsia"/>
          <w:szCs w:val="20"/>
        </w:rPr>
        <w:t>图</w:t>
      </w:r>
      <w:bookmarkEnd w:id="100"/>
    </w:p>
    <w:p w14:paraId="2058B9C7" w14:textId="77777777" w:rsidR="0066337A" w:rsidRPr="00710717" w:rsidRDefault="0066337A" w:rsidP="00402B09">
      <w:pPr>
        <w:ind w:firstLineChars="0" w:firstLine="0"/>
        <w:jc w:val="center"/>
        <w:rPr>
          <w:szCs w:val="24"/>
        </w:rPr>
      </w:pPr>
      <w:r w:rsidRPr="00710717">
        <w:rPr>
          <w:szCs w:val="24"/>
          <w:lang w:eastAsia="zh-CN"/>
        </w:rPr>
        <w:t xml:space="preserve">Fig. </w:t>
      </w:r>
      <w:r w:rsidR="00402B09" w:rsidRPr="00710717">
        <w:rPr>
          <w:szCs w:val="24"/>
          <w:lang w:eastAsia="zh-CN"/>
        </w:rPr>
        <w:t xml:space="preserve">2.1 </w:t>
      </w:r>
      <w:r w:rsidRPr="00710717">
        <w:rPr>
          <w:szCs w:val="24"/>
        </w:rPr>
        <w:t>The three parts of the theoretical trafﬁc</w:t>
      </w:r>
    </w:p>
    <w:p w14:paraId="06DBD872" w14:textId="77777777" w:rsidR="00402B09" w:rsidRDefault="00402B09" w:rsidP="0066337A">
      <w:pPr>
        <w:ind w:firstLine="482"/>
        <w:jc w:val="center"/>
        <w:rPr>
          <w:b/>
        </w:rPr>
      </w:pPr>
    </w:p>
    <w:p w14:paraId="3B0B3607" w14:textId="77777777" w:rsidR="0066337A" w:rsidRPr="00363BD8" w:rsidRDefault="0050195F" w:rsidP="0050195F">
      <w:pPr>
        <w:pStyle w:val="af7"/>
        <w:widowControl w:val="0"/>
        <w:snapToGrid/>
        <w:ind w:left="0"/>
        <w:contextualSpacing w:val="0"/>
        <w:rPr>
          <w:lang w:eastAsia="zh-CN"/>
        </w:rPr>
      </w:pPr>
      <w:r>
        <w:rPr>
          <w:lang w:eastAsia="zh-CN"/>
        </w:rPr>
        <w:t>1</w:t>
      </w:r>
      <w:r>
        <w:rPr>
          <w:lang w:eastAsia="zh-CN"/>
        </w:rPr>
        <w:t>）</w:t>
      </w:r>
      <w:r w:rsidR="0066337A" w:rsidRPr="00363BD8">
        <w:rPr>
          <w:rFonts w:hint="eastAsia"/>
          <w:lang w:eastAsia="zh-CN"/>
        </w:rPr>
        <w:t>与广义在线匹配的区别：当一个新的</w:t>
      </w:r>
      <w:r w:rsidR="0066337A" w:rsidRPr="00363BD8">
        <w:rPr>
          <w:lang w:eastAsia="zh-CN"/>
        </w:rPr>
        <w:t>STA</w:t>
      </w:r>
      <w:r w:rsidR="0066337A">
        <w:rPr>
          <w:lang w:eastAsia="zh-CN"/>
        </w:rPr>
        <w:t xml:space="preserve"> </w:t>
      </w:r>
      <w:r w:rsidR="0066337A">
        <w:rPr>
          <w:rFonts w:hint="eastAsia"/>
          <w:lang w:eastAsia="zh-CN"/>
        </w:rPr>
        <w:t>s</w:t>
      </w:r>
      <w:r w:rsidR="0066337A" w:rsidRPr="00363BD8">
        <w:rPr>
          <w:rFonts w:hint="eastAsia"/>
          <w:lang w:eastAsia="zh-CN"/>
        </w:rPr>
        <w:t>在时间</w:t>
      </w:r>
      <w:r w:rsidR="0066337A" w:rsidRPr="00363BD8">
        <w:rPr>
          <w:i/>
          <w:lang w:eastAsia="zh-CN"/>
        </w:rPr>
        <w:t>t</w:t>
      </w:r>
      <w:r w:rsidR="0066337A" w:rsidRPr="00363BD8">
        <w:rPr>
          <w:i/>
          <w:vertAlign w:val="subscript"/>
          <w:lang w:eastAsia="zh-CN"/>
        </w:rPr>
        <w:t>s</w:t>
      </w:r>
      <w:r w:rsidR="0066337A" w:rsidRPr="00363BD8">
        <w:rPr>
          <w:rFonts w:hint="eastAsia"/>
          <w:lang w:eastAsia="zh-CN"/>
        </w:rPr>
        <w:t>到达时，可将理论业务分成三部分：关联算法，</w:t>
      </w:r>
      <w:r w:rsidR="0066337A" w:rsidRPr="00363BD8">
        <w:rPr>
          <w:i/>
          <w:lang w:eastAsia="zh-CN"/>
        </w:rPr>
        <w:t>t</w:t>
      </w:r>
      <w:r w:rsidR="0066337A" w:rsidRPr="00363BD8">
        <w:rPr>
          <w:i/>
          <w:vertAlign w:val="subscript"/>
          <w:lang w:eastAsia="zh-CN"/>
        </w:rPr>
        <w:t>s</w:t>
      </w:r>
      <w:r w:rsidR="0066337A" w:rsidRPr="00363BD8">
        <w:rPr>
          <w:rFonts w:hint="eastAsia"/>
          <w:lang w:eastAsia="zh-CN"/>
        </w:rPr>
        <w:t>前的未使用的业务，</w:t>
      </w:r>
      <w:r w:rsidR="0066337A" w:rsidRPr="001E3BC4">
        <w:rPr>
          <w:rFonts w:hint="eastAsia"/>
          <w:lang w:eastAsia="zh-CN"/>
        </w:rPr>
        <w:t>已分配的业务和剩余的业务如图</w:t>
      </w:r>
      <w:r w:rsidR="005F28F9" w:rsidRPr="001E3BC4">
        <w:rPr>
          <w:rFonts w:hint="eastAsia"/>
          <w:lang w:eastAsia="zh-CN"/>
        </w:rPr>
        <w:t>2.</w:t>
      </w:r>
      <w:r w:rsidR="0066337A" w:rsidRPr="001E3BC4">
        <w:rPr>
          <w:lang w:eastAsia="zh-CN"/>
        </w:rPr>
        <w:t>1</w:t>
      </w:r>
      <w:r w:rsidR="00995727">
        <w:rPr>
          <w:rFonts w:hint="eastAsia"/>
          <w:lang w:eastAsia="zh-CN"/>
        </w:rPr>
        <w:t>所示。这与仅使用</w:t>
      </w:r>
      <w:r w:rsidR="0066337A" w:rsidRPr="00363BD8">
        <w:rPr>
          <w:rFonts w:hint="eastAsia"/>
          <w:lang w:eastAsia="zh-CN"/>
        </w:rPr>
        <w:t>剩余预算的不同。因此，基于</w:t>
      </w:r>
      <w:r w:rsidR="0066337A" w:rsidRPr="00363BD8">
        <w:rPr>
          <w:lang w:eastAsia="zh-CN"/>
        </w:rPr>
        <w:t>AdWords</w:t>
      </w:r>
      <w:r w:rsidR="0066337A" w:rsidRPr="00363BD8">
        <w:rPr>
          <w:rFonts w:hint="eastAsia"/>
          <w:lang w:eastAsia="zh-CN"/>
        </w:rPr>
        <w:t>模型的理论分析将不正确。</w:t>
      </w:r>
      <w:r w:rsidR="0066337A">
        <w:rPr>
          <w:rFonts w:hint="eastAsia"/>
          <w:lang w:eastAsia="zh-CN"/>
        </w:rPr>
        <w:t>本论文研究</w:t>
      </w:r>
      <w:r w:rsidR="0066337A" w:rsidRPr="00363BD8">
        <w:rPr>
          <w:rFonts w:hint="eastAsia"/>
          <w:lang w:eastAsia="zh-CN"/>
        </w:rPr>
        <w:t>认为，让未使用的部分足够小可以成为适应</w:t>
      </w:r>
      <w:r w:rsidR="0066337A" w:rsidRPr="00363BD8">
        <w:rPr>
          <w:lang w:eastAsia="zh-CN"/>
        </w:rPr>
        <w:t>AdWords</w:t>
      </w:r>
      <w:r w:rsidR="0066337A" w:rsidRPr="00363BD8">
        <w:rPr>
          <w:rFonts w:hint="eastAsia"/>
          <w:lang w:eastAsia="zh-CN"/>
        </w:rPr>
        <w:t>模型的合理解决方案。为了实现这个目标，将</w:t>
      </w:r>
      <w:r w:rsidR="0066337A" w:rsidRPr="00363BD8">
        <w:rPr>
          <w:lang w:eastAsia="zh-CN"/>
        </w:rPr>
        <w:t>AP</w:t>
      </w:r>
      <w:r w:rsidR="0066337A" w:rsidRPr="00363BD8">
        <w:rPr>
          <w:rFonts w:hint="eastAsia"/>
          <w:lang w:eastAsia="zh-CN"/>
        </w:rPr>
        <w:t>的“预算”定义为特定时间段（“预算时间”）内的理论业务量。</w:t>
      </w:r>
      <w:r w:rsidR="0066337A">
        <w:rPr>
          <w:rFonts w:hint="eastAsia"/>
          <w:lang w:eastAsia="zh-CN"/>
        </w:rPr>
        <w:t>同时</w:t>
      </w:r>
      <w:r w:rsidR="0066337A" w:rsidRPr="00363BD8">
        <w:rPr>
          <w:rFonts w:hint="eastAsia"/>
          <w:lang w:eastAsia="zh-CN"/>
        </w:rPr>
        <w:t>假设每个</w:t>
      </w:r>
      <w:r w:rsidR="0066337A" w:rsidRPr="00363BD8">
        <w:rPr>
          <w:lang w:eastAsia="zh-CN"/>
        </w:rPr>
        <w:t>AP</w:t>
      </w:r>
      <w:r w:rsidR="0066337A" w:rsidRPr="00363BD8">
        <w:rPr>
          <w:rFonts w:hint="eastAsia"/>
          <w:lang w:eastAsia="zh-CN"/>
        </w:rPr>
        <w:t>的预算金额相同，并将其称为预算窗口。由于</w:t>
      </w:r>
      <w:r w:rsidR="0066337A">
        <w:rPr>
          <w:rFonts w:hint="eastAsia"/>
          <w:lang w:eastAsia="zh-CN"/>
        </w:rPr>
        <w:t>本</w:t>
      </w:r>
      <w:r w:rsidR="0066337A" w:rsidRPr="00363BD8">
        <w:rPr>
          <w:rFonts w:hint="eastAsia"/>
          <w:lang w:eastAsia="zh-CN"/>
        </w:rPr>
        <w:t>算法只能在预算窗口开始时的短时间内有效，因此只要时间线在预算窗口内达到特定的短期（比如</w:t>
      </w:r>
      <w:r w:rsidR="0066337A" w:rsidRPr="00363BD8">
        <w:rPr>
          <w:lang w:eastAsia="zh-CN"/>
        </w:rPr>
        <w:t>1/</w:t>
      </w:r>
      <w:r w:rsidR="0066337A" w:rsidRPr="00363BD8">
        <w:rPr>
          <w:i/>
          <w:lang w:eastAsia="zh-CN"/>
        </w:rPr>
        <w:t>k</w:t>
      </w:r>
      <w:r w:rsidR="0066337A" w:rsidRPr="00363BD8">
        <w:rPr>
          <w:i/>
          <w:vertAlign w:val="superscript"/>
          <w:lang w:eastAsia="zh-CN"/>
        </w:rPr>
        <w:t>2</w:t>
      </w:r>
      <w:r w:rsidR="0066337A" w:rsidRPr="00363BD8">
        <w:rPr>
          <w:rFonts w:hint="eastAsia"/>
          <w:lang w:eastAsia="zh-CN"/>
        </w:rPr>
        <w:t>的“预算时间”），就可以重新启动算法。每次算法重新启动时，预算窗口的开始“跳转”到时间线的位置。这样，由于时间线之前的区域与预算窗口相比总是足够小，</w:t>
      </w:r>
      <w:r w:rsidR="0066337A">
        <w:rPr>
          <w:rFonts w:hint="eastAsia"/>
          <w:lang w:eastAsia="zh-CN"/>
        </w:rPr>
        <w:t>即</w:t>
      </w:r>
      <w:r w:rsidR="0066337A" w:rsidRPr="00363BD8">
        <w:rPr>
          <w:rFonts w:hint="eastAsia"/>
          <w:lang w:eastAsia="zh-CN"/>
        </w:rPr>
        <w:t>可忽略任何未使用的流量。</w:t>
      </w:r>
    </w:p>
    <w:p w14:paraId="38246F41" w14:textId="77777777" w:rsidR="0050195F" w:rsidRPr="006C6C9E" w:rsidRDefault="0066337A" w:rsidP="0050195F">
      <w:pPr>
        <w:pStyle w:val="af7"/>
        <w:ind w:left="0"/>
        <w:jc w:val="left"/>
        <w:rPr>
          <w:lang w:eastAsia="zh-CN"/>
        </w:rPr>
      </w:pPr>
      <w:r>
        <w:rPr>
          <w:rFonts w:hint="eastAsia"/>
          <w:lang w:eastAsia="zh-CN"/>
        </w:rPr>
        <w:lastRenderedPageBreak/>
        <w:t>本论文</w:t>
      </w:r>
      <w:r w:rsidRPr="006C6C9E">
        <w:rPr>
          <w:rFonts w:hint="eastAsia"/>
          <w:lang w:eastAsia="zh-CN"/>
        </w:rPr>
        <w:t>模型与</w:t>
      </w:r>
      <w:r w:rsidR="00EA6F9D">
        <w:rPr>
          <w:lang w:eastAsia="zh-CN"/>
        </w:rPr>
        <w:fldChar w:fldCharType="begin"/>
      </w:r>
      <w:r w:rsidR="000F467E">
        <w:rPr>
          <w:lang w:eastAsia="zh-CN"/>
        </w:rPr>
        <w:instrText xml:space="preserve"> ADDIN EN.CITE &lt;EndNote&gt;&lt;Cite&gt;&lt;Author&gt;Mehta&lt;/Author&gt;&lt;Year&gt;2007&lt;/Year&gt;&lt;RecNum&gt;38&lt;/RecNum&gt;&lt;DisplayText&gt;[78]&lt;/DisplayText&gt;&lt;record&gt;&lt;rec-number&gt;38&lt;/rec-number&gt;&lt;foreign-keys&gt;&lt;key app="EN" db-id="z2dra9zfpwd2wbewe9cv9sspxf2pe2txattx" timestamp="0"&gt;38&lt;/key&gt;&lt;/foreign-keys&gt;&lt;ref-type name="Journal Article"&gt;17&lt;/ref-type&gt;&lt;contributors&gt;&lt;authors&gt;&lt;author&gt;Mehta, Aranyak&lt;/author&gt;&lt;author&gt;Saberi, Amin&lt;/author&gt;&lt;author&gt;Vazirani, Umesh&lt;/author&gt;&lt;author&gt;Vazirani, Vijay&lt;/author&gt;&lt;/authors&gt;&lt;/contributors&gt;&lt;titles&gt;&lt;title&gt;AdWords and generalized online matching&lt;/title&gt;&lt;secondary-title&gt;J. ACM}, issue_date = {October 2007&lt;/secondary-title&gt;&lt;/titles&gt;&lt;volume&gt;54&lt;/volume&gt;&lt;number&gt;5&lt;/number&gt;&lt;keywords&gt;&lt;keyword&gt;Keyword auctions, online algorithms, search engines&lt;/keyword&gt;&lt;/keywords&gt;&lt;dates&gt;&lt;year&gt;2007&lt;/year&gt;&lt;/dates&gt;&lt;isbn&gt;0004-5411&lt;/isbn&gt;&lt;work-type&gt;10.1145/1284320.1284321&lt;/work-type&gt;&lt;urls&gt;&lt;related-urls&gt;&lt;url&gt;http://doi.acm.org/10.1145/1284320.1284321&lt;/url&gt;&lt;/related-urls&gt;&lt;/urls&gt;&lt;/record&gt;&lt;/Cite&gt;&lt;/EndNote&gt;</w:instrText>
      </w:r>
      <w:r w:rsidR="00EA6F9D">
        <w:rPr>
          <w:lang w:eastAsia="zh-CN"/>
        </w:rPr>
        <w:fldChar w:fldCharType="separate"/>
      </w:r>
      <w:r w:rsidR="000F467E">
        <w:rPr>
          <w:noProof/>
          <w:lang w:eastAsia="zh-CN"/>
        </w:rPr>
        <w:t>[78]</w:t>
      </w:r>
      <w:r w:rsidR="00EA6F9D">
        <w:rPr>
          <w:lang w:eastAsia="zh-CN"/>
        </w:rPr>
        <w:fldChar w:fldCharType="end"/>
      </w:r>
      <w:r w:rsidRPr="006C6C9E">
        <w:rPr>
          <w:rFonts w:hint="eastAsia"/>
          <w:lang w:eastAsia="zh-CN"/>
        </w:rPr>
        <w:t>中的另一个区别在于，除了预算限制之外，</w:t>
      </w:r>
      <w:r w:rsidRPr="006C6C9E">
        <w:rPr>
          <w:lang w:eastAsia="zh-CN"/>
        </w:rPr>
        <w:t>STA</w:t>
      </w:r>
      <w:r w:rsidRPr="006C6C9E">
        <w:rPr>
          <w:rFonts w:hint="eastAsia"/>
          <w:lang w:eastAsia="zh-CN"/>
        </w:rPr>
        <w:t>不能获得比</w:t>
      </w:r>
      <w:r w:rsidRPr="006C6C9E">
        <w:rPr>
          <w:lang w:eastAsia="zh-CN"/>
        </w:rPr>
        <w:t>AP</w:t>
      </w:r>
      <w:r w:rsidRPr="006C6C9E">
        <w:rPr>
          <w:rFonts w:hint="eastAsia"/>
          <w:lang w:eastAsia="zh-CN"/>
        </w:rPr>
        <w:t>具有的可用带宽更多的带宽。也就是说，出价的大小是有限的。但是</w:t>
      </w:r>
      <w:r w:rsidRPr="00A13CC4">
        <w:rPr>
          <w:lang w:eastAsia="zh-CN"/>
        </w:rPr>
        <w:t>由于在线匹配原始模型的特殊性</w:t>
      </w:r>
      <w:r>
        <w:rPr>
          <w:rFonts w:hint="eastAsia"/>
          <w:lang w:eastAsia="zh-CN"/>
        </w:rPr>
        <w:t>，</w:t>
      </w:r>
      <w:r w:rsidRPr="006C6C9E">
        <w:rPr>
          <w:rFonts w:hint="eastAsia"/>
          <w:lang w:eastAsia="zh-CN"/>
        </w:rPr>
        <w:t>这个限制并不会影响</w:t>
      </w:r>
      <w:r>
        <w:rPr>
          <w:rFonts w:hint="eastAsia"/>
          <w:lang w:eastAsia="zh-CN"/>
        </w:rPr>
        <w:t>本</w:t>
      </w:r>
      <w:r w:rsidR="0050195F" w:rsidRPr="006C6C9E">
        <w:rPr>
          <w:rFonts w:hint="eastAsia"/>
          <w:lang w:eastAsia="zh-CN"/>
        </w:rPr>
        <w:t>算法和分析</w:t>
      </w:r>
      <w:r w:rsidRPr="006C6C9E">
        <w:rPr>
          <w:rFonts w:hint="eastAsia"/>
          <w:lang w:eastAsia="zh-CN"/>
        </w:rPr>
        <w:t>。</w:t>
      </w:r>
    </w:p>
    <w:p w14:paraId="68CCD9BE" w14:textId="77777777" w:rsidR="0050195F" w:rsidRDefault="0050195F" w:rsidP="0050195F">
      <w:pPr>
        <w:pStyle w:val="af7"/>
        <w:ind w:left="0" w:firstLine="420"/>
        <w:jc w:val="left"/>
        <w:rPr>
          <w:lang w:eastAsia="zh-CN"/>
        </w:rPr>
      </w:pPr>
      <w:r>
        <w:rPr>
          <w:kern w:val="2"/>
          <w:sz w:val="21"/>
          <w:szCs w:val="22"/>
          <w:lang w:eastAsia="zh-CN"/>
        </w:rPr>
        <w:t>2</w:t>
      </w:r>
      <w:r>
        <w:rPr>
          <w:kern w:val="2"/>
          <w:sz w:val="21"/>
          <w:szCs w:val="22"/>
          <w:lang w:eastAsia="zh-CN"/>
        </w:rPr>
        <w:t>）</w:t>
      </w:r>
      <w:r w:rsidR="0066337A" w:rsidRPr="00363BD8">
        <w:rPr>
          <w:rFonts w:hint="eastAsia"/>
          <w:lang w:eastAsia="zh-CN"/>
        </w:rPr>
        <w:t>算法：现在将在算法</w:t>
      </w:r>
      <w:r w:rsidR="0066337A" w:rsidRPr="00363BD8">
        <w:rPr>
          <w:lang w:eastAsia="zh-CN"/>
        </w:rPr>
        <w:t>1</w:t>
      </w:r>
      <w:r w:rsidR="0066337A" w:rsidRPr="00363BD8">
        <w:rPr>
          <w:rFonts w:hint="eastAsia"/>
          <w:lang w:eastAsia="zh-CN"/>
        </w:rPr>
        <w:t>中给出</w:t>
      </w:r>
      <w:r w:rsidR="0066337A" w:rsidRPr="00363BD8">
        <w:rPr>
          <w:lang w:eastAsia="zh-CN"/>
        </w:rPr>
        <w:t>STA</w:t>
      </w:r>
      <w:r w:rsidR="0066337A" w:rsidRPr="00363BD8">
        <w:rPr>
          <w:rFonts w:hint="eastAsia"/>
          <w:lang w:eastAsia="zh-CN"/>
        </w:rPr>
        <w:t>到达时的关联算法。首先，定义一个</w:t>
      </w:r>
      <w:r w:rsidR="0066337A" w:rsidRPr="00363BD8">
        <w:rPr>
          <w:lang w:eastAsia="zh-CN"/>
        </w:rPr>
        <w:t>AP</w:t>
      </w:r>
      <w:r w:rsidR="0066337A" w:rsidRPr="00363BD8">
        <w:rPr>
          <w:rFonts w:hint="eastAsia"/>
          <w:lang w:eastAsia="zh-CN"/>
        </w:rPr>
        <w:t>的折衷函数</w:t>
      </w:r>
      <w:r w:rsidR="0066337A" w:rsidRPr="00363BD8">
        <w:rPr>
          <w:rFonts w:hint="eastAsia"/>
        </w:rPr>
        <w:t>ψ</w:t>
      </w:r>
      <w:r w:rsidR="0066337A" w:rsidRPr="00363BD8">
        <w:rPr>
          <w:rFonts w:hint="eastAsia"/>
          <w:lang w:eastAsia="zh-CN"/>
        </w:rPr>
        <w:t>（</w:t>
      </w:r>
      <w:r w:rsidR="0066337A" w:rsidRPr="00363BD8">
        <w:rPr>
          <w:lang w:eastAsia="zh-CN"/>
        </w:rPr>
        <w:t>x</w:t>
      </w:r>
      <w:r w:rsidR="0066337A" w:rsidRPr="00363BD8">
        <w:rPr>
          <w:rFonts w:hint="eastAsia"/>
          <w:lang w:eastAsia="zh-CN"/>
        </w:rPr>
        <w:t>），如下所示：</w:t>
      </w:r>
    </w:p>
    <w:p w14:paraId="15CA32A8" w14:textId="77777777" w:rsidR="0050195F" w:rsidRDefault="00A3404B" w:rsidP="0050195F">
      <w:pPr>
        <w:pStyle w:val="af7"/>
        <w:ind w:left="0"/>
        <w:jc w:val="left"/>
      </w:pPr>
      <w:r>
        <w:rPr>
          <w:noProof/>
        </w:rPr>
        <w:pict w14:anchorId="7DDF1A9D">
          <v:shape id="_x0000_i1071" type="#_x0000_t75" alt="" style="width:97.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66226&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Pr=&quot;00466226&quot; wsp:rsidRDefault=&quot;00466226&quot; wsp:rsidP=&quot;00466226&quot;&gt;&lt;m:oMathPara&gt;&lt;m:oMath&gt;&lt;m:r&gt;&lt;w:rPr&gt;&lt;w:rFonts w:ascii=&quot;Cambria Math&quot; w:h-ansi=&quot;Cambria Math&quot; w:cs=&quot;Cambria Math&quot;/&gt;&lt;wx:font wx:val=&quot;Cambria Math&quot;/&gt;&lt;w:i/&gt;&lt;w:noProof/&gt;&lt;/w:rPr&gt;&lt;m:t&gt;_&lt;/m:t&gt;&lt;/m:r&gt;&lt;iiiiiiiiim:d&gt;&lt;m:dPr&gt;&lt;m:ctrlPr&gt;&lt;w:rPr&gt;&lt;w:rFonts w:ascii=&quot;Cambria Math&quot; w:h-ansi=&quot;Cambria Math&quot;/&gt;&lt;wx:font wx:val=&quot;Cambria Math&quot;/&gt;&lt;w:noProof/&gt;&lt;/w:rPr&gt;&lt;/m:ctrlPr&gt;&lt;/m:dPr&gt;&lt;m:e&gt;&lt;m:r&gt;&lt;w:rPr&gt;&lt;w:rFonts w:ascii=&quot;Cambria Math&quot; w:h-ansi=&quot;Cambria Math&quot;/&gt;&lt;wx:font wx:val=&quot;Cambria Math&quot;/&gt;&lt;w:i/&gt;&lt;w:noProof/&gt;&lt;/w:rPr&gt;&lt;m:t&gt;x&lt;/m:t&gt;&lt;/m:r&gt;&lt;/m:e&gt;&lt;/m:d&gt;&lt;m:r&gt;&lt;m:rPr&gt;&lt;m:sty m:val=&quot;p&quot;/&gt;&lt;/m:rPr&gt;&lt;w:rPr&gt;&lt;w:rFonts w:ascii=&quot;Cambria Math&quot; w:h-ansi=&quot;Cambria Math&quot;/&gt;&lt;wx:font wx:val=&quot;Cambria Math&quot;/&gt;&lt;w:noProof/&gt;&lt;/w:rPr&gt;&lt;m:t&gt;=1-&lt;/m:t&gt;&lt;/m:r&gt;&lt;m:sSup&gt;&lt;m:sSupPr&gt;&lt;m:ctrlPr&gt;&lt;w:rPr&gt;&lt;w:rFonts w:ascii=&quot;Cambria Math&quot; w:h-ansi=&quot;Cambria Math&quot;/&gt;&lt;wx:font wx:val=&quot;Cambria Math&quot;/&gt;&lt;/w:rPr&gt;&lt;/m:ctrlPr&gt;&lt;/m:sSupPr&gt;&lt;m:e&gt;&lt;m:r&gt;&lt;w:rPr&gt;&lt;w:rFonts w:ascii=&quot;Cambria Math&quot; w:h-ansi=&quot;Cambria Math&quot;/&gt;&lt;wx:font wx:val=&quot;Cambria Math&quot;/&gt;&lt;w:i/&gt;&lt;w:noProof/&gt;&lt;/w:rPr&gt;&lt;m:t&gt;e&lt;/m:t&gt;&lt;/m:r&gt;&lt;/m:e&gt;&lt;m:sup&gt;&lt;m:r&gt;&lt;m:rPr&gt;&lt;m:sty m:val=&quot;p&quot;/&gt;&lt;/m:rPr&gt;&lt;w:rPr&gt;&lt;w:rFonts w:ascii=&quot;Cambria Math&quot; w:h-ansi=&quot;Cambria Math&quot;/&gt;&lt;wx:font wx:val=&quot;Cambria Math&quot;/&gt;&lt;w:noProof/&gt;&lt;/w:rPr&gt;&lt;m:t&gt;-&lt;/m:t&gt;&lt;/m:r&gt;&lt;m:d&gt;&lt;m:dPr&gt;&lt;m:ctrlPr&gt;&lt;w:rPr&gt;&lt;w:rFonts w:ascii=&quot;Cambria Math&quot; w:h-ansi=&quot;Cambria Math&quot;/&gt;&lt;wx:font wx:val=&quot;Cambria Math&quot;/&gt;&lt;w:noProof/&gt;&lt;/w:rPr&gt;&lt;/m:ctrlPr&gt;&lt;/m:dPr&gt;&lt;m:e&gt;&lt;m:r&gt;&lt;m:rPr&gt;&lt;m:sty m:val=&quot;p&quot;/&gt;&lt;/m:rPr&gt;&lt;w:rPr&gt;&lt;w:rFonts w:ascii=&quot;Cambria Math&quot; w:h-ansi=&quot;Cambria Math&quot;/&gt;&lt;wx:font wx:val=&quot;Cambria Math&quot;/&gt;&lt;w:noProof/&gt;&lt;/w:rPr&gt;&lt;m:t&gt;1-&lt;/m:t&gt;&lt;/m:r&gt;&lt;m:r&gt;&lt;w:rPr&gt;&lt;w:rFonts w:ascii=&quot;Cambria Math&quot; w:h-ansi=&quot;Cambria Math&quot;/&gt;&lt;wx:font wx:val=&quot;Cambria Math&quot;/&gt;&lt;w:i/&gt;&lt;w:noProof/&gt;&lt;/w:rPr&gt;&lt;m:t&gt;x&lt;/m:t&gt;&lt;/m:r&gt;&lt;/m:e&gt;&lt;/m:d&gt;&lt;/m:sup&gt;&lt;/m:sSup&gt;&lt;/m:oMath&gt;&lt;/m:oMathPara&gt;&lt;/w:p&gt;&lt;w:sectPr wsp:rsidR=&quot;00000000&quot; wsp:rsidRPr=&quot;00466226&quot;&gt;&lt;w:pgSz w:w=&quot;12240&quot; w:h=&quot;15840&quot;/&gt;&lt;w:pgMar w:top=&quot;1440&quot; w:right=&quot;1800&quot; w:bottom=&quot;1440&quot; w:left=&quot;1800&quot; w:header=&quot;720&quot; w:footer=&quot;720&quot; w:gutter=&quot;0&quot;/&gt;&lt;w:cols w:space=&quot;720&quot;/&gt;&lt;/w:sectPr&gt;&lt;/wx:sect&gt;&lt;/w:body&gt;&lt;/w:wordDocument&gt;">
            <v:imagedata r:id="rId40" o:title="" chromakey="white"/>
          </v:shape>
        </w:pict>
      </w:r>
    </w:p>
    <w:p w14:paraId="09060856" w14:textId="77777777" w:rsidR="0050195F" w:rsidRDefault="0066337A" w:rsidP="0050195F">
      <w:pPr>
        <w:pStyle w:val="af7"/>
        <w:ind w:left="0"/>
        <w:jc w:val="left"/>
        <w:rPr>
          <w:lang w:eastAsia="zh-CN"/>
        </w:rPr>
      </w:pPr>
      <w:r w:rsidRPr="00363BD8">
        <w:rPr>
          <w:rFonts w:hint="eastAsia"/>
          <w:lang w:eastAsia="zh-CN"/>
        </w:rPr>
        <w:t>其中</w:t>
      </w:r>
      <w:r w:rsidRPr="00363BD8">
        <w:rPr>
          <w:lang w:eastAsia="zh-CN"/>
        </w:rPr>
        <w:t>x</w:t>
      </w:r>
      <w:r w:rsidRPr="00363BD8">
        <w:rPr>
          <w:rFonts w:hint="eastAsia"/>
          <w:lang w:eastAsia="zh-CN"/>
        </w:rPr>
        <w:t>将被</w:t>
      </w:r>
      <w:r w:rsidRPr="00363BD8">
        <w:rPr>
          <w:lang w:eastAsia="zh-CN"/>
        </w:rPr>
        <w:t>AP</w:t>
      </w:r>
      <w:r w:rsidRPr="00363BD8">
        <w:rPr>
          <w:rFonts w:hint="eastAsia"/>
          <w:lang w:eastAsia="zh-CN"/>
        </w:rPr>
        <w:t>预算窗口总流量内的分配的交通比率所替代。</w:t>
      </w:r>
      <w:r>
        <w:rPr>
          <w:rFonts w:hint="eastAsia"/>
          <w:lang w:eastAsia="zh-CN"/>
        </w:rPr>
        <w:t>更确切的说</w:t>
      </w:r>
      <w:r w:rsidRPr="00363BD8">
        <w:rPr>
          <w:rFonts w:hint="eastAsia"/>
          <w:lang w:eastAsia="zh-CN"/>
        </w:rPr>
        <w:t>，分配的流量是该</w:t>
      </w:r>
      <w:r w:rsidRPr="00363BD8">
        <w:rPr>
          <w:lang w:eastAsia="zh-CN"/>
        </w:rPr>
        <w:t>AP</w:t>
      </w:r>
      <w:r w:rsidRPr="00363BD8">
        <w:rPr>
          <w:rFonts w:hint="eastAsia"/>
          <w:lang w:eastAsia="zh-CN"/>
        </w:rPr>
        <w:t>用于与其相关</w:t>
      </w:r>
      <w:r w:rsidRPr="00363BD8">
        <w:rPr>
          <w:lang w:eastAsia="zh-CN"/>
        </w:rPr>
        <w:t>STA</w:t>
      </w:r>
      <w:r w:rsidRPr="00363BD8">
        <w:rPr>
          <w:rFonts w:hint="eastAsia"/>
          <w:lang w:eastAsia="zh-CN"/>
        </w:rPr>
        <w:t>进行通信的流量，以及它计划在将来与其相关</w:t>
      </w:r>
      <w:r w:rsidRPr="00363BD8">
        <w:rPr>
          <w:lang w:eastAsia="zh-CN"/>
        </w:rPr>
        <w:t>STA</w:t>
      </w:r>
      <w:r w:rsidRPr="00363BD8">
        <w:rPr>
          <w:rFonts w:hint="eastAsia"/>
          <w:lang w:eastAsia="zh-CN"/>
        </w:rPr>
        <w:t>进行通信的流量。</w:t>
      </w:r>
      <w:r w:rsidRPr="00363BD8">
        <w:rPr>
          <w:lang w:eastAsia="zh-CN"/>
        </w:rPr>
        <w:t>AP</w:t>
      </w:r>
      <w:r w:rsidRPr="00363BD8">
        <w:rPr>
          <w:rFonts w:hint="eastAsia"/>
          <w:lang w:eastAsia="zh-CN"/>
        </w:rPr>
        <w:t>预算窗口的总流量是预算窗口的大小。所以在另一方面，这个比率与这个</w:t>
      </w:r>
      <w:r w:rsidRPr="00363BD8">
        <w:rPr>
          <w:lang w:eastAsia="zh-CN"/>
        </w:rPr>
        <w:t>AP</w:t>
      </w:r>
      <w:r w:rsidRPr="00363BD8">
        <w:rPr>
          <w:rFonts w:hint="eastAsia"/>
          <w:lang w:eastAsia="zh-CN"/>
        </w:rPr>
        <w:t>可以分配给将到来的</w:t>
      </w:r>
      <w:r w:rsidRPr="00363BD8">
        <w:rPr>
          <w:lang w:eastAsia="zh-CN"/>
        </w:rPr>
        <w:t>STA</w:t>
      </w:r>
      <w:r w:rsidRPr="00363BD8">
        <w:rPr>
          <w:rFonts w:hint="eastAsia"/>
          <w:lang w:eastAsia="zh-CN"/>
        </w:rPr>
        <w:t>的免费流量有关。</w:t>
      </w:r>
      <w:r>
        <w:rPr>
          <w:rFonts w:hint="eastAsia"/>
          <w:lang w:eastAsia="zh-CN"/>
        </w:rPr>
        <w:t>很明显，</w:t>
      </w:r>
      <w:r w:rsidRPr="00DF5951">
        <w:rPr>
          <w:rFonts w:hint="eastAsia"/>
          <w:lang w:eastAsia="zh-CN"/>
        </w:rPr>
        <w:t>这个函数随着</w:t>
      </w:r>
      <w:r w:rsidRPr="00DF5951">
        <w:rPr>
          <w:lang w:eastAsia="zh-CN"/>
        </w:rPr>
        <w:t>x</w:t>
      </w:r>
      <w:r w:rsidRPr="00DF5951">
        <w:rPr>
          <w:rFonts w:hint="eastAsia"/>
          <w:lang w:eastAsia="zh-CN"/>
        </w:rPr>
        <w:t>的比例增加而单调下降。</w:t>
      </w:r>
    </w:p>
    <w:p w14:paraId="477A92A6" w14:textId="48F25762" w:rsidR="0066337A" w:rsidRDefault="0066337A" w:rsidP="0050195F">
      <w:pPr>
        <w:pStyle w:val="af7"/>
        <w:ind w:left="0"/>
        <w:jc w:val="left"/>
        <w:rPr>
          <w:lang w:eastAsia="zh-CN"/>
        </w:rPr>
      </w:pPr>
      <w:r>
        <w:rPr>
          <w:rFonts w:hint="eastAsia"/>
          <w:lang w:eastAsia="zh-CN"/>
        </w:rPr>
        <w:t>同样，</w:t>
      </w:r>
      <w:r w:rsidRPr="00363BD8">
        <w:rPr>
          <w:rFonts w:hint="eastAsia"/>
          <w:lang w:eastAsia="zh-CN"/>
        </w:rPr>
        <w:t>方便快速增加了</w:t>
      </w:r>
      <w:r w:rsidRPr="00363BD8">
        <w:rPr>
          <w:lang w:eastAsia="zh-CN"/>
        </w:rPr>
        <w:t>k</w:t>
      </w:r>
      <w:r w:rsidRPr="00363BD8">
        <w:rPr>
          <w:rFonts w:hint="eastAsia"/>
          <w:lang w:eastAsia="zh-CN"/>
        </w:rPr>
        <w:t>个等分部分，称每个部分为平板，因此每个平板包含预算窗口中总交通的</w:t>
      </w:r>
      <w:r w:rsidRPr="00363BD8">
        <w:rPr>
          <w:lang w:eastAsia="zh-CN"/>
        </w:rPr>
        <w:t>1</w:t>
      </w:r>
      <w:r>
        <w:rPr>
          <w:lang w:eastAsia="zh-CN"/>
        </w:rPr>
        <w:t>/</w:t>
      </w:r>
      <w:r w:rsidRPr="00363BD8">
        <w:rPr>
          <w:lang w:eastAsia="zh-CN"/>
        </w:rPr>
        <w:t>k</w:t>
      </w:r>
      <w:r w:rsidRPr="00363BD8">
        <w:rPr>
          <w:rFonts w:hint="eastAsia"/>
          <w:lang w:eastAsia="zh-CN"/>
        </w:rPr>
        <w:t>。</w:t>
      </w:r>
      <w:r w:rsidRPr="00363BD8">
        <w:rPr>
          <w:lang w:eastAsia="zh-CN"/>
        </w:rPr>
        <w:t>AP</w:t>
      </w:r>
      <w:r w:rsidRPr="00363BD8">
        <w:rPr>
          <w:rFonts w:hint="eastAsia"/>
          <w:lang w:eastAsia="zh-CN"/>
        </w:rPr>
        <w:t>首先</w:t>
      </w:r>
      <w:r w:rsidR="00405AFA" w:rsidRPr="00405AFA">
        <w:rPr>
          <w:rFonts w:hint="eastAsia"/>
          <w:lang w:eastAsia="zh-CN"/>
        </w:rPr>
        <w:t>从较低的平板</w:t>
      </w:r>
      <w:r w:rsidRPr="00405AFA">
        <w:rPr>
          <w:rFonts w:hint="eastAsia"/>
          <w:lang w:eastAsia="zh-CN"/>
        </w:rPr>
        <w:t>进行</w:t>
      </w:r>
      <w:r w:rsidR="00405AFA">
        <w:rPr>
          <w:rFonts w:hint="eastAsia"/>
          <w:lang w:eastAsia="zh-CN"/>
        </w:rPr>
        <w:t>分配，当较低的平板倒空时，将使用较高的平板</w:t>
      </w:r>
      <w:r w:rsidRPr="00363BD8">
        <w:rPr>
          <w:rFonts w:hint="eastAsia"/>
          <w:lang w:eastAsia="zh-CN"/>
        </w:rPr>
        <w:t>。</w:t>
      </w:r>
      <w:r w:rsidRPr="00363BD8">
        <w:rPr>
          <w:lang w:eastAsia="zh-CN"/>
        </w:rPr>
        <w:t>AP</w:t>
      </w:r>
      <w:r w:rsidRPr="00363BD8">
        <w:rPr>
          <w:rFonts w:hint="eastAsia"/>
          <w:lang w:eastAsia="zh-CN"/>
        </w:rPr>
        <w:t>目前正在分配流量的平板被称为活动平板。从</w:t>
      </w:r>
      <w:r w:rsidRPr="00363BD8">
        <w:rPr>
          <w:lang w:eastAsia="zh-CN"/>
        </w:rPr>
        <w:t>1</w:t>
      </w:r>
      <w:r w:rsidRPr="00363BD8">
        <w:rPr>
          <w:rFonts w:hint="eastAsia"/>
          <w:lang w:eastAsia="zh-CN"/>
        </w:rPr>
        <w:t>（最低平板）到</w:t>
      </w:r>
      <w:r w:rsidRPr="00363BD8">
        <w:rPr>
          <w:lang w:eastAsia="zh-CN"/>
        </w:rPr>
        <w:t>k</w:t>
      </w:r>
      <w:r w:rsidRPr="00363BD8">
        <w:rPr>
          <w:rFonts w:hint="eastAsia"/>
          <w:lang w:eastAsia="zh-CN"/>
        </w:rPr>
        <w:t>（最高平板）对每个板坯进行编号，而活动板坯是平板（</w:t>
      </w:r>
      <w:r w:rsidRPr="00363BD8">
        <w:rPr>
          <w:lang w:eastAsia="zh-CN"/>
        </w:rPr>
        <w:t>i</w:t>
      </w:r>
      <w:r w:rsidRPr="00363BD8">
        <w:rPr>
          <w:rFonts w:hint="eastAsia"/>
          <w:lang w:eastAsia="zh-CN"/>
        </w:rPr>
        <w:t>）。然后将得到另一种形式的</w:t>
      </w:r>
      <w:r w:rsidRPr="00363BD8">
        <w:rPr>
          <w:rFonts w:hint="eastAsia"/>
        </w:rPr>
        <w:t>ψ</w:t>
      </w:r>
      <w:r w:rsidRPr="00363BD8">
        <w:rPr>
          <w:rFonts w:hint="eastAsia"/>
          <w:lang w:eastAsia="zh-CN"/>
        </w:rPr>
        <w:t>函数：</w:t>
      </w:r>
    </w:p>
    <w:p w14:paraId="4458C81D" w14:textId="77777777" w:rsidR="0066337A" w:rsidRPr="0066337A" w:rsidRDefault="00A3404B" w:rsidP="0050195F">
      <w:pPr>
        <w:pStyle w:val="af7"/>
        <w:ind w:left="0"/>
        <w:rPr>
          <w:rFonts w:ascii="Cambria Math" w:hAnsi="Cambria Math"/>
          <w:noProof/>
        </w:rPr>
      </w:pPr>
      <w:r>
        <w:rPr>
          <w:noProof/>
        </w:rPr>
        <w:pict w14:anchorId="08166AFA">
          <v:shape id="_x0000_i1072" type="#_x0000_t75" alt="" style="width:97.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E713D&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Pr=&quot;00AE713D&quot; wsp:rsidRDefault=&quot;00AE713D&quot; wsp:rsidP=&quot;00AE713D&quot;&gt;&lt;m:oMathPara&gt;&lt;m:oMath&gt;&lt;m:r&gt;&lt;w:rPr&gt;&lt;w:rFonts w:ascii=&quot;Cambria Math&quot; w:h-ansi=&quot;Cambria Math&quot; w:cs=&quot;Cambria Math&quot;/&gt;&lt;wx:font wx:val=&quot;Cambria Math&quot;/&gt;&lt;w:i/&gt;&lt;w:noProof/&gt;&lt;/w:rPr&gt;&lt;m:t&gt;_&lt;/m:t&gt;&lt;/m:r&gt;&lt;iiiiiiiiim:d&gt;&lt;m:dPr&gt;&lt;m:ctrlPr&gt;&lt;w:rPr&gt;&lt;w:rFonts w:ascii=&quot;Cambria Math&quot; w:h-ansi=&quot;Cambria Math&quot;/&gt;&lt;wx:font wx:val=&quot;Cambria Math&quot;/&gt;&lt;w:noProof/&gt;&lt;/w:rPr&gt;&lt;/m:ctrlPr&gt;&lt;/m:dPr&gt;&lt;m:e&gt;&lt;m:r&gt;&lt;w:rPr&gt;&lt;w:rFonts w:ascii=&quot;Cambria Math&quot; w:h-ansi=&quot;Cambria Math&quot;/&gt;&lt;wx:font wx:val=&quot;Cambria Math&quot;/&gt;&lt;w:i/&gt;&lt;w:noProof/&gt;&lt;/w:rPr&gt;&lt;m:t&gt;x&lt;/m:t&gt;&lt;/m:r&gt;&lt;/m:e&gt;&lt;/m:d&gt;&lt;m:r&gt;&lt;m:rPr&gt;&lt;m:sty m:val=&quot;p&quot;/&gt;&lt;/m:rPr&gt;&lt;w:rPr&gt;&lt;w:rFonts w:ascii=&quot;Cambria Math&quot; w:h-ansi=&quot;Cambria Math&quot;/&gt;&lt;wx:font wx:val=&quot;Cambria Math&quot;/&gt;&lt;w:noProof/&gt;&lt;/w:rPr&gt;&lt;m:t&gt;=1-&lt;/m:t&gt;&lt;/m:r&gt;&lt;m:sSup&gt;&lt;m:sSupPr&gt;&lt;m:ctrlPr&gt;&lt;w:rPr&gt;&lt;w:rFonts w:ascii=&quot;Cambria Math&quot; w:h-ansi=&quot;Cambria Math&quot;/&gt;&lt;wx:font wx:val=&quot;Cambria Math&quot;/&gt;&lt;/w:rPr&gt;&lt;/m:ctrlPr&gt;&lt;/m:sSupPr&gt;&lt;m:e&gt;&lt;m:r&gt;&lt;w:rPr&gt;&lt;w:rFonts w:ascii=&quot;Cambria Math&quot; w:h-ansi=&quot;Cambria Math&quot;/&gt;&lt;wx:font wx:val=&quot;Cambria Math&quot;/&gt;&lt;w:i/&gt;&lt;w:noProof/&gt;&lt;/w:rPr&gt;&lt;m:t&gt;e&lt;/m:t&gt;&lt;/m:r&gt;&lt;/m:e&gt;&lt;m:sup&gt;&lt;m:r&gt;&lt;m:rPr&gt;&lt;m:sty m:val=&quot;p&quot;/&gt;&lt;/m:rPr&gt;&lt;w:rPr&gt;&lt;w:rFonts w:ascii=&quot;Cambria Math&quot; w:h-ansi=&quot;Cambria Math&quot;/&gt;&lt;wx:font wx:val=&quot;Cambria Math&quot;/&gt;&lt;w:noProof/&gt;&lt;/w:rPr&gt;&lt;m:t&gt;-&lt;/m:t&gt;&lt;/m:r&gt;&lt;m:d&gt;&lt;m:dPr&gt;&lt;m:ctrlPr&gt;&lt;w:rPr&gt;&lt;w:rFonts w:ascii=&quot;Cambria Math&quot; w:h-ansi=&quot;Cambria Math&quot;/&gt;&lt;wx:font wx:val=&quot;Cambria Math&quot;/&gt;&lt;w:noProof/&gt;&lt;/w:rPr&gt;&lt;/m:ctrlPr&gt;&lt;/m:dPr&gt;&lt;m:e&gt;&lt;m:r&gt;&lt;m:rPr&gt;&lt;m:sty m:val=&quot;p&quot;/&gt;&lt;/m:rPr&gt;&lt;w:rPr&gt;&lt;w:rFonts w:ascii=&quot;Cambria Math&quot; w:h-ansi=&quot;Cambria Math&quot;/&gt;&lt;wx:font wx:val=&quot;Cambria Math&quot;/&gt;&lt;w:noProof/&gt;&lt;/w:rPr&gt;&lt;m:t&gt;1-&lt;/m:t&gt;&lt;/m:r&gt;&lt;m:r&gt;&lt;w:rPr&gt;&lt;w:rFonts w:ascii=&quot;Cambria Math&quot; w:h-ansi=&quot;Cambria Math&quot;/&gt;&lt;wx:font wx:val=&quot;Cambria Math&quot;/&gt;&lt;w:i/&gt;&lt;w:noProof/&gt;&lt;/w:rPr&gt;&lt;m:t&gt;x&lt;/m:t&gt;&lt;/m:r&gt;&lt;/m:e&gt;&lt;/m:d&gt;&lt;/m:sup&gt;&lt;/m:sSup&gt;&lt;/m:oMath&gt;&lt;/m:oMathPara&gt;&lt;/w:p&gt;&lt;w:sectPr wsp:rsidR=&quot;00000000&quot; wsp:rsidRPr=&quot;00AE713D&quot;&gt;&lt;w:pgSz w:w=&quot;12240&quot; w:h=&quot;15840&quot;/&gt;&lt;w:pgMar w:top=&quot;1440&quot; w:right=&quot;1800&quot; w:bottom=&quot;1440&quot; w:left=&quot;1800&quot; w:header=&quot;720&quot; w:footer=&quot;720&quot; w:gutter=&quot;0&quot;/&gt;&lt;w:cols w:space=&quot;720&quot;/&gt;&lt;/w:sectPr&gt;&lt;/wx:sect&gt;&lt;/w:body&gt;&lt;/w:wordDocument&gt;">
            <v:imagedata r:id="rId40" o:title="" chromakey="white"/>
          </v:shape>
        </w:pict>
      </w:r>
    </w:p>
    <w:p w14:paraId="1D01EA43" w14:textId="77777777" w:rsidR="0066337A" w:rsidRPr="00363BD8" w:rsidRDefault="0066337A" w:rsidP="0050195F">
      <w:pPr>
        <w:pStyle w:val="af7"/>
        <w:ind w:left="0"/>
        <w:rPr>
          <w:lang w:eastAsia="zh-CN"/>
        </w:rPr>
      </w:pPr>
      <w:r w:rsidRPr="00363BD8">
        <w:rPr>
          <w:rFonts w:hint="eastAsia"/>
          <w:lang w:eastAsia="zh-CN"/>
        </w:rPr>
        <w:t>当一个</w:t>
      </w:r>
      <w:r w:rsidRPr="00363BD8">
        <w:rPr>
          <w:lang w:eastAsia="zh-CN"/>
        </w:rPr>
        <w:t>STA</w:t>
      </w:r>
      <w:r w:rsidRPr="00363BD8">
        <w:rPr>
          <w:rFonts w:hint="eastAsia"/>
          <w:lang w:eastAsia="zh-CN"/>
        </w:rPr>
        <w:t>到达时，</w:t>
      </w:r>
      <w:r>
        <w:rPr>
          <w:rFonts w:hint="eastAsia"/>
          <w:lang w:eastAsia="zh-CN"/>
        </w:rPr>
        <w:t>该</w:t>
      </w:r>
      <w:r w:rsidRPr="00363BD8">
        <w:rPr>
          <w:rFonts w:hint="eastAsia"/>
          <w:lang w:eastAsia="zh-CN"/>
        </w:rPr>
        <w:t>算法运行，并为它选择一个合适的</w:t>
      </w:r>
      <w:r w:rsidRPr="00363BD8">
        <w:rPr>
          <w:lang w:eastAsia="zh-CN"/>
        </w:rPr>
        <w:t>AP</w:t>
      </w:r>
      <w:r w:rsidRPr="00363BD8">
        <w:rPr>
          <w:rFonts w:hint="eastAsia"/>
          <w:lang w:eastAsia="zh-CN"/>
        </w:rPr>
        <w:t>。</w:t>
      </w:r>
      <w:r w:rsidRPr="00363BD8">
        <w:rPr>
          <w:lang w:eastAsia="zh-CN"/>
        </w:rPr>
        <w:t>STA</w:t>
      </w:r>
      <w:r w:rsidRPr="00363BD8">
        <w:rPr>
          <w:rFonts w:hint="eastAsia"/>
          <w:lang w:eastAsia="zh-CN"/>
        </w:rPr>
        <w:t>必须通知中央</w:t>
      </w:r>
      <w:r w:rsidRPr="00363BD8">
        <w:rPr>
          <w:lang w:eastAsia="zh-CN"/>
        </w:rPr>
        <w:t>AP</w:t>
      </w:r>
      <w:r w:rsidRPr="00363BD8">
        <w:rPr>
          <w:rFonts w:hint="eastAsia"/>
          <w:lang w:eastAsia="zh-CN"/>
        </w:rPr>
        <w:t>控制器其所需的带宽和时间。然后，每个</w:t>
      </w:r>
      <w:r w:rsidRPr="00363BD8">
        <w:rPr>
          <w:lang w:eastAsia="zh-CN"/>
        </w:rPr>
        <w:t>AP</w:t>
      </w:r>
      <w:r w:rsidRPr="00363BD8">
        <w:rPr>
          <w:rFonts w:hint="eastAsia"/>
          <w:lang w:eastAsia="zh-CN"/>
        </w:rPr>
        <w:t>向该</w:t>
      </w:r>
      <w:r w:rsidRPr="00363BD8">
        <w:rPr>
          <w:lang w:eastAsia="zh-CN"/>
        </w:rPr>
        <w:t>STA</w:t>
      </w:r>
      <w:r w:rsidRPr="00363BD8">
        <w:rPr>
          <w:rFonts w:hint="eastAsia"/>
          <w:lang w:eastAsia="zh-CN"/>
        </w:rPr>
        <w:t>投标。出价以流量为单位，即出价等于</w:t>
      </w:r>
      <w:r w:rsidRPr="00363BD8">
        <w:rPr>
          <w:lang w:eastAsia="zh-CN"/>
        </w:rPr>
        <w:t>AP</w:t>
      </w:r>
      <w:r w:rsidRPr="00363BD8">
        <w:rPr>
          <w:rFonts w:hint="eastAsia"/>
          <w:lang w:eastAsia="zh-CN"/>
        </w:rPr>
        <w:t>可分配的流量。当然，并非所有</w:t>
      </w:r>
      <w:r w:rsidRPr="00363BD8">
        <w:rPr>
          <w:lang w:eastAsia="zh-CN"/>
        </w:rPr>
        <w:t>AP</w:t>
      </w:r>
      <w:r w:rsidRPr="00363BD8">
        <w:rPr>
          <w:rFonts w:hint="eastAsia"/>
          <w:lang w:eastAsia="zh-CN"/>
        </w:rPr>
        <w:t>都能满足</w:t>
      </w:r>
      <w:r w:rsidRPr="00363BD8">
        <w:rPr>
          <w:lang w:eastAsia="zh-CN"/>
        </w:rPr>
        <w:t>s</w:t>
      </w:r>
      <w:r w:rsidRPr="00363BD8">
        <w:rPr>
          <w:rFonts w:hint="eastAsia"/>
          <w:lang w:eastAsia="zh-CN"/>
        </w:rPr>
        <w:t>的带宽需求，因为</w:t>
      </w:r>
      <w:r w:rsidRPr="00363BD8">
        <w:rPr>
          <w:lang w:eastAsia="zh-CN"/>
        </w:rPr>
        <w:t>AP</w:t>
      </w:r>
      <w:r w:rsidRPr="00363BD8">
        <w:rPr>
          <w:rFonts w:hint="eastAsia"/>
          <w:lang w:eastAsia="zh-CN"/>
        </w:rPr>
        <w:t>的可用带宽能小于它（即</w:t>
      </w:r>
      <w:r w:rsidRPr="0066337A">
        <w:fldChar w:fldCharType="begin"/>
      </w:r>
      <w:r w:rsidRPr="0066337A">
        <w:rPr>
          <w:lang w:eastAsia="zh-CN"/>
        </w:rPr>
        <w:instrText xml:space="preserve"> QUOTE </w:instrText>
      </w:r>
      <w:r w:rsidR="00A3404B">
        <w:rPr>
          <w:noProof/>
          <w:position w:val="-17"/>
        </w:rPr>
        <w:pict w14:anchorId="2177CFE1">
          <v:shape id="_x0000_i1073" type="#_x0000_t75" alt="" style="width:99pt;height:20.2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0F2&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1330F2&quot; wsp:rsidP=&quot;001330F2&quot;&gt;&lt;m:oMathPara&gt;&lt;m:oMath&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b&lt;/m:t&gt;&lt;/m:r&gt;&lt;/m:e&gt;&lt;m:sub&gt;&lt;m:r&gt;&lt;w:rPr&gt;&lt;w:rFonts w:ascii=&quot;Cambria Math&quot; w:h-ansi=&quot;Cambria Math&quot;/&gt;&lt;wx:font wx:val=&quot;Cambria Math&quot;/&gt;&lt;w:i/&gt;&lt;w:noProof/&gt;&lt;/w:rPr&gt;&lt;m:t&gt;a&lt;/m:t&gt;&lt;/m:r&gt;&lt;/m:sub&gt;&lt;/m:sSub&gt;&lt;m:r&gt;&lt;m:rPr&gt;&lt;m:sty m:val=&quot;p&quot;/&gt;&lt;/m:rPr&gt;&lt;w:rPr&gt;&lt;w:rFonts w:ascii=&quot;Cambria Math&quot; w:h-ansi=&quot;Cambria Math&quot;/&gt;&lt;wx:font wx:val=&quot;Cambria Math&quot;/&gt;&lt;w:noProof/&gt;&lt;/w:rPr&gt;&lt;m:t&gt;-&lt;/m:t&gt;&lt;/m:r&gt;&lt;m:nary&gt;&lt;m:naryPr&gt;&lt;m:chr m:val=&quot;_?/&gt;&lt;m:limLoPrrrrrrrrrc m:val=&quot;subSup&quot;/&gt;&lt;m:supHide m:val=&quot;1&quot;/&gt;&lt;m:ctrlPr&gt;&lt;w:rPr&gt;&lt;w:rFonts w:ascii=&quot;Cambria Math&quot; w:h-ansi=&quot;Cambria Math&quot;/&gt;&lt;wx:font wx:val=&quot;Cambria Math&quot;/&gt;&lt;w:noProof/&gt;&lt;/w:rPr&gt;&lt;/m:ctrlPr&gt;&lt;/m:naryPr&gt;&lt;m:sub&gt;&lt;m:r&gt;&lt;w:rPr&gt;&lt;w:rFonts w:ascii=&quot;Cambria Math&quot; w:h-ansi=&quot;Cambria Math&quot;/&gt;&lt;wx:font wx:val=&quot;Cambria Math&quot;/&gt;&lt;w:i/&gt;&lt;w:noProof/&gt;&lt;/w:rPr&gt;&lt;m:t&gt;s&lt;/m:t&gt;&lt;/m:r&gt;&lt;m:r&gt;&lt;m:rPr&gt;&lt;m:sty m:val=&quot;p&quot;/&gt;&lt;/m:rPr&gt;&lt;w:rPr&gt;&lt;w:rFonts w:ascii=&quot;Cambria Math&quot; w:h-ansi=&quot;Cambria Math&quot;/&gt;&lt;wx:font wx:val=&quot;Cambria Math&quot;/&gt;&lt;w:noProof/&gt;&lt;/w:rPr&gt;&lt;m:t&gt;?_?=/&quot;mC:atmmb&gt;&lt;/m:r&gt;&lt;m:sSub&gt;&lt;m:sSubPr&gt;&lt;m:ctrlPr&gt;&lt;w:rPr&gt;&lt;w:rFonts w:ascii=&quot;Cambria Math&quot; w:h-ansi=&quot;Cambria Math&quot;/&gt;&lt;wx:font wx:val=&quot;Cambria Math&quot;/&gt;&lt;/w:rPr&gt;&lt;/m:ctrlPr&gt;&lt;/m:sSubPr&gt;&lt;m:e&gt;&lt;m:r&gt;&lt;w:rPr&gt;&lt;w:rFonts w:ascii=&quot;Cambria Math&quot; w:h-ansi=&quot;Cambria Math&quot;/&gt;&lt;wx&gt;:?font wx:val=&quot;Cambria Math&quot;/&gt;&lt;w:i/&gt;&lt;w:noProof/&gt;&lt;/w:rPr&gt;&lt;m:t&gt;S&lt;/m:t&gt;&lt;/m:r&gt;&lt;/m:e&gt;&lt;m:sub&gt;&lt;m:r&gt;&lt;w:rPr&gt;&lt;w:rFonts w:ascii=&quot;Cambria Math&quot; w:h-ansi=&quot;Cambria Math&quot;/&gt;&lt;wx:font wx:val=&quot;Cambria Math&quot;/&gt;&lt;w:i/&gt;&lt;w:noProof/&gt;&lt;/w:rPr&gt;&lt;m:t&gt;a&lt;/m:t&gt;&lt;/m:r&gt;&lt;/m:sub&gt;&lt;/m:sSub&gt;&lt;/m:sub&gt;&lt;m:sup/&gt;&lt;m:e&gt;&lt;m:r&gt;&lt;m:rPr&gt;&lt;m:sty m:val=&quot;p&quot;/&gt;&lt;/m:rPr&gt;&lt;w:rPr&gt;&lt;w:rFonts w:ascii=&quot;Cambria Math&quot; w:h-ansi=&quot;Cambria Math&quot;/&gt;&lt;wx:font wx:val=&quot;Cambria Math&quot;/&gt;&lt;w:noProof/&gt;&lt;/w:rPr&gt;&lt;m:t&gt;_?/m:t&gt;&lt;/m:r&gt;&lt;/m:e&gt;&lt;/m:nary&gt;&lt;m:sSub&gt;&lt;m:sSubPr&gt;&lt;m:ctrlPr&gt;&lt;w:rPr&gt;&lt;w:rFonts w:ascsiib=&quot;&lt;Ca:mburi/a &lt;Ma:te&gt;h&quot; w:h-ansi=&quot;Cambria Math&quot;/&gt;&lt;wx:font wx:val=&quot;Cambria Math&quot;/&gt;&lt;/w:rPr&gt;&lt;/m:ctrlPr&gt;&lt;/m:sSubPr&gt;&lt;m:e&gt;&lt;m:r&gt;&lt;w:rPr&gt;&lt;w:rFonts w:ascii=&quot;Cambria Math&quot; w:h-ansi=&quot;Cambria Math&quot;/&gt;&lt;wx:font wx:val=&quot;Cambria Math&quot;/&gt;&lt;w:i/&gt;&lt;w:noProof/&gt;&lt;/w:rPr&gt;&lt;m:t&gt;b&lt;/m:t&gt;&lt;/m:r&gt;&lt;m:r&gt;&lt;m:rPr&gt;&lt;m:sty m:val=&quot;p&quot;/&gt;&lt;/m:rPr&gt;&lt;w:rPr&gt;&lt;w:rFonts w:ascii=&quot;Cambria Math&quot; w:h-ansi=&quot;Cambria Math&quot;/&gt;&lt;wx:font wx:val=&quot;Cambria Math&quot;/&gt;&lt;w:noProof/&gt;&lt;/w:rPr&gt;&lt;m:t&gt;'&lt;/m:t&gt;&lt;/m:r&gt;&lt;/m:e&gt;&lt;m:sub&gt;&lt;m:r&gt;&lt;w:rPr&gt;&lt;w:rFonts w:ascii=&quot;Cambria Math&quot; w:h-ansi=&quot;Cambria Math&quot;/&gt;&lt;wx:font wx:val=&quot;Cambria Math&quot;/&gt;&lt;w:i/&gt;&lt;w:noProof/&gt;&lt;/w:rPr&gt;&lt;m:t&gt;s&lt;/m:t&gt;&lt;/m:r&gt;&lt;/m:sub&gt;&lt;/m:sSub&gt;&lt;m:r&gt;&lt;m:rPr&gt;&lt;m:sty m:val=&quot;p&quot;/&gt;&lt;/m:rPr&gt;&lt;w:rPr&gt;&lt;w:rFonts w:ascii=&quot;Cambria Math&quot; w:h-ansi=&quot;Cambria Math&quot;/&gt;&lt;wx:font wx:val=&quot;Cambria Math&quot;/&gt;&lt;w:noProof/&gt;&lt;/w:rPr&gt;&lt;m:t&gt;&amp;lt;&lt;/m:t&gt;&lt;/m:r&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b&lt;/m:t&gt;&lt;/m:r&gt;&lt;/m:e&gt;&lt;m:sub&gt;&lt;m:r&gt;&lt;w:rPr&gt;&lt;w:rFonts w:ascii=&quot;Cambria Math&quot; w:h-ansi=&quot;Cambria Math&quot;/&gt;&lt;wx:font wx:val=&quot;Cambria Math&quot;/&gt;&lt;w:i/&gt;&lt;w:noProof/&gt;&lt;/w:rPr&gt;&lt;m:t&gt;s&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41" o:title="" chromakey="white"/>
          </v:shape>
        </w:pict>
      </w:r>
      <w:r w:rsidRPr="0066337A">
        <w:rPr>
          <w:lang w:eastAsia="zh-CN"/>
        </w:rPr>
        <w:instrText xml:space="preserve"> </w:instrText>
      </w:r>
      <w:r w:rsidRPr="0066337A">
        <w:fldChar w:fldCharType="separate"/>
      </w:r>
      <w:r w:rsidR="00A3404B">
        <w:rPr>
          <w:noProof/>
          <w:position w:val="-17"/>
        </w:rPr>
        <w:pict w14:anchorId="2A69F3C3">
          <v:shape id="_x0000_i1074" type="#_x0000_t75" alt="" style="width:99pt;height:20.2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0F2&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1330F2&quot; wsp:rsidP=&quot;001330F2&quot;&gt;&lt;m:oMathPara&gt;&lt;m:oMath&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b&lt;/m:t&gt;&lt;/m:r&gt;&lt;/m:e&gt;&lt;m:sub&gt;&lt;m:r&gt;&lt;w:rPr&gt;&lt;w:rFonts w:ascii=&quot;Cambria Math&quot; w:h-ansi=&quot;Cambria Math&quot;/&gt;&lt;wx:font wx:val=&quot;Cambria Math&quot;/&gt;&lt;w:i/&gt;&lt;w:noProof/&gt;&lt;/w:rPr&gt;&lt;m:t&gt;a&lt;/m:t&gt;&lt;/m:r&gt;&lt;/m:sub&gt;&lt;/m:sSub&gt;&lt;m:r&gt;&lt;m:rPr&gt;&lt;m:sty m:val=&quot;p&quot;/&gt;&lt;/m:rPr&gt;&lt;w:rPr&gt;&lt;w:rFonts w:ascii=&quot;Cambria Math&quot; w:h-ansi=&quot;Cambria Math&quot;/&gt;&lt;wx:font wx:val=&quot;Cambria Math&quot;/&gt;&lt;w:noProof/&gt;&lt;/w:rPr&gt;&lt;m:t&gt;-&lt;/m:t&gt;&lt;/m:r&gt;&lt;m:nary&gt;&lt;m:naryPr&gt;&lt;m:chr m:val=&quot;_?/&gt;&lt;m:limLoPrrrrrrrrrc m:val=&quot;subSup&quot;/&gt;&lt;m:supHide m:val=&quot;1&quot;/&gt;&lt;m:ctrlPr&gt;&lt;w:rPr&gt;&lt;w:rFonts w:ascii=&quot;Cambria Math&quot; w:h-ansi=&quot;Cambria Math&quot;/&gt;&lt;wx:font wx:val=&quot;Cambria Math&quot;/&gt;&lt;w:noProof/&gt;&lt;/w:rPr&gt;&lt;/m:ctrlPr&gt;&lt;/m:naryPr&gt;&lt;m:sub&gt;&lt;m:r&gt;&lt;w:rPr&gt;&lt;w:rFonts w:ascii=&quot;Cambria Math&quot; w:h-ansi=&quot;Cambria Math&quot;/&gt;&lt;wx:font wx:val=&quot;Cambria Math&quot;/&gt;&lt;w:i/&gt;&lt;w:noProof/&gt;&lt;/w:rPr&gt;&lt;m:t&gt;s&lt;/m:t&gt;&lt;/m:r&gt;&lt;m:r&gt;&lt;m:rPr&gt;&lt;m:sty m:val=&quot;p&quot;/&gt;&lt;/m:rPr&gt;&lt;w:rPr&gt;&lt;w:rFonts w:ascii=&quot;Cambria Math&quot; w:h-ansi=&quot;Cambria Math&quot;/&gt;&lt;wx:font wx:val=&quot;Cambria Math&quot;/&gt;&lt;w:noProof/&gt;&lt;/w:rPr&gt;&lt;m:t&gt;?_?=/&quot;mC:atmmb&gt;&lt;/m:r&gt;&lt;m:sSub&gt;&lt;m:sSubPr&gt;&lt;m:ctrlPr&gt;&lt;w:rPr&gt;&lt;w:rFonts w:ascii=&quot;Cambria Math&quot; w:h-ansi=&quot;Cambria Math&quot;/&gt;&lt;wx:font wx:val=&quot;Cambria Math&quot;/&gt;&lt;/w:rPr&gt;&lt;/m:ctrlPr&gt;&lt;/m:sSubPr&gt;&lt;m:e&gt;&lt;m:r&gt;&lt;w:rPr&gt;&lt;w:rFonts w:ascii=&quot;Cambria Math&quot; w:h-ansi=&quot;Cambria Math&quot;/&gt;&lt;wx&gt;:?font wx:val=&quot;Cambria Math&quot;/&gt;&lt;w:i/&gt;&lt;w:noProof/&gt;&lt;/w:rPr&gt;&lt;m:t&gt;S&lt;/m:t&gt;&lt;/m:r&gt;&lt;/m:e&gt;&lt;m:sub&gt;&lt;m:r&gt;&lt;w:rPr&gt;&lt;w:rFonts w:ascii=&quot;Cambria Math&quot; w:h-ansi=&quot;Cambria Math&quot;/&gt;&lt;wx:font wx:val=&quot;Cambria Math&quot;/&gt;&lt;w:i/&gt;&lt;w:noProof/&gt;&lt;/w:rPr&gt;&lt;m:t&gt;a&lt;/m:t&gt;&lt;/m:r&gt;&lt;/m:sub&gt;&lt;/m:sSub&gt;&lt;/m:sub&gt;&lt;m:sup/&gt;&lt;m:e&gt;&lt;m:r&gt;&lt;m:rPr&gt;&lt;m:sty m:val=&quot;p&quot;/&gt;&lt;/m:rPr&gt;&lt;w:rPr&gt;&lt;w:rFonts w:ascii=&quot;Cambria Math&quot; w:h-ansi=&quot;Cambria Math&quot;/&gt;&lt;wx:font wx:val=&quot;Cambria Math&quot;/&gt;&lt;w:noProof/&gt;&lt;/w:rPr&gt;&lt;m:t&gt;_?/m:t&gt;&lt;/m:r&gt;&lt;/m:e&gt;&lt;/m:nary&gt;&lt;m:sSub&gt;&lt;m:sSubPr&gt;&lt;m:ctrlPr&gt;&lt;w:rPr&gt;&lt;w:rFonts w:ascsiib=&quot;&lt;Ca:mburi/a &lt;Ma:te&gt;h&quot; w:h-ansi=&quot;Cambria Math&quot;/&gt;&lt;wx:font wx:val=&quot;Cambria Math&quot;/&gt;&lt;/w:rPr&gt;&lt;/m:ctrlPr&gt;&lt;/m:sSubPr&gt;&lt;m:e&gt;&lt;m:r&gt;&lt;w:rPr&gt;&lt;w:rFonts w:ascii=&quot;Cambria Math&quot; w:h-ansi=&quot;Cambria Math&quot;/&gt;&lt;wx:font wx:val=&quot;Cambria Math&quot;/&gt;&lt;w:i/&gt;&lt;w:noProof/&gt;&lt;/w:rPr&gt;&lt;m:t&gt;b&lt;/m:t&gt;&lt;/m:r&gt;&lt;m:r&gt;&lt;m:rPr&gt;&lt;m:sty m:val=&quot;p&quot;/&gt;&lt;/m:rPr&gt;&lt;w:rPr&gt;&lt;w:rFonts w:ascii=&quot;Cambria Math&quot; w:h-ansi=&quot;Cambria Math&quot;/&gt;&lt;wx:font wx:val=&quot;Cambria Math&quot;/&gt;&lt;w:noProof/&gt;&lt;/w:rPr&gt;&lt;m:t&gt;'&lt;/m:t&gt;&lt;/m:r&gt;&lt;/m:e&gt;&lt;m:sub&gt;&lt;m:r&gt;&lt;w:rPr&gt;&lt;w:rFonts w:ascii=&quot;Cambria Math&quot; w:h-ansi=&quot;Cambria Math&quot;/&gt;&lt;wx:font wx:val=&quot;Cambria Math&quot;/&gt;&lt;w:i/&gt;&lt;w:noProof/&gt;&lt;/w:rPr&gt;&lt;m:t&gt;s&lt;/m:t&gt;&lt;/m:r&gt;&lt;/m:sub&gt;&lt;/m:sSub&gt;&lt;m:r&gt;&lt;m:rPr&gt;&lt;m:sty m:val=&quot;p&quot;/&gt;&lt;/m:rPr&gt;&lt;w:rPr&gt;&lt;w:rFonts w:ascii=&quot;Cambria Math&quot; w:h-ansi=&quot;Cambria Math&quot;/&gt;&lt;wx:font wx:val=&quot;Cambria Math&quot;/&gt;&lt;w:noProof/&gt;&lt;/w:rPr&gt;&lt;m:t&gt;&amp;lt;&lt;/m:t&gt;&lt;/m:r&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b&lt;/m:t&gt;&lt;/m:r&gt;&lt;/m:e&gt;&lt;m:sub&gt;&lt;m:r&gt;&lt;w:rPr&gt;&lt;w:rFonts w:ascii=&quot;Cambria Math&quot; w:h-ansi=&quot;Cambria Math&quot;/&gt;&lt;wx:font wx:val=&quot;Cambria Math&quot;/&gt;&lt;w:i/&gt;&lt;w:noProof/&gt;&lt;/w:rPr&gt;&lt;m:t&gt;s&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41" o:title="" chromakey="white"/>
          </v:shape>
        </w:pict>
      </w:r>
      <w:r w:rsidRPr="0066337A">
        <w:fldChar w:fldCharType="end"/>
      </w:r>
      <w:r w:rsidRPr="00363BD8">
        <w:rPr>
          <w:rFonts w:hint="eastAsia"/>
          <w:lang w:eastAsia="zh-CN"/>
        </w:rPr>
        <w:t>）。在这种情况下，</w:t>
      </w:r>
      <w:r w:rsidRPr="00363BD8">
        <w:rPr>
          <w:lang w:eastAsia="zh-CN"/>
        </w:rPr>
        <w:t>AP</w:t>
      </w:r>
      <w:r w:rsidRPr="00363BD8">
        <w:rPr>
          <w:rFonts w:hint="eastAsia"/>
          <w:lang w:eastAsia="zh-CN"/>
        </w:rPr>
        <w:t>的出价小于</w:t>
      </w:r>
      <w:r w:rsidRPr="0066337A">
        <w:fldChar w:fldCharType="begin"/>
      </w:r>
      <w:r w:rsidRPr="0066337A">
        <w:rPr>
          <w:lang w:eastAsia="zh-CN"/>
        </w:rPr>
        <w:instrText xml:space="preserve"> QUOTE </w:instrText>
      </w:r>
      <w:r w:rsidR="00A3404B">
        <w:rPr>
          <w:noProof/>
          <w:position w:val="-14"/>
        </w:rPr>
        <w:pict w14:anchorId="1B86CBDB">
          <v:shape id="_x0000_i1075" type="#_x0000_t75" alt="" style="width:32.2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2366F&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12366F&quot; wsp:rsidP=&quot;0012366F&quot;&gt;&lt;m:oMathPara&gt;&lt;m:oMath&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b&lt;/m:t&gt;&lt;/m:r&gt;&lt;/m:e&gt;&lt;m:sub&gt;&lt;m:r&gt;&lt;w:rPr&gt;&lt;w:rFonts w:ascii=&quot;Cambria Math&quot; w:h-ansi=&quot;Cambria Math&quot;/&gt;&lt;wx:font wx:val=&quot;Cambria Math&quot;/&gt;&lt;w:i/&gt;&lt;w:noProof/&gt;&lt;/w:rPr&gt;&lt;m:t&gt;s&lt;/m:t&gt;&lt;/m:r&gt;&lt;/m:sub&gt;&lt;/m:sSub&gt;&lt;m:r&gt;&lt;m:rPr&gt;&lt;m:sty m:val=&quot;p&quot;/&gt;&lt;/m:rPr&gt;&lt;w:rPr&gt;&lt;w:rFonts w:ascii=&quot;Cambria Math&quot; w:h-ansi=&quot;Cambria Math&quot;/&gt;&lt;wx:font wx:val=&quot;Cambria Math&quot;/&gt;&lt;w:noProof/&gt;&lt;/w:rPr&gt;&lt;m:t&gt;_&lt;/m:t&gt;&lt;/m:r&gt;&lt;m:sSub&gt;&lt;m:sSubPr&gt;&lt;m:ctrlPr&gt;&lt;w:rPr&gt;&lt;w:rFonts rrrrrrrrrw:ascii=&quot;Cambria Math&quot; w:h-ansi=&quot;Cambria Math&quot;/&gt;&lt;wx:font wx:val=&quot;Cambria Math&quot;/&gt;&lt;/w:rPr&gt;&lt;/m:ctrlPr&gt;&lt;/m:sSubPr&gt;&lt;m:e&gt;&lt;m:r&gt;&lt;w:rPr&gt;&lt;w:rFonts w:ascii=&quot;Cambria Math&quot; w:h-ansi=&quot;Cambria Math&quot;/&gt;&lt;wx:font wx:val=&quot;Cambria Math&quot;/&gt;&lt;w:i/&gt;&lt;w:noProof/&gt;&lt;/w:rPr&gt;&lt;m:t&gt;t&lt;/m:t&gt;&lt;/m:r&gt;&lt;/m:e&gt;&lt;m:sub&gt;&lt;m:r&gt;&lt;w:rPr&gt;&lt;w:rFonts w:ascii=&quot;Cambria Math&quot; w:h-ansi=&quot;Cambria Math&quot;/&gt;&lt;wx:font wx:val=&quot;Cambria Math&quot;/&gt;&lt;w:i/&gt;&lt;w:noProof/&gt;&lt;/w:rPr&gt;&lt;m:t&gt;s&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42" o:title="" chromakey="white"/>
          </v:shape>
        </w:pict>
      </w:r>
      <w:r w:rsidRPr="0066337A">
        <w:rPr>
          <w:lang w:eastAsia="zh-CN"/>
        </w:rPr>
        <w:instrText xml:space="preserve"> </w:instrText>
      </w:r>
      <w:r w:rsidRPr="0066337A">
        <w:fldChar w:fldCharType="separate"/>
      </w:r>
      <w:r w:rsidR="00A3404B">
        <w:rPr>
          <w:noProof/>
          <w:position w:val="-14"/>
        </w:rPr>
        <w:pict w14:anchorId="371D0A06">
          <v:shape id="_x0000_i1076" type="#_x0000_t75" alt="" style="width:32.2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2366F&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12366F&quot; wsp:rsidP=&quot;0012366F&quot;&gt;&lt;m:oMathPara&gt;&lt;m:oMath&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b&lt;/m:t&gt;&lt;/m:r&gt;&lt;/m:e&gt;&lt;m:sub&gt;&lt;m:r&gt;&lt;w:rPr&gt;&lt;w:rFonts w:ascii=&quot;Cambria Math&quot; w:h-ansi=&quot;Cambria Math&quot;/&gt;&lt;wx:font wx:val=&quot;Cambria Math&quot;/&gt;&lt;w:i/&gt;&lt;w:noProof/&gt;&lt;/w:rPr&gt;&lt;m:t&gt;s&lt;/m:t&gt;&lt;/m:r&gt;&lt;/m:sub&gt;&lt;/m:sSub&gt;&lt;m:r&gt;&lt;m:rPr&gt;&lt;m:sty m:val=&quot;p&quot;/&gt;&lt;/m:rPr&gt;&lt;w:rPr&gt;&lt;w:rFonts w:ascii=&quot;Cambria Math&quot; w:h-ansi=&quot;Cambria Math&quot;/&gt;&lt;wx:font wx:val=&quot;Cambria Math&quot;/&gt;&lt;w:noProof/&gt;&lt;/w:rPr&gt;&lt;m:t&gt;_&lt;/m:t&gt;&lt;/m:r&gt;&lt;m:sSub&gt;&lt;m:sSubPr&gt;&lt;m:ctrlPr&gt;&lt;w:rPr&gt;&lt;w:rFonts rrrrrrrrrw:ascii=&quot;Cambria Math&quot; w:h-ansi=&quot;Cambria Math&quot;/&gt;&lt;wx:font wx:val=&quot;Cambria Math&quot;/&gt;&lt;/w:rPr&gt;&lt;/m:ctrlPr&gt;&lt;/m:sSubPr&gt;&lt;m:e&gt;&lt;m:r&gt;&lt;w:rPr&gt;&lt;w:rFonts w:ascii=&quot;Cambria Math&quot; w:h-ansi=&quot;Cambria Math&quot;/&gt;&lt;wx:font wx:val=&quot;Cambria Math&quot;/&gt;&lt;w:i/&gt;&lt;w:noProof/&gt;&lt;/w:rPr&gt;&lt;m:t&gt;t&lt;/m:t&gt;&lt;/m:r&gt;&lt;/m:e&gt;&lt;m:sub&gt;&lt;m:r&gt;&lt;w:rPr&gt;&lt;w:rFonts w:ascii=&quot;Cambria Math&quot; w:h-ansi=&quot;Cambria Math&quot;/&gt;&lt;wx:font wx:val=&quot;Cambria Math&quot;/&gt;&lt;w:i/&gt;&lt;w:noProof/&gt;&lt;/w:rPr&gt;&lt;m:t&gt;s&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42" o:title="" chromakey="white"/>
          </v:shape>
        </w:pict>
      </w:r>
      <w:r w:rsidRPr="0066337A">
        <w:fldChar w:fldCharType="end"/>
      </w:r>
      <w:r w:rsidRPr="00363BD8">
        <w:rPr>
          <w:rFonts w:hint="eastAsia"/>
          <w:lang w:eastAsia="zh-CN"/>
        </w:rPr>
        <w:t>。如果这个</w:t>
      </w:r>
      <w:r w:rsidRPr="00363BD8">
        <w:rPr>
          <w:lang w:eastAsia="zh-CN"/>
        </w:rPr>
        <w:t>AP</w:t>
      </w:r>
      <w:r w:rsidRPr="00363BD8">
        <w:rPr>
          <w:rFonts w:hint="eastAsia"/>
          <w:lang w:eastAsia="zh-CN"/>
        </w:rPr>
        <w:t>相关联，从下一个时刻直到</w:t>
      </w:r>
      <w:r w:rsidRPr="00363BD8">
        <w:rPr>
          <w:lang w:eastAsia="zh-CN"/>
        </w:rPr>
        <w:t>STA</w:t>
      </w:r>
      <w:r w:rsidRPr="00363BD8">
        <w:rPr>
          <w:rFonts w:hint="eastAsia"/>
          <w:lang w:eastAsia="zh-CN"/>
        </w:rPr>
        <w:t>离开，其带宽将被充分利用</w:t>
      </w:r>
      <w:r>
        <w:rPr>
          <w:rFonts w:hint="eastAsia"/>
          <w:lang w:eastAsia="zh-CN"/>
        </w:rPr>
        <w:t>（</w:t>
      </w:r>
      <w:r w:rsidRPr="0066337A">
        <w:fldChar w:fldCharType="begin"/>
      </w:r>
      <w:r w:rsidRPr="0066337A">
        <w:rPr>
          <w:lang w:eastAsia="zh-CN"/>
        </w:rPr>
        <w:instrText xml:space="preserve"> QUOTE </w:instrText>
      </w:r>
      <w:r w:rsidR="00A3404B">
        <w:rPr>
          <w:noProof/>
          <w:position w:val="-14"/>
        </w:rPr>
        <w:pict w14:anchorId="48A957F7">
          <v:shape id="_x0000_i1077" type="#_x0000_t75" alt="" style="width:1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46BA&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BD46BA&quot; wsp:rsidP=&quot;00BD46BA&quot;&gt;&lt;m:oMathPara&gt;&lt;m:oMath&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b&lt;/m:t&gt;&lt;/m:r&gt;&lt;m:r&gt;&lt;m:rPr&gt;&lt;m:sty m:val=&quot;p&quot;/&gt;&lt;/m:rPr&gt;&lt;w:rPr&gt;&lt;w:rFonts w:ascii=&quot;Cambria Math&quot; w:h-ansi=&quot;Cambria Math&quot;/&gt;&lt;wx:font wx:val=&quot;Cambria Math&quot;/&gt;&lt;w:noProof/&gt;&lt;/w:rPr&gt;&lt;m:t&gt;'&lt;/m:t&gt;&lt;/m:r&gt;&lt;/m:e&gt;&lt;m:sub&gt;&lt;m:r&gt;&lt;w:rPr&gt;&lt;w:rFonts w:ascii=&quot;Cambria Math&quot; w:h-ansi=&quot;Cambria Math&quot;/&gt;&lt;wx:font wx:val=&quot;Cambria Math&quot;/&gt;&lt;w:i/&gt;&lt;w:noProof/&gt;&lt;/w:rPr&gt;&lt;m:t&gt;s&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43" o:title="" chromakey="white"/>
          </v:shape>
        </w:pict>
      </w:r>
      <w:r w:rsidRPr="0066337A">
        <w:rPr>
          <w:lang w:eastAsia="zh-CN"/>
        </w:rPr>
        <w:instrText xml:space="preserve"> </w:instrText>
      </w:r>
      <w:r w:rsidRPr="0066337A">
        <w:fldChar w:fldCharType="separate"/>
      </w:r>
      <w:r w:rsidR="00A3404B">
        <w:rPr>
          <w:noProof/>
          <w:position w:val="-14"/>
        </w:rPr>
        <w:pict w14:anchorId="710FB547">
          <v:shape id="_x0000_i1078" type="#_x0000_t75" alt="" style="width:1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46BA&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BD46BA&quot; wsp:rsidP=&quot;00BD46BA&quot;&gt;&lt;m:oMathPara&gt;&lt;m:oMath&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b&lt;/m:t&gt;&lt;/m:r&gt;&lt;m:r&gt;&lt;m:rPr&gt;&lt;m:sty m:val=&quot;p&quot;/&gt;&lt;/m:rPr&gt;&lt;w:rPr&gt;&lt;w:rFonts w:ascii=&quot;Cambria Math&quot; w:h-ansi=&quot;Cambria Math&quot;/&gt;&lt;wx:font wx:val=&quot;Cambria Math&quot;/&gt;&lt;w:noProof/&gt;&lt;/w:rPr&gt;&lt;m:t&gt;'&lt;/m:t&gt;&lt;/m:r&gt;&lt;/m:e&gt;&lt;m:sub&gt;&lt;m:r&gt;&lt;w:rPr&gt;&lt;w:rFonts w:ascii=&quot;Cambria Math&quot; w:h-ansi=&quot;Cambria Math&quot;/&gt;&lt;wx:font wx:val=&quot;Cambria Math&quot;/&gt;&lt;w:i/&gt;&lt;w:noProof/&gt;&lt;/w:rPr&gt;&lt;m:t&gt;s&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43" o:title="" chromakey="white"/>
          </v:shape>
        </w:pict>
      </w:r>
      <w:r w:rsidRPr="0066337A">
        <w:fldChar w:fldCharType="end"/>
      </w:r>
      <w:r w:rsidRPr="00363BD8">
        <w:rPr>
          <w:rFonts w:hint="eastAsia"/>
          <w:lang w:eastAsia="zh-CN"/>
        </w:rPr>
        <w:t>是分配给</w:t>
      </w:r>
      <w:r w:rsidRPr="00363BD8">
        <w:rPr>
          <w:lang w:eastAsia="zh-CN"/>
        </w:rPr>
        <w:t>STA</w:t>
      </w:r>
      <w:r w:rsidRPr="00363BD8">
        <w:rPr>
          <w:rFonts w:hint="eastAsia"/>
          <w:lang w:eastAsia="zh-CN"/>
        </w:rPr>
        <w:t>的实际带宽）</w:t>
      </w:r>
      <w:r>
        <w:rPr>
          <w:rFonts w:hint="eastAsia"/>
          <w:lang w:eastAsia="zh-CN"/>
        </w:rPr>
        <w:t>。</w:t>
      </w:r>
    </w:p>
    <w:p w14:paraId="6D84CB21" w14:textId="77777777" w:rsidR="0066337A" w:rsidRDefault="0066337A" w:rsidP="0050195F">
      <w:pPr>
        <w:jc w:val="left"/>
        <w:rPr>
          <w:szCs w:val="24"/>
          <w:lang w:eastAsia="zh-CN"/>
        </w:rPr>
      </w:pPr>
    </w:p>
    <w:p w14:paraId="1A719312" w14:textId="77777777" w:rsidR="0066337A" w:rsidRPr="00100C19" w:rsidRDefault="00A3404B" w:rsidP="0050195F">
      <w:pPr>
        <w:jc w:val="left"/>
      </w:pPr>
      <w:r>
        <w:rPr>
          <w:noProof/>
        </w:rPr>
        <w:pict w14:anchorId="7926320B">
          <v:shape id="_x0000_i1079" type="#_x0000_t75" alt="" style="width:207.75pt;height:1in;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491E&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Pr=&quot;0030491E&quot; wsp:rsidRDefault=&quot;0030491E&quot; wsp:rsidP=&quot;0030491E&quot;&gt;&lt;m:oMathPara&gt;&lt;m:oMath&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b&lt;/m:t&gt;&lt;/m:r&gt;&lt;m:r&gt;&lt;m:rPr&gt;&lt;m:sty m:val=&quot;p&quot;/&gt;&lt;/m:rPr&gt;&lt;w:rPr&gt;&lt;w:rFonts w:ascii=&quot;Cambria Math&quot; w:h-ansi=&quot;Cambria Math&quot;/&gt;&lt;wx:font wx:val=&quot;Cambria Math&quot;/&gt;&lt;w:noProof/&gt;&lt;/w:rPr&gt;&lt;m:t&gt;'&lt;/m:t&gt;&lt;/m:r&gt;&lt;/m:e&gt;&lt;m:sub&gt;&lt;m:r&gt;&lt;w:rPr&gt;&lt;w:rFonts w:ascii=&quot;Cambria Math&quot; w:h-ansi=&quot;Cambria Math&quot;/&gt;&lt;wx:font wx:val=&quot;Cambria Math&quot;/&gt;&lt;w:i/&gt;&lt;w:noProof/&gt;&lt;/w:rPr&gt;&lt;m:t&gt;s&lt;/m:t&gt;&lt;/m:r&gt;&lt;/m:sub&gt;&lt;/m:sSub&gt;&lt;m:r&gt;&lt;m:rPr&gt;&lt;m:sty m:val=&quot;p&quot;/&gt;&lt;/m:rPr&gt;&lt;w:rPr&gt;&lt;w:rFonts w:ascii=&quot;Cambria Math&quot; w:h-ansi=&quot;Cambria Math&quot;/&gt;&lt;wx:font wx:val=&quot;Cambria Math&quot;/&gt;&lt;w:noProof/&gt;&lt;/w:rPr&gt;&lt;m:t&gt;=&lt;/m:t&gt;&lt;/m:r&gt;&lt;m:d&gt;&lt;m:dPr&gt;&lt;m:endChr m:val=&quot;&quot;/&gt;&lt;m:ctrlPr&gt;&lt;w:rPr&gt;&lt;w:rFonts w:ascii=&quot;Cambria Math&quot; w:h-ansi=&quot;Cambria Math&quot;/&gt;&lt;wx:font wx:val=&quot;Cambria Math&quot;/&gt;&lt;/w:rPr&gt;&lt;/m:ctrlPr&gt;&lt;/m:dPr&gt;&lt;m:e&gt;&lt;m:m&gt;&lt;m:mPr&gt;&lt;m:plcHide m:val=&quot;1&quot;/&gt;&lt;m:mcs&gt;&lt;m:mc&gt;&lt;m:mcPr&gt;&lt;m:count m:val=&quot;2&quot;/&gt;&lt;m:mcJc m:val=&quot;left&quot;/&gt;&lt;/m:mcPr&gt;&lt;/m:mc&gt;&lt;/m:mcs&gt;&lt;m:ctrlPr&gt;&lt;w:rPr&gt;&lt;w:rFonts w:ascii=&quot;Cambria Math&quot; w:h-ansi=&quot;Cambria Math&quot;/&gt;&lt;wx:font wx:val=&quot;Cambria Math&quot;/&gt;&lt;/w:rPr&gt;&lt;/m:ctrlPr&gt;&lt;/m:mPr&gt;&lt;m:mr&gt;&lt;m:e&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b&lt;/m:t&gt;&lt;/m:r&gt;&lt;/m:e&gt;&lt;m:sub&gt;&lt;m:r&gt;&lt;w:rPr&gt;&lt;w:rFonts w:ascii=&quot;Cambria Math&quot; w:h-ansi=&quot;Cambria Math&quot;/&gt;&lt;wx:font wx:val=&quot;Cambria Math&quot;/&gt;&lt;w:i/&gt;&lt;w:noProof/&gt;&lt;/w:rPr&gt;&lt;m:t&gt;s&lt;/m:t&gt;&lt;/m:r&gt;&lt;/m:sub&gt;&lt;/m:sSub&gt;&lt;/m:e&gt;&lt;m:e&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b&lt;/m:t&gt;&lt;/m:r&gt;&lt;/m:e&gt;&lt;m:sub&gt;&lt;m:r&gt;&lt;w:rPr&gt;&lt;w:rFonts w:ascii=&quot;Cambria Math&quot; w:h-ansi=&quot;Cambria Math&quot;/&gt;&lt;wx:font wx:val=&quot;Cambria Math&quot;/&gt;&lt;w:i/&gt;&lt;w:noProof/&gt;&lt;/w:rPr&gt;&lt;m:t&gt;a&lt;/m:t&gt;&lt;/m:r&gt;&lt;/m:sub&gt;&lt;/m:sSub&gt;&lt;m:r&gt;&lt;m:rPr&gt;&lt;m:sty m:val=&quot;p&quot;/&gt;&lt;/m:rPr&gt;&lt;w:rPr&gt;&lt;w:rFonts w:ascii=&quot;Cambria Math&quot; w:h-ansi=&quot;Cambria Math&quot;/&gt;&lt;wx:font wx:val=&quot;Cambria Math&quot;/&gt;&lt;w:noProof/&gt;&lt;/w:rPr&gt;&lt;m:t&gt;-&lt;/m:t&gt;&lt;/m:r&gt;&lt;m:nary&gt;&lt;m:naryPr&gt;&lt;m:chr m:val=&quot;_?/&gt;&lt;m:limLoc m:m:::::::::val=&quot;undOvr&quot;/&gt;&lt;m:supHide m:val=&quot;1&quot;/&gt;&lt;m:ctrlPr&gt;&lt;w:rPr&gt;&lt;w:rFonts w:ascii=&quot;Cambria Math&quot; w:h-ansi=&quot;Cambria Math&quot;/&gt;&lt;wx:font wx:val=&quot;Cambria Math&quot;/&gt;&lt;w:noProof/&gt;&lt;/w:rPr&gt;&lt;/m:ctrlPr&gt;&lt;/m:naryPr&gt;&lt;m:sub&gt;&lt;m:r&gt;&lt;w:rPr&gt;&lt;w:rFonts w:ascii=&quot;Cambria Math&quot; w:h-ansi=&quot;Cambria Math&quot;/&gt;&lt;wx:font wx:val=&quot;Cambria Math&quot;/&gt;&lt;w:i/&gt;&lt;w:noProof/&gt;&lt;/w:rPr&gt;&lt;m:t&gt;s&lt;/m:t&gt;&lt;/m:r&gt;&lt;m:r&gt;&lt;m:rPr&gt;&lt;m:sty m:val=&quot;p&quot;/&gt;&lt;/m:rPr&gt;&lt;w:rPr&gt;&lt;w:rFonts w:ascii=&quot;Cambria Math&quot; w:h-ansi=&quot;Cambria Math&quot;/&gt;&lt;wx:font wx:val=&quot;Cambria Math&quot;/&gt;&lt;w:noProof/&gt;&lt;/w:rPr&gt;&lt;m:t&gt;_?/&quot;mC:atm&gt;b&lt;r/imaa :r&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S&lt;/m:t&gt;&lt;/m:r&gt;&lt;/m:e&gt;&lt;m:sub&gt;&lt;m:r&gt;&lt;w:rPr&gt;&lt;w:rFonts w:ascii=&quot;Cambria Math&quot; w:h-ansi=&quot;Cambria Math&quot;/&gt;&lt;wx:font wx:val=&quot;Cambria Math&quot;/&gt;&lt;w:i/&gt;&lt;w:noProof/&gt;&lt;/w:rPr&gt;&lt;m:t&gt;a&lt;/m:t&gt;&lt;/m:r&gt;&lt;/m:sub&gt;&lt;/m:sSub&gt;&lt;/m:sub&gt;&lt;m:sup/&gt;&lt;m:e&gt;&lt;m:r&gt;&lt;m:rPr&gt;&lt;m:sty m:val=&quot;p&quot;/&gt;&lt;/m:rPr&gt;&lt;w:rPr&gt;&lt;w:rFonts w:ascii=&quot;Cambria Math&quot; w:h-ansi=&quot;Cambria Math&quot;/&gt;&lt;wx:font wx:val=&quot;Cambria Math&quot;/&gt;&lt;w:noProof/&gt;&lt;/w:rPr&gt;&lt;m:t&gt;_?/m:t&gt;&lt;/m:r&gt;&lt;/m:e&gt;&lt;/m:nary&gt;&lt;m:sSub&gt;&lt;m:sSubPr&gt;&lt;m:ctrlPr&gt;&lt;w:rPr&gt;&lt;w:rFonts w:ascii=&quot;&lt;Ca:mburi/a &lt;Ma:th&gt;&quot; mw:r:h-ansi=&quot;Cambria Math&quot;/&gt;&lt;wx:font wx:val=&quot;Cambria Math&quot;/&gt;&lt;/w:rPr&gt;&lt;/m:ctrlPr&gt;&lt;/m:sSubPr&gt;&lt;m:e&gt;&lt;m:r&gt;&lt;w:rPr&gt;&lt;w:rFonts w:ascii=&quot;Cambria Math&quot; w:h-ansi=&quot;Cambria Math&quot;/&gt;&lt;wx:font wx:val=&quot;Cambria Math&quot;/&gt;&lt;w:i/&gt;&lt;w:noProof/&gt;&lt;/w:rPr&gt;&lt;m:t&gt;b&lt;/m:t&gt;&lt;/m:r&gt;&lt;m:r&gt;&lt;m:rPr&gt;&lt;m:sty m:val=&quot;p&quot;/&gt;&lt;/m:rPr&gt;&lt;w:rPr&gt;&lt;w:rFonts w:ascii=&quot;Cambria Math&quot; w:h-ansi=&quot;Cambria Math&quot;/&gt;&lt;wx:font wx:val=&quot;Cambria Math&quot;/&gt;&lt;w:noProof/&gt;&lt;/w:rPr&gt;&lt;m:t&gt;'&lt;/m:t&gt;&lt;/m:r&gt;&lt;/m:e&gt;&lt;m:sub&gt;&lt;m:r&gt;&lt;w:rPr&gt;&lt;w:rFonts w:ascii=&quot;Cambria Math&quot; w:h-ansi=&quot;Cambria Math&quot;/&gt;&lt;wx:font wx:val=&quot;Cambria Math&quot;/&gt;&lt;w:i/&gt;&lt;w:noProof/&gt;&lt;/w:rPr&gt;&lt;m:t&gt;s&lt;/m:t&gt;&lt;/m:r&gt;&lt;/m:sub&gt;&lt;/m:sSub&gt;&lt;m:r&gt;&lt;m:rPr&gt;&lt;m:sty m:val=&quot;p&quot;/&gt;&lt;/m:rPr&gt;&lt;w:rPr&gt;&lt;w:rFonts w:ascii=&quot;Cambria Math&quot; w:h-ansi=&quot;Cambria Math&quot;/&gt;&lt;wx:font wx:val=&quot;Cambria Math&quot;/&gt;&lt;w:noProof/&gt;&lt;/w:rPr&gt;&lt;m:t&gt;??/wm:tf&gt;&lt;/tm:rx&gt;&lt;ma:s=&quot;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b&lt;/m:t&gt;&lt;/m:r&gt;&lt;/m:e&gt;&lt;m:sub&gt;&lt;m:r&gt;&lt;w:rPr&gt;&lt;w:rFonts w:ascii=&quot;Cambria Math&quot; w:h-ansi=&quot;Cambria Math&quot;/&gt;&lt;wx:font wx:val=&quot;Cambria Math&quot;/&gt;&lt;w:i/&gt;&lt;w:noProof/&gt;&lt;/w:rPr&gt;&lt;m:t&gt;s&lt;/m:t&gt;&lt;/m:r&gt;&lt;/m:sub&gt;&lt;/m:sSub&gt;&lt;m:r&gt;&lt;m:rPr&gt;&lt;m:sty m:val=&quot;p&quot;/&gt;&lt;/m:rPr&gt;&lt;w:rPr&gt;&lt;w:rFonts w:ascii=&quot;Cambria Math&quot; w:h-ansi=&quot;Cambria Math&quot;/&gt;&lt;wx:font wx:val=&quot;Cambria Math&quot;/&gt;&lt;w:noProof/&gt;&lt;/w:rPr&gt;&lt;m:t&gt;;&lt;/m:t&gt;&lt;/m:r&gt;&lt;/m:e&gt;&lt;/m:mr&gt;&lt;m:mr&gt;&lt;m:e&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b&lt;/m:t&gt;&lt;/m:r&gt;&lt;/m:e&gt;&lt;m:sub&gt;&lt;m:r&gt;&lt;w:rPr&gt;&lt;w:rFonts w:ascii=&quot;Cambria Math&quot; w:h-ansi=&quot;Cambria Math&quot;/&gt;&lt;wx:font wx:val=&quot;Cambria Math&quot;/&gt;&lt;w:i/&gt;&lt;w:noProof/&gt;&lt;/w:rPr&gt;&lt;m:t&gt;a&lt;/m:t&gt;&lt;/m:r&gt;&lt;/m:sub&gt;&lt;/m:sSub&gt;&lt;m:r&gt;&lt;m:rPr&gt;&lt;m:sty m:val=&quot;p&quot;/&gt;&lt;/m:rPr&gt;&lt;w:rPr&gt;&lt;w:rFonts w:ascii=&quot;Cambria Math&quot; w:h-ansi=&quot;Cambria Math&quot;/&gt;&lt;wx:font wx:val=&quot;Cambria Math&quot;/&gt;&lt;w:noProof/&gt;&lt;/w:rPr&gt;&lt;m:t&gt;-&lt;/m:t&gt;&lt;/m:r&gt;&lt;m:nary&gt;&lt;m:naryPr&gt;&lt;m:chr m:val=&quot;_?/&gt;&lt;m:limLoc m:val=&quot;undOvr&quot;/&gt;&lt;m:supHide m:val=&quot;1&quot;/&gt;&lt;m:ctrlPr&gt;&lt;w:rPr&gt;&lt;w:rFonts w:ascii=&quot;Cambria Math&quot; w:h-ansi=&quot;Cambria Math&quot;/&gt;&lt;wx:font w&quot;x:vmal=i&quot;Camabria/ Matxh&quot;/&gt;n&lt;w:nxoPraloof/&gt;&lt;/w:rPr&gt;&lt;/m:ctrlPr&gt;&lt;/m:naryPr&gt;&lt;m:sub&gt;&lt;m:r&gt;&lt;w:rPr&gt;&lt;w:rFonts w:ascii=&quot;Cambria Math&quot; w:h-ansi=&quot;Cambria Math&quot;/&gt;&lt;wx:font wx:val=&quot;Cambria Math&quot;/&gt;&lt;w:i/&gt;&lt;w:noProof/&gt;&lt;/w:rPr&gt;&lt;m:t&gt;s&lt;/m:t&gt;&lt;/m:r&gt;&lt;m:r&gt;&lt;m:rPr&gt;&lt;m:sty m:val=&quot;p&quot;/&gt;&lt;/m:rPr&gt;&lt;w:rPr&gt;&lt;w:rFonts w:ascii=&quot;Cambria Math&quot; w:h-ansi=&quot;Cambria Math&quot;/&gt;&lt;wx:font wx:val=&quot;Cambria Math&quot;/&gt;&lt;w:noProof/&gt;&lt;/w:rPr&gt;&lt;m:t&gt;_?/m:t&gt;&lt;/m:r&gt;&lt;m:sSub&gt;&lt;m:sSubPr&gt;&lt;m:ctrlPr&gt;&lt;w:rPr&gt;&lt;w:rFonts w:ascii=&quot;Cambria Math&quot; w:h-ansi=&quot;Cambria Math&quot;/&gt;&lt;wx:font wx:val=&quot;/Cambmria rMath&quot;r/&gt;&lt;/ww:rPr&gt;n&lt;/m:c:trlPri&gt;&lt;/mam:sSubPr&gt;&lt;m:e&gt;&lt;m:r&gt;&lt;w:rPr&gt;&lt;w:rFonts w:ascii=&quot;Cambria Math&quot; w:h-ansi=&quot;Cambria Math&quot;/&gt;&lt;wx:font wx:val=&quot;Cambria Math&quot;/&gt;&lt;w:i/&gt;&lt;w:noProof/&gt;&lt;/w:rPr&gt;&lt;m:t&gt;S&lt;/m:t&gt;&lt;/m:r&gt;&lt;/m:e&gt;&lt;m:sub&gt;&lt;m:r&gt;&lt;w:rPr&gt;&lt;w:rFonts w:ascii=&quot;Cambria Math&quot; w:h-ansi=&quot;Cambria Math&quot;/&gt;&lt;wx:font wx:val=&quot;Cambria Math&quot;/&gt;&lt;w:i/&gt;&lt;w:noProof/&gt;&lt;/w:rPr&gt;&lt;m:t&gt;a&lt;/m:t&gt;&lt;/m:r&gt;&lt;/m:sub&gt;&lt;/m:sSub&gt;&lt;/m:sub&gt;&lt;m:sup/&gt;&lt;m:e&gt;&lt;m:r&gt;&lt;m:rPr&gt;&lt;m:sty m:val=&quot;p&quot;/&gt;&lt;/m:rPr&gt;&lt;w:rPr&gt;&lt;w:rFonts w:ascii=&quot;Cambria Math&quot; w:h-ansi=&quot;Cambria Math&quot;/&gt;&lt;wx:font wx:val=&quot;Cambria Math&quot;/&gt;&lt;w:noProof/&gt;&lt;/w:rPr&gt;&lt;m:t&gt;_?/m:t&gt;&lt;/m:r&gt;&lt;/m:e&gt;&lt;/m:nary&gt;&lt;m:sSub&gt;&lt;m:sSubPr&gt;&lt;m:ctrlPr&gt;&lt;w:rPr&gt;&lt;w:rFonts w:ascii=&quot;Cambria Math&quot; w:h-ansi=&quot;Cambria Math&quot;/&gt;&lt;wx:font wx:val=&quot;Cambria Math&quot;/&gt;&lt;/w:rPr&gt;&lt;/m:ctrlPr&gt;&lt;/m:sSubPr&gt;&lt;m:e&gt;&lt;m:r&gt;&lt;w:rPr&gt;&lt;wf:rFonwts w:lascii=b&quot;Cambraia Mat&lt;h&quot; w:hr-ansi=&lt;&quot;CambPrria Math&quot;/&gt;&lt;wx:font wx:val=&quot;Cambria Math&quot;/&gt;&lt;w:i/&gt;&lt;w:noProof/&gt;&lt;/w:rPr&gt;&lt;m:t&gt;b&lt;/m:t&gt;&lt;/m:r&gt;&lt;m:r&gt;&lt;m:rPr&gt;&lt;m:sty m:val=&quot;p&quot;/&gt;&lt;/m:rPr&gt;&lt;w:rPr&gt;&lt;w:rFonts w:ascii=&quot;Cambria Math&quot; w:h-ansi=&quot;Cambria Math&quot;/&gt;&lt;wx:font wx:val=&quot;Cambria Math&quot;/&gt;&lt;w:noProof/&gt;&lt;/w:rPr&gt;&lt;m:t&gt;'&lt;/m:t&gt;&lt;/m:r&gt;&lt;/m:e&gt;&lt;m:sub&gt;&lt;m:r&gt;&lt;w:rPr&gt;&lt;w:rFonts w:ascii=&quot;Cambria Math&quot; w:h-ansi=&quot;Cambria Math&quot;/&gt;&lt;wx:font wx:val=&quot;Cambria Math&quot;/&gt;&lt;w:i/&gt;&lt;w:noProof/&gt;&lt;/w:rPr&gt;&lt;m:t&gt;s&lt;/m:t&gt;&lt;/m:r&gt;&lt;/m:sub&gt;&lt;/m:sSub&gt;&lt;/m:e&gt;&lt;m:e&gt;&lt;m:r&gt;&lt;m:rPr&gt;&lt;m:sty m:val=&quot;p&quot;/&gt;&lt;/m:rPr&gt;&lt;w:rPr&gt;&lt;w:rFonts w:ascii=&quot;Cambria Math&quot; w:h-ansi=&quot;Cambria Math&quot;/&gt;&lt;wx:font wx:val=&quot;Cambria Math&quot;/&gt;&lt;w:noProof/&gt;&lt;/w:rPr&gt;&lt;m:t&gt;otherwise.&lt;/m:t&gt;&lt;/m:r&gt;&lt;/m:e&gt;&lt;/m:mr&gt;&lt;/m:m&gt;&lt;/m:e&gt;&lt;/m:d&gt;&lt;/m:oMath&gt;&lt;/m:oMathPara&gt;&lt;/w:p&gt;&lt;w:sectPr wsp:rsidR=&quot;00000000&quot; wsp:rsidRPr=&quot;0030491E&quot;&gt;&lt;w:pgSz w:w=&quot;12240&quot; w:h=&quot;15840&quot;/&gt;&lt;w:pgMar w:top=&quot;1440&quot; w:right=&quot;1800&quot; w:bottom=&quot;1440&quot; w:left=&quot;1800&quot; w:header=&quot;720&quot; w:footer=&quot;720&quot; w:gutter=&quot;0&quot;/&gt;&lt;w:cols w:space=&quot;720&quot;/&gt;&lt;/w:sectPr&gt;&lt;/wx:sect&gt;&lt;/w:body&gt;&lt;/w:wordDocument&gt;">
            <v:imagedata r:id="rId44" o:title="" chromakey="white"/>
          </v:shape>
        </w:pict>
      </w:r>
    </w:p>
    <w:p w14:paraId="1223EA8A" w14:textId="77777777" w:rsidR="0066337A" w:rsidRPr="00710717" w:rsidRDefault="00A272DC" w:rsidP="00710717">
      <w:pPr>
        <w:pStyle w:val="afff4"/>
        <w:rPr>
          <w:rFonts w:ascii="Times New Roman" w:hAnsi="Times New Roman"/>
        </w:rPr>
      </w:pPr>
      <w:bookmarkStart w:id="101" w:name="_Toc517961371"/>
      <w:r w:rsidRPr="00710717">
        <w:rPr>
          <w:rFonts w:ascii="Times New Roman" w:eastAsia="宋体" w:hAnsi="Times New Roman" w:hint="eastAsia"/>
          <w:szCs w:val="20"/>
        </w:rPr>
        <w:t>表</w:t>
      </w:r>
      <w:r w:rsidRPr="00710717">
        <w:rPr>
          <w:rFonts w:ascii="Times New Roman" w:eastAsia="宋体" w:hAnsi="Times New Roman"/>
          <w:szCs w:val="20"/>
        </w:rPr>
        <w:t xml:space="preserve"> 2.</w:t>
      </w:r>
      <w:r w:rsidRPr="00710717">
        <w:rPr>
          <w:rFonts w:ascii="Times New Roman" w:eastAsia="宋体" w:hAnsi="Times New Roman"/>
          <w:szCs w:val="20"/>
        </w:rPr>
        <w:fldChar w:fldCharType="begin"/>
      </w:r>
      <w:r w:rsidRPr="00710717">
        <w:rPr>
          <w:rFonts w:ascii="Times New Roman" w:eastAsia="宋体" w:hAnsi="Times New Roman"/>
          <w:szCs w:val="20"/>
        </w:rPr>
        <w:instrText xml:space="preserve"> SEQ </w:instrText>
      </w:r>
      <w:r w:rsidRPr="00710717">
        <w:rPr>
          <w:rFonts w:ascii="Times New Roman" w:eastAsia="宋体" w:hAnsi="Times New Roman" w:hint="eastAsia"/>
          <w:szCs w:val="20"/>
        </w:rPr>
        <w:instrText>表</w:instrText>
      </w:r>
      <w:r w:rsidRPr="00710717">
        <w:rPr>
          <w:rFonts w:ascii="Times New Roman" w:eastAsia="宋体" w:hAnsi="Times New Roman"/>
          <w:szCs w:val="20"/>
        </w:rPr>
        <w:instrText xml:space="preserve">2. \* ARABIC </w:instrText>
      </w:r>
      <w:r w:rsidRPr="00710717">
        <w:rPr>
          <w:rFonts w:ascii="Times New Roman" w:eastAsia="宋体" w:hAnsi="Times New Roman"/>
          <w:szCs w:val="20"/>
        </w:rPr>
        <w:fldChar w:fldCharType="separate"/>
      </w:r>
      <w:r>
        <w:rPr>
          <w:rFonts w:ascii="Times New Roman" w:eastAsia="宋体" w:hAnsi="Times New Roman"/>
          <w:noProof/>
          <w:szCs w:val="20"/>
        </w:rPr>
        <w:t>2</w:t>
      </w:r>
      <w:r w:rsidRPr="00710717">
        <w:rPr>
          <w:rFonts w:ascii="Times New Roman" w:eastAsia="宋体" w:hAnsi="Times New Roman"/>
          <w:szCs w:val="20"/>
        </w:rPr>
        <w:fldChar w:fldCharType="end"/>
      </w:r>
      <w:r w:rsidRPr="00710717">
        <w:rPr>
          <w:rFonts w:ascii="Times New Roman" w:eastAsia="宋体" w:hAnsi="Times New Roman"/>
          <w:szCs w:val="20"/>
        </w:rPr>
        <w:t xml:space="preserve">  </w:t>
      </w:r>
      <w:r w:rsidRPr="00710717">
        <w:rPr>
          <w:rFonts w:ascii="Times New Roman" w:eastAsia="宋体" w:hAnsi="Times New Roman" w:hint="eastAsia"/>
          <w:szCs w:val="20"/>
        </w:rPr>
        <w:t>算法</w:t>
      </w:r>
      <w:bookmarkEnd w:id="101"/>
    </w:p>
    <w:p w14:paraId="06E9712D" w14:textId="77777777" w:rsidR="00CE742F" w:rsidRPr="00710717" w:rsidRDefault="00A272DC" w:rsidP="00CE742F">
      <w:pPr>
        <w:ind w:firstLineChars="0" w:firstLine="0"/>
        <w:jc w:val="center"/>
        <w:rPr>
          <w:szCs w:val="24"/>
        </w:rPr>
      </w:pPr>
      <w:r>
        <w:rPr>
          <w:szCs w:val="24"/>
          <w:lang w:eastAsia="zh-CN"/>
        </w:rPr>
        <w:t xml:space="preserve">   </w:t>
      </w:r>
      <w:r w:rsidR="00CE742F" w:rsidRPr="00710717">
        <w:rPr>
          <w:szCs w:val="24"/>
          <w:lang w:eastAsia="zh-CN"/>
        </w:rPr>
        <w:t>Tab</w:t>
      </w:r>
      <w:r w:rsidR="009D2155" w:rsidRPr="00710717">
        <w:rPr>
          <w:szCs w:val="24"/>
          <w:lang w:eastAsia="zh-CN"/>
        </w:rPr>
        <w:t xml:space="preserve">. </w:t>
      </w:r>
      <w:r w:rsidR="00CE742F" w:rsidRPr="00710717">
        <w:rPr>
          <w:szCs w:val="24"/>
          <w:lang w:eastAsia="zh-CN"/>
        </w:rPr>
        <w:t>2.2</w:t>
      </w:r>
      <w:r w:rsidR="009D2155" w:rsidRPr="00710717">
        <w:rPr>
          <w:szCs w:val="24"/>
          <w:lang w:eastAsia="zh-CN"/>
        </w:rPr>
        <w:t xml:space="preserve"> </w:t>
      </w:r>
      <w:r w:rsidR="003410C5">
        <w:rPr>
          <w:szCs w:val="24"/>
          <w:lang w:eastAsia="zh-CN"/>
        </w:rPr>
        <w:t xml:space="preserve"> </w:t>
      </w:r>
      <w:r w:rsidR="009D2155" w:rsidRPr="00710717">
        <w:rPr>
          <w:szCs w:val="24"/>
          <w:lang w:eastAsia="zh-CN"/>
        </w:rPr>
        <w:t>Algorithm</w:t>
      </w:r>
    </w:p>
    <w:tbl>
      <w:tblPr>
        <w:tblW w:w="0" w:type="auto"/>
        <w:tblInd w:w="360" w:type="dxa"/>
        <w:tblBorders>
          <w:top w:val="single" w:sz="4" w:space="0" w:color="auto"/>
          <w:bottom w:val="single" w:sz="4" w:space="0" w:color="auto"/>
          <w:insideH w:val="single" w:sz="4" w:space="0" w:color="auto"/>
          <w:insideV w:val="single" w:sz="4" w:space="0" w:color="auto"/>
        </w:tblBorders>
        <w:tblLook w:val="04A0" w:firstRow="1" w:lastRow="0" w:firstColumn="1" w:lastColumn="0" w:noHBand="0" w:noVBand="1"/>
      </w:tblPr>
      <w:tblGrid>
        <w:gridCol w:w="8296"/>
      </w:tblGrid>
      <w:tr w:rsidR="0066337A" w:rsidRPr="00A52416" w14:paraId="66CACC91" w14:textId="77777777" w:rsidTr="00710717">
        <w:tc>
          <w:tcPr>
            <w:tcW w:w="8296" w:type="dxa"/>
            <w:shd w:val="clear" w:color="auto" w:fill="auto"/>
          </w:tcPr>
          <w:p w14:paraId="44A771F0" w14:textId="77777777" w:rsidR="0066337A" w:rsidRPr="00A52416" w:rsidRDefault="0066337A" w:rsidP="00CE742F">
            <w:pPr>
              <w:pStyle w:val="af7"/>
              <w:ind w:left="0" w:firstLineChars="0" w:firstLine="0"/>
              <w:jc w:val="left"/>
            </w:pPr>
            <w:r w:rsidRPr="00363BD8">
              <w:rPr>
                <w:rFonts w:hint="eastAsia"/>
                <w:noProof/>
              </w:rPr>
              <w:t>算法</w:t>
            </w:r>
            <w:r w:rsidRPr="00363BD8">
              <w:rPr>
                <w:noProof/>
              </w:rPr>
              <w:t>1 The AP-association algorithm</w:t>
            </w:r>
          </w:p>
        </w:tc>
      </w:tr>
      <w:tr w:rsidR="0066337A" w:rsidRPr="00A52416" w14:paraId="5839D34E" w14:textId="77777777" w:rsidTr="00710717">
        <w:tc>
          <w:tcPr>
            <w:tcW w:w="8296" w:type="dxa"/>
            <w:shd w:val="clear" w:color="auto" w:fill="auto"/>
          </w:tcPr>
          <w:p w14:paraId="0D16C25A" w14:textId="77777777" w:rsidR="0066337A" w:rsidRPr="00363BD8" w:rsidRDefault="0066337A" w:rsidP="00CE742F">
            <w:pPr>
              <w:pStyle w:val="af7"/>
              <w:ind w:left="0" w:firstLineChars="0" w:firstLine="0"/>
              <w:jc w:val="left"/>
              <w:rPr>
                <w:noProof/>
              </w:rPr>
            </w:pPr>
            <w:r w:rsidRPr="00363BD8">
              <w:rPr>
                <w:noProof/>
              </w:rPr>
              <w:lastRenderedPageBreak/>
              <w:t>Require</w:t>
            </w:r>
            <w:r w:rsidRPr="00363BD8">
              <w:rPr>
                <w:rFonts w:hint="eastAsia"/>
                <w:noProof/>
              </w:rPr>
              <w:t>：</w:t>
            </w:r>
            <w:r w:rsidRPr="00363BD8">
              <w:rPr>
                <w:noProof/>
              </w:rPr>
              <w:t xml:space="preserve">bandwidth and time demand of STA </w:t>
            </w:r>
            <w:r w:rsidRPr="0066337A">
              <w:rPr>
                <w:noProof/>
              </w:rPr>
              <w:fldChar w:fldCharType="begin"/>
            </w:r>
            <w:r w:rsidRPr="0066337A">
              <w:rPr>
                <w:noProof/>
              </w:rPr>
              <w:instrText xml:space="preserve"> QUOTE </w:instrText>
            </w:r>
            <w:r w:rsidR="00A3404B">
              <w:rPr>
                <w:noProof/>
                <w:position w:val="-14"/>
              </w:rPr>
              <w:pict w14:anchorId="1DAD8D2C">
                <v:shape id="_x0000_i1080" type="#_x0000_t75" alt="" style="width:6.7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2B8&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2402B8&quot; wsp:rsidP=&quot;002402B8&quot;&gt;&lt;m:oMathPara&gt;&lt;m:oMath&gt;&lt;m:r&gt;&lt;w:rPr&gt;&lt;w:rFonts w:ascii=&quot;Cambria Math&quot; w:h-ansi=&quot;Cambria Math&quot;/&gt;&lt;wx:font wx:val=&quot;Cambria Math&quot;/&gt;&lt;w:i/&gt;&lt;w:noProof/&gt;&lt;/w:rPr&gt;&lt;m:t&gt;s&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45" o:title="" chromakey="white"/>
                </v:shape>
              </w:pict>
            </w:r>
            <w:r w:rsidRPr="0066337A">
              <w:rPr>
                <w:noProof/>
              </w:rPr>
              <w:instrText xml:space="preserve"> </w:instrText>
            </w:r>
            <w:r w:rsidRPr="0066337A">
              <w:rPr>
                <w:noProof/>
              </w:rPr>
              <w:fldChar w:fldCharType="separate"/>
            </w:r>
            <w:r w:rsidR="00A3404B">
              <w:rPr>
                <w:noProof/>
                <w:position w:val="-14"/>
              </w:rPr>
              <w:pict w14:anchorId="0279956F">
                <v:shape id="_x0000_i1081" type="#_x0000_t75" alt="" style="width:6.7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2B8&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2402B8&quot; wsp:rsidP=&quot;002402B8&quot;&gt;&lt;m:oMathPara&gt;&lt;m:oMath&gt;&lt;m:r&gt;&lt;w:rPr&gt;&lt;w:rFonts w:ascii=&quot;Cambria Math&quot; w:h-ansi=&quot;Cambria Math&quot;/&gt;&lt;wx:font wx:val=&quot;Cambria Math&quot;/&gt;&lt;w:i/&gt;&lt;w:noProof/&gt;&lt;/w:rPr&gt;&lt;m:t&gt;s&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45" o:title="" chromakey="white"/>
                </v:shape>
              </w:pict>
            </w:r>
            <w:r w:rsidRPr="0066337A">
              <w:rPr>
                <w:noProof/>
              </w:rPr>
              <w:fldChar w:fldCharType="end"/>
            </w:r>
            <w:r w:rsidRPr="00363BD8">
              <w:rPr>
                <w:noProof/>
              </w:rPr>
              <w:t xml:space="preserve">, represented by </w:t>
            </w:r>
            <w:r w:rsidRPr="0066337A">
              <w:rPr>
                <w:noProof/>
              </w:rPr>
              <w:fldChar w:fldCharType="begin"/>
            </w:r>
            <w:r w:rsidRPr="0066337A">
              <w:rPr>
                <w:noProof/>
              </w:rPr>
              <w:instrText xml:space="preserve"> QUOTE </w:instrText>
            </w:r>
            <w:r w:rsidR="00A3404B">
              <w:rPr>
                <w:noProof/>
                <w:position w:val="-14"/>
              </w:rPr>
              <w:pict w14:anchorId="65577FA2">
                <v:shape id="_x0000_i1082" type="#_x0000_t75" alt="" style="width:10.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162E&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24162E&quot; wsp:rsidP=&quot;0024162E&quot;&gt;&lt;m:oMathPara&gt;&lt;m:oMath&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b&lt;/m:t&gt;&lt;/m:r&gt;&lt;/m:e&gt;&lt;m:sub&gt;&lt;m:r&gt;&lt;w:rPr&gt;&lt;w:rFonts w:ascii=&quot;Cambria Math&quot; w:h-ansi=&quot;Cambria Math&quot;/&gt;&lt;wx:font wx:val=&quot;Cambria Math&quot;/&gt;&lt;w:i/&gt;&lt;w:noProof/&gt;&lt;/w:rPr&gt;&lt;m:t&gt;s&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46" o:title="" chromakey="white"/>
                </v:shape>
              </w:pict>
            </w:r>
            <w:r w:rsidRPr="0066337A">
              <w:rPr>
                <w:noProof/>
              </w:rPr>
              <w:instrText xml:space="preserve"> </w:instrText>
            </w:r>
            <w:r w:rsidRPr="0066337A">
              <w:rPr>
                <w:noProof/>
              </w:rPr>
              <w:fldChar w:fldCharType="separate"/>
            </w:r>
            <w:r w:rsidR="00A3404B">
              <w:rPr>
                <w:noProof/>
                <w:position w:val="-14"/>
              </w:rPr>
              <w:pict w14:anchorId="6F227732">
                <v:shape id="_x0000_i1083" type="#_x0000_t75" alt="" style="width:10.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162E&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24162E&quot; wsp:rsidP=&quot;0024162E&quot;&gt;&lt;m:oMathPara&gt;&lt;m:oMath&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b&lt;/m:t&gt;&lt;/m:r&gt;&lt;/m:e&gt;&lt;m:sub&gt;&lt;m:r&gt;&lt;w:rPr&gt;&lt;w:rFonts w:ascii=&quot;Cambria Math&quot; w:h-ansi=&quot;Cambria Math&quot;/&gt;&lt;wx:font wx:val=&quot;Cambria Math&quot;/&gt;&lt;w:i/&gt;&lt;w:noProof/&gt;&lt;/w:rPr&gt;&lt;m:t&gt;s&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46" o:title="" chromakey="white"/>
                </v:shape>
              </w:pict>
            </w:r>
            <w:r w:rsidRPr="0066337A">
              <w:rPr>
                <w:noProof/>
              </w:rPr>
              <w:fldChar w:fldCharType="end"/>
            </w:r>
            <w:r w:rsidRPr="00363BD8">
              <w:rPr>
                <w:noProof/>
              </w:rPr>
              <w:t xml:space="preserve"> and </w:t>
            </w:r>
            <w:r w:rsidRPr="0066337A">
              <w:rPr>
                <w:noProof/>
              </w:rPr>
              <w:fldChar w:fldCharType="begin"/>
            </w:r>
            <w:r w:rsidRPr="0066337A">
              <w:rPr>
                <w:noProof/>
              </w:rPr>
              <w:instrText xml:space="preserve"> QUOTE </w:instrText>
            </w:r>
            <w:r w:rsidR="00A3404B">
              <w:rPr>
                <w:noProof/>
                <w:position w:val="-14"/>
              </w:rPr>
              <w:pict w14:anchorId="0AB8656C">
                <v:shape id="_x0000_i1084" type="#_x0000_t75" alt="" style="width:10.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1A9&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6271A9&quot; wsp:rsidP=&quot;006271A9&quot;&gt;&lt;m:oMathPara&gt;&lt;m:oMath&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t&lt;/m:t&gt;&lt;/m:r&gt;&lt;/m:e&gt;&lt;m:sub&gt;&lt;m:r&gt;&lt;w:rPr&gt;&lt;w:rFonts w:ascii=&quot;Cambria Math&quot; w:h-ansi=&quot;Cambria Math&quot;/&gt;&lt;wx:font wx:val=&quot;Cambria Math&quot;/&gt;&lt;w:i/&gt;&lt;w:noProof/&gt;&lt;/w:rPr&gt;&lt;m:t&gt;s&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47" o:title="" chromakey="white"/>
                </v:shape>
              </w:pict>
            </w:r>
            <w:r w:rsidRPr="0066337A">
              <w:rPr>
                <w:noProof/>
              </w:rPr>
              <w:instrText xml:space="preserve"> </w:instrText>
            </w:r>
            <w:r w:rsidRPr="0066337A">
              <w:rPr>
                <w:noProof/>
              </w:rPr>
              <w:fldChar w:fldCharType="separate"/>
            </w:r>
            <w:r w:rsidR="00A3404B">
              <w:rPr>
                <w:noProof/>
                <w:position w:val="-14"/>
              </w:rPr>
              <w:pict w14:anchorId="612BCEC7">
                <v:shape id="_x0000_i1085" type="#_x0000_t75" alt="" style="width:10.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1A9&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6271A9&quot; wsp:rsidP=&quot;006271A9&quot;&gt;&lt;m:oMathPara&gt;&lt;m:oMath&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t&lt;/m:t&gt;&lt;/m:r&gt;&lt;/m:e&gt;&lt;m:sub&gt;&lt;m:r&gt;&lt;w:rPr&gt;&lt;w:rFonts w:ascii=&quot;Cambria Math&quot; w:h-ansi=&quot;Cambria Math&quot;/&gt;&lt;wx:font wx:val=&quot;Cambria Math&quot;/&gt;&lt;w:i/&gt;&lt;w:noProof/&gt;&lt;/w:rPr&gt;&lt;m:t&gt;s&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47" o:title="" chromakey="white"/>
                </v:shape>
              </w:pict>
            </w:r>
            <w:r w:rsidRPr="0066337A">
              <w:rPr>
                <w:noProof/>
              </w:rPr>
              <w:fldChar w:fldCharType="end"/>
            </w:r>
            <w:r w:rsidRPr="00363BD8">
              <w:rPr>
                <w:noProof/>
              </w:rPr>
              <w:t xml:space="preserve"> respectively.</w:t>
            </w:r>
          </w:p>
          <w:p w14:paraId="3D2AAAD9" w14:textId="77777777" w:rsidR="0066337A" w:rsidRPr="00363BD8" w:rsidRDefault="0066337A" w:rsidP="00CE742F">
            <w:pPr>
              <w:pStyle w:val="af7"/>
              <w:ind w:left="0" w:firstLineChars="0" w:firstLine="0"/>
              <w:jc w:val="left"/>
              <w:rPr>
                <w:noProof/>
              </w:rPr>
            </w:pPr>
            <w:r w:rsidRPr="00363BD8">
              <w:rPr>
                <w:noProof/>
              </w:rPr>
              <w:t>Ensure</w:t>
            </w:r>
            <w:r w:rsidRPr="00363BD8">
              <w:rPr>
                <w:rFonts w:hint="eastAsia"/>
                <w:noProof/>
              </w:rPr>
              <w:t>：</w:t>
            </w:r>
            <w:r w:rsidRPr="0066337A">
              <w:rPr>
                <w:noProof/>
              </w:rPr>
              <w:fldChar w:fldCharType="begin"/>
            </w:r>
            <w:r w:rsidRPr="0066337A">
              <w:rPr>
                <w:noProof/>
              </w:rPr>
              <w:instrText xml:space="preserve"> QUOTE </w:instrText>
            </w:r>
            <w:r w:rsidR="00A3404B">
              <w:rPr>
                <w:noProof/>
                <w:position w:val="-14"/>
              </w:rPr>
              <w:pict w14:anchorId="6370881D">
                <v:shape id="_x0000_i1086" type="#_x0000_t75" alt="" style="width:88.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6715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E67158&quot; wsp:rsidP=&quot;00E67158&quot;&gt;&lt;m:oMathPara&gt;&lt;m:oMath&gt;&lt;m:r&gt;&lt;w:rPr&gt;&lt;w:rFonts w:ascii=&quot;Cambria Math&quot; w:h-ansi=&quot;Cambria Math&quot;/&gt;&lt;wx:font wx:val=&quot;Cambria Math&quot;/&gt;&lt;w:i/&gt;&lt;w:noProof/&gt;&lt;/w:rPr&gt;&lt;m:t&gt;max&lt;/m:t&gt;&lt;/m:r&gt;&lt;m:r&gt;&lt;m:rPr&gt;&lt;m:sty m:val=&quot;p&quot;/&gt;&lt;/m:rPr&gt;&lt;w:rPr&gt;&lt;w:rFonts w:ascii=&quot;Cambria Math&quot; w:h-ansi=&quot;Cambria Math&quot;/&gt;&lt;wx:font wx:val=&quot;Cambria Math&quot;/&gt;&lt;w:noProof/&gt;&lt;/w:rPr&gt;&lt;m:t&gt;_&lt;/m:t&gt;&lt;/m:r&gt;&lt;m:r&gt;&lt;w:rPr&gt;&lt;w:rFonts w:ascii=&quot;Cambria Math&quot; w:h-ansi=&quot;Cambria Math&quot;/&gt;&lt;wx:font wx:val=&quot;Cambria Math&quot;/&gt;&lt;w:i/&gt;&lt;w:noProof/&gt;&lt;/w:rPr&gt;&lt;m:t&gt;priority&lt;/m:t&gt;&lt;/m:r&gt;&lt;m:r&gt;&lt;m:rPr&gt;&lt;m:sty m:val=&quot;p&quot;/&gt;&lt;/m:rPr&gt;&lt;w:rPr&gt;&lt;w:rFonts w:ascii=&quot;Cambria Math&quot; w:h-ansi=&quot;Cambria Math&quot;/&gt;&lt;wx:font wx:val=&quot;Cambria Math&quot;/&gt;&lt;w:noProof/&gt;&lt;/w:rPr&gt;&lt;m:t&gt;_&lt;/m:t&gt;&lt;/m:r&gt;&lt;m:r&gt;&lt;w:rPr&gt;&lt;w:rFonts w:ascii=&quot;Cambria Math&quot; w:h-ansi=&quot;Cambria Math&quot;/&gt;&lt;wx:font wx:val=&quot;Cambria Math&quot;/&gt;&lt;w:i/&gt;&lt;w:noProof/&gt;&lt;/w:rPr&gt;&lt;m:t&gt;ap&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48" o:title="" chromakey="white"/>
                </v:shape>
              </w:pict>
            </w:r>
            <w:r w:rsidRPr="0066337A">
              <w:rPr>
                <w:noProof/>
              </w:rPr>
              <w:instrText xml:space="preserve"> </w:instrText>
            </w:r>
            <w:r w:rsidRPr="0066337A">
              <w:rPr>
                <w:noProof/>
              </w:rPr>
              <w:fldChar w:fldCharType="separate"/>
            </w:r>
            <w:r w:rsidR="00A3404B">
              <w:rPr>
                <w:noProof/>
                <w:position w:val="-14"/>
              </w:rPr>
              <w:pict w14:anchorId="32BD2112">
                <v:shape id="_x0000_i1087" type="#_x0000_t75" alt="" style="width:88.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6715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E67158&quot; wsp:rsidP=&quot;00E67158&quot;&gt;&lt;m:oMathPara&gt;&lt;m:oMath&gt;&lt;m:r&gt;&lt;w:rPr&gt;&lt;w:rFonts w:ascii=&quot;Cambria Math&quot; w:h-ansi=&quot;Cambria Math&quot;/&gt;&lt;wx:font wx:val=&quot;Cambria Math&quot;/&gt;&lt;w:i/&gt;&lt;w:noProof/&gt;&lt;/w:rPr&gt;&lt;m:t&gt;max&lt;/m:t&gt;&lt;/m:r&gt;&lt;m:r&gt;&lt;m:rPr&gt;&lt;m:sty m:val=&quot;p&quot;/&gt;&lt;/m:rPr&gt;&lt;w:rPr&gt;&lt;w:rFonts w:ascii=&quot;Cambria Math&quot; w:h-ansi=&quot;Cambria Math&quot;/&gt;&lt;wx:font wx:val=&quot;Cambria Math&quot;/&gt;&lt;w:noProof/&gt;&lt;/w:rPr&gt;&lt;m:t&gt;_&lt;/m:t&gt;&lt;/m:r&gt;&lt;m:r&gt;&lt;w:rPr&gt;&lt;w:rFonts w:ascii=&quot;Cambria Math&quot; w:h-ansi=&quot;Cambria Math&quot;/&gt;&lt;wx:font wx:val=&quot;Cambria Math&quot;/&gt;&lt;w:i/&gt;&lt;w:noProof/&gt;&lt;/w:rPr&gt;&lt;m:t&gt;priority&lt;/m:t&gt;&lt;/m:r&gt;&lt;m:r&gt;&lt;m:rPr&gt;&lt;m:sty m:val=&quot;p&quot;/&gt;&lt;/m:rPr&gt;&lt;w:rPr&gt;&lt;w:rFonts w:ascii=&quot;Cambria Math&quot; w:h-ansi=&quot;Cambria Math&quot;/&gt;&lt;wx:font wx:val=&quot;Cambria Math&quot;/&gt;&lt;w:noProof/&gt;&lt;/w:rPr&gt;&lt;m:t&gt;_&lt;/m:t&gt;&lt;/m:r&gt;&lt;m:r&gt;&lt;w:rPr&gt;&lt;w:rFonts w:ascii=&quot;Cambria Math&quot; w:h-ansi=&quot;Cambria Math&quot;/&gt;&lt;wx:font wx:val=&quot;Cambria Math&quot;/&gt;&lt;w:i/&gt;&lt;w:noProof/&gt;&lt;/w:rPr&gt;&lt;m:t&gt;ap&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48" o:title="" chromakey="white"/>
                </v:shape>
              </w:pict>
            </w:r>
            <w:r w:rsidRPr="0066337A">
              <w:rPr>
                <w:noProof/>
              </w:rPr>
              <w:fldChar w:fldCharType="end"/>
            </w:r>
            <w:r w:rsidRPr="00363BD8">
              <w:rPr>
                <w:noProof/>
              </w:rPr>
              <w:t xml:space="preserve"> of STA </w:t>
            </w:r>
            <w:r w:rsidRPr="0066337A">
              <w:rPr>
                <w:noProof/>
              </w:rPr>
              <w:fldChar w:fldCharType="begin"/>
            </w:r>
            <w:r w:rsidRPr="0066337A">
              <w:rPr>
                <w:noProof/>
              </w:rPr>
              <w:instrText xml:space="preserve"> QUOTE </w:instrText>
            </w:r>
            <w:r w:rsidR="00A3404B">
              <w:rPr>
                <w:noProof/>
                <w:position w:val="-14"/>
              </w:rPr>
              <w:pict w14:anchorId="0596A5FD">
                <v:shape id="_x0000_i1088" type="#_x0000_t75" alt="" style="width:6.7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47DF2&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747DF2&quot; wsp:rsidP=&quot;00747DF2&quot;&gt;&lt;m:oMathPara&gt;&lt;m:oMath&gt;&lt;m:r&gt;&lt;w:rPr&gt;&lt;w:rFonts w:ascii=&quot;Cambria Math&quot; w:h-ansi=&quot;Cambria Math&quot;/&gt;&lt;wx:font wx:val=&quot;Cambria Math&quot;/&gt;&lt;w:i/&gt;&lt;w:noProof/&gt;&lt;/w:rPr&gt;&lt;m:t&gt;s&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45" o:title="" chromakey="white"/>
                </v:shape>
              </w:pict>
            </w:r>
            <w:r w:rsidRPr="0066337A">
              <w:rPr>
                <w:noProof/>
              </w:rPr>
              <w:instrText xml:space="preserve"> </w:instrText>
            </w:r>
            <w:r w:rsidRPr="0066337A">
              <w:rPr>
                <w:noProof/>
              </w:rPr>
              <w:fldChar w:fldCharType="separate"/>
            </w:r>
            <w:r w:rsidR="00A3404B">
              <w:rPr>
                <w:noProof/>
                <w:position w:val="-14"/>
              </w:rPr>
              <w:pict w14:anchorId="690CB6A3">
                <v:shape id="_x0000_i1089" type="#_x0000_t75" alt="" style="width:6.7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47DF2&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747DF2&quot; wsp:rsidP=&quot;00747DF2&quot;&gt;&lt;m:oMathPara&gt;&lt;m:oMath&gt;&lt;m:r&gt;&lt;w:rPr&gt;&lt;w:rFonts w:ascii=&quot;Cambria Math&quot; w:h-ansi=&quot;Cambria Math&quot;/&gt;&lt;wx:font wx:val=&quot;Cambria Math&quot;/&gt;&lt;w:i/&gt;&lt;w:noProof/&gt;&lt;/w:rPr&gt;&lt;m:t&gt;s&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45" o:title="" chromakey="white"/>
                </v:shape>
              </w:pict>
            </w:r>
            <w:r w:rsidRPr="0066337A">
              <w:rPr>
                <w:noProof/>
              </w:rPr>
              <w:fldChar w:fldCharType="end"/>
            </w:r>
          </w:p>
          <w:p w14:paraId="28E90A7E" w14:textId="77777777" w:rsidR="0066337A" w:rsidRPr="00363BD8" w:rsidRDefault="0066337A" w:rsidP="00CE742F">
            <w:pPr>
              <w:pStyle w:val="af7"/>
              <w:ind w:left="0" w:firstLineChars="0" w:firstLine="0"/>
              <w:jc w:val="left"/>
              <w:rPr>
                <w:noProof/>
              </w:rPr>
            </w:pPr>
            <w:r w:rsidRPr="00363BD8">
              <w:rPr>
                <w:noProof/>
              </w:rPr>
              <w:t>1:</w:t>
            </w:r>
            <w:r w:rsidRPr="0066337A">
              <w:rPr>
                <w:noProof/>
              </w:rPr>
              <w:fldChar w:fldCharType="begin"/>
            </w:r>
            <w:r w:rsidRPr="0066337A">
              <w:rPr>
                <w:noProof/>
              </w:rPr>
              <w:instrText xml:space="preserve"> QUOTE </w:instrText>
            </w:r>
            <w:r w:rsidR="00A3404B">
              <w:rPr>
                <w:noProof/>
                <w:position w:val="-14"/>
              </w:rPr>
              <w:pict w14:anchorId="498FE528">
                <v:shape id="_x0000_i1090" type="#_x0000_t75" alt="" style="width:107.2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16BAF&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516BAF&quot; wsp:rsidP=&quot;00516BAF&quot;&gt;&lt;m:oMathPara&gt;&lt;m:oMath&gt;&lt;m:r&gt;&lt;w:rPr&gt;&lt;w:rFonts w:ascii=&quot;Cambria Math&quot; w:h-ansi=&quot;Cambria Math&quot;/&gt;&lt;wx:font wx:val=&quot;Cambria Math&quot;/&gt;&lt;w:i/&gt;&lt;w:noProof/&gt;&lt;/w:rPr&gt;&lt;m:t&gt; max&lt;/m:t&gt;&lt;/m:r&gt;&lt;m:r&gt;&lt;m:rPr&gt;&lt;m:sty m:val=&quot;p&quot;/&gt;&lt;/m:rPr&gt;&lt;w:rPr&gt;&lt;w:rFonts w:ascii=&quot;Cambria Math&quot; w:h-ansi=&quot;Cambria Math&quot;/&gt;&lt;wx:font wx:val=&quot;Cambria Math&quot;/&gt;&lt;w:noProof/&gt;&lt;/w:rPr&gt;&lt;m:t&gt;_&lt;/m:t&gt;&lt;/m:r&gt;&lt;m:r&gt;&lt;w:rPr&gt;&lt;w:rFonts w:ascii=&quot;Cambria Math&quot; w:h-ansi=&quot;Cambria Math&quot;/&gt;&lt;wx:font wx:val=&quot;Cambria Math&quot;/&gt;&lt;w:i/&gt;&lt;w:noProof/&gt;&lt;/w:rPr&gt;&lt;m:t&gt;priority&lt;/m:t&gt;&lt;/m:r&gt;&lt;m:r&gt;&lt;m:rPr&gt;&lt;m:sty m:val=&quot;p&quot;/&gt;&lt;/m:rPr&gt;&lt;w:rPr&gt;&lt;w:rFonts w:ascii=&quot;Cambria Math&quot; w:h-ansi=&quot;Cambria Math&quot;/&gt;&lt;wx:font wx:val=&quot;Cambria Math&quot;/&gt;&lt;w:noProof/&gt;&lt;/w:rPr&gt;&lt;m:t&gt;_?1&lt;/m:t&gt;&lt;/m:r&gt;&lt;/m:oMath&gt;&lt;/m:oMathPara&gt;&lt;/w:p&gt;&lt;w:sectPr wsp:rsidRw:::::::::=&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49" o:title="" chromakey="white"/>
                </v:shape>
              </w:pict>
            </w:r>
            <w:r w:rsidRPr="0066337A">
              <w:rPr>
                <w:noProof/>
              </w:rPr>
              <w:instrText xml:space="preserve"> </w:instrText>
            </w:r>
            <w:r w:rsidRPr="0066337A">
              <w:rPr>
                <w:noProof/>
              </w:rPr>
              <w:fldChar w:fldCharType="separate"/>
            </w:r>
            <w:r w:rsidR="00A3404B">
              <w:rPr>
                <w:noProof/>
                <w:position w:val="-14"/>
              </w:rPr>
              <w:pict w14:anchorId="23372D2A">
                <v:shape id="_x0000_i1091" type="#_x0000_t75" alt="" style="width:107.2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16BAF&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516BAF&quot; wsp:rsidP=&quot;00516BAF&quot;&gt;&lt;m:oMathPara&gt;&lt;m:oMath&gt;&lt;m:r&gt;&lt;w:rPr&gt;&lt;w:rFonts w:ascii=&quot;Cambria Math&quot; w:h-ansi=&quot;Cambria Math&quot;/&gt;&lt;wx:font wx:val=&quot;Cambria Math&quot;/&gt;&lt;w:i/&gt;&lt;w:noProof/&gt;&lt;/w:rPr&gt;&lt;m:t&gt; max&lt;/m:t&gt;&lt;/m:r&gt;&lt;m:r&gt;&lt;m:rPr&gt;&lt;m:sty m:val=&quot;p&quot;/&gt;&lt;/m:rPr&gt;&lt;w:rPr&gt;&lt;w:rFonts w:ascii=&quot;Cambria Math&quot; w:h-ansi=&quot;Cambria Math&quot;/&gt;&lt;wx:font wx:val=&quot;Cambria Math&quot;/&gt;&lt;w:noProof/&gt;&lt;/w:rPr&gt;&lt;m:t&gt;_&lt;/m:t&gt;&lt;/m:r&gt;&lt;m:r&gt;&lt;w:rPr&gt;&lt;w:rFonts w:ascii=&quot;Cambria Math&quot; w:h-ansi=&quot;Cambria Math&quot;/&gt;&lt;wx:font wx:val=&quot;Cambria Math&quot;/&gt;&lt;w:i/&gt;&lt;w:noProof/&gt;&lt;/w:rPr&gt;&lt;m:t&gt;priority&lt;/m:t&gt;&lt;/m:r&gt;&lt;m:r&gt;&lt;m:rPr&gt;&lt;m:sty m:val=&quot;p&quot;/&gt;&lt;/m:rPr&gt;&lt;w:rPr&gt;&lt;w:rFonts w:ascii=&quot;Cambria Math&quot; w:h-ansi=&quot;Cambria Math&quot;/&gt;&lt;wx:font wx:val=&quot;Cambria Math&quot;/&gt;&lt;w:noProof/&gt;&lt;/w:rPr&gt;&lt;m:t&gt;_?1&lt;/m:t&gt;&lt;/m:r&gt;&lt;/m:oMath&gt;&lt;/m:oMathPara&gt;&lt;/w:p&gt;&lt;w:sectPr wsp:rsidRw:::::::::=&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49" o:title="" chromakey="white"/>
                </v:shape>
              </w:pict>
            </w:r>
            <w:r w:rsidRPr="0066337A">
              <w:rPr>
                <w:noProof/>
              </w:rPr>
              <w:fldChar w:fldCharType="end"/>
            </w:r>
          </w:p>
          <w:p w14:paraId="0F445E71" w14:textId="77777777" w:rsidR="0066337A" w:rsidRPr="00363BD8" w:rsidRDefault="0066337A" w:rsidP="00CE742F">
            <w:pPr>
              <w:pStyle w:val="af7"/>
              <w:ind w:left="0" w:firstLineChars="0" w:firstLine="0"/>
              <w:jc w:val="left"/>
              <w:rPr>
                <w:noProof/>
              </w:rPr>
            </w:pPr>
            <w:r w:rsidRPr="00363BD8">
              <w:rPr>
                <w:noProof/>
              </w:rPr>
              <w:t>2: for</w:t>
            </w:r>
            <w:r w:rsidRPr="0066337A">
              <w:rPr>
                <w:noProof/>
              </w:rPr>
              <w:fldChar w:fldCharType="begin"/>
            </w:r>
            <w:r w:rsidRPr="0066337A">
              <w:rPr>
                <w:noProof/>
              </w:rPr>
              <w:instrText xml:space="preserve"> QUOTE </w:instrText>
            </w:r>
            <w:r w:rsidR="00A3404B">
              <w:rPr>
                <w:noProof/>
                <w:position w:val="-14"/>
              </w:rPr>
              <w:pict w14:anchorId="5508AEC3">
                <v:shape id="_x0000_i1092" type="#_x0000_t75" alt="" style="width:10.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5F33&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235F33&quot; wsp:rsidP=&quot;00235F33&quot;&gt;&lt;m:oMathPara&gt;&lt;m:oMath&gt;&lt;m:r&gt;&lt;w:rPr&gt;&lt;w:rFonts w:ascii=&quot;Cambria Math&quot; w:h-ansi=&quot;Cambria Math&quot;/&gt;&lt;wx:font wx:val=&quot;Cambria Math&quot;/&gt;&lt;w:i/&gt;&lt;w:noProof/&gt;&lt;/w:rPr&gt;&lt;m:t&gt; a&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50" o:title="" chromakey="white"/>
                </v:shape>
              </w:pict>
            </w:r>
            <w:r w:rsidRPr="0066337A">
              <w:rPr>
                <w:noProof/>
              </w:rPr>
              <w:instrText xml:space="preserve"> </w:instrText>
            </w:r>
            <w:r w:rsidRPr="0066337A">
              <w:rPr>
                <w:noProof/>
              </w:rPr>
              <w:fldChar w:fldCharType="separate"/>
            </w:r>
            <w:r w:rsidR="00A3404B">
              <w:rPr>
                <w:noProof/>
                <w:position w:val="-14"/>
              </w:rPr>
              <w:pict w14:anchorId="022363D9">
                <v:shape id="_x0000_i1093" type="#_x0000_t75" alt="" style="width:10.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5F33&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235F33&quot; wsp:rsidP=&quot;00235F33&quot;&gt;&lt;m:oMathPara&gt;&lt;m:oMath&gt;&lt;m:r&gt;&lt;w:rPr&gt;&lt;w:rFonts w:ascii=&quot;Cambria Math&quot; w:h-ansi=&quot;Cambria Math&quot;/&gt;&lt;wx:font wx:val=&quot;Cambria Math&quot;/&gt;&lt;w:i/&gt;&lt;w:noProof/&gt;&lt;/w:rPr&gt;&lt;m:t&gt; a&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50" o:title="" chromakey="white"/>
                </v:shape>
              </w:pict>
            </w:r>
            <w:r w:rsidRPr="0066337A">
              <w:rPr>
                <w:noProof/>
              </w:rPr>
              <w:fldChar w:fldCharType="end"/>
            </w:r>
            <w:r w:rsidRPr="00363BD8">
              <w:rPr>
                <w:noProof/>
              </w:rPr>
              <w:t xml:space="preserve"> in all Aps do</w:t>
            </w:r>
          </w:p>
          <w:p w14:paraId="4CE7C049" w14:textId="77777777" w:rsidR="0066337A" w:rsidRPr="00363BD8" w:rsidRDefault="0066337A" w:rsidP="00CE742F">
            <w:pPr>
              <w:pStyle w:val="af7"/>
              <w:ind w:left="0" w:firstLineChars="0" w:firstLine="0"/>
              <w:jc w:val="left"/>
              <w:rPr>
                <w:noProof/>
              </w:rPr>
            </w:pPr>
            <w:r w:rsidRPr="00363BD8">
              <w:rPr>
                <w:noProof/>
              </w:rPr>
              <w:t>3:</w:t>
            </w:r>
            <w:r w:rsidRPr="0066337A">
              <w:rPr>
                <w:noProof/>
              </w:rPr>
              <w:fldChar w:fldCharType="begin"/>
            </w:r>
            <w:r w:rsidRPr="0066337A">
              <w:rPr>
                <w:noProof/>
              </w:rPr>
              <w:instrText xml:space="preserve"> QUOTE </w:instrText>
            </w:r>
            <w:r w:rsidR="00A3404B">
              <w:rPr>
                <w:noProof/>
                <w:position w:val="-14"/>
              </w:rPr>
              <w:pict w14:anchorId="0D5601C5">
                <v:shape id="_x0000_i1094" type="#_x0000_t75" alt="" style="width:82.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063D6&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2063D6&quot; wsp:rsidP=&quot;002063D6&quot;&gt;&lt;m:oMathPara&gt;&lt;m:oMath&gt;&lt;m:r&gt;&lt;w:rPr&gt;&lt;w:rFonts w:ascii=&quot;Cambria Math&quot; w:h-ansi=&quot;Cambria Math&quot;/&gt;&lt;wx:font wx:val=&quot;Cambria Math&quot;/&gt;&lt;w:i/&gt;&lt;w:noProof/&gt;&lt;/w:rPr&gt;&lt;m:t&gt;    bid&lt;/m:t&gt;&lt;/m:r&gt;&lt;m:r&gt;&lt;m:rPr&gt;&lt;m:sty m:val=&quot;p&quot;/&gt;&lt;/m:rPr&gt;&lt;w:rPr&gt;&lt;w:rFonts w:ascii=&quot;Cambria Math&quot; w:h-ansi=&quot;Cambria Math&quot;/&gt;&lt;wx:font wx:val=&quot;Cambria Math&quot;/&gt;&lt;w:noProof/&gt;&lt;/w:rPr&gt;&lt;m:t&gt;_?/m:t&gt;&lt;/m:r&gt;&lt;m:sSub&gt;&lt;m:sSubPr&gt;&lt;m:ctrlPr&gt;&lt;w:rPr&gt;&lt;w:rFonts w:ascii=&quot;Cambria Math&quot; w:h-ansi=&quot;Cambria Math&quot;/&gt;&lt;wx:font wx:val=&quot;Cambria M&gt;&lt;&lt;&lt;&lt;&lt;&lt;&lt;&lt;&lt;ath&quot;/&gt;&lt;/w:rPr&gt;&lt;/m:ctrlPr&gt;&lt;/m:sSubPr&gt;&lt;m:e&gt;&lt;m:r&gt;&lt;w:rPr&gt;&lt;w:rFonts w:ascii=&quot;Cambria Math&quot; w:h-ansi=&quot;Cambria Math&quot;/&gt;&lt;wx:font wx:val=&quot;Cambria Math&quot;/&gt;&lt;w:i/&gt;&lt;w:noProof/&gt;&lt;/w:rPr&gt;&lt;m:t&gt;b&lt;/m:t&gt;&lt;/m:r&gt;&lt;m:r&gt;&lt;m:rPr&gt;&lt;m:sty m:val=&quot;p&quot;/&gt;&lt;/m:rPr&gt;&lt;w:rPr&gt;&lt;w:rFonts w:ascii=&quot;Cambria Math&quot; w:h-ansi=&quot;Cambria Math&quot;/&gt;&lt;wx:font wx:val=&quot;Cambria Math&quot;/&gt;&lt;w:noProof/&gt;&lt;/w:rPr&gt;&lt;m:t&gt;'&lt;/m:t&gt;&lt;/m:r&gt;&lt;/m:e&gt;&lt;m:sub&gt;&lt;m:r&gt;&lt;w:rPr&gt;&lt;w:rFonts w:ascii=&quot;Cambria Math&quot; w:h-ansi=&quot;Cambria Math&quot;/&gt;&lt;wx:font wx:val=&quot;Cambria Math&quot;/&gt;&lt;w:i/&gt;&lt;w:noProof/&gt;&lt;/w:rPr&gt;&lt;m:t&gt;s&lt;/m:t&gt;&lt;/m:r&gt;&lt;/m:sub&gt;&lt;/m:sSub&gt;&lt;m:r&gt;&lt;m:rPr&gt;&lt;m:sty m:val=&quot;p&quot;/&gt;&lt;/m:rPr&gt;&lt;w:rPr&gt;&lt;w:rFonts w:ascii=&quot;Cambria Math&quot; w:h-ansi=&quot;Cambria Math&quot;/&gt;&lt;wx:font wx:val=&quot;Cambria Math&quot;/&gt;&lt;w:noProof/&gt;&lt;/w:rPr&gt;&lt;m:t&gt;_&lt;/m:t&gt;&lt;/m:r&gt;&lt;m:sSub&gt;&lt;m:sSubPr&gt;&lt;m:ctrlPr&gt;&lt;w:rPr&gt;&lt;w:rFonts w:&lt;ams:cti&gt;is=&lt;&quot;/Cmambria Math&quot; w:h-ansi=&quot;Cambria Math&quot;/&gt;&lt;wx:font wx:val=&quot;Cambria Math&quot;/&gt;&lt;/w:rPr&gt;&lt;/m:ctrlPr&gt;&lt;/m:sSubPr&gt;&lt;m:e&gt;&lt;m:r&gt;&lt;w:rPr&gt;&lt;w:rFonts w:ascii=&quot;Cambria Math&quot; w:h-ansi=&quot;Cambria Math&quot;/&gt;&lt;wx:font wx:val=&quot;Cambria Math&quot;/&gt;&lt;w:i/&gt;&lt;w:noProof/&gt;&lt;/w:rPr&gt;&lt;m:t&gt;t&lt;/m:t&gt;&lt;/m:r&gt;&lt;/m:e&gt;&lt;m:sub&gt;&lt;m:r&gt;&lt;w:rPr&gt;&lt;w:rFonts w:ascii=&quot;Cambria Math&quot; w:h-ansi=&quot;Cambria Math&quot;/&gt;&lt;wx:font wx:val=&quot;Cambria Math&quot;/&gt;&lt;w:i/&gt;&lt;w:noProof/&gt;&lt;/w:rPr&gt;&lt;m:t&gt;s&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51" o:title="" chromakey="white"/>
                </v:shape>
              </w:pict>
            </w:r>
            <w:r w:rsidRPr="0066337A">
              <w:rPr>
                <w:noProof/>
              </w:rPr>
              <w:instrText xml:space="preserve"> </w:instrText>
            </w:r>
            <w:r w:rsidRPr="0066337A">
              <w:rPr>
                <w:noProof/>
              </w:rPr>
              <w:fldChar w:fldCharType="separate"/>
            </w:r>
            <w:r w:rsidR="00A3404B">
              <w:rPr>
                <w:noProof/>
                <w:position w:val="-14"/>
              </w:rPr>
              <w:pict w14:anchorId="19CC3D7F">
                <v:shape id="_x0000_i1095" type="#_x0000_t75" alt="" style="width:82.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063D6&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2063D6&quot; wsp:rsidP=&quot;002063D6&quot;&gt;&lt;m:oMathPara&gt;&lt;m:oMath&gt;&lt;m:r&gt;&lt;w:rPr&gt;&lt;w:rFonts w:ascii=&quot;Cambria Math&quot; w:h-ansi=&quot;Cambria Math&quot;/&gt;&lt;wx:font wx:val=&quot;Cambria Math&quot;/&gt;&lt;w:i/&gt;&lt;w:noProof/&gt;&lt;/w:rPr&gt;&lt;m:t&gt;    bid&lt;/m:t&gt;&lt;/m:r&gt;&lt;m:r&gt;&lt;m:rPr&gt;&lt;m:sty m:val=&quot;p&quot;/&gt;&lt;/m:rPr&gt;&lt;w:rPr&gt;&lt;w:rFonts w:ascii=&quot;Cambria Math&quot; w:h-ansi=&quot;Cambria Math&quot;/&gt;&lt;wx:font wx:val=&quot;Cambria Math&quot;/&gt;&lt;w:noProof/&gt;&lt;/w:rPr&gt;&lt;m:t&gt;_?/m:t&gt;&lt;/m:r&gt;&lt;m:sSub&gt;&lt;m:sSubPr&gt;&lt;m:ctrlPr&gt;&lt;w:rPr&gt;&lt;w:rFonts w:ascii=&quot;Cambria Math&quot; w:h-ansi=&quot;Cambria Math&quot;/&gt;&lt;wx:font wx:val=&quot;Cambria M&gt;&lt;&lt;&lt;&lt;&lt;&lt;&lt;&lt;&lt;ath&quot;/&gt;&lt;/w:rPr&gt;&lt;/m:ctrlPr&gt;&lt;/m:sSubPr&gt;&lt;m:e&gt;&lt;m:r&gt;&lt;w:rPr&gt;&lt;w:rFonts w:ascii=&quot;Cambria Math&quot; w:h-ansi=&quot;Cambria Math&quot;/&gt;&lt;wx:font wx:val=&quot;Cambria Math&quot;/&gt;&lt;w:i/&gt;&lt;w:noProof/&gt;&lt;/w:rPr&gt;&lt;m:t&gt;b&lt;/m:t&gt;&lt;/m:r&gt;&lt;m:r&gt;&lt;m:rPr&gt;&lt;m:sty m:val=&quot;p&quot;/&gt;&lt;/m:rPr&gt;&lt;w:rPr&gt;&lt;w:rFonts w:ascii=&quot;Cambria Math&quot; w:h-ansi=&quot;Cambria Math&quot;/&gt;&lt;wx:font wx:val=&quot;Cambria Math&quot;/&gt;&lt;w:noProof/&gt;&lt;/w:rPr&gt;&lt;m:t&gt;'&lt;/m:t&gt;&lt;/m:r&gt;&lt;/m:e&gt;&lt;m:sub&gt;&lt;m:r&gt;&lt;w:rPr&gt;&lt;w:rFonts w:ascii=&quot;Cambria Math&quot; w:h-ansi=&quot;Cambria Math&quot;/&gt;&lt;wx:font wx:val=&quot;Cambria Math&quot;/&gt;&lt;w:i/&gt;&lt;w:noProof/&gt;&lt;/w:rPr&gt;&lt;m:t&gt;s&lt;/m:t&gt;&lt;/m:r&gt;&lt;/m:sub&gt;&lt;/m:sSub&gt;&lt;m:r&gt;&lt;m:rPr&gt;&lt;m:sty m:val=&quot;p&quot;/&gt;&lt;/m:rPr&gt;&lt;w:rPr&gt;&lt;w:rFonts w:ascii=&quot;Cambria Math&quot; w:h-ansi=&quot;Cambria Math&quot;/&gt;&lt;wx:font wx:val=&quot;Cambria Math&quot;/&gt;&lt;w:noProof/&gt;&lt;/w:rPr&gt;&lt;m:t&gt;_&lt;/m:t&gt;&lt;/m:r&gt;&lt;m:sSub&gt;&lt;m:sSubPr&gt;&lt;m:ctrlPr&gt;&lt;w:rPr&gt;&lt;w:rFonts w:&lt;ams:cti&gt;is=&lt;&quot;/Cmambria Math&quot; w:h-ansi=&quot;Cambria Math&quot;/&gt;&lt;wx:font wx:val=&quot;Cambria Math&quot;/&gt;&lt;/w:rPr&gt;&lt;/m:ctrlPr&gt;&lt;/m:sSubPr&gt;&lt;m:e&gt;&lt;m:r&gt;&lt;w:rPr&gt;&lt;w:rFonts w:ascii=&quot;Cambria Math&quot; w:h-ansi=&quot;Cambria Math&quot;/&gt;&lt;wx:font wx:val=&quot;Cambria Math&quot;/&gt;&lt;w:i/&gt;&lt;w:noProof/&gt;&lt;/w:rPr&gt;&lt;m:t&gt;t&lt;/m:t&gt;&lt;/m:r&gt;&lt;/m:e&gt;&lt;m:sub&gt;&lt;m:r&gt;&lt;w:rPr&gt;&lt;w:rFonts w:ascii=&quot;Cambria Math&quot; w:h-ansi=&quot;Cambria Math&quot;/&gt;&lt;wx:font wx:val=&quot;Cambria Math&quot;/&gt;&lt;w:i/&gt;&lt;w:noProof/&gt;&lt;/w:rPr&gt;&lt;m:t&gt;s&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51" o:title="" chromakey="white"/>
                </v:shape>
              </w:pict>
            </w:r>
            <w:r w:rsidRPr="0066337A">
              <w:rPr>
                <w:noProof/>
              </w:rPr>
              <w:fldChar w:fldCharType="end"/>
            </w:r>
          </w:p>
          <w:p w14:paraId="71C882F0" w14:textId="77777777" w:rsidR="0066337A" w:rsidRPr="00363BD8" w:rsidRDefault="0066337A" w:rsidP="00CE742F">
            <w:pPr>
              <w:pStyle w:val="af7"/>
              <w:ind w:left="0" w:firstLineChars="0" w:firstLine="0"/>
              <w:jc w:val="left"/>
              <w:rPr>
                <w:noProof/>
              </w:rPr>
            </w:pPr>
            <w:r w:rsidRPr="00363BD8">
              <w:rPr>
                <w:noProof/>
              </w:rPr>
              <w:t xml:space="preserve">4:  if </w:t>
            </w:r>
            <w:r w:rsidRPr="0066337A">
              <w:rPr>
                <w:noProof/>
              </w:rPr>
              <w:fldChar w:fldCharType="begin"/>
            </w:r>
            <w:r w:rsidRPr="0066337A">
              <w:rPr>
                <w:noProof/>
              </w:rPr>
              <w:instrText xml:space="preserve"> QUOTE </w:instrText>
            </w:r>
            <w:r w:rsidR="00A3404B">
              <w:rPr>
                <w:noProof/>
                <w:position w:val="-14"/>
              </w:rPr>
              <w:pict w14:anchorId="1261D435">
                <v:shape id="_x0000_i1096" type="#_x0000_t75" alt="" style="width:180.7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13A40&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A13A40&quot; wsp:rsidP=&quot;00A13A40&quot;&gt;&lt;m:oMathPara&gt;&lt;m:oMath&gt;&lt;m:r&gt;&lt;w:rPr&gt;&lt;w:rFonts w:ascii=&quot;Cambria Math&quot; w:h-ansi=&quot;Cambria Math&quot;/&gt;&lt;wx:font wx:val=&quot;Cambria Math&quot;/&gt;&lt;w:i/&gt;&lt;w:noProof/&gt;&lt;/w:rPr&gt;&lt;m:t&gt;max&lt;/m:t&gt;&lt;/m:r&gt;&lt;m:r&gt;&lt;m:rPr&gt;&lt;m:sty m:val=&quot;p&quot;/&gt;&lt;/m:rPr&gt;&lt;w:rPr&gt;&lt;w:rFonts w:ascii=&quot;Cambria Math&quot; w:h-ansi=&quot;Cambria Math&quot;/&gt;&lt;wx:font wx:val=&quot;Cambria Math&quot;/&gt;&lt;w:noProof/&gt;&lt;/w:rPr&gt;&lt;m:t&gt;_&lt;/m:t&gt;&lt;/m:r&gt;&lt;m:r&gt;&lt;w:rPr&gt;&lt;w:rFonts w:ascii=&quot;Cambria Math&quot; w:h-ansi=&quot;Cambria Math&quot;/&gt;&lt;wx:font wx:val=&quot;Cambria Math&quot;/&gt;&lt;w:i/&gt;&lt;w:noProof/&gt;&lt;/w:rPr&gt;&lt;m:t&gt;priority&lt;/m:t&gt;&lt;/m:r&gt;&lt;m:r&gt;&lt;m:rPr&gt;&lt;m:sty m:val=&quot;p&quot;/&gt;&lt;/m:rPr&gt;&lt;w:rPr&gt;&lt;w:rFonts w:ascii=&quot;Cambria Math&quot; w:h-ansi=&quot;Cambria Math&quot;/&gt;&lt;wx:font wx:val=&quot;Cambria Math&quot;/&gt;&lt;w:noProof/&gt;&lt;/w:rPr&gt;&lt;m:t&gt;&amp;lt;&lt;/m:t&gt;&lt;/m:r&gt;&lt;m:r&gt;&lt;w:rPr&gt;&lt;w:rFonts w:ascii=&quot;Cambria Math&quot; w:h-ansi=&quot;Cambria Math&quot;/&gt;&lt;wx:font wx:val=&quot;Cambria Math&quot;/&gt;&lt;w:i/&gt;&lt;w:noProof/&gt;&lt;/w:rPr&gt;&lt;m:t&gt;bid&lt;/m:t&gt;&lt;/m:r&gt;&lt;m:r&gt;&lt;m:rPr&gt;&lt;m:sty m:val=&quot;p&quot;/&gt;&lt;/m:rPr&gt;&lt;w:rPr&gt;&lt;w:rFonts w:ascii=&quot;Cambria Math&quot; w:h-ansi=&quot;Cambria Math&quot;/&gt;&lt;wx:font wx:val=&quot;Cambria Math&quot;/&gt;&lt;w:noProof/&gt;&lt;/w:rPr&gt;&lt;m:t&gt;_&lt;/m:t&gt;&lt;/m:r&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_&lt;/m:t&gt;&lt;/m:r&gt;&lt;/m:e&gt;&lt;m:sub&gt;&lt;m:r&gt;&lt;w:rPr&gt;&lt;w:rFonts w:ascii=&quot;Cambria Math&quot; w:h-ansi=&quot;Cambria Math&quot;/&gt;&lt;wx:font wx:val=&quot;Cambria Math&quot;/&gt;&lt;w:i/&gt;&lt;w:noProof/&gt;&lt;/w:rPr&gt;&lt;m:t&gt;k&lt;/m:t&gt;&lt;/m:r&gt;&lt;/m:sub&gt;&lt;/m:sSub&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slab&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i&lt;/m:t&gt;&lt;/m:r&gt;&lt;m:r&gt;&lt;m:rPr&gt;&lt;m:sty m:val=&quot;p&quot;/&gt;&lt;/m:rPr&gt;&lt;w:rPr&gt;&lt;w:rFonts w:ascii=&quot;Cambria Math&quot; w:h-ansi=&quot;Cambria Math&quot;/&gt;&lt;wx:font wx:val=&quot;Cambria Math&quot;/&gt;&lt;w:noProof/&gt;&lt;/w:rPr&gt;&lt;m:t&gt;))&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52" o:title="" chromakey="white"/>
                </v:shape>
              </w:pict>
            </w:r>
            <w:r w:rsidRPr="0066337A">
              <w:rPr>
                <w:noProof/>
              </w:rPr>
              <w:instrText xml:space="preserve"> </w:instrText>
            </w:r>
            <w:r w:rsidRPr="0066337A">
              <w:rPr>
                <w:noProof/>
              </w:rPr>
              <w:fldChar w:fldCharType="separate"/>
            </w:r>
            <w:r w:rsidR="00A3404B">
              <w:rPr>
                <w:noProof/>
                <w:position w:val="-14"/>
              </w:rPr>
              <w:pict w14:anchorId="7ADE700D">
                <v:shape id="_x0000_i1097" type="#_x0000_t75" alt="" style="width:180.7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13A40&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A13A40&quot; wsp:rsidP=&quot;00A13A40&quot;&gt;&lt;m:oMathPara&gt;&lt;m:oMath&gt;&lt;m:r&gt;&lt;w:rPr&gt;&lt;w:rFonts w:ascii=&quot;Cambria Math&quot; w:h-ansi=&quot;Cambria Math&quot;/&gt;&lt;wx:font wx:val=&quot;Cambria Math&quot;/&gt;&lt;w:i/&gt;&lt;w:noProof/&gt;&lt;/w:rPr&gt;&lt;m:t&gt;max&lt;/m:t&gt;&lt;/m:r&gt;&lt;m:r&gt;&lt;m:rPr&gt;&lt;m:sty m:val=&quot;p&quot;/&gt;&lt;/m:rPr&gt;&lt;w:rPr&gt;&lt;w:rFonts w:ascii=&quot;Cambria Math&quot; w:h-ansi=&quot;Cambria Math&quot;/&gt;&lt;wx:font wx:val=&quot;Cambria Math&quot;/&gt;&lt;w:noProof/&gt;&lt;/w:rPr&gt;&lt;m:t&gt;_&lt;/m:t&gt;&lt;/m:r&gt;&lt;m:r&gt;&lt;w:rPr&gt;&lt;w:rFonts w:ascii=&quot;Cambria Math&quot; w:h-ansi=&quot;Cambria Math&quot;/&gt;&lt;wx:font wx:val=&quot;Cambria Math&quot;/&gt;&lt;w:i/&gt;&lt;w:noProof/&gt;&lt;/w:rPr&gt;&lt;m:t&gt;priority&lt;/m:t&gt;&lt;/m:r&gt;&lt;m:r&gt;&lt;m:rPr&gt;&lt;m:sty m:val=&quot;p&quot;/&gt;&lt;/m:rPr&gt;&lt;w:rPr&gt;&lt;w:rFonts w:ascii=&quot;Cambria Math&quot; w:h-ansi=&quot;Cambria Math&quot;/&gt;&lt;wx:font wx:val=&quot;Cambria Math&quot;/&gt;&lt;w:noProof/&gt;&lt;/w:rPr&gt;&lt;m:t&gt;&amp;lt;&lt;/m:t&gt;&lt;/m:r&gt;&lt;m:r&gt;&lt;w:rPr&gt;&lt;w:rFonts w:ascii=&quot;Cambria Math&quot; w:h-ansi=&quot;Cambria Math&quot;/&gt;&lt;wx:font wx:val=&quot;Cambria Math&quot;/&gt;&lt;w:i/&gt;&lt;w:noProof/&gt;&lt;/w:rPr&gt;&lt;m:t&gt;bid&lt;/m:t&gt;&lt;/m:r&gt;&lt;m:r&gt;&lt;m:rPr&gt;&lt;m:sty m:val=&quot;p&quot;/&gt;&lt;/m:rPr&gt;&lt;w:rPr&gt;&lt;w:rFonts w:ascii=&quot;Cambria Math&quot; w:h-ansi=&quot;Cambria Math&quot;/&gt;&lt;wx:font wx:val=&quot;Cambria Math&quot;/&gt;&lt;w:noProof/&gt;&lt;/w:rPr&gt;&lt;m:t&gt;_&lt;/m:t&gt;&lt;/m:r&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_&lt;/m:t&gt;&lt;/m:r&gt;&lt;/m:e&gt;&lt;m:sub&gt;&lt;m:r&gt;&lt;w:rPr&gt;&lt;w:rFonts w:ascii=&quot;Cambria Math&quot; w:h-ansi=&quot;Cambria Math&quot;/&gt;&lt;wx:font wx:val=&quot;Cambria Math&quot;/&gt;&lt;w:i/&gt;&lt;w:noProof/&gt;&lt;/w:rPr&gt;&lt;m:t&gt;k&lt;/m:t&gt;&lt;/m:r&gt;&lt;/m:sub&gt;&lt;/m:sSub&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slab&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i&lt;/m:t&gt;&lt;/m:r&gt;&lt;m:r&gt;&lt;m:rPr&gt;&lt;m:sty m:val=&quot;p&quot;/&gt;&lt;/m:rPr&gt;&lt;w:rPr&gt;&lt;w:rFonts w:ascii=&quot;Cambria Math&quot; w:h-ansi=&quot;Cambria Math&quot;/&gt;&lt;wx:font wx:val=&quot;Cambria Math&quot;/&gt;&lt;w:noProof/&gt;&lt;/w:rPr&gt;&lt;m:t&gt;))&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52" o:title="" chromakey="white"/>
                </v:shape>
              </w:pict>
            </w:r>
            <w:r w:rsidRPr="0066337A">
              <w:rPr>
                <w:noProof/>
              </w:rPr>
              <w:fldChar w:fldCharType="end"/>
            </w:r>
            <w:r w:rsidRPr="00363BD8">
              <w:rPr>
                <w:noProof/>
              </w:rPr>
              <w:t xml:space="preserve"> then</w:t>
            </w:r>
          </w:p>
          <w:p w14:paraId="345429E6" w14:textId="77777777" w:rsidR="0066337A" w:rsidRPr="00363BD8" w:rsidRDefault="0066337A" w:rsidP="00CE742F">
            <w:pPr>
              <w:pStyle w:val="af7"/>
              <w:ind w:left="0" w:firstLineChars="0" w:firstLine="0"/>
              <w:jc w:val="left"/>
              <w:rPr>
                <w:noProof/>
              </w:rPr>
            </w:pPr>
            <w:r w:rsidRPr="00363BD8">
              <w:rPr>
                <w:noProof/>
              </w:rPr>
              <w:t xml:space="preserve">5:    </w:t>
            </w:r>
            <w:r w:rsidRPr="0066337A">
              <w:rPr>
                <w:noProof/>
              </w:rPr>
              <w:fldChar w:fldCharType="begin"/>
            </w:r>
            <w:r w:rsidRPr="0066337A">
              <w:rPr>
                <w:noProof/>
              </w:rPr>
              <w:instrText xml:space="preserve"> QUOTE </w:instrText>
            </w:r>
            <w:r w:rsidR="00A3404B">
              <w:rPr>
                <w:noProof/>
                <w:position w:val="-14"/>
              </w:rPr>
              <w:pict w14:anchorId="0CB3C830">
                <v:shape id="_x0000_i1098" type="#_x0000_t75" alt="" style="width:182.2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409D&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7D409D&quot; wsp:rsidP=&quot;007D409D&quot;&gt;&lt;m:oMathPara&gt;&lt;m:oMath&gt;&lt;m:r&gt;&lt;w:rPr&gt;&lt;w:rFonts w:ascii=&quot;Cambria Math&quot; w:h-ansi=&quot;Cambria Math&quot;/&gt;&lt;wx:font wx:val=&quot;Cambria Math&quot;/&gt;&lt;w:i/&gt;&lt;w:noProof/&gt;&lt;/w:rPr&gt;&lt;m:t&gt;max&lt;/m:t&gt;&lt;/m:r&gt;&lt;m:r&gt;&lt;m:rPr&gt;&lt;m:sty m:val=&quot;p&quot;/&gt;&lt;/m:rPr&gt;&lt;w:rPr&gt;&lt;w:rFonts w:ascii=&quot;Cambria Math&quot; w:h-ansi=&quot;Cambria Math&quot;/&gt;&lt;wx:font wx:val=&quot;Cambria Math&quot;/&gt;&lt;w:noProof/&gt;&lt;/w:rPr&gt;&lt;m:t&gt;_&lt;/m:t&gt;&lt;/m:r&gt;&lt;m:r&gt;&lt;w:rPr&gt;&lt;w:rFonts w:ascii=&quot;Cambria Math&quot; w:h-ansi=&quot;Cambria Math&quot;/&gt;&lt;wx:font wx:val=&quot;Cambria Math&quot;/&gt;&lt;w:i/&gt;&lt;w:noProof/&gt;&lt;/w:rPr&gt;&lt;m:t&gt;priority&lt;/m:t&gt;&lt;/m:r&gt;&lt;m:r&gt;&lt;m:rPr&gt;&lt;m:sty m:val=&quot;p&quot;/&gt;&lt;/m:rPr&gt;&lt;w:rPr&gt;&lt;w:rFonts w:ascii=&quot;Cambria Math&quot; w:h-ansi=&quot;Cambria Math&quot;/&gt;&lt;wx:font wx:val=&quot;Cambria Math&quot;/&gt;&lt;w:noProof/&gt;&lt;/w:rPr&gt;&lt;m:t&gt;_?/m:t&gt;&lt;/m:r&gt;&lt;m:r&gt;&lt;w:rPr&gt;&lt;w:rFonts w:ascii=&quot;Cambria Math&quot; w:h-ans:rrrrrrrrri=&quot;Cambria Math&quot;/&gt;&lt;wx:font wx:val=&quot;Cambria Math&quot;/&gt;&lt;w:i/&gt;&lt;w:noProof/&gt;&lt;/w:rPr&gt;&lt;m:t&gt;bid&lt;/m:t&gt;&lt;/m:r&gt;&lt;m:r&gt;&lt;m:rPr&gt;&lt;m:sty m:val=&quot;p&quot;/&gt;&lt;/m:rPr&gt;&lt;w:rPr&gt;&lt;w:rFonts w:ascii=&quot;Cambria Math&quot; w:h-ansi=&quot;Cambria Math&quot;/&gt;&lt;wx:font wx:val=&quot;Cambria Math&quot;/&gt;&lt;w:noProof/&gt;&lt;/w:rPr&gt;&lt;m:t&gt;_&lt;/m:t&gt;&lt;/m:r&gt;&lt;m:sSub&gt;&lt;m:sSubPr&gt;&lt;m:ctrlPr&gt;&lt;w:rPr&gt;&lt;w:rFonts w:ascii=&quot;Cambria Math&quot; w:h-ansi=&quot;Cambria Math&quot;/&gt;&lt;wx:font wx:val=&quot;Cambria Math&quot;/&gt;&lt;/w:rPr&gt;&lt;/m:ctrlPr&gt;&lt;/m:sSubPr&gt;&lt;m:e&gt;&lt;m:r&gt;&lt;w:rPr&gt;&lt;w:rFonts w:ascii=&quot;Cambria Math&quot; w:h-ansi=&quot;Cambria Math&quot;/&gt;&lt;w:xr:Pfro&gt;n&lt;tm :wtx:val=&quot;Cambria Math&quot;/&gt;&lt;w:i/&gt;&lt;w:noProof/&gt;&lt;/w:rPr&gt;&lt;m:t&gt;_&lt;/m:t&gt;&lt;/m:r&gt;&lt;/m:e&gt;&lt;m:sub&gt;&lt;m:r&gt;&lt;w:rPr&gt;&lt;w:rFonts w:ascii=&quot;Cambria Math&quot; w:h-ansi=&quot;Cambria Math&quot;/&gt;&lt;wx:font wx:val=&quot;Cambria Math&quot;/&gt;&lt;w:i/&gt;&lt;w:noProof/&gt;&lt;/w:rPr&gt;&lt;m:t&gt;k&lt;/m:t&gt;&lt;/m:r&gt;&lt;/m:sub&gt;&lt;/m:s:Surb&gt;P&lt;mr:r&gt;&gt;&lt;&lt;m:mrP:r&gt;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slab&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i&lt;/m:t&gt;&lt;/m:r&gt;&lt;m:r&gt;&lt;m:rPr&gt;&lt;m:sty m:val=&quot;p&quot;/&gt;&lt;/m:rPr&gt;&lt;w:rPr&gt;&lt;w:rFonts w:ascii=&quot;Cambria Math&quot; w:h-ansi=&quot;Cambria Math&quot;/&gt;&lt;wx:font wx:val=&quot;Cambria Math&quot;/&gt;&lt;w:noProof/&gt;&lt;/w:rPr&gt;&lt;m:t&gt;))&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53" o:title="" chromakey="white"/>
                </v:shape>
              </w:pict>
            </w:r>
            <w:r w:rsidRPr="0066337A">
              <w:rPr>
                <w:noProof/>
              </w:rPr>
              <w:instrText xml:space="preserve"> </w:instrText>
            </w:r>
            <w:r w:rsidRPr="0066337A">
              <w:rPr>
                <w:noProof/>
              </w:rPr>
              <w:fldChar w:fldCharType="separate"/>
            </w:r>
            <w:r w:rsidR="00A3404B">
              <w:rPr>
                <w:noProof/>
                <w:position w:val="-14"/>
              </w:rPr>
              <w:pict w14:anchorId="4979C1FC">
                <v:shape id="_x0000_i1099" type="#_x0000_t75" alt="" style="width:182.2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409D&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7D409D&quot; wsp:rsidP=&quot;007D409D&quot;&gt;&lt;m:oMathPara&gt;&lt;m:oMath&gt;&lt;m:r&gt;&lt;w:rPr&gt;&lt;w:rFonts w:ascii=&quot;Cambria Math&quot; w:h-ansi=&quot;Cambria Math&quot;/&gt;&lt;wx:font wx:val=&quot;Cambria Math&quot;/&gt;&lt;w:i/&gt;&lt;w:noProof/&gt;&lt;/w:rPr&gt;&lt;m:t&gt;max&lt;/m:t&gt;&lt;/m:r&gt;&lt;m:r&gt;&lt;m:rPr&gt;&lt;m:sty m:val=&quot;p&quot;/&gt;&lt;/m:rPr&gt;&lt;w:rPr&gt;&lt;w:rFonts w:ascii=&quot;Cambria Math&quot; w:h-ansi=&quot;Cambria Math&quot;/&gt;&lt;wx:font wx:val=&quot;Cambria Math&quot;/&gt;&lt;w:noProof/&gt;&lt;/w:rPr&gt;&lt;m:t&gt;_&lt;/m:t&gt;&lt;/m:r&gt;&lt;m:r&gt;&lt;w:rPr&gt;&lt;w:rFonts w:ascii=&quot;Cambria Math&quot; w:h-ansi=&quot;Cambria Math&quot;/&gt;&lt;wx:font wx:val=&quot;Cambria Math&quot;/&gt;&lt;w:i/&gt;&lt;w:noProof/&gt;&lt;/w:rPr&gt;&lt;m:t&gt;priority&lt;/m:t&gt;&lt;/m:r&gt;&lt;m:r&gt;&lt;m:rPr&gt;&lt;m:sty m:val=&quot;p&quot;/&gt;&lt;/m:rPr&gt;&lt;w:rPr&gt;&lt;w:rFonts w:ascii=&quot;Cambria Math&quot; w:h-ansi=&quot;Cambria Math&quot;/&gt;&lt;wx:font wx:val=&quot;Cambria Math&quot;/&gt;&lt;w:noProof/&gt;&lt;/w:rPr&gt;&lt;m:t&gt;_?/m:t&gt;&lt;/m:r&gt;&lt;m:r&gt;&lt;w:rPr&gt;&lt;w:rFonts w:ascii=&quot;Cambria Math&quot; w:h-ans:rrrrrrrrri=&quot;Cambria Math&quot;/&gt;&lt;wx:font wx:val=&quot;Cambria Math&quot;/&gt;&lt;w:i/&gt;&lt;w:noProof/&gt;&lt;/w:rPr&gt;&lt;m:t&gt;bid&lt;/m:t&gt;&lt;/m:r&gt;&lt;m:r&gt;&lt;m:rPr&gt;&lt;m:sty m:val=&quot;p&quot;/&gt;&lt;/m:rPr&gt;&lt;w:rPr&gt;&lt;w:rFonts w:ascii=&quot;Cambria Math&quot; w:h-ansi=&quot;Cambria Math&quot;/&gt;&lt;wx:font wx:val=&quot;Cambria Math&quot;/&gt;&lt;w:noProof/&gt;&lt;/w:rPr&gt;&lt;m:t&gt;_&lt;/m:t&gt;&lt;/m:r&gt;&lt;m:sSub&gt;&lt;m:sSubPr&gt;&lt;m:ctrlPr&gt;&lt;w:rPr&gt;&lt;w:rFonts w:ascii=&quot;Cambria Math&quot; w:h-ansi=&quot;Cambria Math&quot;/&gt;&lt;wx:font wx:val=&quot;Cambria Math&quot;/&gt;&lt;/w:rPr&gt;&lt;/m:ctrlPr&gt;&lt;/m:sSubPr&gt;&lt;m:e&gt;&lt;m:r&gt;&lt;w:rPr&gt;&lt;w:rFonts w:ascii=&quot;Cambria Math&quot; w:h-ansi=&quot;Cambria Math&quot;/&gt;&lt;w:xr:Pfro&gt;n&lt;tm :wtx:val=&quot;Cambria Math&quot;/&gt;&lt;w:i/&gt;&lt;w:noProof/&gt;&lt;/w:rPr&gt;&lt;m:t&gt;_&lt;/m:t&gt;&lt;/m:r&gt;&lt;/m:e&gt;&lt;m:sub&gt;&lt;m:r&gt;&lt;w:rPr&gt;&lt;w:rFonts w:ascii=&quot;Cambria Math&quot; w:h-ansi=&quot;Cambria Math&quot;/&gt;&lt;wx:font wx:val=&quot;Cambria Math&quot;/&gt;&lt;w:i/&gt;&lt;w:noProof/&gt;&lt;/w:rPr&gt;&lt;m:t&gt;k&lt;/m:t&gt;&lt;/m:r&gt;&lt;/m:sub&gt;&lt;/m:s:Surb&gt;P&lt;mr:r&gt;&gt;&lt;&lt;m:mrP:r&gt;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slab&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i&lt;/m:t&gt;&lt;/m:r&gt;&lt;m:r&gt;&lt;m:rPr&gt;&lt;m:sty m:val=&quot;p&quot;/&gt;&lt;/m:rPr&gt;&lt;w:rPr&gt;&lt;w:rFonts w:ascii=&quot;Cambria Math&quot; w:h-ansi=&quot;Cambria Math&quot;/&gt;&lt;wx:font wx:val=&quot;Cambria Math&quot;/&gt;&lt;w:noProof/&gt;&lt;/w:rPr&gt;&lt;m:t&gt;))&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53" o:title="" chromakey="white"/>
                </v:shape>
              </w:pict>
            </w:r>
            <w:r w:rsidRPr="0066337A">
              <w:rPr>
                <w:noProof/>
              </w:rPr>
              <w:fldChar w:fldCharType="end"/>
            </w:r>
          </w:p>
          <w:p w14:paraId="1BD82803" w14:textId="77777777" w:rsidR="0066337A" w:rsidRPr="00363BD8" w:rsidRDefault="0066337A" w:rsidP="00CE742F">
            <w:pPr>
              <w:pStyle w:val="af7"/>
              <w:ind w:left="0" w:firstLineChars="0" w:firstLine="0"/>
              <w:jc w:val="left"/>
              <w:rPr>
                <w:noProof/>
              </w:rPr>
            </w:pPr>
            <w:r w:rsidRPr="00363BD8">
              <w:rPr>
                <w:noProof/>
              </w:rPr>
              <w:t xml:space="preserve">6:    </w:t>
            </w:r>
            <w:r w:rsidRPr="0066337A">
              <w:rPr>
                <w:noProof/>
              </w:rPr>
              <w:fldChar w:fldCharType="begin"/>
            </w:r>
            <w:r w:rsidRPr="0066337A">
              <w:rPr>
                <w:noProof/>
              </w:rPr>
              <w:instrText xml:space="preserve"> QUOTE </w:instrText>
            </w:r>
            <w:r w:rsidR="00A3404B">
              <w:rPr>
                <w:noProof/>
                <w:position w:val="-14"/>
              </w:rPr>
              <w:pict w14:anchorId="3CA08908">
                <v:shape id="_x0000_i1100" type="#_x0000_t75" alt="" style="width:112.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55A7&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B155A7&quot; wsp:rsidP=&quot;00B155A7&quot;&gt;&lt;m:oMathPara&gt;&lt;m:oMath&gt;&lt;m:r&gt;&lt;w:rPr&gt;&lt;w:rFonts w:ascii=&quot;Cambria Math&quot; w:h-ansi=&quot;Cambria Math&quot;/&gt;&lt;wx:font wx:val=&quot;Cambria Math&quot;/&gt;&lt;w:i/&gt;&lt;w:noProof/&gt;&lt;/w:rPr&gt;&lt;m:t&gt;max&lt;/m:t&gt;&lt;/m:r&gt;&lt;m:r&gt;&lt;m:rPr&gt;&lt;m:sty m:val=&quot;p&quot;/&gt;&lt;/m:rPr&gt;&lt;w:rPr&gt;&lt;w:rFonts w:ascii=&quot;Cambria Math&quot; w:h-ansi=&quot;Cambria Math&quot;/&gt;&lt;wx:font wx:val=&quot;Cambria Math&quot;/&gt;&lt;w:noProof/&gt;&lt;/w:rPr&gt;&lt;m:t&gt;_&lt;/m:t&gt;&lt;/m:r&gt;&lt;m:r&gt;&lt;w:rPr&gt;&lt;w:rFonts w:ascii=&quot;Cambria Math&quot; w:h-ansi=&quot;Cambria Math&quot;/&gt;&lt;wx:font wx:val=&quot;Cambria Math&quot;/&gt;&lt;w:i/&gt;&lt;w:noProof/&gt;&lt;/w:rPr&gt;&lt;m:t&gt;priority&lt;/m:t&gt;&lt;/m:r&gt;&lt;m:r&gt;&lt;m:rPr&gt;&lt;m:sty m:val=&quot;p&quot;/&gt;&lt;/m:rPr&gt;&lt;w:rPr&gt;&lt;w:rFonts w:ascii=&quot;Cambria Math&quot; w:h-ansi=&quot;Cambria Math&quot;/&gt;&lt;wx:font wx:val=&quot;Cambria Math&quot;/&gt;&lt;w:noProof/&gt;&lt;/w:rPr&gt;&lt;m:t&gt;_&lt;/m:t&gt;&lt;/m:r&gt;&lt;m:r&gt;&lt;w:rPr&gt;&lt;w:rFonts w:ascii=&quot;Cambria Math&quot; w:h-ansi=&quot;Cambria Math&quot;/&gt;&lt;wx:font wx:val=&quot;Cambria Math&quot;/&gt;&lt;w:i/&gt;&lt;w:noProof/&gt;&lt;/w:rPr&gt;&lt;m:t&gt;ap&lt;/m:t&gt;&lt;/m:r&gt;&lt;m:r&gt;&lt;m:rPr&gt;&lt;m:sty m:val=&quot;p&quot;/&gt;&lt;/m:rPr&gt;&lt;w:rPr&gt;&lt;w:rFonts w:ascii=&quot;Cambria Math&quot; w:h-ansi=&quot;Cambria Math&quot;/&gt;&lt;wx:font wx:val=&quot;Cambria Math&quot;/&gt;&lt;w:noProof/&gt;&lt;/w:rPr&gt;&lt;m:t&gt;_=========?/m:t&gt;&lt;/m:r&gt;&lt;m:r&gt;&lt;w:rPr&gt;&lt;w:rFonts w:ascii=&quot;Cambria Math&quot; w:h-ansi=&quot;Cambria Math&quot;/&gt;&lt;wx:font wx:val=&quot;Cambria Math&quot;/&gt;&lt;w:i/&gt;&lt;w:noProof/&gt;&lt;/w:rPr&gt;&lt;m:t&gt;a&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54" o:title="" chromakey="white"/>
                </v:shape>
              </w:pict>
            </w:r>
            <w:r w:rsidRPr="0066337A">
              <w:rPr>
                <w:noProof/>
              </w:rPr>
              <w:instrText xml:space="preserve"> </w:instrText>
            </w:r>
            <w:r w:rsidRPr="0066337A">
              <w:rPr>
                <w:noProof/>
              </w:rPr>
              <w:fldChar w:fldCharType="separate"/>
            </w:r>
            <w:r w:rsidR="00A3404B">
              <w:rPr>
                <w:noProof/>
                <w:position w:val="-14"/>
              </w:rPr>
              <w:pict w14:anchorId="46B8C004">
                <v:shape id="_x0000_i1101" type="#_x0000_t75" alt="" style="width:112.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55A7&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B155A7&quot; wsp:rsidP=&quot;00B155A7&quot;&gt;&lt;m:oMathPara&gt;&lt;m:oMath&gt;&lt;m:r&gt;&lt;w:rPr&gt;&lt;w:rFonts w:ascii=&quot;Cambria Math&quot; w:h-ansi=&quot;Cambria Math&quot;/&gt;&lt;wx:font wx:val=&quot;Cambria Math&quot;/&gt;&lt;w:i/&gt;&lt;w:noProof/&gt;&lt;/w:rPr&gt;&lt;m:t&gt;max&lt;/m:t&gt;&lt;/m:r&gt;&lt;m:r&gt;&lt;m:rPr&gt;&lt;m:sty m:val=&quot;p&quot;/&gt;&lt;/m:rPr&gt;&lt;w:rPr&gt;&lt;w:rFonts w:ascii=&quot;Cambria Math&quot; w:h-ansi=&quot;Cambria Math&quot;/&gt;&lt;wx:font wx:val=&quot;Cambria Math&quot;/&gt;&lt;w:noProof/&gt;&lt;/w:rPr&gt;&lt;m:t&gt;_&lt;/m:t&gt;&lt;/m:r&gt;&lt;m:r&gt;&lt;w:rPr&gt;&lt;w:rFonts w:ascii=&quot;Cambria Math&quot; w:h-ansi=&quot;Cambria Math&quot;/&gt;&lt;wx:font wx:val=&quot;Cambria Math&quot;/&gt;&lt;w:i/&gt;&lt;w:noProof/&gt;&lt;/w:rPr&gt;&lt;m:t&gt;priority&lt;/m:t&gt;&lt;/m:r&gt;&lt;m:r&gt;&lt;m:rPr&gt;&lt;m:sty m:val=&quot;p&quot;/&gt;&lt;/m:rPr&gt;&lt;w:rPr&gt;&lt;w:rFonts w:ascii=&quot;Cambria Math&quot; w:h-ansi=&quot;Cambria Math&quot;/&gt;&lt;wx:font wx:val=&quot;Cambria Math&quot;/&gt;&lt;w:noProof/&gt;&lt;/w:rPr&gt;&lt;m:t&gt;_&lt;/m:t&gt;&lt;/m:r&gt;&lt;m:r&gt;&lt;w:rPr&gt;&lt;w:rFonts w:ascii=&quot;Cambria Math&quot; w:h-ansi=&quot;Cambria Math&quot;/&gt;&lt;wx:font wx:val=&quot;Cambria Math&quot;/&gt;&lt;w:i/&gt;&lt;w:noProof/&gt;&lt;/w:rPr&gt;&lt;m:t&gt;ap&lt;/m:t&gt;&lt;/m:r&gt;&lt;m:r&gt;&lt;m:rPr&gt;&lt;m:sty m:val=&quot;p&quot;/&gt;&lt;/m:rPr&gt;&lt;w:rPr&gt;&lt;w:rFonts w:ascii=&quot;Cambria Math&quot; w:h-ansi=&quot;Cambria Math&quot;/&gt;&lt;wx:font wx:val=&quot;Cambria Math&quot;/&gt;&lt;w:noProof/&gt;&lt;/w:rPr&gt;&lt;m:t&gt;_=========?/m:t&gt;&lt;/m:r&gt;&lt;m:r&gt;&lt;w:rPr&gt;&lt;w:rFonts w:ascii=&quot;Cambria Math&quot; w:h-ansi=&quot;Cambria Math&quot;/&gt;&lt;wx:font wx:val=&quot;Cambria Math&quot;/&gt;&lt;w:i/&gt;&lt;w:noProof/&gt;&lt;/w:rPr&gt;&lt;m:t&gt;a&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54" o:title="" chromakey="white"/>
                </v:shape>
              </w:pict>
            </w:r>
            <w:r w:rsidRPr="0066337A">
              <w:rPr>
                <w:noProof/>
              </w:rPr>
              <w:fldChar w:fldCharType="end"/>
            </w:r>
          </w:p>
          <w:p w14:paraId="4E83AB31" w14:textId="77777777" w:rsidR="0066337A" w:rsidRPr="00363BD8" w:rsidRDefault="0066337A" w:rsidP="00CE742F">
            <w:pPr>
              <w:pStyle w:val="af7"/>
              <w:ind w:left="0" w:firstLineChars="0" w:firstLine="0"/>
              <w:jc w:val="left"/>
              <w:rPr>
                <w:noProof/>
              </w:rPr>
            </w:pPr>
            <w:r w:rsidRPr="00363BD8">
              <w:rPr>
                <w:noProof/>
              </w:rPr>
              <w:t xml:space="preserve">7:  end if </w:t>
            </w:r>
          </w:p>
          <w:p w14:paraId="2C4B682B" w14:textId="77777777" w:rsidR="0066337A" w:rsidRPr="00363BD8" w:rsidRDefault="0066337A" w:rsidP="00CE742F">
            <w:pPr>
              <w:pStyle w:val="af7"/>
              <w:ind w:left="0" w:firstLineChars="0" w:firstLine="0"/>
              <w:jc w:val="left"/>
              <w:rPr>
                <w:noProof/>
              </w:rPr>
            </w:pPr>
            <w:r w:rsidRPr="00363BD8">
              <w:rPr>
                <w:noProof/>
              </w:rPr>
              <w:t xml:space="preserve">8: end for </w:t>
            </w:r>
          </w:p>
          <w:p w14:paraId="63E80CA4" w14:textId="77777777" w:rsidR="0066337A" w:rsidRPr="00363BD8" w:rsidRDefault="0066337A" w:rsidP="00CE742F">
            <w:pPr>
              <w:pStyle w:val="af7"/>
              <w:ind w:left="0" w:firstLineChars="0" w:firstLine="0"/>
              <w:jc w:val="left"/>
              <w:rPr>
                <w:noProof/>
              </w:rPr>
            </w:pPr>
            <w:r w:rsidRPr="00363BD8">
              <w:rPr>
                <w:noProof/>
              </w:rPr>
              <w:t xml:space="preserve">9: </w:t>
            </w:r>
            <w:r w:rsidRPr="0066337A">
              <w:rPr>
                <w:noProof/>
              </w:rPr>
              <w:fldChar w:fldCharType="begin"/>
            </w:r>
            <w:r w:rsidRPr="0066337A">
              <w:rPr>
                <w:noProof/>
              </w:rPr>
              <w:instrText xml:space="preserve"> QUOTE </w:instrText>
            </w:r>
            <w:r w:rsidR="00A3404B">
              <w:rPr>
                <w:noProof/>
                <w:position w:val="-14"/>
              </w:rPr>
              <w:pict w14:anchorId="770A5A9C">
                <v:shape id="_x0000_i1102" type="#_x0000_t75" alt="" style="width:88.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132E&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CC132E&quot; wsp:rsidP=&quot;00CC132E&quot;&gt;&lt;m:oMathPara&gt;&lt;m:oMath&gt;&lt;m:r&gt;&lt;w:rPr&gt;&lt;w:rFonts w:ascii=&quot;Cambria Math&quot; w:h-ansi=&quot;Cambria Math&quot;/&gt;&lt;wx:font wx:val=&quot;Cambria Math&quot;/&gt;&lt;w:i/&gt;&lt;w:noProof/&gt;&lt;/w:rPr&gt;&lt;m:t&gt;max&lt;/m:t&gt;&lt;/m:r&gt;&lt;m:r&gt;&lt;m:rPr&gt;&lt;m:sty m:val=&quot;p&quot;/&gt;&lt;/m:rPr&gt;&lt;w:rPr&gt;&lt;w:rFonts w:ascii=&quot;Cambria Math&quot; w:h-ansi=&quot;Cambria Math&quot;/&gt;&lt;wx:font wx:val=&quot;Cambria Math&quot;/&gt;&lt;w:noProof/&gt;&lt;/w:rPr&gt;&lt;m:t&gt;_&lt;/m:t&gt;&lt;/m:r&gt;&lt;m:r&gt;&lt;w:rPr&gt;&lt;w:rFonts w:ascii=&quot;Cambria Math&quot; w:h-ansi=&quot;Cambria Math&quot;/&gt;&lt;wx:font wx:val=&quot;Cambria Math&quot;/&gt;&lt;w:i/&gt;&lt;w:noProof/&gt;&lt;/w:rPr&gt;&lt;m:t&gt;priority&lt;/m:t&gt;&lt;/m:r&gt;&lt;m:r&gt;&lt;m:rPr&gt;&lt;m:sty m:val=&quot;p&quot;/&gt;&lt;/m:rPr&gt;&lt;w:rPr&gt;&lt;w:rFonts w:ascii=&quot;Cambria Math&quot; w:h-ansi=&quot;Cambria Math&quot;/&gt;&lt;wx:font wx:val=&quot;Cambria Math&quot;/&gt;&lt;w:noProof/&gt;&lt;/w:rPr&gt;&lt;m:t&gt;_&lt;/m:t&gt;&lt;/m:r&gt;&lt;m:r&gt;&lt;w:rPr&gt;&lt;w:rFonts w:ascii=&quot;Cambria Math&quot; w:h-ansi=&quot;Cambria Math&quot;/&gt;&lt;wx:font wx:val=&quot;Cambria Math&quot;/&gt;&lt;w:i/&gt;&lt;w:noProof/&gt;&lt;/w:rPr&gt;&lt;m:t&gt;ap&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48" o:title="" chromakey="white"/>
                </v:shape>
              </w:pict>
            </w:r>
            <w:r w:rsidRPr="0066337A">
              <w:rPr>
                <w:noProof/>
              </w:rPr>
              <w:instrText xml:space="preserve"> </w:instrText>
            </w:r>
            <w:r w:rsidRPr="0066337A">
              <w:rPr>
                <w:noProof/>
              </w:rPr>
              <w:fldChar w:fldCharType="separate"/>
            </w:r>
            <w:r w:rsidR="00A3404B">
              <w:rPr>
                <w:noProof/>
                <w:position w:val="-14"/>
              </w:rPr>
              <w:pict w14:anchorId="422409E4">
                <v:shape id="_x0000_i1103" type="#_x0000_t75" alt="" style="width:88.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132E&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CC132E&quot; wsp:rsidP=&quot;00CC132E&quot;&gt;&lt;m:oMathPara&gt;&lt;m:oMath&gt;&lt;m:r&gt;&lt;w:rPr&gt;&lt;w:rFonts w:ascii=&quot;Cambria Math&quot; w:h-ansi=&quot;Cambria Math&quot;/&gt;&lt;wx:font wx:val=&quot;Cambria Math&quot;/&gt;&lt;w:i/&gt;&lt;w:noProof/&gt;&lt;/w:rPr&gt;&lt;m:t&gt;max&lt;/m:t&gt;&lt;/m:r&gt;&lt;m:r&gt;&lt;m:rPr&gt;&lt;m:sty m:val=&quot;p&quot;/&gt;&lt;/m:rPr&gt;&lt;w:rPr&gt;&lt;w:rFonts w:ascii=&quot;Cambria Math&quot; w:h-ansi=&quot;Cambria Math&quot;/&gt;&lt;wx:font wx:val=&quot;Cambria Math&quot;/&gt;&lt;w:noProof/&gt;&lt;/w:rPr&gt;&lt;m:t&gt;_&lt;/m:t&gt;&lt;/m:r&gt;&lt;m:r&gt;&lt;w:rPr&gt;&lt;w:rFonts w:ascii=&quot;Cambria Math&quot; w:h-ansi=&quot;Cambria Math&quot;/&gt;&lt;wx:font wx:val=&quot;Cambria Math&quot;/&gt;&lt;w:i/&gt;&lt;w:noProof/&gt;&lt;/w:rPr&gt;&lt;m:t&gt;priority&lt;/m:t&gt;&lt;/m:r&gt;&lt;m:r&gt;&lt;m:rPr&gt;&lt;m:sty m:val=&quot;p&quot;/&gt;&lt;/m:rPr&gt;&lt;w:rPr&gt;&lt;w:rFonts w:ascii=&quot;Cambria Math&quot; w:h-ansi=&quot;Cambria Math&quot;/&gt;&lt;wx:font wx:val=&quot;Cambria Math&quot;/&gt;&lt;w:noProof/&gt;&lt;/w:rPr&gt;&lt;m:t&gt;_&lt;/m:t&gt;&lt;/m:r&gt;&lt;m:r&gt;&lt;w:rPr&gt;&lt;w:rFonts w:ascii=&quot;Cambria Math&quot; w:h-ansi=&quot;Cambria Math&quot;/&gt;&lt;wx:font wx:val=&quot;Cambria Math&quot;/&gt;&lt;w:i/&gt;&lt;w:noProof/&gt;&lt;/w:rPr&gt;&lt;m:t&gt;ap&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48" o:title="" chromakey="white"/>
                </v:shape>
              </w:pict>
            </w:r>
            <w:r w:rsidRPr="0066337A">
              <w:rPr>
                <w:noProof/>
              </w:rPr>
              <w:fldChar w:fldCharType="end"/>
            </w:r>
            <w:r w:rsidRPr="00363BD8">
              <w:rPr>
                <w:noProof/>
              </w:rPr>
              <w:t xml:space="preserve"> is the chosen AP for STA </w:t>
            </w:r>
            <w:r w:rsidRPr="0066337A">
              <w:rPr>
                <w:noProof/>
              </w:rPr>
              <w:fldChar w:fldCharType="begin"/>
            </w:r>
            <w:r w:rsidRPr="0066337A">
              <w:rPr>
                <w:noProof/>
              </w:rPr>
              <w:instrText xml:space="preserve"> QUOTE </w:instrText>
            </w:r>
            <w:r w:rsidR="00A3404B">
              <w:rPr>
                <w:noProof/>
                <w:position w:val="-14"/>
              </w:rPr>
              <w:pict w14:anchorId="5294ECA1">
                <v:shape id="_x0000_i1104" type="#_x0000_t75" alt="" style="width:6.7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31EF&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9131EF&quot; wsp:rsidP=&quot;009131EF&quot;&gt;&lt;m:oMathPara&gt;&lt;m:oMath&gt;&lt;m:r&gt;&lt;w:rPr&gt;&lt;w:rFonts w:ascii=&quot;Cambria Math&quot; w:h-ansi=&quot;Cambria Math&quot;/&gt;&lt;wx:font wx:val=&quot;Cambria Math&quot;/&gt;&lt;w:i/&gt;&lt;w:noProof/&gt;&lt;/w:rPr&gt;&lt;m:t&gt;s&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45" o:title="" chromakey="white"/>
                </v:shape>
              </w:pict>
            </w:r>
            <w:r w:rsidRPr="0066337A">
              <w:rPr>
                <w:noProof/>
              </w:rPr>
              <w:instrText xml:space="preserve"> </w:instrText>
            </w:r>
            <w:r w:rsidRPr="0066337A">
              <w:rPr>
                <w:noProof/>
              </w:rPr>
              <w:fldChar w:fldCharType="separate"/>
            </w:r>
            <w:r w:rsidR="00A3404B">
              <w:rPr>
                <w:noProof/>
                <w:position w:val="-14"/>
              </w:rPr>
              <w:pict w14:anchorId="02C6E88E">
                <v:shape id="_x0000_i1105" type="#_x0000_t75" alt="" style="width:6.7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31EF&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9131EF&quot; wsp:rsidP=&quot;009131EF&quot;&gt;&lt;m:oMathPara&gt;&lt;m:oMath&gt;&lt;m:r&gt;&lt;w:rPr&gt;&lt;w:rFonts w:ascii=&quot;Cambria Math&quot; w:h-ansi=&quot;Cambria Math&quot;/&gt;&lt;wx:font wx:val=&quot;Cambria Math&quot;/&gt;&lt;w:i/&gt;&lt;w:noProof/&gt;&lt;/w:rPr&gt;&lt;m:t&gt;s&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45" o:title="" chromakey="white"/>
                </v:shape>
              </w:pict>
            </w:r>
            <w:r w:rsidRPr="0066337A">
              <w:rPr>
                <w:noProof/>
              </w:rPr>
              <w:fldChar w:fldCharType="end"/>
            </w:r>
          </w:p>
        </w:tc>
      </w:tr>
    </w:tbl>
    <w:p w14:paraId="3D6C4E79" w14:textId="77777777" w:rsidR="006C1124" w:rsidRDefault="006C1124" w:rsidP="00CE742F">
      <w:pPr>
        <w:pStyle w:val="affd"/>
      </w:pPr>
      <w:bookmarkStart w:id="102" w:name="_Toc105563304"/>
    </w:p>
    <w:p w14:paraId="7F0B4A73" w14:textId="77777777" w:rsidR="00B138A1" w:rsidRDefault="007733FE" w:rsidP="001D0743">
      <w:pPr>
        <w:pStyle w:val="2"/>
        <w:spacing w:before="120"/>
        <w:rPr>
          <w:lang w:eastAsia="zh-CN"/>
        </w:rPr>
      </w:pPr>
      <w:bookmarkStart w:id="103" w:name="_Toc351292491"/>
      <w:bookmarkStart w:id="104" w:name="_Toc517963795"/>
      <w:bookmarkStart w:id="105" w:name="_Toc518474529"/>
      <w:r>
        <w:rPr>
          <w:rFonts w:hint="eastAsia"/>
          <w:lang w:eastAsia="zh-CN"/>
        </w:rPr>
        <w:t>2</w:t>
      </w:r>
      <w:r w:rsidR="00B138A1">
        <w:rPr>
          <w:rFonts w:hint="eastAsia"/>
          <w:lang w:eastAsia="zh-CN"/>
        </w:rPr>
        <w:t>.5</w:t>
      </w:r>
      <w:r w:rsidR="007032A8">
        <w:rPr>
          <w:rFonts w:hint="eastAsia"/>
          <w:lang w:eastAsia="zh-CN"/>
        </w:rPr>
        <w:t xml:space="preserve"> </w:t>
      </w:r>
      <w:r w:rsidR="00CF156D">
        <w:rPr>
          <w:rFonts w:hint="eastAsia"/>
          <w:lang w:eastAsia="zh-CN"/>
        </w:rPr>
        <w:t xml:space="preserve"> </w:t>
      </w:r>
      <w:bookmarkEnd w:id="102"/>
      <w:bookmarkEnd w:id="103"/>
      <w:r w:rsidR="0066337A">
        <w:rPr>
          <w:rFonts w:hint="eastAsia"/>
          <w:lang w:eastAsia="zh-CN"/>
        </w:rPr>
        <w:t>理论分析</w:t>
      </w:r>
      <w:bookmarkEnd w:id="104"/>
      <w:bookmarkEnd w:id="105"/>
    </w:p>
    <w:p w14:paraId="6F341D74" w14:textId="77777777" w:rsidR="0066337A" w:rsidRDefault="0066337A" w:rsidP="0066337A">
      <w:bookmarkStart w:id="106" w:name="_Toc105563305"/>
      <w:bookmarkStart w:id="107" w:name="_Toc351292492"/>
      <w:r w:rsidRPr="00363BD8">
        <w:rPr>
          <w:rFonts w:hint="eastAsia"/>
          <w:lang w:eastAsia="zh-CN"/>
        </w:rPr>
        <w:t>本节分析了在特殊情况下候选接入点的所有出价都相等时算法的性能。然后，关联算法可以简化为一个新的算法，它只是基于</w:t>
      </w:r>
      <w:r w:rsidRPr="00363BD8">
        <w:rPr>
          <w:lang w:eastAsia="zh-CN"/>
        </w:rPr>
        <w:t>AP</w:t>
      </w:r>
      <w:r w:rsidRPr="00363BD8">
        <w:rPr>
          <w:rFonts w:hint="eastAsia"/>
          <w:lang w:eastAsia="zh-CN"/>
        </w:rPr>
        <w:t>的可用流量。</w:t>
      </w:r>
      <w:r w:rsidRPr="00363BD8">
        <w:rPr>
          <w:rFonts w:hint="eastAsia"/>
        </w:rPr>
        <w:t>为方便起见，将新简化算法称为</w:t>
      </w:r>
      <w:r w:rsidRPr="00363BD8">
        <w:t>SIMPLIFIED-ASSOCIATION</w:t>
      </w:r>
      <w:r w:rsidR="00CE742F">
        <w:rPr>
          <w:rFonts w:hint="eastAsia"/>
        </w:rPr>
        <w:t>算法，</w:t>
      </w:r>
      <w:r w:rsidR="00CE742F">
        <w:rPr>
          <w:rFonts w:hint="eastAsia"/>
          <w:lang w:eastAsia="zh-CN"/>
        </w:rPr>
        <w:t>如表</w:t>
      </w:r>
      <w:r w:rsidRPr="00363BD8">
        <w:t>2</w:t>
      </w:r>
      <w:r w:rsidR="00CE742F">
        <w:t>.3</w:t>
      </w:r>
      <w:r w:rsidRPr="00363BD8">
        <w:rPr>
          <w:rFonts w:hint="eastAsia"/>
        </w:rPr>
        <w:t>所示。</w:t>
      </w:r>
    </w:p>
    <w:p w14:paraId="3D5AD8C3" w14:textId="77777777" w:rsidR="00CE742F" w:rsidRDefault="00CE742F" w:rsidP="00CE742F">
      <w:pPr>
        <w:ind w:firstLineChars="0" w:firstLine="0"/>
        <w:jc w:val="center"/>
        <w:rPr>
          <w:rFonts w:ascii="宋体" w:hAnsi="宋体"/>
          <w:sz w:val="21"/>
          <w:lang w:eastAsia="zh-CN"/>
        </w:rPr>
      </w:pPr>
    </w:p>
    <w:p w14:paraId="613A80C9" w14:textId="77777777" w:rsidR="00CE742F" w:rsidRPr="00710717" w:rsidRDefault="00A272DC" w:rsidP="00710717">
      <w:pPr>
        <w:pStyle w:val="afff4"/>
        <w:rPr>
          <w:rFonts w:ascii="Times New Roman" w:hAnsi="Times New Roman"/>
        </w:rPr>
      </w:pPr>
      <w:bookmarkStart w:id="108" w:name="_Toc517961372"/>
      <w:r w:rsidRPr="00710717">
        <w:rPr>
          <w:rFonts w:ascii="Times New Roman" w:eastAsia="宋体" w:hAnsi="Times New Roman" w:hint="eastAsia"/>
          <w:szCs w:val="20"/>
        </w:rPr>
        <w:t>表</w:t>
      </w:r>
      <w:r w:rsidRPr="00710717">
        <w:rPr>
          <w:rFonts w:ascii="Times New Roman" w:eastAsia="宋体" w:hAnsi="Times New Roman"/>
          <w:szCs w:val="20"/>
        </w:rPr>
        <w:t xml:space="preserve"> 2.</w:t>
      </w:r>
      <w:r w:rsidRPr="00710717">
        <w:rPr>
          <w:rFonts w:ascii="Times New Roman" w:eastAsia="宋体" w:hAnsi="Times New Roman"/>
          <w:szCs w:val="20"/>
        </w:rPr>
        <w:fldChar w:fldCharType="begin"/>
      </w:r>
      <w:r w:rsidRPr="00710717">
        <w:rPr>
          <w:rFonts w:ascii="Times New Roman" w:eastAsia="宋体" w:hAnsi="Times New Roman"/>
          <w:szCs w:val="20"/>
        </w:rPr>
        <w:instrText xml:space="preserve"> SEQ </w:instrText>
      </w:r>
      <w:r w:rsidRPr="00710717">
        <w:rPr>
          <w:rFonts w:ascii="Times New Roman" w:eastAsia="宋体" w:hAnsi="Times New Roman" w:hint="eastAsia"/>
          <w:szCs w:val="20"/>
        </w:rPr>
        <w:instrText>表</w:instrText>
      </w:r>
      <w:r w:rsidRPr="00710717">
        <w:rPr>
          <w:rFonts w:ascii="Times New Roman" w:eastAsia="宋体" w:hAnsi="Times New Roman"/>
          <w:szCs w:val="20"/>
        </w:rPr>
        <w:instrText xml:space="preserve">2. \* ARABIC </w:instrText>
      </w:r>
      <w:r w:rsidRPr="00710717">
        <w:rPr>
          <w:rFonts w:ascii="Times New Roman" w:eastAsia="宋体" w:hAnsi="Times New Roman"/>
          <w:szCs w:val="20"/>
        </w:rPr>
        <w:fldChar w:fldCharType="separate"/>
      </w:r>
      <w:r>
        <w:rPr>
          <w:rFonts w:ascii="Times New Roman" w:eastAsia="宋体" w:hAnsi="Times New Roman"/>
          <w:noProof/>
          <w:szCs w:val="20"/>
        </w:rPr>
        <w:t>3</w:t>
      </w:r>
      <w:r w:rsidRPr="00710717">
        <w:rPr>
          <w:rFonts w:ascii="Times New Roman" w:eastAsia="宋体" w:hAnsi="Times New Roman"/>
          <w:szCs w:val="20"/>
        </w:rPr>
        <w:fldChar w:fldCharType="end"/>
      </w:r>
      <w:r w:rsidRPr="00710717">
        <w:rPr>
          <w:rFonts w:ascii="Times New Roman" w:eastAsia="宋体" w:hAnsi="Times New Roman"/>
          <w:szCs w:val="20"/>
        </w:rPr>
        <w:t xml:space="preserve">  </w:t>
      </w:r>
      <w:r w:rsidRPr="00710717">
        <w:rPr>
          <w:rFonts w:ascii="Times New Roman" w:eastAsia="宋体" w:hAnsi="Times New Roman" w:hint="eastAsia"/>
          <w:szCs w:val="20"/>
        </w:rPr>
        <w:t>算法</w:t>
      </w:r>
      <w:bookmarkEnd w:id="108"/>
    </w:p>
    <w:p w14:paraId="1C6B97F5" w14:textId="77777777" w:rsidR="0066337A" w:rsidRPr="00710717" w:rsidRDefault="00A272DC" w:rsidP="00CE742F">
      <w:pPr>
        <w:ind w:firstLineChars="0" w:firstLine="0"/>
        <w:jc w:val="center"/>
        <w:rPr>
          <w:szCs w:val="24"/>
        </w:rPr>
      </w:pPr>
      <w:r>
        <w:rPr>
          <w:szCs w:val="24"/>
          <w:lang w:eastAsia="zh-CN"/>
        </w:rPr>
        <w:t xml:space="preserve">   </w:t>
      </w:r>
      <w:r w:rsidR="00CE742F" w:rsidRPr="00710717">
        <w:rPr>
          <w:szCs w:val="24"/>
          <w:lang w:eastAsia="zh-CN"/>
        </w:rPr>
        <w:t>Tab</w:t>
      </w:r>
      <w:r w:rsidR="009D2155" w:rsidRPr="00710717">
        <w:rPr>
          <w:szCs w:val="24"/>
          <w:lang w:eastAsia="zh-CN"/>
        </w:rPr>
        <w:t xml:space="preserve">. </w:t>
      </w:r>
      <w:r w:rsidR="00CE742F" w:rsidRPr="00710717">
        <w:rPr>
          <w:szCs w:val="24"/>
          <w:lang w:eastAsia="zh-CN"/>
        </w:rPr>
        <w:t>2.3</w:t>
      </w:r>
      <w:r w:rsidR="009D2155">
        <w:rPr>
          <w:szCs w:val="24"/>
          <w:lang w:eastAsia="zh-CN"/>
        </w:rPr>
        <w:t xml:space="preserve"> </w:t>
      </w:r>
      <w:r w:rsidR="003410C5">
        <w:rPr>
          <w:szCs w:val="24"/>
          <w:lang w:eastAsia="zh-CN"/>
        </w:rPr>
        <w:t xml:space="preserve"> </w:t>
      </w:r>
      <w:r w:rsidR="009D2155" w:rsidRPr="00CA2D6E">
        <w:rPr>
          <w:rFonts w:hint="eastAsia"/>
          <w:szCs w:val="24"/>
          <w:lang w:eastAsia="zh-CN"/>
        </w:rPr>
        <w:t>Algorithm</w:t>
      </w:r>
    </w:p>
    <w:tbl>
      <w:tblPr>
        <w:tblW w:w="0" w:type="auto"/>
        <w:jc w:val="center"/>
        <w:tblBorders>
          <w:top w:val="single" w:sz="4" w:space="0" w:color="auto"/>
          <w:bottom w:val="single" w:sz="4" w:space="0" w:color="auto"/>
          <w:insideH w:val="single" w:sz="4" w:space="0" w:color="auto"/>
          <w:insideV w:val="single" w:sz="4" w:space="0" w:color="auto"/>
        </w:tblBorders>
        <w:tblLook w:val="04A0" w:firstRow="1" w:lastRow="0" w:firstColumn="1" w:lastColumn="0" w:noHBand="0" w:noVBand="1"/>
      </w:tblPr>
      <w:tblGrid>
        <w:gridCol w:w="8296"/>
      </w:tblGrid>
      <w:tr w:rsidR="0066337A" w14:paraId="3ABA863C" w14:textId="77777777" w:rsidTr="00710717">
        <w:trPr>
          <w:jc w:val="center"/>
        </w:trPr>
        <w:tc>
          <w:tcPr>
            <w:tcW w:w="8296" w:type="dxa"/>
            <w:shd w:val="clear" w:color="auto" w:fill="auto"/>
          </w:tcPr>
          <w:p w14:paraId="66B14BEC" w14:textId="77777777" w:rsidR="0066337A" w:rsidRDefault="0066337A" w:rsidP="00710717">
            <w:pPr>
              <w:ind w:firstLineChars="0" w:firstLine="0"/>
            </w:pPr>
            <w:r>
              <w:rPr>
                <w:rFonts w:hint="eastAsia"/>
                <w:noProof/>
              </w:rPr>
              <w:t>算法</w:t>
            </w:r>
            <w:r>
              <w:rPr>
                <w:noProof/>
              </w:rPr>
              <w:t>2</w:t>
            </w:r>
            <w:r>
              <w:rPr>
                <w:rFonts w:hint="eastAsia"/>
                <w:noProof/>
              </w:rPr>
              <w:t xml:space="preserve"> </w:t>
            </w:r>
            <w:r>
              <w:rPr>
                <w:noProof/>
              </w:rPr>
              <w:t>The Simplified-association algorithm</w:t>
            </w:r>
          </w:p>
        </w:tc>
      </w:tr>
      <w:tr w:rsidR="0066337A" w14:paraId="4244F705" w14:textId="77777777" w:rsidTr="00710717">
        <w:trPr>
          <w:jc w:val="center"/>
        </w:trPr>
        <w:tc>
          <w:tcPr>
            <w:tcW w:w="8296" w:type="dxa"/>
            <w:shd w:val="clear" w:color="auto" w:fill="auto"/>
          </w:tcPr>
          <w:p w14:paraId="20BC7C0C" w14:textId="77777777" w:rsidR="0066337A" w:rsidRDefault="0066337A" w:rsidP="00710717">
            <w:pPr>
              <w:ind w:firstLineChars="0" w:firstLine="0"/>
              <w:rPr>
                <w:noProof/>
              </w:rPr>
            </w:pPr>
            <w:r>
              <w:rPr>
                <w:rFonts w:hint="eastAsia"/>
                <w:noProof/>
              </w:rPr>
              <w:t>Require</w:t>
            </w:r>
            <w:r>
              <w:rPr>
                <w:noProof/>
              </w:rPr>
              <w:t xml:space="preserve">: bandwidth and time demand of STA </w:t>
            </w:r>
            <w:r w:rsidRPr="0066337A">
              <w:rPr>
                <w:noProof/>
              </w:rPr>
              <w:fldChar w:fldCharType="begin"/>
            </w:r>
            <w:r w:rsidRPr="0066337A">
              <w:rPr>
                <w:noProof/>
              </w:rPr>
              <w:instrText xml:space="preserve"> QUOTE </w:instrText>
            </w:r>
            <w:r w:rsidR="00A3404B">
              <w:rPr>
                <w:noProof/>
                <w:position w:val="-14"/>
              </w:rPr>
              <w:pict w14:anchorId="1185C4B0">
                <v:shape id="_x0000_i1106" type="#_x0000_t75" alt="" style="width:6.7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08B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1008BC&quot; wsp:rsidP=&quot;001008BC&quot;&gt;&lt;m:oMathPara&gt;&lt;m:oMath&gt;&lt;m:r&gt;&lt;w:rPr&gt;&lt;w:rFonts w:ascii=&quot;Cambria Math&quot; w:h-ansi=&quot;Cambria Math&quot;/&gt;&lt;wx:font wx:val=&quot;Cambria Math&quot;/&gt;&lt;w:i/&gt;&lt;w:noProof/&gt;&lt;/w:rPr&gt;&lt;m:t&gt;s&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45" o:title="" chromakey="white"/>
                </v:shape>
              </w:pict>
            </w:r>
            <w:r w:rsidRPr="0066337A">
              <w:rPr>
                <w:noProof/>
              </w:rPr>
              <w:instrText xml:space="preserve"> </w:instrText>
            </w:r>
            <w:r w:rsidRPr="0066337A">
              <w:rPr>
                <w:noProof/>
              </w:rPr>
              <w:fldChar w:fldCharType="separate"/>
            </w:r>
            <w:r w:rsidR="00A3404B">
              <w:rPr>
                <w:noProof/>
                <w:position w:val="-14"/>
              </w:rPr>
              <w:pict w14:anchorId="2C6873E6">
                <v:shape id="_x0000_i1107" type="#_x0000_t75" alt="" style="width:6.7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08B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1008BC&quot; wsp:rsidP=&quot;001008BC&quot;&gt;&lt;m:oMathPara&gt;&lt;m:oMath&gt;&lt;m:r&gt;&lt;w:rPr&gt;&lt;w:rFonts w:ascii=&quot;Cambria Math&quot; w:h-ansi=&quot;Cambria Math&quot;/&gt;&lt;wx:font wx:val=&quot;Cambria Math&quot;/&gt;&lt;w:i/&gt;&lt;w:noProof/&gt;&lt;/w:rPr&gt;&lt;m:t&gt;s&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45" o:title="" chromakey="white"/>
                </v:shape>
              </w:pict>
            </w:r>
            <w:r w:rsidRPr="0066337A">
              <w:rPr>
                <w:noProof/>
              </w:rPr>
              <w:fldChar w:fldCharType="end"/>
            </w:r>
            <w:r>
              <w:rPr>
                <w:noProof/>
              </w:rPr>
              <w:t xml:space="preserve">, represented by </w:t>
            </w:r>
            <w:r w:rsidRPr="0066337A">
              <w:rPr>
                <w:noProof/>
              </w:rPr>
              <w:fldChar w:fldCharType="begin"/>
            </w:r>
            <w:r w:rsidRPr="0066337A">
              <w:rPr>
                <w:noProof/>
              </w:rPr>
              <w:instrText xml:space="preserve"> QUOTE </w:instrText>
            </w:r>
            <w:r w:rsidR="00A3404B">
              <w:rPr>
                <w:noProof/>
                <w:position w:val="-14"/>
              </w:rPr>
              <w:pict w14:anchorId="62761F1D">
                <v:shape id="_x0000_i1108" type="#_x0000_t75" alt="" style="width:10.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85D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F85D65&quot; wsp:rsidP=&quot;00F85D65&quot;&gt;&lt;m:oMathPara&gt;&lt;m:oMath&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b&lt;/m:t&gt;&lt;/m:r&gt;&lt;/m:e&gt;&lt;m:sub&gt;&lt;m:r&gt;&lt;w:rPr&gt;&lt;w:rFonts w:ascii=&quot;Cambria Math&quot; w:h-ansi=&quot;Cambria Math&quot;/&gt;&lt;wx:font wx:val=&quot;Cambria Math&quot;/&gt;&lt;w:i/&gt;&lt;w:noProof/&gt;&lt;/w:rPr&gt;&lt;m:t&gt;s&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46" o:title="" chromakey="white"/>
                </v:shape>
              </w:pict>
            </w:r>
            <w:r w:rsidRPr="0066337A">
              <w:rPr>
                <w:noProof/>
              </w:rPr>
              <w:instrText xml:space="preserve"> </w:instrText>
            </w:r>
            <w:r w:rsidRPr="0066337A">
              <w:rPr>
                <w:noProof/>
              </w:rPr>
              <w:fldChar w:fldCharType="separate"/>
            </w:r>
            <w:r w:rsidR="00A3404B">
              <w:rPr>
                <w:noProof/>
                <w:position w:val="-14"/>
              </w:rPr>
              <w:pict w14:anchorId="2931D9BF">
                <v:shape id="_x0000_i1109" type="#_x0000_t75" alt="" style="width:10.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85D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F85D65&quot; wsp:rsidP=&quot;00F85D65&quot;&gt;&lt;m:oMathPara&gt;&lt;m:oMath&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b&lt;/m:t&gt;&lt;/m:r&gt;&lt;/m:e&gt;&lt;m:sub&gt;&lt;m:r&gt;&lt;w:rPr&gt;&lt;w:rFonts w:ascii=&quot;Cambria Math&quot; w:h-ansi=&quot;Cambria Math&quot;/&gt;&lt;wx:font wx:val=&quot;Cambria Math&quot;/&gt;&lt;w:i/&gt;&lt;w:noProof/&gt;&lt;/w:rPr&gt;&lt;m:t&gt;s&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46" o:title="" chromakey="white"/>
                </v:shape>
              </w:pict>
            </w:r>
            <w:r w:rsidRPr="0066337A">
              <w:rPr>
                <w:noProof/>
              </w:rPr>
              <w:fldChar w:fldCharType="end"/>
            </w:r>
            <w:r>
              <w:rPr>
                <w:noProof/>
              </w:rPr>
              <w:t xml:space="preserve"> and </w:t>
            </w:r>
            <w:r w:rsidRPr="0066337A">
              <w:rPr>
                <w:noProof/>
              </w:rPr>
              <w:fldChar w:fldCharType="begin"/>
            </w:r>
            <w:r w:rsidRPr="0066337A">
              <w:rPr>
                <w:noProof/>
              </w:rPr>
              <w:instrText xml:space="preserve"> QUOTE </w:instrText>
            </w:r>
            <w:r w:rsidR="00A3404B">
              <w:rPr>
                <w:noProof/>
                <w:position w:val="-14"/>
              </w:rPr>
              <w:pict w14:anchorId="27A2FF22">
                <v:shape id="_x0000_i1110" type="#_x0000_t75" alt="" style="width:10.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5599&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905599&quot; wsp:rsidP=&quot;00905599&quot;&gt;&lt;m:oMathPara&gt;&lt;m:oMath&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t&lt;/m:t&gt;&lt;/m:r&gt;&lt;/m:e&gt;&lt;m:sub&gt;&lt;m:r&gt;&lt;w:rPr&gt;&lt;w:rFonts w:ascii=&quot;Cambria Math&quot; w:h-ansi=&quot;Cambria Math&quot;/&gt;&lt;wx:font wx:val=&quot;Cambria Math&quot;/&gt;&lt;w:i/&gt;&lt;w:noProof/&gt;&lt;/w:rPr&gt;&lt;m:t&gt;s&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47" o:title="" chromakey="white"/>
                </v:shape>
              </w:pict>
            </w:r>
            <w:r w:rsidRPr="0066337A">
              <w:rPr>
                <w:noProof/>
              </w:rPr>
              <w:instrText xml:space="preserve"> </w:instrText>
            </w:r>
            <w:r w:rsidRPr="0066337A">
              <w:rPr>
                <w:noProof/>
              </w:rPr>
              <w:fldChar w:fldCharType="separate"/>
            </w:r>
            <w:r w:rsidR="00A3404B">
              <w:rPr>
                <w:noProof/>
                <w:position w:val="-14"/>
              </w:rPr>
              <w:pict w14:anchorId="718E8D2A">
                <v:shape id="_x0000_i1111" type="#_x0000_t75" alt="" style="width:10.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5599&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905599&quot; wsp:rsidP=&quot;00905599&quot;&gt;&lt;m:oMathPara&gt;&lt;m:oMath&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t&lt;/m:t&gt;&lt;/m:r&gt;&lt;/m:e&gt;&lt;m:sub&gt;&lt;m:r&gt;&lt;w:rPr&gt;&lt;w:rFonts w:ascii=&quot;Cambria Math&quot; w:h-ansi=&quot;Cambria Math&quot;/&gt;&lt;wx:font wx:val=&quot;Cambria Math&quot;/&gt;&lt;w:i/&gt;&lt;w:noProof/&gt;&lt;/w:rPr&gt;&lt;m:t&gt;s&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47" o:title="" chromakey="white"/>
                </v:shape>
              </w:pict>
            </w:r>
            <w:r w:rsidRPr="0066337A">
              <w:rPr>
                <w:noProof/>
              </w:rPr>
              <w:fldChar w:fldCharType="end"/>
            </w:r>
            <w:r>
              <w:rPr>
                <w:noProof/>
              </w:rPr>
              <w:t xml:space="preserve"> respectively.</w:t>
            </w:r>
          </w:p>
          <w:p w14:paraId="79EFA070" w14:textId="77777777" w:rsidR="0066337A" w:rsidRDefault="0066337A" w:rsidP="00710717">
            <w:pPr>
              <w:ind w:firstLineChars="0" w:firstLine="0"/>
              <w:rPr>
                <w:noProof/>
              </w:rPr>
            </w:pPr>
            <w:r>
              <w:rPr>
                <w:rFonts w:hint="eastAsia"/>
                <w:noProof/>
              </w:rPr>
              <w:t xml:space="preserve">Ensure: </w:t>
            </w:r>
            <w:r w:rsidRPr="0066337A">
              <w:rPr>
                <w:noProof/>
              </w:rPr>
              <w:fldChar w:fldCharType="begin"/>
            </w:r>
            <w:r w:rsidRPr="0066337A">
              <w:rPr>
                <w:noProof/>
              </w:rPr>
              <w:instrText xml:space="preserve"> QUOTE </w:instrText>
            </w:r>
            <w:r w:rsidR="00A3404B">
              <w:rPr>
                <w:noProof/>
                <w:position w:val="-14"/>
              </w:rPr>
              <w:pict w14:anchorId="762AA3C6">
                <v:shape id="_x0000_i1112" type="#_x0000_t75" alt="" style="width:88.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1954&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D11954&quot; wsp:rsidP=&quot;00D11954&quot;&gt;&lt;m:oMathPara&gt;&lt;m:oMath&gt;&lt;m:r&gt;&lt;w:rPr&gt;&lt;w:rFonts w:ascii=&quot;Cambria Math&quot; w:h-ansi=&quot;Cambria Math&quot;/&gt;&lt;wx:font wx:val=&quot;Cambria Math&quot;/&gt;&lt;w:i/&gt;&lt;w:noProof/&gt;&lt;/w:rPr&gt;&lt;m:t&gt;max&lt;/m:t&gt;&lt;/m:r&gt;&lt;m:r&gt;&lt;m:rPr&gt;&lt;m:sty m:val=&quot;p&quot;/&gt;&lt;/m:rPr&gt;&lt;w:rPr&gt;&lt;w:rFonts w:ascii=&quot;Cambria Math&quot; w:h-ansi=&quot;Cambria Math&quot;/&gt;&lt;wx:font wx:val=&quot;Cambria Math&quot;/&gt;&lt;w:noProof/&gt;&lt;/w:rPr&gt;&lt;m:t&gt;_&lt;/m:t&gt;&lt;/m:r&gt;&lt;m:r&gt;&lt;w:rPr&gt;&lt;w:rFonts w:ascii=&quot;Cambria Math&quot; w:h-ansi=&quot;Cambria Math&quot;/&gt;&lt;wx:font wx:val=&quot;Cambria Math&quot;/&gt;&lt;w:i/&gt;&lt;w:noProof/&gt;&lt;/w:rPr&gt;&lt;m:t&gt;priority&lt;/m:t&gt;&lt;/m:r&gt;&lt;m:r&gt;&lt;m:rPr&gt;&lt;m:sty m:val=&quot;p&quot;/&gt;&lt;/m:rPr&gt;&lt;w:rPr&gt;&lt;w:rFonts w:ascii=&quot;Cambria Math&quot; w:h-ansi=&quot;Cambria Math&quot;/&gt;&lt;wx:font wx:val=&quot;Cambria Math&quot;/&gt;&lt;w:noProof/&gt;&lt;/w:rPr&gt;&lt;m:t&gt;_&lt;/m:t&gt;&lt;/m:r&gt;&lt;m:r&gt;&lt;w:rPr&gt;&lt;w:rFonts w:ascii=&quot;Cambria Math&quot; w:h-ansi=&quot;Cambria Math&quot;/&gt;&lt;wx:font wx:val=&quot;Cambria Math&quot;/&gt;&lt;w:i/&gt;&lt;w:noProof/&gt;&lt;/w:rPr&gt;&lt;m:t&gt;ap&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48" o:title="" chromakey="white"/>
                </v:shape>
              </w:pict>
            </w:r>
            <w:r w:rsidRPr="0066337A">
              <w:rPr>
                <w:noProof/>
              </w:rPr>
              <w:instrText xml:space="preserve"> </w:instrText>
            </w:r>
            <w:r w:rsidRPr="0066337A">
              <w:rPr>
                <w:noProof/>
              </w:rPr>
              <w:fldChar w:fldCharType="separate"/>
            </w:r>
            <w:r w:rsidR="00A3404B">
              <w:rPr>
                <w:noProof/>
                <w:position w:val="-14"/>
              </w:rPr>
              <w:pict w14:anchorId="4A703559">
                <v:shape id="_x0000_i1113" type="#_x0000_t75" alt="" style="width:88.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1954&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D11954&quot; wsp:rsidP=&quot;00D11954&quot;&gt;&lt;m:oMathPara&gt;&lt;m:oMath&gt;&lt;m:r&gt;&lt;w:rPr&gt;&lt;w:rFonts w:ascii=&quot;Cambria Math&quot; w:h-ansi=&quot;Cambria Math&quot;/&gt;&lt;wx:font wx:val=&quot;Cambria Math&quot;/&gt;&lt;w:i/&gt;&lt;w:noProof/&gt;&lt;/w:rPr&gt;&lt;m:t&gt;max&lt;/m:t&gt;&lt;/m:r&gt;&lt;m:r&gt;&lt;m:rPr&gt;&lt;m:sty m:val=&quot;p&quot;/&gt;&lt;/m:rPr&gt;&lt;w:rPr&gt;&lt;w:rFonts w:ascii=&quot;Cambria Math&quot; w:h-ansi=&quot;Cambria Math&quot;/&gt;&lt;wx:font wx:val=&quot;Cambria Math&quot;/&gt;&lt;w:noProof/&gt;&lt;/w:rPr&gt;&lt;m:t&gt;_&lt;/m:t&gt;&lt;/m:r&gt;&lt;m:r&gt;&lt;w:rPr&gt;&lt;w:rFonts w:ascii=&quot;Cambria Math&quot; w:h-ansi=&quot;Cambria Math&quot;/&gt;&lt;wx:font wx:val=&quot;Cambria Math&quot;/&gt;&lt;w:i/&gt;&lt;w:noProof/&gt;&lt;/w:rPr&gt;&lt;m:t&gt;priority&lt;/m:t&gt;&lt;/m:r&gt;&lt;m:r&gt;&lt;m:rPr&gt;&lt;m:sty m:val=&quot;p&quot;/&gt;&lt;/m:rPr&gt;&lt;w:rPr&gt;&lt;w:rFonts w:ascii=&quot;Cambria Math&quot; w:h-ansi=&quot;Cambria Math&quot;/&gt;&lt;wx:font wx:val=&quot;Cambria Math&quot;/&gt;&lt;w:noProof/&gt;&lt;/w:rPr&gt;&lt;m:t&gt;_&lt;/m:t&gt;&lt;/m:r&gt;&lt;m:r&gt;&lt;w:rPr&gt;&lt;w:rFonts w:ascii=&quot;Cambria Math&quot; w:h-ansi=&quot;Cambria Math&quot;/&gt;&lt;wx:font wx:val=&quot;Cambria Math&quot;/&gt;&lt;w:i/&gt;&lt;w:noProof/&gt;&lt;/w:rPr&gt;&lt;m:t&gt;ap&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48" o:title="" chromakey="white"/>
                </v:shape>
              </w:pict>
            </w:r>
            <w:r w:rsidRPr="0066337A">
              <w:rPr>
                <w:noProof/>
              </w:rPr>
              <w:fldChar w:fldCharType="end"/>
            </w:r>
            <w:r>
              <w:rPr>
                <w:noProof/>
              </w:rPr>
              <w:t xml:space="preserve"> of STA </w:t>
            </w:r>
            <w:r w:rsidRPr="0066337A">
              <w:rPr>
                <w:noProof/>
              </w:rPr>
              <w:fldChar w:fldCharType="begin"/>
            </w:r>
            <w:r w:rsidRPr="0066337A">
              <w:rPr>
                <w:noProof/>
              </w:rPr>
              <w:instrText xml:space="preserve"> QUOTE </w:instrText>
            </w:r>
            <w:r w:rsidR="00A3404B">
              <w:rPr>
                <w:noProof/>
                <w:position w:val="-14"/>
              </w:rPr>
              <w:pict w14:anchorId="178D4E0E">
                <v:shape id="_x0000_i1114" type="#_x0000_t75" alt="" style="width:6.7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486E&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F1486E&quot; wsp:rsidP=&quot;00F1486E&quot;&gt;&lt;m:oMathPara&gt;&lt;m:oMath&gt;&lt;m:r&gt;&lt;w:rPr&gt;&lt;w:rFonts w:ascii=&quot;Cambria Math&quot; w:h-ansi=&quot;Cambria Math&quot;/&gt;&lt;wx:font wx:val=&quot;Cambria Math&quot;/&gt;&lt;w:i/&gt;&lt;w:noProof/&gt;&lt;/w:rPr&gt;&lt;m:t&gt;s&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45" o:title="" chromakey="white"/>
                </v:shape>
              </w:pict>
            </w:r>
            <w:r w:rsidRPr="0066337A">
              <w:rPr>
                <w:noProof/>
              </w:rPr>
              <w:instrText xml:space="preserve"> </w:instrText>
            </w:r>
            <w:r w:rsidRPr="0066337A">
              <w:rPr>
                <w:noProof/>
              </w:rPr>
              <w:fldChar w:fldCharType="separate"/>
            </w:r>
            <w:r w:rsidR="00A3404B">
              <w:rPr>
                <w:noProof/>
                <w:position w:val="-14"/>
              </w:rPr>
              <w:pict w14:anchorId="469B27C9">
                <v:shape id="_x0000_i1115" type="#_x0000_t75" alt="" style="width:6.7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486E&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F1486E&quot; wsp:rsidP=&quot;00F1486E&quot;&gt;&lt;m:oMathPara&gt;&lt;m:oMath&gt;&lt;m:r&gt;&lt;w:rPr&gt;&lt;w:rFonts w:ascii=&quot;Cambria Math&quot; w:h-ansi=&quot;Cambria Math&quot;/&gt;&lt;wx:font wx:val=&quot;Cambria Math&quot;/&gt;&lt;w:i/&gt;&lt;w:noProof/&gt;&lt;/w:rPr&gt;&lt;m:t&gt;s&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45" o:title="" chromakey="white"/>
                </v:shape>
              </w:pict>
            </w:r>
            <w:r w:rsidRPr="0066337A">
              <w:rPr>
                <w:noProof/>
              </w:rPr>
              <w:fldChar w:fldCharType="end"/>
            </w:r>
          </w:p>
          <w:p w14:paraId="78EADED9" w14:textId="77777777" w:rsidR="0066337A" w:rsidRDefault="0066337A" w:rsidP="00710717">
            <w:pPr>
              <w:ind w:firstLineChars="0" w:firstLine="0"/>
              <w:rPr>
                <w:noProof/>
              </w:rPr>
            </w:pPr>
            <w:r>
              <w:rPr>
                <w:noProof/>
              </w:rPr>
              <w:t>1:</w:t>
            </w:r>
            <w:r w:rsidRPr="0066337A">
              <w:rPr>
                <w:noProof/>
              </w:rPr>
              <w:fldChar w:fldCharType="begin"/>
            </w:r>
            <w:r w:rsidRPr="0066337A">
              <w:rPr>
                <w:noProof/>
              </w:rPr>
              <w:instrText xml:space="preserve"> QUOTE </w:instrText>
            </w:r>
            <w:r w:rsidR="00A3404B">
              <w:rPr>
                <w:noProof/>
                <w:position w:val="-14"/>
              </w:rPr>
              <w:pict w14:anchorId="2FDC19A8">
                <v:shape id="_x0000_i1116" type="#_x0000_t75" alt="" style="width:107.2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0DA3&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8B0DA3&quot; wsp:rsidP=&quot;008B0DA3&quot;&gt;&lt;m:oMathPara&gt;&lt;m:oMath&gt;&lt;m:r&gt;&lt;w:rPr&gt;&lt;w:rFonts w:ascii=&quot;Cambria Math&quot; w:h-ansi=&quot;Cambria Math&quot;/&gt;&lt;wx:font wx:val=&quot;Cambria Math&quot;/&gt;&lt;w:i/&gt;&lt;w:noProof/&gt;&lt;/w:rPr&gt;&lt;m:t&gt; max&lt;/m:t&gt;&lt;/m:r&gt;&lt;m:r&gt;&lt;m:rPr&gt;&lt;m:sty m:val=&quot;p&quot;/&gt;&lt;/m:rPr&gt;&lt;w:rPr&gt;&lt;w:rFonts w:ascii=&quot;Cambria Math&quot; w:h-ansi=&quot;Cambria Math&quot;/&gt;&lt;wx:font wx:val=&quot;Cambria Math&quot;/&gt;&lt;w:noProof/&gt;&lt;/w:rPr&gt;&lt;m:t&gt;_&lt;/m:t&gt;&lt;/m:r&gt;&lt;m:r&gt;&lt;w:rPr&gt;&lt;w:rFonts w:ascii=&quot;Cambria Math&quot; w:h-ansi=&quot;Cambria Math&quot;/&gt;&lt;wx:font wx:val=&quot;Cambria Math&quot;/&gt;&lt;w:i/&gt;&lt;w:noProof/&gt;&lt;/w:rPr&gt;&lt;m:t&gt;priority&lt;/m:t&gt;&lt;/m:r&gt;&lt;m:r&gt;&lt;m:rPr&gt;&lt;m:sty m:val=&quot;p&quot;/&gt;&lt;/m:rPr&gt;&lt;w:rPr&gt;&lt;w:rFonts w:ascii=&quot;Cambria Math&quot; w:h-ansi=&quot;Cambria Math&quot;/&gt;&lt;wx:font wx:val=&quot;Cambria Math&quot;/&gt;&lt;w:noProof/&gt;&lt;/w:rPr&gt;&lt;m:t&gt;_?1&lt;/m:t&gt;&lt;/m:r&gt;&lt;/m:oMath&gt;&lt;/m:oMathPara&gt;&lt;/w:p&gt;&lt;w:sectPr wsp:rsidRw:::::::::=&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49" o:title="" chromakey="white"/>
                </v:shape>
              </w:pict>
            </w:r>
            <w:r w:rsidRPr="0066337A">
              <w:rPr>
                <w:noProof/>
              </w:rPr>
              <w:instrText xml:space="preserve"> </w:instrText>
            </w:r>
            <w:r w:rsidRPr="0066337A">
              <w:rPr>
                <w:noProof/>
              </w:rPr>
              <w:fldChar w:fldCharType="separate"/>
            </w:r>
            <w:r w:rsidR="00A3404B">
              <w:rPr>
                <w:noProof/>
                <w:position w:val="-14"/>
              </w:rPr>
              <w:pict w14:anchorId="5292CC37">
                <v:shape id="_x0000_i1117" type="#_x0000_t75" alt="" style="width:107.2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0DA3&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8B0DA3&quot; wsp:rsidP=&quot;008B0DA3&quot;&gt;&lt;m:oMathPara&gt;&lt;m:oMath&gt;&lt;m:r&gt;&lt;w:rPr&gt;&lt;w:rFonts w:ascii=&quot;Cambria Math&quot; w:h-ansi=&quot;Cambria Math&quot;/&gt;&lt;wx:font wx:val=&quot;Cambria Math&quot;/&gt;&lt;w:i/&gt;&lt;w:noProof/&gt;&lt;/w:rPr&gt;&lt;m:t&gt; max&lt;/m:t&gt;&lt;/m:r&gt;&lt;m:r&gt;&lt;m:rPr&gt;&lt;m:sty m:val=&quot;p&quot;/&gt;&lt;/m:rPr&gt;&lt;w:rPr&gt;&lt;w:rFonts w:ascii=&quot;Cambria Math&quot; w:h-ansi=&quot;Cambria Math&quot;/&gt;&lt;wx:font wx:val=&quot;Cambria Math&quot;/&gt;&lt;w:noProof/&gt;&lt;/w:rPr&gt;&lt;m:t&gt;_&lt;/m:t&gt;&lt;/m:r&gt;&lt;m:r&gt;&lt;w:rPr&gt;&lt;w:rFonts w:ascii=&quot;Cambria Math&quot; w:h-ansi=&quot;Cambria Math&quot;/&gt;&lt;wx:font wx:val=&quot;Cambria Math&quot;/&gt;&lt;w:i/&gt;&lt;w:noProof/&gt;&lt;/w:rPr&gt;&lt;m:t&gt;priority&lt;/m:t&gt;&lt;/m:r&gt;&lt;m:r&gt;&lt;m:rPr&gt;&lt;m:sty m:val=&quot;p&quot;/&gt;&lt;/m:rPr&gt;&lt;w:rPr&gt;&lt;w:rFonts w:ascii=&quot;Cambria Math&quot; w:h-ansi=&quot;Cambria Math&quot;/&gt;&lt;wx:font wx:val=&quot;Cambria Math&quot;/&gt;&lt;w:noProof/&gt;&lt;/w:rPr&gt;&lt;m:t&gt;_?1&lt;/m:t&gt;&lt;/m:r&gt;&lt;/m:oMath&gt;&lt;/m:oMathPara&gt;&lt;/w:p&gt;&lt;w:sectPr wsp:rsidRw:::::::::=&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49" o:title="" chromakey="white"/>
                </v:shape>
              </w:pict>
            </w:r>
            <w:r w:rsidRPr="0066337A">
              <w:rPr>
                <w:noProof/>
              </w:rPr>
              <w:fldChar w:fldCharType="end"/>
            </w:r>
          </w:p>
          <w:p w14:paraId="657415E7" w14:textId="77777777" w:rsidR="0066337A" w:rsidRDefault="0066337A" w:rsidP="00710717">
            <w:pPr>
              <w:ind w:firstLineChars="0" w:firstLine="0"/>
              <w:rPr>
                <w:noProof/>
              </w:rPr>
            </w:pPr>
            <w:r>
              <w:rPr>
                <w:noProof/>
              </w:rPr>
              <w:t xml:space="preserve">2: </w:t>
            </w:r>
            <w:r>
              <w:rPr>
                <w:rFonts w:hint="eastAsia"/>
                <w:noProof/>
              </w:rPr>
              <w:t>for</w:t>
            </w:r>
            <w:r w:rsidRPr="0066337A">
              <w:rPr>
                <w:noProof/>
              </w:rPr>
              <w:fldChar w:fldCharType="begin"/>
            </w:r>
            <w:r w:rsidRPr="0066337A">
              <w:rPr>
                <w:noProof/>
              </w:rPr>
              <w:instrText xml:space="preserve"> QUOTE </w:instrText>
            </w:r>
            <w:r w:rsidR="00A3404B">
              <w:rPr>
                <w:noProof/>
                <w:position w:val="-14"/>
              </w:rPr>
              <w:pict w14:anchorId="7403340C">
                <v:shape id="_x0000_i1118" type="#_x0000_t75" alt="" style="width:10.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2C52&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672C52&quot; wsp:rsidP=&quot;00672C52&quot;&gt;&lt;m:oMathPara&gt;&lt;m:oMath&gt;&lt;m:r&gt;&lt;w:rPr&gt;&lt;w:rFonts w:ascii=&quot;Cambria Math&quot; w:h-ansi=&quot;Cambria Math&quot;/&gt;&lt;wx:font wx:val=&quot;Cambria Math&quot;/&gt;&lt;w:i/&gt;&lt;w:noProof/&gt;&lt;/w:rPr&gt;&lt;m:t&gt; a&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50" o:title="" chromakey="white"/>
                </v:shape>
              </w:pict>
            </w:r>
            <w:r w:rsidRPr="0066337A">
              <w:rPr>
                <w:noProof/>
              </w:rPr>
              <w:instrText xml:space="preserve"> </w:instrText>
            </w:r>
            <w:r w:rsidRPr="0066337A">
              <w:rPr>
                <w:noProof/>
              </w:rPr>
              <w:fldChar w:fldCharType="separate"/>
            </w:r>
            <w:r w:rsidR="00A3404B">
              <w:rPr>
                <w:noProof/>
                <w:position w:val="-14"/>
              </w:rPr>
              <w:pict w14:anchorId="55E3B2B4">
                <v:shape id="_x0000_i1119" type="#_x0000_t75" alt="" style="width:10.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2C52&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672C52&quot; wsp:rsidP=&quot;00672C52&quot;&gt;&lt;m:oMathPara&gt;&lt;m:oMath&gt;&lt;m:r&gt;&lt;w:rPr&gt;&lt;w:rFonts w:ascii=&quot;Cambria Math&quot; w:h-ansi=&quot;Cambria Math&quot;/&gt;&lt;wx:font wx:val=&quot;Cambria Math&quot;/&gt;&lt;w:i/&gt;&lt;w:noProof/&gt;&lt;/w:rPr&gt;&lt;m:t&gt; a&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50" o:title="" chromakey="white"/>
                </v:shape>
              </w:pict>
            </w:r>
            <w:r w:rsidRPr="0066337A">
              <w:rPr>
                <w:noProof/>
              </w:rPr>
              <w:fldChar w:fldCharType="end"/>
            </w:r>
            <w:r>
              <w:rPr>
                <w:noProof/>
              </w:rPr>
              <w:t xml:space="preserve"> in all Aps do</w:t>
            </w:r>
          </w:p>
          <w:p w14:paraId="31792E7D" w14:textId="77777777" w:rsidR="0066337A" w:rsidRDefault="0066337A" w:rsidP="00710717">
            <w:pPr>
              <w:ind w:firstLineChars="0" w:firstLine="0"/>
              <w:rPr>
                <w:noProof/>
              </w:rPr>
            </w:pPr>
            <w:r>
              <w:rPr>
                <w:noProof/>
              </w:rPr>
              <w:t>3:</w:t>
            </w:r>
            <w:r w:rsidRPr="0066337A">
              <w:rPr>
                <w:noProof/>
              </w:rPr>
              <w:fldChar w:fldCharType="begin"/>
            </w:r>
            <w:r w:rsidRPr="0066337A">
              <w:rPr>
                <w:noProof/>
              </w:rPr>
              <w:instrText xml:space="preserve"> QUOTE </w:instrText>
            </w:r>
            <w:r w:rsidR="00A3404B">
              <w:rPr>
                <w:noProof/>
                <w:position w:val="-14"/>
              </w:rPr>
              <w:pict w14:anchorId="737EB008">
                <v:shape id="_x0000_i1120" type="#_x0000_t75" alt="" style="width:82.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E53D7&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1E53D7&quot; wsp:rsidP=&quot;001E53D7&quot;&gt;&lt;m:oMathPara&gt;&lt;m:oMath&gt;&lt;m:r&gt;&lt;w:rPr&gt;&lt;w:rFonts w:ascii=&quot;Cambria Math&quot; w:h-ansi=&quot;Cambria Math&quot;/&gt;&lt;wx:font wx:val=&quot;Cambria Math&quot;/&gt;&lt;w:i/&gt;&lt;w:noProof/&gt;&lt;/w:rPr&gt;&lt;m:t&gt;    bid&lt;/m:t&gt;&lt;/m:r&gt;&lt;m:r&gt;&lt;m:rPr&gt;&lt;m:sty m:val=&quot;p&quot;/&gt;&lt;/m:rPr&gt;&lt;w:rPr&gt;&lt;w:rFonts w:ascii=&quot;Cambria Math&quot; w:h-ansi=&quot;Cambria Math&quot;/&gt;&lt;wx:font wx:val=&quot;Cambria Math&quot;/&gt;&lt;w:noProof/&gt;&lt;/w:rPr&gt;&lt;m:t&gt;_?/m:t&gt;&lt;/m:r&gt;&lt;m:sSub&gt;&lt;m:sSubPr&gt;&lt;m:ctrlPr&gt;&lt;w:rPr&gt;&lt;w:rFonts w:ascii=&quot;Cambria Math&quot; w:h-ansi=&quot;Cambria Math&quot;/&gt;&lt;wx:font wx:val=&quot;Cambria M&gt;&lt;&lt;&lt;&lt;&lt;&lt;&lt;&lt;&lt;ath&quot;/&gt;&lt;/w:rPr&gt;&lt;/m:ctrlPr&gt;&lt;/m:sSubPr&gt;&lt;m:e&gt;&lt;m:r&gt;&lt;w:rPr&gt;&lt;w:rFonts w:ascii=&quot;Cambria Math&quot; w:h-ansi=&quot;Cambria Math&quot;/&gt;&lt;wx:font wx:val=&quot;Cambria Math&quot;/&gt;&lt;w:i/&gt;&lt;w:noProof/&gt;&lt;/w:rPr&gt;&lt;m:t&gt;b&lt;/m:t&gt;&lt;/m:r&gt;&lt;m:r&gt;&lt;m:rPr&gt;&lt;m:sty m:val=&quot;p&quot;/&gt;&lt;/m:rPr&gt;&lt;w:rPr&gt;&lt;w:rFonts w:ascii=&quot;Cambria Math&quot; w:h-ansi=&quot;Cambria Math&quot;/&gt;&lt;wx:font wx:val=&quot;Cambria Math&quot;/&gt;&lt;w:noProof/&gt;&lt;/w:rPr&gt;&lt;m:t&gt;'&lt;/m:t&gt;&lt;/m:r&gt;&lt;/m:e&gt;&lt;m:sub&gt;&lt;m:r&gt;&lt;w:rPr&gt;&lt;w:rFonts w:ascii=&quot;Cambria Math&quot; w:h-ansi=&quot;Cambria Math&quot;/&gt;&lt;wx:font wx:val=&quot;Cambria Math&quot;/&gt;&lt;w:i/&gt;&lt;w:noProof/&gt;&lt;/w:rPr&gt;&lt;m:t&gt;s&lt;/m:t&gt;&lt;/m:r&gt;&lt;/m:sub&gt;&lt;/m:sSub&gt;&lt;m:r&gt;&lt;m:rPr&gt;&lt;m:sty m:val=&quot;p&quot;/&gt;&lt;/m:rPr&gt;&lt;w:rPr&gt;&lt;w:rFonts w:ascii=&quot;Cambria Math&quot; w:h-ansi=&quot;Cambria Math&quot;/&gt;&lt;wx:font wx:val=&quot;Cambria Math&quot;/&gt;&lt;w:noProof/&gt;&lt;/w:rPr&gt;&lt;m:t&gt;_&lt;/m:t&gt;&lt;/m:r&gt;&lt;m:sSub&gt;&lt;m:sSubPr&gt;&lt;m:ctrlPr&gt;&lt;w:rPr&gt;&lt;w:rFonts w:&lt;ams:cti&gt;is=&lt;&quot;/Cmambria Math&quot; w:h-ansi=&quot;Cambria Math&quot;/&gt;&lt;wx:font wx:val=&quot;Cambria Math&quot;/&gt;&lt;/w:rPr&gt;&lt;/m:ctrlPr&gt;&lt;/m:sSubPr&gt;&lt;m:e&gt;&lt;m:r&gt;&lt;w:rPr&gt;&lt;w:rFonts w:ascii=&quot;Cambria Math&quot; w:h-ansi=&quot;Cambria Math&quot;/&gt;&lt;wx:font wx:val=&quot;Cambria Math&quot;/&gt;&lt;w:i/&gt;&lt;w:noProof/&gt;&lt;/w:rPr&gt;&lt;m:t&gt;t&lt;/m:t&gt;&lt;/m:r&gt;&lt;/m:e&gt;&lt;m:sub&gt;&lt;m:r&gt;&lt;w:rPr&gt;&lt;w:rFonts w:ascii=&quot;Cambria Math&quot; w:h-ansi=&quot;Cambria Math&quot;/&gt;&lt;wx:font wx:val=&quot;Cambria Math&quot;/&gt;&lt;w:i/&gt;&lt;w:noProof/&gt;&lt;/w:rPr&gt;&lt;m:t&gt;s&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51" o:title="" chromakey="white"/>
                </v:shape>
              </w:pict>
            </w:r>
            <w:r w:rsidRPr="0066337A">
              <w:rPr>
                <w:noProof/>
              </w:rPr>
              <w:instrText xml:space="preserve"> </w:instrText>
            </w:r>
            <w:r w:rsidRPr="0066337A">
              <w:rPr>
                <w:noProof/>
              </w:rPr>
              <w:fldChar w:fldCharType="separate"/>
            </w:r>
            <w:r w:rsidR="00A3404B">
              <w:rPr>
                <w:noProof/>
                <w:position w:val="-14"/>
              </w:rPr>
              <w:pict w14:anchorId="220596D2">
                <v:shape id="_x0000_i1121" type="#_x0000_t75" alt="" style="width:82.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E53D7&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1E53D7&quot; wsp:rsidP=&quot;001E53D7&quot;&gt;&lt;m:oMathPara&gt;&lt;m:oMath&gt;&lt;m:r&gt;&lt;w:rPr&gt;&lt;w:rFonts w:ascii=&quot;Cambria Math&quot; w:h-ansi=&quot;Cambria Math&quot;/&gt;&lt;wx:font wx:val=&quot;Cambria Math&quot;/&gt;&lt;w:i/&gt;&lt;w:noProof/&gt;&lt;/w:rPr&gt;&lt;m:t&gt;    bid&lt;/m:t&gt;&lt;/m:r&gt;&lt;m:r&gt;&lt;m:rPr&gt;&lt;m:sty m:val=&quot;p&quot;/&gt;&lt;/m:rPr&gt;&lt;w:rPr&gt;&lt;w:rFonts w:ascii=&quot;Cambria Math&quot; w:h-ansi=&quot;Cambria Math&quot;/&gt;&lt;wx:font wx:val=&quot;Cambria Math&quot;/&gt;&lt;w:noProof/&gt;&lt;/w:rPr&gt;&lt;m:t&gt;_?/m:t&gt;&lt;/m:r&gt;&lt;m:sSub&gt;&lt;m:sSubPr&gt;&lt;m:ctrlPr&gt;&lt;w:rPr&gt;&lt;w:rFonts w:ascii=&quot;Cambria Math&quot; w:h-ansi=&quot;Cambria Math&quot;/&gt;&lt;wx:font wx:val=&quot;Cambria M&gt;&lt;&lt;&lt;&lt;&lt;&lt;&lt;&lt;&lt;ath&quot;/&gt;&lt;/w:rPr&gt;&lt;/m:ctrlPr&gt;&lt;/m:sSubPr&gt;&lt;m:e&gt;&lt;m:r&gt;&lt;w:rPr&gt;&lt;w:rFonts w:ascii=&quot;Cambria Math&quot; w:h-ansi=&quot;Cambria Math&quot;/&gt;&lt;wx:font wx:val=&quot;Cambria Math&quot;/&gt;&lt;w:i/&gt;&lt;w:noProof/&gt;&lt;/w:rPr&gt;&lt;m:t&gt;b&lt;/m:t&gt;&lt;/m:r&gt;&lt;m:r&gt;&lt;m:rPr&gt;&lt;m:sty m:val=&quot;p&quot;/&gt;&lt;/m:rPr&gt;&lt;w:rPr&gt;&lt;w:rFonts w:ascii=&quot;Cambria Math&quot; w:h-ansi=&quot;Cambria Math&quot;/&gt;&lt;wx:font wx:val=&quot;Cambria Math&quot;/&gt;&lt;w:noProof/&gt;&lt;/w:rPr&gt;&lt;m:t&gt;'&lt;/m:t&gt;&lt;/m:r&gt;&lt;/m:e&gt;&lt;m:sub&gt;&lt;m:r&gt;&lt;w:rPr&gt;&lt;w:rFonts w:ascii=&quot;Cambria Math&quot; w:h-ansi=&quot;Cambria Math&quot;/&gt;&lt;wx:font wx:val=&quot;Cambria Math&quot;/&gt;&lt;w:i/&gt;&lt;w:noProof/&gt;&lt;/w:rPr&gt;&lt;m:t&gt;s&lt;/m:t&gt;&lt;/m:r&gt;&lt;/m:sub&gt;&lt;/m:sSub&gt;&lt;m:r&gt;&lt;m:rPr&gt;&lt;m:sty m:val=&quot;p&quot;/&gt;&lt;/m:rPr&gt;&lt;w:rPr&gt;&lt;w:rFonts w:ascii=&quot;Cambria Math&quot; w:h-ansi=&quot;Cambria Math&quot;/&gt;&lt;wx:font wx:val=&quot;Cambria Math&quot;/&gt;&lt;w:noProof/&gt;&lt;/w:rPr&gt;&lt;m:t&gt;_&lt;/m:t&gt;&lt;/m:r&gt;&lt;m:sSub&gt;&lt;m:sSubPr&gt;&lt;m:ctrlPr&gt;&lt;w:rPr&gt;&lt;w:rFonts w:&lt;ams:cti&gt;is=&lt;&quot;/Cmambria Math&quot; w:h-ansi=&quot;Cambria Math&quot;/&gt;&lt;wx:font wx:val=&quot;Cambria Math&quot;/&gt;&lt;/w:rPr&gt;&lt;/m:ctrlPr&gt;&lt;/m:sSubPr&gt;&lt;m:e&gt;&lt;m:r&gt;&lt;w:rPr&gt;&lt;w:rFonts w:ascii=&quot;Cambria Math&quot; w:h-ansi=&quot;Cambria Math&quot;/&gt;&lt;wx:font wx:val=&quot;Cambria Math&quot;/&gt;&lt;w:i/&gt;&lt;w:noProof/&gt;&lt;/w:rPr&gt;&lt;m:t&gt;t&lt;/m:t&gt;&lt;/m:r&gt;&lt;/m:e&gt;&lt;m:sub&gt;&lt;m:r&gt;&lt;w:rPr&gt;&lt;w:rFonts w:ascii=&quot;Cambria Math&quot; w:h-ansi=&quot;Cambria Math&quot;/&gt;&lt;wx:font wx:val=&quot;Cambria Math&quot;/&gt;&lt;w:i/&gt;&lt;w:noProof/&gt;&lt;/w:rPr&gt;&lt;m:t&gt;s&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51" o:title="" chromakey="white"/>
                </v:shape>
              </w:pict>
            </w:r>
            <w:r w:rsidRPr="0066337A">
              <w:rPr>
                <w:noProof/>
              </w:rPr>
              <w:fldChar w:fldCharType="end"/>
            </w:r>
          </w:p>
          <w:p w14:paraId="10F936A6" w14:textId="77777777" w:rsidR="0066337A" w:rsidRDefault="0066337A" w:rsidP="00710717">
            <w:pPr>
              <w:ind w:firstLineChars="0" w:firstLine="0"/>
              <w:rPr>
                <w:noProof/>
              </w:rPr>
            </w:pPr>
            <w:r>
              <w:rPr>
                <w:noProof/>
              </w:rPr>
              <w:t xml:space="preserve">4:  if </w:t>
            </w:r>
            <w:r w:rsidRPr="0066337A">
              <w:rPr>
                <w:noProof/>
              </w:rPr>
              <w:fldChar w:fldCharType="begin"/>
            </w:r>
            <w:r w:rsidRPr="0066337A">
              <w:rPr>
                <w:noProof/>
              </w:rPr>
              <w:instrText xml:space="preserve"> QUOTE </w:instrText>
            </w:r>
            <w:r w:rsidR="00A3404B">
              <w:rPr>
                <w:noProof/>
                <w:position w:val="-14"/>
              </w:rPr>
              <w:pict w14:anchorId="543A0612">
                <v:shape id="_x0000_i1122" type="#_x0000_t75" alt="" style="width:180.7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241F&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E6241F&quot; wsp:rsidP=&quot;00E6241F&quot;&gt;&lt;m:oMathPara&gt;&lt;m:oMath&gt;&lt;m:r&gt;&lt;w:rPr&gt;&lt;w:rFonts w:ascii=&quot;Cambria Math&quot; w:h-ansi=&quot;Cambria Math&quot;/&gt;&lt;wx:font wx:val=&quot;Cambria Math&quot;/&gt;&lt;w:i/&gt;&lt;w:noProof/&gt;&lt;/w:rPr&gt;&lt;m:t&gt;max&lt;/m:t&gt;&lt;/m:r&gt;&lt;m:r&gt;&lt;m:rPr&gt;&lt;m:sty m:val=&quot;p&quot;/&gt;&lt;/m:rPr&gt;&lt;w:rPr&gt;&lt;w:rFonts w:ascii=&quot;Cambria Math&quot; w:h-ansi=&quot;Cambria Math&quot;/&gt;&lt;wx:font wx:val=&quot;Cambria Math&quot;/&gt;&lt;w:noProof/&gt;&lt;/w:rPr&gt;&lt;m:t&gt;_&lt;/m:t&gt;&lt;/m:r&gt;&lt;m:r&gt;&lt;w:rPr&gt;&lt;w:rFonts w:ascii=&quot;Cambria Math&quot; w:h-ansi=&quot;Cambria Math&quot;/&gt;&lt;wx:font wx:val=&quot;Cambria Math&quot;/&gt;&lt;w:i/&gt;&lt;w:noProof/&gt;&lt;/w:rPr&gt;&lt;m:t&gt;priority&lt;/m:t&gt;&lt;/m:r&gt;&lt;m:r&gt;&lt;m:rPr&gt;&lt;m:sty m:val=&quot;p&quot;/&gt;&lt;/m:rPr&gt;&lt;w:rPr&gt;&lt;w:rFonts w:ascii=&quot;Cambria Math&quot; w:h-ansi=&quot;Cambria Math&quot;/&gt;&lt;wx:font wx:val=&quot;Cambria Math&quot;/&gt;&lt;w:noProof/&gt;&lt;/w:rPr&gt;&lt;m:t&gt;&amp;lt;&lt;/m:t&gt;&lt;/m:r&gt;&lt;m:r&gt;&lt;w:rPr&gt;&lt;w:rFonts w:ascii=&quot;Cambria Math&quot; w:h-ansi=&quot;Cambria Math&quot;/&gt;&lt;wx:font wx:val=&quot;Cambria Math&quot;/&gt;&lt;w:i/&gt;&lt;w:noProof/&gt;&lt;/w:rPr&gt;&lt;m:t&gt;bid&lt;/m:t&gt;&lt;/m:r&gt;&lt;m:r&gt;&lt;m:rPr&gt;&lt;m:sty m:val=&quot;p&quot;/&gt;&lt;/m:rPr&gt;&lt;w:rPr&gt;&lt;w:rFonts w:ascii=&quot;Cambria Math&quot; w:h-ansi=&quot;Cambria Math&quot;/&gt;&lt;wx:font wx:val=&quot;Cambria Math&quot;/&gt;&lt;w:noProof/&gt;&lt;/w:rPr&gt;&lt;m:t&gt;_&lt;/m:t&gt;&lt;/m:r&gt;&lt;m:sSub&gt;&lt;m:sSubPr&gt;&lt;m:ctrlPr&gt;&lt;w:rPr&gt;&lt;w:rFonts w:ascii=&quot;Cambria Math&quot; w:h-ansi=&quot;Cambria Math&quot;/&gt;&lt;wx:font wx:val=&quot;Cambria Math&quot;/&gt;&lt;/w:rPr&gt;&lt;/m:ctrlPr&gt;&lt;/m:sSubPr&gt;&lt;m:e&gt;&lt;m:r&gt;&lt;w:rPr&gt;&lt;w:rFonts w:ascii=&quot;Cambria Math&quot; w:h-ansi=&quot;Cambria Math&quot; w:cs=&quot;Camb:::::::::ria Math&quot;/&gt;&lt;wx:font wx:val=&quot;Cambria Math&quot;/&gt;&lt;w:i/&gt;&lt;w:noProof/&gt;&lt;/w:rPr&gt;&lt;m:t&gt;_&lt;/m:t&gt;&lt;/m:r&gt;&lt;/m:e&gt;&lt;m:sub&gt;&lt;m:r&gt;&lt;w:rPr&gt;&lt;w:rFonts w:ascii=&quot;Cambria Math&quot; w:h-ansi=&quot;Cambria Math&quot;/&gt;&lt;wx:font wx:val=&quot;Cambria Math&quot;/&gt;&lt;w:i/&gt;&lt;w:noProof/&gt;&lt;/w:rPr&gt;&lt;m:t&gt;k&lt;/m:t&gt;&lt;/m:r&gt;:&lt;:/:m:::s:u:b:&gt;:&lt;/m:sSub&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slab&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i&lt;/m:t&gt;&lt;/m:r&gt;&lt;m:r&gt;&lt;m:rPr&gt;&lt;m:sty m:val=&quot;p&quot;/&gt;&lt;/m:rPr&gt;&lt;w:rPr&gt;&lt;w:rFonts w:ascii=&quot;Cambria Math&quot; w:h-ansi=&quot;Cambria Math&quot;/&gt;&lt;wx:font wx:val=&quot;Cambria Math&quot;/&gt;&lt;w:noProof/&gt;&lt;/w:rPr&gt;&lt;m:t&gt;))&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52" o:title="" chromakey="white"/>
                </v:shape>
              </w:pict>
            </w:r>
            <w:r w:rsidRPr="0066337A">
              <w:rPr>
                <w:noProof/>
              </w:rPr>
              <w:instrText xml:space="preserve"> </w:instrText>
            </w:r>
            <w:r w:rsidRPr="0066337A">
              <w:rPr>
                <w:noProof/>
              </w:rPr>
              <w:fldChar w:fldCharType="separate"/>
            </w:r>
            <w:r w:rsidR="00A3404B">
              <w:rPr>
                <w:noProof/>
                <w:position w:val="-14"/>
              </w:rPr>
              <w:pict w14:anchorId="0968DED7">
                <v:shape id="_x0000_i1123" type="#_x0000_t75" alt="" style="width:180.7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241F&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E6241F&quot; wsp:rsidP=&quot;00E6241F&quot;&gt;&lt;m:oMathPara&gt;&lt;m:oMath&gt;&lt;m:r&gt;&lt;w:rPr&gt;&lt;w:rFonts w:ascii=&quot;Cambria Math&quot; w:h-ansi=&quot;Cambria Math&quot;/&gt;&lt;wx:font wx:val=&quot;Cambria Math&quot;/&gt;&lt;w:i/&gt;&lt;w:noProof/&gt;&lt;/w:rPr&gt;&lt;m:t&gt;max&lt;/m:t&gt;&lt;/m:r&gt;&lt;m:r&gt;&lt;m:rPr&gt;&lt;m:sty m:val=&quot;p&quot;/&gt;&lt;/m:rPr&gt;&lt;w:rPr&gt;&lt;w:rFonts w:ascii=&quot;Cambria Math&quot; w:h-ansi=&quot;Cambria Math&quot;/&gt;&lt;wx:font wx:val=&quot;Cambria Math&quot;/&gt;&lt;w:noProof/&gt;&lt;/w:rPr&gt;&lt;m:t&gt;_&lt;/m:t&gt;&lt;/m:r&gt;&lt;m:r&gt;&lt;w:rPr&gt;&lt;w:rFonts w:ascii=&quot;Cambria Math&quot; w:h-ansi=&quot;Cambria Math&quot;/&gt;&lt;wx:font wx:val=&quot;Cambria Math&quot;/&gt;&lt;w:i/&gt;&lt;w:noProof/&gt;&lt;/w:rPr&gt;&lt;m:t&gt;priority&lt;/m:t&gt;&lt;/m:r&gt;&lt;m:r&gt;&lt;m:rPr&gt;&lt;m:sty m:val=&quot;p&quot;/&gt;&lt;/m:rPr&gt;&lt;w:rPr&gt;&lt;w:rFonts w:ascii=&quot;Cambria Math&quot; w:h-ansi=&quot;Cambria Math&quot;/&gt;&lt;wx:font wx:val=&quot;Cambria Math&quot;/&gt;&lt;w:noProof/&gt;&lt;/w:rPr&gt;&lt;m:t&gt;&amp;lt;&lt;/m:t&gt;&lt;/m:r&gt;&lt;m:r&gt;&lt;w:rPr&gt;&lt;w:rFonts w:ascii=&quot;Cambria Math&quot; w:h-ansi=&quot;Cambria Math&quot;/&gt;&lt;wx:font wx:val=&quot;Cambria Math&quot;/&gt;&lt;w:i/&gt;&lt;w:noProof/&gt;&lt;/w:rPr&gt;&lt;m:t&gt;bid&lt;/m:t&gt;&lt;/m:r&gt;&lt;m:r&gt;&lt;m:rPr&gt;&lt;m:sty m:val=&quot;p&quot;/&gt;&lt;/m:rPr&gt;&lt;w:rPr&gt;&lt;w:rFonts w:ascii=&quot;Cambria Math&quot; w:h-ansi=&quot;Cambria Math&quot;/&gt;&lt;wx:font wx:val=&quot;Cambria Math&quot;/&gt;&lt;w:noProof/&gt;&lt;/w:rPr&gt;&lt;m:t&gt;_&lt;/m:t&gt;&lt;/m:r&gt;&lt;m:sSub&gt;&lt;m:sSubPr&gt;&lt;m:ctrlPr&gt;&lt;w:rPr&gt;&lt;w:rFonts w:ascii=&quot;Cambria Math&quot; w:h-ansi=&quot;Cambria Math&quot;/&gt;&lt;wx:font wx:val=&quot;Cambria Math&quot;/&gt;&lt;/w:rPr&gt;&lt;/m:ctrlPr&gt;&lt;/m:sSubPr&gt;&lt;m:e&gt;&lt;m:r&gt;&lt;w:rPr&gt;&lt;w:rFonts w:ascii=&quot;Cambria Math&quot; w:h-ansi=&quot;Cambria Math&quot; w:cs=&quot;Camb:::::::::ria Math&quot;/&gt;&lt;wx:font wx:val=&quot;Cambria Math&quot;/&gt;&lt;w:i/&gt;&lt;w:noProof/&gt;&lt;/w:rPr&gt;&lt;m:t&gt;_&lt;/m:t&gt;&lt;/m:r&gt;&lt;/m:e&gt;&lt;m:sub&gt;&lt;m:r&gt;&lt;w:rPr&gt;&lt;w:rFonts w:ascii=&quot;Cambria Math&quot; w:h-ansi=&quot;Cambria Math&quot;/&gt;&lt;wx:font wx:val=&quot;Cambria Math&quot;/&gt;&lt;w:i/&gt;&lt;w:noProof/&gt;&lt;/w:rPr&gt;&lt;m:t&gt;k&lt;/m:t&gt;&lt;/m:r&gt;:&lt;:/:m:::s:u:b:&gt;:&lt;/m:sSub&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slab&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i&lt;/m:t&gt;&lt;/m:r&gt;&lt;m:r&gt;&lt;m:rPr&gt;&lt;m:sty m:val=&quot;p&quot;/&gt;&lt;/m:rPr&gt;&lt;w:rPr&gt;&lt;w:rFonts w:ascii=&quot;Cambria Math&quot; w:h-ansi=&quot;Cambria Math&quot;/&gt;&lt;wx:font wx:val=&quot;Cambria Math&quot;/&gt;&lt;w:noProof/&gt;&lt;/w:rPr&gt;&lt;m:t&gt;))&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52" o:title="" chromakey="white"/>
                </v:shape>
              </w:pict>
            </w:r>
            <w:r w:rsidRPr="0066337A">
              <w:rPr>
                <w:noProof/>
              </w:rPr>
              <w:fldChar w:fldCharType="end"/>
            </w:r>
            <w:r>
              <w:rPr>
                <w:noProof/>
              </w:rPr>
              <w:t xml:space="preserve"> then</w:t>
            </w:r>
          </w:p>
          <w:p w14:paraId="43B22B7D" w14:textId="77777777" w:rsidR="0066337A" w:rsidRDefault="0066337A" w:rsidP="00710717">
            <w:pPr>
              <w:ind w:firstLineChars="0" w:firstLine="0"/>
              <w:rPr>
                <w:noProof/>
              </w:rPr>
            </w:pPr>
            <w:r>
              <w:rPr>
                <w:noProof/>
              </w:rPr>
              <w:t xml:space="preserve">5:    </w:t>
            </w:r>
            <w:r w:rsidRPr="0066337A">
              <w:rPr>
                <w:noProof/>
              </w:rPr>
              <w:fldChar w:fldCharType="begin"/>
            </w:r>
            <w:r w:rsidRPr="0066337A">
              <w:rPr>
                <w:noProof/>
              </w:rPr>
              <w:instrText xml:space="preserve"> QUOTE </w:instrText>
            </w:r>
            <w:r w:rsidR="00A3404B">
              <w:rPr>
                <w:noProof/>
                <w:position w:val="-14"/>
              </w:rPr>
              <w:pict w14:anchorId="190253BC">
                <v:shape id="_x0000_i1124" type="#_x0000_t75" alt="" style="width:147.7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D472A&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AD472A&quot; wsp:rsidP=&quot;00AD472A&quot;&gt;&lt;m:oMathPara&gt;&lt;m:oMath&gt;&lt;m:r&gt;&lt;w:rPr&gt;&lt;w:rFonts w:ascii=&quot;Cambria Math&quot; w:h-ansi=&quot;Cambria Math&quot;/&gt;&lt;wx:font wx:val=&quot;Cambria Math&quot;/&gt;&lt;w:i/&gt;&lt;w:noProof/&gt;&lt;/w:rPr&gt;&lt;m:t&gt;max&lt;/m:t&gt;&lt;/m:r&gt;&lt;m:r&gt;&lt;m:rPr&gt;&lt;m:sty m:val=&quot;p&quot;/&gt;&lt;/m:rPr&gt;&lt;w:rPr&gt;&lt;w:rFonts w:ascii=&quot;Cambria Math&quot; w:h-ansi=&quot;Cambria Math&quot;/&gt;&lt;wx:font wx:val=&quot;Cambria Math&quot;/&gt;&lt;w:noProof/&gt;&lt;/w:rPr&gt;&lt;m:t&gt;_&lt;/m:t&gt;&lt;/m:r&gt;&lt;m:r&gt;&lt;w:rPr&gt;&lt;w:rFonts w:ascii=&quot;Cambria Math&quot; w:h-ansi=&quot;Cambria Math&quot;/&gt;&lt;wx:font wx:val=&quot;Cambria Math&quot;/&gt;&lt;w:i/&gt;&lt;w:noProof/&gt;&lt;/w:rPr&gt;&lt;m:t&gt;priority&lt;/m:t&gt;&lt;/m:r&gt;&lt;m:r&gt;&lt;m:rPr&gt;&lt;m:sty m:val=&quot;p&quot;/&gt;&lt;/m:rPr&gt;&lt;w:rPr&gt;&lt;w:rFonts w:ascii=&quot;Cambria Math&quot; w:h-ansi=&quot;Cambria Math&quot;/&gt;&lt;wx:font wx:val=&quot;Cambria Math&quot;/&gt;&lt;w:noProof/&gt;&lt;/w:rPr&gt;&lt;m:t&gt;_?/m:t&gt;&lt;/m:r&gt;&lt;m:sSub&gt;&lt;m:sSubPr&gt;&lt;m:ctrlPr&gt;&lt;w:rPr&gt;&lt;w:rFonts w:ascii:rrrrrrrrr=&quot;Cambria Math&quot; w:h-ansi=&quot;Cambria Math&quot;/&gt;&lt;wx:font wx:val=&quot;Cambria Math&quot;/&gt;&lt;/w:rPr&gt;&lt;/m:ctrlPr&gt;&lt;/m:sSubPr&gt;&lt;m:e&gt;&lt;m:r&gt;&lt;w:rPr&gt;&lt;w:rFonts w:ascii=&quot;Cambria Math&quot; w:h-ansi=&quot;Cambria Math&quot; w:cs=&quot;Cambria Math&quot;/&gt;&lt;wx:font wx:val=&quot;Cambria Math&quot;/&gt;&lt;w:i/&gt;&lt;w:noProof/&gt;&lt;/w:rPr&gt;&lt;m:t&gt;_&lt;/m:t&gt;&lt;/m:r&gt;&lt;/m:e&gt;&lt;m:sub&gt;&lt;m:r&gt;&lt;w:rPr&gt;&lt;w:rFonts w:ascii=&quot;Cambria Math&quot; w:h-ansi=&quot;Cambria Math&quot;/&gt;&lt;wx:font wx:val=&quot;Cambria Math&quot;/&gt;&lt;w:i/&gt;&lt;w:noProof/&gt;&lt;/w:rPr&gt;&lt;m:t&gt;k&lt;/m:t&gt;&lt;/m:r&gt;&lt;/m:sub&gt;&lt;/m:sSub&gt;&lt;m:r&gt;&lt;m:rPr&gt;&lt;m:sty m:val=&quot;p&quot;/&gt;&lt;/m:rPr&gt;&lt;w:rPr&gt;&lt;w:rFo/n&gt;t&lt;s/ ww::raPsrcii=&quot;Cambria Math&quot; w:h-ansi=&quot;Cambria Math&quot;/&gt;&lt;wx:font wx:val=&quot;Cambria Math&quot;/&gt;&lt;w:noProof/&gt;&lt;/w:rPr&gt;&lt;m:t&gt;(&lt;/m:t&gt;&lt;/m:r&gt;&lt;m:r&gt;&lt;w:rPr&gt;&lt;w:rFonts w:ascii=&quot;Cambria Math&quot; w:h-ansi=&quot;Cambria Math&quot;/&gt;&lt;wx:font wx:val=&quot;Cambria Math&quot;/&gt;&lt;w:i/&gt;&lt;w:noProof/&gt;&lt;/w:rPr&gt;&lt;m:t&gt;slab&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i&lt;/m:t&gt;&lt;/m:r&gt;&lt;m:r&gt;&lt;m:rPr&gt;&lt;m:sty m:val=&quot;p&quot;/&gt;&lt;/m:rPr&gt;&lt;w:rPr&gt;&lt;w:rFonts w:ascii=&quot;Cambria Math&quot; w:h-ansi=&quot;Cambria Math&quot;/&gt;&lt;wx:font wx:val=&quot;Cambria Math&quot;/&gt;&lt;w:noProof/&gt;&lt;/w:rPr&gt;&lt;m:t&gt;))&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55" o:title="" chromakey="white"/>
                </v:shape>
              </w:pict>
            </w:r>
            <w:r w:rsidRPr="0066337A">
              <w:rPr>
                <w:noProof/>
              </w:rPr>
              <w:instrText xml:space="preserve"> </w:instrText>
            </w:r>
            <w:r w:rsidRPr="0066337A">
              <w:rPr>
                <w:noProof/>
              </w:rPr>
              <w:fldChar w:fldCharType="separate"/>
            </w:r>
            <w:r w:rsidR="00A3404B">
              <w:rPr>
                <w:noProof/>
                <w:position w:val="-14"/>
              </w:rPr>
              <w:pict w14:anchorId="159EF1A0">
                <v:shape id="_x0000_i1125" type="#_x0000_t75" alt="" style="width:147.7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D472A&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AD472A&quot; wsp:rsidP=&quot;00AD472A&quot;&gt;&lt;m:oMathPara&gt;&lt;m:oMath&gt;&lt;m:r&gt;&lt;w:rPr&gt;&lt;w:rFonts w:ascii=&quot;Cambria Math&quot; w:h-ansi=&quot;Cambria Math&quot;/&gt;&lt;wx:font wx:val=&quot;Cambria Math&quot;/&gt;&lt;w:i/&gt;&lt;w:noProof/&gt;&lt;/w:rPr&gt;&lt;m:t&gt;max&lt;/m:t&gt;&lt;/m:r&gt;&lt;m:r&gt;&lt;m:rPr&gt;&lt;m:sty m:val=&quot;p&quot;/&gt;&lt;/m:rPr&gt;&lt;w:rPr&gt;&lt;w:rFonts w:ascii=&quot;Cambria Math&quot; w:h-ansi=&quot;Cambria Math&quot;/&gt;&lt;wx:font wx:val=&quot;Cambria Math&quot;/&gt;&lt;w:noProof/&gt;&lt;/w:rPr&gt;&lt;m:t&gt;_&lt;/m:t&gt;&lt;/m:r&gt;&lt;m:r&gt;&lt;w:rPr&gt;&lt;w:rFonts w:ascii=&quot;Cambria Math&quot; w:h-ansi=&quot;Cambria Math&quot;/&gt;&lt;wx:font wx:val=&quot;Cambria Math&quot;/&gt;&lt;w:i/&gt;&lt;w:noProof/&gt;&lt;/w:rPr&gt;&lt;m:t&gt;priority&lt;/m:t&gt;&lt;/m:r&gt;&lt;m:r&gt;&lt;m:rPr&gt;&lt;m:sty m:val=&quot;p&quot;/&gt;&lt;/m:rPr&gt;&lt;w:rPr&gt;&lt;w:rFonts w:ascii=&quot;Cambria Math&quot; w:h-ansi=&quot;Cambria Math&quot;/&gt;&lt;wx:font wx:val=&quot;Cambria Math&quot;/&gt;&lt;w:noProof/&gt;&lt;/w:rPr&gt;&lt;m:t&gt;_?/m:t&gt;&lt;/m:r&gt;&lt;m:sSub&gt;&lt;m:sSubPr&gt;&lt;m:ctrlPr&gt;&lt;w:rPr&gt;&lt;w:rFonts w:ascii:rrrrrrrrr=&quot;Cambria Math&quot; w:h-ansi=&quot;Cambria Math&quot;/&gt;&lt;wx:font wx:val=&quot;Cambria Math&quot;/&gt;&lt;/w:rPr&gt;&lt;/m:ctrlPr&gt;&lt;/m:sSubPr&gt;&lt;m:e&gt;&lt;m:r&gt;&lt;w:rPr&gt;&lt;w:rFonts w:ascii=&quot;Cambria Math&quot; w:h-ansi=&quot;Cambria Math&quot; w:cs=&quot;Cambria Math&quot;/&gt;&lt;wx:font wx:val=&quot;Cambria Math&quot;/&gt;&lt;w:i/&gt;&lt;w:noProof/&gt;&lt;/w:rPr&gt;&lt;m:t&gt;_&lt;/m:t&gt;&lt;/m:r&gt;&lt;/m:e&gt;&lt;m:sub&gt;&lt;m:r&gt;&lt;w:rPr&gt;&lt;w:rFonts w:ascii=&quot;Cambria Math&quot; w:h-ansi=&quot;Cambria Math&quot;/&gt;&lt;wx:font wx:val=&quot;Cambria Math&quot;/&gt;&lt;w:i/&gt;&lt;w:noProof/&gt;&lt;/w:rPr&gt;&lt;m:t&gt;k&lt;/m:t&gt;&lt;/m:r&gt;&lt;/m:sub&gt;&lt;/m:sSub&gt;&lt;m:r&gt;&lt;m:rPr&gt;&lt;m:sty m:val=&quot;p&quot;/&gt;&lt;/m:rPr&gt;&lt;w:rPr&gt;&lt;w:rFo/n&gt;t&lt;s/ ww::raPsrcii=&quot;Cambria Math&quot; w:h-ansi=&quot;Cambria Math&quot;/&gt;&lt;wx:font wx:val=&quot;Cambria Math&quot;/&gt;&lt;w:noProof/&gt;&lt;/w:rPr&gt;&lt;m:t&gt;(&lt;/m:t&gt;&lt;/m:r&gt;&lt;m:r&gt;&lt;w:rPr&gt;&lt;w:rFonts w:ascii=&quot;Cambria Math&quot; w:h-ansi=&quot;Cambria Math&quot;/&gt;&lt;wx:font wx:val=&quot;Cambria Math&quot;/&gt;&lt;w:i/&gt;&lt;w:noProof/&gt;&lt;/w:rPr&gt;&lt;m:t&gt;slab&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i&lt;/m:t&gt;&lt;/m:r&gt;&lt;m:r&gt;&lt;m:rPr&gt;&lt;m:sty m:val=&quot;p&quot;/&gt;&lt;/m:rPr&gt;&lt;w:rPr&gt;&lt;w:rFonts w:ascii=&quot;Cambria Math&quot; w:h-ansi=&quot;Cambria Math&quot;/&gt;&lt;wx:font wx:val=&quot;Cambria Math&quot;/&gt;&lt;w:noProof/&gt;&lt;/w:rPr&gt;&lt;m:t&gt;))&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55" o:title="" chromakey="white"/>
                </v:shape>
              </w:pict>
            </w:r>
            <w:r w:rsidRPr="0066337A">
              <w:rPr>
                <w:noProof/>
              </w:rPr>
              <w:fldChar w:fldCharType="end"/>
            </w:r>
          </w:p>
          <w:p w14:paraId="253B2232" w14:textId="77777777" w:rsidR="0066337A" w:rsidRDefault="0066337A" w:rsidP="00710717">
            <w:pPr>
              <w:ind w:firstLineChars="0" w:firstLine="0"/>
              <w:rPr>
                <w:noProof/>
              </w:rPr>
            </w:pPr>
            <w:r>
              <w:rPr>
                <w:noProof/>
              </w:rPr>
              <w:t xml:space="preserve">6:    </w:t>
            </w:r>
            <w:r w:rsidRPr="0066337A">
              <w:rPr>
                <w:noProof/>
              </w:rPr>
              <w:fldChar w:fldCharType="begin"/>
            </w:r>
            <w:r w:rsidRPr="0066337A">
              <w:rPr>
                <w:noProof/>
              </w:rPr>
              <w:instrText xml:space="preserve"> QUOTE </w:instrText>
            </w:r>
            <w:r w:rsidR="00A3404B">
              <w:rPr>
                <w:noProof/>
                <w:position w:val="-14"/>
              </w:rPr>
              <w:pict w14:anchorId="12984702">
                <v:shape id="_x0000_i1126" type="#_x0000_t75" alt="" style="width:112.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3863&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5D3863&quot; wsp:rsidP=&quot;005D3863&quot;&gt;&lt;m:oMathPara&gt;&lt;m:oMath&gt;&lt;m:r&gt;&lt;w:rPr&gt;&lt;w:rFonts w:ascii=&quot;Cambria Math&quot; w:h-ansi=&quot;Cambria Math&quot;/&gt;&lt;wx:font wx:val=&quot;Cambria Math&quot;/&gt;&lt;w:i/&gt;&lt;w:noProof/&gt;&lt;/w:rPr&gt;&lt;m:t&gt;max&lt;/m:t&gt;&lt;/m:r&gt;&lt;m:r&gt;&lt;m:rPr&gt;&lt;m:sty m:val=&quot;p&quot;/&gt;&lt;/m:rPr&gt;&lt;w:rPr&gt;&lt;w:rFonts w:ascii=&quot;Cambria Math&quot; w:h-ansi=&quot;Cambria Math&quot;/&gt;&lt;wx:font wx:val=&quot;Cambria Math&quot;/&gt;&lt;w:noProof/&gt;&lt;/w:rPr&gt;&lt;m:t&gt;_&lt;/m:t&gt;&lt;/m:r&gt;&lt;m:r&gt;&lt;w:rPr&gt;&lt;w:rFonts w:ascii=&quot;Cambria Math&quot; w:h-ansi=&quot;Cambria Math&quot;/&gt;&lt;wx:font wx:val=&quot;Cambria Math&quot;/&gt;&lt;w:i/&gt;&lt;w:noProof/&gt;&lt;/w:rPr&gt;&lt;m:t&gt;priority&lt;/m:t&gt;&lt;/m:r&gt;&lt;m:r&gt;&lt;m:rPr&gt;&lt;m:sty m:val=&quot;p&quot;/&gt;&lt;/m:rPr&gt;&lt;w:rPr&gt;&lt;w:rFonts w:ascii=&quot;Cambria Math&quot; w:h-ansi=&quot;Cambria Math&quot;/&gt;&lt;wx:font wx:val=&quot;Cambria Math&quot;/&gt;&lt;w:noProof/&gt;&lt;/w:rPr&gt;&lt;m:t&gt;_&lt;/m:t&gt;&lt;/m:r&gt;&lt;m:r&gt;&lt;w:rPr&gt;&lt;w:rFonts w:ascii=&quot;Cambria Math&quot; w:h-ansi=&quot;Cambria Math&quot;/&gt;&lt;wx:font wx:val=&quot;Cambria Math&quot;/&gt;&lt;w:i/&gt;&lt;w:noProof/&gt;&lt;/w:rPr&gt;&lt;m:t&gt;ap&lt;/m:t&gt;&lt;/m:r&gt;&lt;m:r&gt;&lt;m:rPr&gt;&lt;m:sty m:val=&quot;p&quot;/&gt;&lt;/m:rPr&gt;&lt;w:rPr&gt;&lt;w:rFonts w:ascii=&quot;Cambria Math&quot; w:h-ansi=&quot;Cambria Math&quot;/&gt;&lt;wx:font wx:val=&quot;Cambria Math&quot;/&gt;&lt;w:noProof/&gt;&lt;/w:rPr&gt;&lt;m:t&gt;_=========?/m:t&gt;&lt;/m:r&gt;&lt;m:r&gt;&lt;w:rPr&gt;&lt;w:rFonts w:ascii=&quot;Cambria Math&quot; w:h-ansi=&quot;Cambria Math&quot;/&gt;&lt;wx:font wx:val=&quot;Cambria Math&quot;/&gt;&lt;w:i/&gt;&lt;w:noProof/&gt;&lt;/w:rPr&gt;&lt;m:t&gt;a&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54" o:title="" chromakey="white"/>
                </v:shape>
              </w:pict>
            </w:r>
            <w:r w:rsidRPr="0066337A">
              <w:rPr>
                <w:noProof/>
              </w:rPr>
              <w:instrText xml:space="preserve"> </w:instrText>
            </w:r>
            <w:r w:rsidRPr="0066337A">
              <w:rPr>
                <w:noProof/>
              </w:rPr>
              <w:fldChar w:fldCharType="separate"/>
            </w:r>
            <w:r w:rsidR="00A3404B">
              <w:rPr>
                <w:noProof/>
                <w:position w:val="-14"/>
              </w:rPr>
              <w:pict w14:anchorId="05089129">
                <v:shape id="_x0000_i1127" type="#_x0000_t75" alt="" style="width:112.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3863&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5D3863&quot; wsp:rsidP=&quot;005D3863&quot;&gt;&lt;m:oMathPara&gt;&lt;m:oMath&gt;&lt;m:r&gt;&lt;w:rPr&gt;&lt;w:rFonts w:ascii=&quot;Cambria Math&quot; w:h-ansi=&quot;Cambria Math&quot;/&gt;&lt;wx:font wx:val=&quot;Cambria Math&quot;/&gt;&lt;w:i/&gt;&lt;w:noProof/&gt;&lt;/w:rPr&gt;&lt;m:t&gt;max&lt;/m:t&gt;&lt;/m:r&gt;&lt;m:r&gt;&lt;m:rPr&gt;&lt;m:sty m:val=&quot;p&quot;/&gt;&lt;/m:rPr&gt;&lt;w:rPr&gt;&lt;w:rFonts w:ascii=&quot;Cambria Math&quot; w:h-ansi=&quot;Cambria Math&quot;/&gt;&lt;wx:font wx:val=&quot;Cambria Math&quot;/&gt;&lt;w:noProof/&gt;&lt;/w:rPr&gt;&lt;m:t&gt;_&lt;/m:t&gt;&lt;/m:r&gt;&lt;m:r&gt;&lt;w:rPr&gt;&lt;w:rFonts w:ascii=&quot;Cambria Math&quot; w:h-ansi=&quot;Cambria Math&quot;/&gt;&lt;wx:font wx:val=&quot;Cambria Math&quot;/&gt;&lt;w:i/&gt;&lt;w:noProof/&gt;&lt;/w:rPr&gt;&lt;m:t&gt;priority&lt;/m:t&gt;&lt;/m:r&gt;&lt;m:r&gt;&lt;m:rPr&gt;&lt;m:sty m:val=&quot;p&quot;/&gt;&lt;/m:rPr&gt;&lt;w:rPr&gt;&lt;w:rFonts w:ascii=&quot;Cambria Math&quot; w:h-ansi=&quot;Cambria Math&quot;/&gt;&lt;wx:font wx:val=&quot;Cambria Math&quot;/&gt;&lt;w:noProof/&gt;&lt;/w:rPr&gt;&lt;m:t&gt;_&lt;/m:t&gt;&lt;/m:r&gt;&lt;m:r&gt;&lt;w:rPr&gt;&lt;w:rFonts w:ascii=&quot;Cambria Math&quot; w:h-ansi=&quot;Cambria Math&quot;/&gt;&lt;wx:font wx:val=&quot;Cambria Math&quot;/&gt;&lt;w:i/&gt;&lt;w:noProof/&gt;&lt;/w:rPr&gt;&lt;m:t&gt;ap&lt;/m:t&gt;&lt;/m:r&gt;&lt;m:r&gt;&lt;m:rPr&gt;&lt;m:sty m:val=&quot;p&quot;/&gt;&lt;/m:rPr&gt;&lt;w:rPr&gt;&lt;w:rFonts w:ascii=&quot;Cambria Math&quot; w:h-ansi=&quot;Cambria Math&quot;/&gt;&lt;wx:font wx:val=&quot;Cambria Math&quot;/&gt;&lt;w:noProof/&gt;&lt;/w:rPr&gt;&lt;m:t&gt;_=========?/m:t&gt;&lt;/m:r&gt;&lt;m:r&gt;&lt;w:rPr&gt;&lt;w:rFonts w:ascii=&quot;Cambria Math&quot; w:h-ansi=&quot;Cambria Math&quot;/&gt;&lt;wx:font wx:val=&quot;Cambria Math&quot;/&gt;&lt;w:i/&gt;&lt;w:noProof/&gt;&lt;/w:rPr&gt;&lt;m:t&gt;a&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54" o:title="" chromakey="white"/>
                </v:shape>
              </w:pict>
            </w:r>
            <w:r w:rsidRPr="0066337A">
              <w:rPr>
                <w:noProof/>
              </w:rPr>
              <w:fldChar w:fldCharType="end"/>
            </w:r>
          </w:p>
          <w:p w14:paraId="689B8C16" w14:textId="77777777" w:rsidR="0066337A" w:rsidRDefault="0066337A" w:rsidP="00710717">
            <w:pPr>
              <w:ind w:firstLineChars="0" w:firstLine="0"/>
              <w:rPr>
                <w:noProof/>
              </w:rPr>
            </w:pPr>
            <w:r>
              <w:rPr>
                <w:noProof/>
              </w:rPr>
              <w:lastRenderedPageBreak/>
              <w:t xml:space="preserve">7:  end if </w:t>
            </w:r>
          </w:p>
          <w:p w14:paraId="325A237A" w14:textId="77777777" w:rsidR="0066337A" w:rsidRDefault="0066337A" w:rsidP="00710717">
            <w:pPr>
              <w:ind w:firstLineChars="0" w:firstLine="0"/>
              <w:rPr>
                <w:noProof/>
              </w:rPr>
            </w:pPr>
            <w:r>
              <w:rPr>
                <w:noProof/>
              </w:rPr>
              <w:t xml:space="preserve">8: end for </w:t>
            </w:r>
          </w:p>
          <w:p w14:paraId="470FBFFC" w14:textId="77777777" w:rsidR="0066337A" w:rsidRPr="007F0215" w:rsidRDefault="0066337A" w:rsidP="00710717">
            <w:pPr>
              <w:ind w:firstLineChars="0" w:firstLine="0"/>
              <w:rPr>
                <w:noProof/>
              </w:rPr>
            </w:pPr>
            <w:r>
              <w:rPr>
                <w:noProof/>
              </w:rPr>
              <w:t xml:space="preserve">9: </w:t>
            </w:r>
            <w:r w:rsidRPr="0066337A">
              <w:rPr>
                <w:noProof/>
              </w:rPr>
              <w:fldChar w:fldCharType="begin"/>
            </w:r>
            <w:r w:rsidRPr="0066337A">
              <w:rPr>
                <w:noProof/>
              </w:rPr>
              <w:instrText xml:space="preserve"> QUOTE </w:instrText>
            </w:r>
            <w:r w:rsidR="00A3404B">
              <w:rPr>
                <w:noProof/>
                <w:position w:val="-14"/>
              </w:rPr>
              <w:pict w14:anchorId="1A102F3A">
                <v:shape id="_x0000_i1128" type="#_x0000_t75" alt="" style="width:88.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0DE9&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420DE9&quot; wsp:rsidP=&quot;00420DE9&quot;&gt;&lt;m:oMathPara&gt;&lt;m:oMath&gt;&lt;m:r&gt;&lt;w:rPr&gt;&lt;w:rFonts w:ascii=&quot;Cambria Math&quot; w:h-ansi=&quot;Cambria Math&quot;/&gt;&lt;wx:font wx:val=&quot;Cambria Math&quot;/&gt;&lt;w:i/&gt;&lt;w:noProof/&gt;&lt;/w:rPr&gt;&lt;m:t&gt;max&lt;/m:t&gt;&lt;/m:r&gt;&lt;m:r&gt;&lt;m:rPr&gt;&lt;m:sty m:val=&quot;p&quot;/&gt;&lt;/m:rPr&gt;&lt;w:rPr&gt;&lt;w:rFonts w:ascii=&quot;Cambria Math&quot; w:h-ansi=&quot;Cambria Math&quot;/&gt;&lt;wx:font wx:val=&quot;Cambria Math&quot;/&gt;&lt;w:noProof/&gt;&lt;/w:rPr&gt;&lt;m:t&gt;_&lt;/m:t&gt;&lt;/m:r&gt;&lt;m:r&gt;&lt;w:rPr&gt;&lt;w:rFonts w:ascii=&quot;Cambria Math&quot; w:h-ansi=&quot;Cambria Math&quot;/&gt;&lt;wx:font wx:val=&quot;Cambria Math&quot;/&gt;&lt;w:i/&gt;&lt;w:noProof/&gt;&lt;/w:rPr&gt;&lt;m:t&gt;priority&lt;/m:t&gt;&lt;/m:r&gt;&lt;m:r&gt;&lt;m:rPr&gt;&lt;m:sty m:val=&quot;p&quot;/&gt;&lt;/m:rPr&gt;&lt;w:rPr&gt;&lt;w:rFonts w:ascii=&quot;Cambria Math&quot; w:h-ansi=&quot;Cambria Math&quot;/&gt;&lt;wx:font wx:val=&quot;Cambria Math&quot;/&gt;&lt;w:noProof/&gt;&lt;/w:rPr&gt;&lt;m:t&gt;_&lt;/m:t&gt;&lt;/m:r&gt;&lt;m:r&gt;&lt;w:rPr&gt;&lt;w:rFonts w:ascii=&quot;Cambria Math&quot; w:h-ansi=&quot;Cambria Math&quot;/&gt;&lt;wx:font wx:val=&quot;Cambria Math&quot;/&gt;&lt;w:i/&gt;&lt;w:noProof/&gt;&lt;/w:rPr&gt;&lt;m:t&gt;ap&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48" o:title="" chromakey="white"/>
                </v:shape>
              </w:pict>
            </w:r>
            <w:r w:rsidRPr="0066337A">
              <w:rPr>
                <w:noProof/>
              </w:rPr>
              <w:instrText xml:space="preserve"> </w:instrText>
            </w:r>
            <w:r w:rsidRPr="0066337A">
              <w:rPr>
                <w:noProof/>
              </w:rPr>
              <w:fldChar w:fldCharType="separate"/>
            </w:r>
            <w:r w:rsidR="00A3404B">
              <w:rPr>
                <w:noProof/>
                <w:position w:val="-14"/>
              </w:rPr>
              <w:pict w14:anchorId="2FA31660">
                <v:shape id="_x0000_i1129" type="#_x0000_t75" alt="" style="width:88.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0DE9&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420DE9&quot; wsp:rsidP=&quot;00420DE9&quot;&gt;&lt;m:oMathPara&gt;&lt;m:oMath&gt;&lt;m:r&gt;&lt;w:rPr&gt;&lt;w:rFonts w:ascii=&quot;Cambria Math&quot; w:h-ansi=&quot;Cambria Math&quot;/&gt;&lt;wx:font wx:val=&quot;Cambria Math&quot;/&gt;&lt;w:i/&gt;&lt;w:noProof/&gt;&lt;/w:rPr&gt;&lt;m:t&gt;max&lt;/m:t&gt;&lt;/m:r&gt;&lt;m:r&gt;&lt;m:rPr&gt;&lt;m:sty m:val=&quot;p&quot;/&gt;&lt;/m:rPr&gt;&lt;w:rPr&gt;&lt;w:rFonts w:ascii=&quot;Cambria Math&quot; w:h-ansi=&quot;Cambria Math&quot;/&gt;&lt;wx:font wx:val=&quot;Cambria Math&quot;/&gt;&lt;w:noProof/&gt;&lt;/w:rPr&gt;&lt;m:t&gt;_&lt;/m:t&gt;&lt;/m:r&gt;&lt;m:r&gt;&lt;w:rPr&gt;&lt;w:rFonts w:ascii=&quot;Cambria Math&quot; w:h-ansi=&quot;Cambria Math&quot;/&gt;&lt;wx:font wx:val=&quot;Cambria Math&quot;/&gt;&lt;w:i/&gt;&lt;w:noProof/&gt;&lt;/w:rPr&gt;&lt;m:t&gt;priority&lt;/m:t&gt;&lt;/m:r&gt;&lt;m:r&gt;&lt;m:rPr&gt;&lt;m:sty m:val=&quot;p&quot;/&gt;&lt;/m:rPr&gt;&lt;w:rPr&gt;&lt;w:rFonts w:ascii=&quot;Cambria Math&quot; w:h-ansi=&quot;Cambria Math&quot;/&gt;&lt;wx:font wx:val=&quot;Cambria Math&quot;/&gt;&lt;w:noProof/&gt;&lt;/w:rPr&gt;&lt;m:t&gt;_&lt;/m:t&gt;&lt;/m:r&gt;&lt;m:r&gt;&lt;w:rPr&gt;&lt;w:rFonts w:ascii=&quot;Cambria Math&quot; w:h-ansi=&quot;Cambria Math&quot;/&gt;&lt;wx:font wx:val=&quot;Cambria Math&quot;/&gt;&lt;w:i/&gt;&lt;w:noProof/&gt;&lt;/w:rPr&gt;&lt;m:t&gt;ap&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48" o:title="" chromakey="white"/>
                </v:shape>
              </w:pict>
            </w:r>
            <w:r w:rsidRPr="0066337A">
              <w:rPr>
                <w:noProof/>
              </w:rPr>
              <w:fldChar w:fldCharType="end"/>
            </w:r>
            <w:r>
              <w:rPr>
                <w:noProof/>
              </w:rPr>
              <w:t xml:space="preserve"> is the chosen AP for STA </w:t>
            </w:r>
            <w:r w:rsidRPr="0066337A">
              <w:rPr>
                <w:noProof/>
              </w:rPr>
              <w:fldChar w:fldCharType="begin"/>
            </w:r>
            <w:r w:rsidRPr="0066337A">
              <w:rPr>
                <w:noProof/>
              </w:rPr>
              <w:instrText xml:space="preserve"> QUOTE </w:instrText>
            </w:r>
            <w:r w:rsidR="00A3404B">
              <w:rPr>
                <w:noProof/>
                <w:position w:val="-14"/>
              </w:rPr>
              <w:pict w14:anchorId="4A1AF78E">
                <v:shape id="_x0000_i1130" type="#_x0000_t75" alt="" style="width:6.7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04A5&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3904A5&quot; wsp:rsidP=&quot;003904A5&quot;&gt;&lt;m:oMathPara&gt;&lt;m:oMath&gt;&lt;m:r&gt;&lt;w:rPr&gt;&lt;w:rFonts w:ascii=&quot;Cambria Math&quot; w:h-ansi=&quot;Cambria Math&quot;/&gt;&lt;wx:font wx:val=&quot;Cambria Math&quot;/&gt;&lt;w:i/&gt;&lt;w:noProof/&gt;&lt;/w:rPr&gt;&lt;m:t&gt;s&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45" o:title="" chromakey="white"/>
                </v:shape>
              </w:pict>
            </w:r>
            <w:r w:rsidRPr="0066337A">
              <w:rPr>
                <w:noProof/>
              </w:rPr>
              <w:instrText xml:space="preserve"> </w:instrText>
            </w:r>
            <w:r w:rsidRPr="0066337A">
              <w:rPr>
                <w:noProof/>
              </w:rPr>
              <w:fldChar w:fldCharType="separate"/>
            </w:r>
            <w:r w:rsidR="00A3404B">
              <w:rPr>
                <w:noProof/>
                <w:position w:val="-14"/>
              </w:rPr>
              <w:pict w14:anchorId="36F470D9">
                <v:shape id="_x0000_i1131" type="#_x0000_t75" alt="" style="width:6.7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04A5&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3904A5&quot; wsp:rsidP=&quot;003904A5&quot;&gt;&lt;m:oMathPara&gt;&lt;m:oMath&gt;&lt;m:r&gt;&lt;w:rPr&gt;&lt;w:rFonts w:ascii=&quot;Cambria Math&quot; w:h-ansi=&quot;Cambria Math&quot;/&gt;&lt;wx:font wx:val=&quot;Cambria Math&quot;/&gt;&lt;w:i/&gt;&lt;w:noProof/&gt;&lt;/w:rPr&gt;&lt;m:t&gt;s&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45" o:title="" chromakey="white"/>
                </v:shape>
              </w:pict>
            </w:r>
            <w:r w:rsidRPr="0066337A">
              <w:rPr>
                <w:noProof/>
              </w:rPr>
              <w:fldChar w:fldCharType="end"/>
            </w:r>
          </w:p>
        </w:tc>
      </w:tr>
    </w:tbl>
    <w:p w14:paraId="6AC557CD" w14:textId="77777777" w:rsidR="0066337A" w:rsidRPr="00363BD8" w:rsidRDefault="0066337A" w:rsidP="0066337A"/>
    <w:p w14:paraId="2FC63D46" w14:textId="77777777" w:rsidR="0066337A" w:rsidRDefault="0066337A" w:rsidP="0066337A">
      <w:pPr>
        <w:rPr>
          <w:lang w:eastAsia="zh-CN"/>
        </w:rPr>
      </w:pPr>
      <w:r>
        <w:rPr>
          <w:rFonts w:hint="eastAsia"/>
          <w:lang w:eastAsia="zh-CN"/>
        </w:rPr>
        <w:t>本章</w:t>
      </w:r>
      <w:r w:rsidRPr="00363BD8">
        <w:rPr>
          <w:rFonts w:hint="eastAsia"/>
          <w:lang w:eastAsia="zh-CN"/>
        </w:rPr>
        <w:t>通过简化关联算法实现的总流量的下限</w:t>
      </w:r>
      <w:r>
        <w:rPr>
          <w:rFonts w:hint="eastAsia"/>
          <w:lang w:eastAsia="zh-CN"/>
        </w:rPr>
        <w:t>。</w:t>
      </w:r>
      <w:r w:rsidRPr="00363BD8">
        <w:rPr>
          <w:rFonts w:hint="eastAsia"/>
          <w:lang w:eastAsia="zh-CN"/>
        </w:rPr>
        <w:t>根据该算法结束时该</w:t>
      </w:r>
      <w:r w:rsidRPr="00363BD8">
        <w:rPr>
          <w:lang w:eastAsia="zh-CN"/>
        </w:rPr>
        <w:t>AP</w:t>
      </w:r>
      <w:r w:rsidRPr="00363BD8">
        <w:rPr>
          <w:rFonts w:hint="eastAsia"/>
          <w:lang w:eastAsia="zh-CN"/>
        </w:rPr>
        <w:t>所服务的流量的一小部分来定义一段时间内的</w:t>
      </w:r>
      <w:r w:rsidRPr="00363BD8">
        <w:rPr>
          <w:lang w:eastAsia="zh-CN"/>
        </w:rPr>
        <w:t>AP</w:t>
      </w:r>
      <w:r w:rsidRPr="00363BD8">
        <w:rPr>
          <w:rFonts w:hint="eastAsia"/>
          <w:lang w:eastAsia="zh-CN"/>
        </w:rPr>
        <w:t>的类型</w:t>
      </w:r>
      <w:r w:rsidRPr="00363BD8">
        <w:rPr>
          <w:lang w:eastAsia="zh-CN"/>
        </w:rPr>
        <w:t>SIMPLIFIEDASSOCIATION</w:t>
      </w:r>
      <w:r w:rsidRPr="00363BD8">
        <w:rPr>
          <w:rFonts w:hint="eastAsia"/>
          <w:lang w:eastAsia="zh-CN"/>
        </w:rPr>
        <w:t>算法：假设</w:t>
      </w:r>
      <w:r w:rsidRPr="00363BD8">
        <w:rPr>
          <w:lang w:eastAsia="zh-CN"/>
        </w:rPr>
        <w:t>AP</w:t>
      </w:r>
      <w:r w:rsidRPr="00363BD8">
        <w:rPr>
          <w:rFonts w:hint="eastAsia"/>
          <w:lang w:eastAsia="zh-CN"/>
        </w:rPr>
        <w:t>如果在算法结束时花费的</w:t>
      </w:r>
      <w:r w:rsidRPr="001E3BC4">
        <w:rPr>
          <w:rFonts w:hint="eastAsia"/>
          <w:lang w:eastAsia="zh-CN"/>
        </w:rPr>
        <w:t>理论业务量的</w:t>
      </w:r>
      <w:r w:rsidRPr="00363BD8">
        <w:rPr>
          <w:rFonts w:hint="eastAsia"/>
          <w:lang w:eastAsia="zh-CN"/>
        </w:rPr>
        <w:t>一部分在</w:t>
      </w:r>
      <w:r w:rsidRPr="0066337A">
        <w:fldChar w:fldCharType="begin"/>
      </w:r>
      <w:r w:rsidRPr="0066337A">
        <w:rPr>
          <w:lang w:eastAsia="zh-CN"/>
        </w:rPr>
        <w:instrText xml:space="preserve"> QUOTE </w:instrText>
      </w:r>
      <w:r w:rsidR="00A3404B">
        <w:rPr>
          <w:noProof/>
          <w:position w:val="-14"/>
        </w:rPr>
        <w:pict w14:anchorId="7F63D55C">
          <v:shape id="_x0000_i1132" type="#_x0000_t75" alt="" style="width:80.2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17C8F&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B17C8F&quot; wsp:rsidP=&quot;00B17C8F&quot;&gt;&lt;m:oMathPara&gt;&lt;m:oMath&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j&lt;/m:t&gt;&lt;/m:r&gt;&lt;m:r&gt;&lt;m:rPr&gt;&lt;m:sty m:val=&quot;p&quot;/&gt;&lt;/m:rPr&gt;&lt;w:rPr&gt;&lt;w:rFonts w:ascii=&quot;Cambria Math&quot; w:h-ansi=&quot;Cambria Math&quot;/&gt;&lt;wx:font wx:val=&quot;Cambria Math&quot;/&gt;&lt;w:noProof/&gt;&lt;/w:rPr&gt;&lt;m:t&gt;-1)/&lt;/m:t&gt;&lt;/m:r&gt;&lt;m:r&gt;&lt;w:rPr&gt;&lt;w:rFonts w:ascii=&quot;Cambria Math&quot; w:h-ansi=&quot;Cambria Math&quot;/&gt;&lt;wx:font wx:val=&quot;Cambria Math&quot;/&gt;&lt;w:i/&gt;&lt;w:noProof/&gt;&lt;/w:rPr&gt;&lt;m:t&gt;k&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j&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k&lt;/m:t&gt;&lt;/m:r&gt;&lt;m:r&gt;&lt;m:rPr&gt;&lt;m:sty m:val=&quot;p&quot;/&gt;&lt;/m:rPr&gt;&lt;w:rPr&gt;&lt;w:rFonts w:ascii=&quot;Cambria Math&quot; w:h-ansi=&quot;Cambria Math&quot;/&gt;&lt;wx:font wx:val=&quot;Cambria Math&quot;/&gt;&lt;w:noProof/&gt;&lt;/w:rPr&gt;&lt;m:t&gt;)&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56" o:title="" chromakey="white"/>
          </v:shape>
        </w:pict>
      </w:r>
      <w:r w:rsidRPr="0066337A">
        <w:rPr>
          <w:lang w:eastAsia="zh-CN"/>
        </w:rPr>
        <w:instrText xml:space="preserve"> </w:instrText>
      </w:r>
      <w:r w:rsidRPr="0066337A">
        <w:fldChar w:fldCharType="separate"/>
      </w:r>
      <w:r w:rsidR="00A3404B">
        <w:rPr>
          <w:noProof/>
          <w:position w:val="-14"/>
        </w:rPr>
        <w:pict w14:anchorId="10908643">
          <v:shape id="_x0000_i1133" type="#_x0000_t75" alt="" style="width:80.2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17C8F&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B17C8F&quot; wsp:rsidP=&quot;00B17C8F&quot;&gt;&lt;m:oMathPara&gt;&lt;m:oMath&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j&lt;/m:t&gt;&lt;/m:r&gt;&lt;m:r&gt;&lt;m:rPr&gt;&lt;m:sty m:val=&quot;p&quot;/&gt;&lt;/m:rPr&gt;&lt;w:rPr&gt;&lt;w:rFonts w:ascii=&quot;Cambria Math&quot; w:h-ansi=&quot;Cambria Math&quot;/&gt;&lt;wx:font wx:val=&quot;Cambria Math&quot;/&gt;&lt;w:noProof/&gt;&lt;/w:rPr&gt;&lt;m:t&gt;-1)/&lt;/m:t&gt;&lt;/m:r&gt;&lt;m:r&gt;&lt;w:rPr&gt;&lt;w:rFonts w:ascii=&quot;Cambria Math&quot; w:h-ansi=&quot;Cambria Math&quot;/&gt;&lt;wx:font wx:val=&quot;Cambria Math&quot;/&gt;&lt;w:i/&gt;&lt;w:noProof/&gt;&lt;/w:rPr&gt;&lt;m:t&gt;k&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j&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k&lt;/m:t&gt;&lt;/m:r&gt;&lt;m:r&gt;&lt;m:rPr&gt;&lt;m:sty m:val=&quot;p&quot;/&gt;&lt;/m:rPr&gt;&lt;w:rPr&gt;&lt;w:rFonts w:ascii=&quot;Cambria Math&quot; w:h-ansi=&quot;Cambria Math&quot;/&gt;&lt;wx:font wx:val=&quot;Cambria Math&quot;/&gt;&lt;w:noProof/&gt;&lt;/w:rPr&gt;&lt;m:t&gt;)&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56" o:title="" chromakey="white"/>
          </v:shape>
        </w:pict>
      </w:r>
      <w:r w:rsidRPr="0066337A">
        <w:fldChar w:fldCharType="end"/>
      </w:r>
      <w:r w:rsidRPr="00363BD8">
        <w:rPr>
          <w:rFonts w:hint="eastAsia"/>
          <w:lang w:eastAsia="zh-CN"/>
        </w:rPr>
        <w:t>范围内，则在某个时间段内是类型</w:t>
      </w:r>
      <w:r w:rsidRPr="00363BD8">
        <w:rPr>
          <w:lang w:eastAsia="zh-CN"/>
        </w:rPr>
        <w:t>j</w:t>
      </w:r>
      <w:r w:rsidRPr="00363BD8">
        <w:rPr>
          <w:rFonts w:hint="eastAsia"/>
          <w:lang w:eastAsia="zh-CN"/>
        </w:rPr>
        <w:t>。按照惯例，某个时段的</w:t>
      </w:r>
      <w:r w:rsidRPr="00363BD8">
        <w:rPr>
          <w:lang w:eastAsia="zh-CN"/>
        </w:rPr>
        <w:t>AP</w:t>
      </w:r>
      <w:r w:rsidRPr="00363BD8">
        <w:rPr>
          <w:rFonts w:hint="eastAsia"/>
          <w:lang w:eastAsia="zh-CN"/>
        </w:rPr>
        <w:t>不会花费任何时间他的预算被分配类型</w:t>
      </w:r>
      <w:r w:rsidRPr="00363BD8">
        <w:rPr>
          <w:lang w:eastAsia="zh-CN"/>
        </w:rPr>
        <w:t>1</w:t>
      </w:r>
      <w:r>
        <w:rPr>
          <w:rFonts w:hint="eastAsia"/>
          <w:lang w:eastAsia="zh-CN"/>
        </w:rPr>
        <w:t>。</w:t>
      </w:r>
    </w:p>
    <w:p w14:paraId="63296C30" w14:textId="77777777" w:rsidR="0066337A" w:rsidRPr="00363BD8" w:rsidRDefault="0066337A" w:rsidP="0066337A">
      <w:pPr>
        <w:rPr>
          <w:lang w:eastAsia="zh-CN"/>
        </w:rPr>
      </w:pPr>
      <w:r w:rsidRPr="00363BD8">
        <w:rPr>
          <w:rFonts w:hint="eastAsia"/>
          <w:lang w:eastAsia="zh-CN"/>
        </w:rPr>
        <w:t>引理</w:t>
      </w:r>
      <w:r w:rsidRPr="00363BD8">
        <w:rPr>
          <w:lang w:eastAsia="zh-CN"/>
        </w:rPr>
        <w:t>1</w:t>
      </w:r>
      <w:r w:rsidRPr="00363BD8">
        <w:rPr>
          <w:rFonts w:hint="eastAsia"/>
          <w:lang w:eastAsia="zh-CN"/>
        </w:rPr>
        <w:t>：在某个时期，如果</w:t>
      </w:r>
      <w:r w:rsidRPr="00363BD8">
        <w:rPr>
          <w:lang w:eastAsia="zh-CN"/>
        </w:rPr>
        <w:t>OPT</w:t>
      </w:r>
      <w:r w:rsidRPr="00363BD8">
        <w:rPr>
          <w:rFonts w:hint="eastAsia"/>
          <w:lang w:eastAsia="zh-CN"/>
        </w:rPr>
        <w:t>将</w:t>
      </w:r>
      <w:r w:rsidRPr="00363BD8">
        <w:rPr>
          <w:lang w:eastAsia="zh-CN"/>
        </w:rPr>
        <w:t>STA</w:t>
      </w:r>
      <w:r w:rsidRPr="00363BD8">
        <w:rPr>
          <w:rFonts w:hint="eastAsia"/>
          <w:lang w:eastAsia="zh-CN"/>
        </w:rPr>
        <w:t>与</w:t>
      </w:r>
      <w:r w:rsidRPr="0066337A">
        <w:fldChar w:fldCharType="begin"/>
      </w:r>
      <w:r w:rsidRPr="0066337A">
        <w:rPr>
          <w:lang w:eastAsia="zh-CN"/>
        </w:rPr>
        <w:instrText xml:space="preserve"> QUOTE </w:instrText>
      </w:r>
      <w:r w:rsidR="00A3404B">
        <w:rPr>
          <w:noProof/>
          <w:position w:val="-14"/>
        </w:rPr>
        <w:pict w14:anchorId="11F2B78A">
          <v:shape id="_x0000_i1134" type="#_x0000_t75" alt="" style="width:40.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0EA&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6130EA&quot; wsp:rsidP=&quot;006130EA&quot;&gt;&lt;m:oMathPara&gt;&lt;m:oMath&gt;&lt;m:r&gt;&lt;w:rPr&gt;&lt;w:rFonts w:ascii=&quot;Cambria Math&quot; w:h-ansi=&quot;Cambria Math&quot;/&gt;&lt;wx:font wx:val=&quot;Cambria Math&quot;/&gt;&lt;w:i/&gt;&lt;w:noProof/&gt;&lt;/w:rPr&gt;&lt;m:t&gt;__-1&lt;/m:t&gt;&lt;/m:r&gt;&lt;/m:oMath&gt;&lt;/m:oMathPara&gt;&lt;/w:p&gt;&lt;w:sectPr sisisisisisisisisi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57" o:title="" chromakey="white"/>
          </v:shape>
        </w:pict>
      </w:r>
      <w:r w:rsidRPr="0066337A">
        <w:rPr>
          <w:lang w:eastAsia="zh-CN"/>
        </w:rPr>
        <w:instrText xml:space="preserve"> </w:instrText>
      </w:r>
      <w:r w:rsidRPr="0066337A">
        <w:fldChar w:fldCharType="separate"/>
      </w:r>
      <w:r w:rsidR="00A3404B">
        <w:rPr>
          <w:noProof/>
          <w:position w:val="-14"/>
        </w:rPr>
        <w:pict w14:anchorId="361F327F">
          <v:shape id="_x0000_i1135" type="#_x0000_t75" alt="" style="width:40.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0EA&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6130EA&quot; wsp:rsidP=&quot;006130EA&quot;&gt;&lt;m:oMathPara&gt;&lt;m:oMath&gt;&lt;m:r&gt;&lt;w:rPr&gt;&lt;w:rFonts w:ascii=&quot;Cambria Math&quot; w:h-ansi=&quot;Cambria Math&quot;/&gt;&lt;wx:font wx:val=&quot;Cambria Math&quot;/&gt;&lt;w:i/&gt;&lt;w:noProof/&gt;&lt;/w:rPr&gt;&lt;m:t&gt;__-1&lt;/m:t&gt;&lt;/m:r&gt;&lt;/m:oMath&gt;&lt;/m:oMathPara&gt;&lt;/w:p&gt;&lt;w:sectPr sisisisisisisisisi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57" o:title="" chromakey="white"/>
          </v:shape>
        </w:pict>
      </w:r>
      <w:r w:rsidRPr="0066337A">
        <w:fldChar w:fldCharType="end"/>
      </w:r>
      <w:r w:rsidRPr="00363BD8">
        <w:rPr>
          <w:rFonts w:hint="eastAsia"/>
          <w:lang w:eastAsia="zh-CN"/>
        </w:rPr>
        <w:t>类型的</w:t>
      </w:r>
      <w:r w:rsidRPr="00363BD8">
        <w:rPr>
          <w:lang w:eastAsia="zh-CN"/>
        </w:rPr>
        <w:t>AP</w:t>
      </w:r>
      <w:r w:rsidRPr="00363BD8">
        <w:rPr>
          <w:rFonts w:hint="eastAsia"/>
          <w:lang w:eastAsia="zh-CN"/>
        </w:rPr>
        <w:t>联系起来，那么</w:t>
      </w:r>
      <w:r w:rsidRPr="00363BD8">
        <w:rPr>
          <w:lang w:eastAsia="zh-CN"/>
        </w:rPr>
        <w:t>SIMPLIFIED</w:t>
      </w:r>
      <w:r w:rsidRPr="00363BD8">
        <w:rPr>
          <w:rFonts w:hint="eastAsia"/>
          <w:lang w:eastAsia="zh-CN"/>
        </w:rPr>
        <w:t>相关算法将</w:t>
      </w:r>
      <w:r w:rsidRPr="00363BD8">
        <w:rPr>
          <w:lang w:eastAsia="zh-CN"/>
        </w:rPr>
        <w:t>s</w:t>
      </w:r>
      <w:r w:rsidRPr="00363BD8">
        <w:rPr>
          <w:rFonts w:hint="eastAsia"/>
          <w:lang w:eastAsia="zh-CN"/>
        </w:rPr>
        <w:t>中所有需求的流量放置在某个板块</w:t>
      </w:r>
      <w:r w:rsidRPr="00363BD8">
        <w:rPr>
          <w:lang w:eastAsia="zh-CN"/>
        </w:rPr>
        <w:t>i</w:t>
      </w:r>
      <w:r w:rsidRPr="00363BD8">
        <w:rPr>
          <w:rFonts w:hint="eastAsia"/>
          <w:lang w:eastAsia="zh-CN"/>
        </w:rPr>
        <w:t>中，使得</w:t>
      </w:r>
      <w:r w:rsidRPr="0066337A">
        <w:fldChar w:fldCharType="begin"/>
      </w:r>
      <w:r w:rsidRPr="0066337A">
        <w:rPr>
          <w:lang w:eastAsia="zh-CN"/>
        </w:rPr>
        <w:instrText xml:space="preserve"> QUOTE </w:instrText>
      </w:r>
      <w:r w:rsidR="00A3404B">
        <w:rPr>
          <w:noProof/>
          <w:position w:val="-14"/>
        </w:rPr>
        <w:pict w14:anchorId="1AD327CF">
          <v:shape id="_x0000_i1136" type="#_x0000_t75" alt="" style="width:25.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2D3D&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622D3D&quot; wsp:rsidP=&quot;00622D3D&quot;&gt;&lt;m:oMathPara&gt;&lt;m:oMath&gt;&lt;m:r&gt;&lt;w:rPr&gt;&lt;w:rFonts w:ascii=&quot;Cambria Math&quot; w:h-ansi=&quot;Cambria Math&quot;/&gt;&lt;wx:font wx:val=&quot;Cambria Math&quot;/&gt;&lt;w:i/&gt;&lt;w:noProof/&gt;&lt;/w:rPr&gt;&lt;m:t&gt;i__&lt;/m:t&gt;&lt;/m:r&gt;&lt;/m:oMath&gt;&lt;/m:oMathPara&gt;&lt;/w:p&gt;&lt;w:sectPr wsisisisisisisisisi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58" o:title="" chromakey="white"/>
          </v:shape>
        </w:pict>
      </w:r>
      <w:r w:rsidRPr="0066337A">
        <w:rPr>
          <w:lang w:eastAsia="zh-CN"/>
        </w:rPr>
        <w:instrText xml:space="preserve"> </w:instrText>
      </w:r>
      <w:r w:rsidRPr="0066337A">
        <w:fldChar w:fldCharType="separate"/>
      </w:r>
      <w:r w:rsidR="00A3404B">
        <w:rPr>
          <w:noProof/>
          <w:position w:val="-14"/>
        </w:rPr>
        <w:pict w14:anchorId="2671E3E6">
          <v:shape id="_x0000_i1137" type="#_x0000_t75" alt="" style="width:25.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2D3D&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622D3D&quot; wsp:rsidP=&quot;00622D3D&quot;&gt;&lt;m:oMathPara&gt;&lt;m:oMath&gt;&lt;m:r&gt;&lt;w:rPr&gt;&lt;w:rFonts w:ascii=&quot;Cambria Math&quot; w:h-ansi=&quot;Cambria Math&quot;/&gt;&lt;wx:font wx:val=&quot;Cambria Math&quot;/&gt;&lt;w:i/&gt;&lt;w:noProof/&gt;&lt;/w:rPr&gt;&lt;m:t&gt;i__&lt;/m:t&gt;&lt;/m:r&gt;&lt;/m:oMath&gt;&lt;/m:oMathPara&gt;&lt;/w:p&gt;&lt;w:sectPr wsisisisisisisisisi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58" o:title="" chromakey="white"/>
          </v:shape>
        </w:pict>
      </w:r>
      <w:r w:rsidRPr="0066337A">
        <w:fldChar w:fldCharType="end"/>
      </w:r>
      <w:r w:rsidRPr="00363BD8">
        <w:rPr>
          <w:rFonts w:hint="eastAsia"/>
          <w:lang w:eastAsia="zh-CN"/>
        </w:rPr>
        <w:t>。引理遵循</w:t>
      </w:r>
      <w:r w:rsidRPr="00363BD8">
        <w:rPr>
          <w:lang w:eastAsia="zh-CN"/>
        </w:rPr>
        <w:t>SIMPLIFIED-ASSOCIATION ALGORITHM</w:t>
      </w:r>
      <w:r w:rsidRPr="00363BD8">
        <w:rPr>
          <w:rFonts w:hint="eastAsia"/>
          <w:lang w:eastAsia="zh-CN"/>
        </w:rPr>
        <w:t>用于将</w:t>
      </w:r>
      <w:r w:rsidRPr="00363BD8">
        <w:rPr>
          <w:lang w:eastAsia="zh-CN"/>
        </w:rPr>
        <w:t>STA</w:t>
      </w:r>
      <w:r w:rsidRPr="00363BD8">
        <w:rPr>
          <w:rFonts w:hint="eastAsia"/>
          <w:lang w:eastAsia="zh-CN"/>
        </w:rPr>
        <w:t>与</w:t>
      </w:r>
      <w:r w:rsidRPr="00363BD8">
        <w:rPr>
          <w:lang w:eastAsia="zh-CN"/>
        </w:rPr>
        <w:t>AP</w:t>
      </w:r>
      <w:r w:rsidRPr="00363BD8">
        <w:rPr>
          <w:rFonts w:hint="eastAsia"/>
          <w:lang w:eastAsia="zh-CN"/>
        </w:rPr>
        <w:t>关联的标准：</w:t>
      </w:r>
      <w:r w:rsidRPr="00363BD8">
        <w:rPr>
          <w:lang w:eastAsia="zh-CN"/>
        </w:rPr>
        <w:t>A</w:t>
      </w:r>
      <w:r w:rsidRPr="00363BD8">
        <w:rPr>
          <w:rFonts w:hint="eastAsia"/>
          <w:lang w:eastAsia="zh-CN"/>
        </w:rPr>
        <w:t>的类型为</w:t>
      </w:r>
      <w:r w:rsidRPr="0066337A">
        <w:fldChar w:fldCharType="begin"/>
      </w:r>
      <w:r w:rsidRPr="0066337A">
        <w:rPr>
          <w:lang w:eastAsia="zh-CN"/>
        </w:rPr>
        <w:instrText xml:space="preserve"> QUOTE </w:instrText>
      </w:r>
      <w:r w:rsidR="00A3404B">
        <w:rPr>
          <w:noProof/>
          <w:position w:val="-14"/>
        </w:rPr>
        <w:pict w14:anchorId="4DFADCDD">
          <v:shape id="_x0000_i1138" type="#_x0000_t75" alt="" style="width:46.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07AFF&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807AFF&quot; wsp:rsidP=&quot;00807AFF&quot;&gt;&lt;m:oMathPara&gt;&lt;m:oMath&gt;&lt;m:r&gt;&lt;w:rPr&gt;&lt;w:rFonts w:ascii=&quot;Cambria Math&quot; w:h-ansi=&quot;Cambria Math&quot;/&gt;&lt;wx:font wx:val=&quot;Cambria Math&quot;/&gt;&lt;w:i/&gt;&lt;w:noProof/&gt;&lt;/w:rPr&gt;&lt;m:t&gt;j&lt;/m:t&gt;&lt;/m:r&gt;&lt;m:r&gt;&lt;m:rPr&gt;&lt;m:sty m:val=&quot;p&quot;/&gt;&lt;/m:rPr&gt;&lt;w:rPr&gt;&lt;w:rFonts w:ascii=&quot;Cambria Math&quot; w:h-ansi=&quot;Cambria Math&quot;/&gt;&lt;wx:font wx:val=&quot;Cambria Math&quot;/&gt;&lt;w:noProof/&gt;&lt;/w:rPr&gt;&lt;m:t&gt;_?/m:t&gt;&lt;/m:r&gt;&lt;m:r&gt;&lt;w:rPr&gt;&lt;w:rFonts w:ascii=&quot;Cambria Math&quot; w:h-ansi=&quot;Cambria Math&quot;/&gt;&lt;wx:font wx:val=&quot;Cambria Math&quot;/&gt;&lt;w:i/&gt;&lt;w:noProof/&gt;&lt;/w:rr&gt;&gt;&gt;&gt;&gt;&gt;&gt;&gt;&gt;Pr&gt;&lt;m:t&gt;k&lt;/m:t&gt;&lt;/m:r&gt;&lt;m:r&gt;&lt;m:rPr&gt;&lt;m:sty m:val=&quot;p&quot;/&gt;&lt;/m:rPr&gt;&lt;w:rPr&gt;&lt;w:rFonts w:ascii=&quot;Cambria Math&quot; w:h-ansi=&quot;Cambria Math&quot;/&gt;&lt;wx:font wx:val=&quot;Cambria Math&quot;/&gt;&lt;w:noProof/&gt;&lt;/w:rPr&gt;&lt;m:t&gt;-1&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59" o:title="" chromakey="white"/>
          </v:shape>
        </w:pict>
      </w:r>
      <w:r w:rsidRPr="0066337A">
        <w:rPr>
          <w:lang w:eastAsia="zh-CN"/>
        </w:rPr>
        <w:instrText xml:space="preserve"> </w:instrText>
      </w:r>
      <w:r w:rsidRPr="0066337A">
        <w:fldChar w:fldCharType="separate"/>
      </w:r>
      <w:r w:rsidR="00A3404B">
        <w:rPr>
          <w:noProof/>
          <w:position w:val="-14"/>
        </w:rPr>
        <w:pict w14:anchorId="1F818FA1">
          <v:shape id="_x0000_i1139" type="#_x0000_t75" alt="" style="width:46.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07AFF&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807AFF&quot; wsp:rsidP=&quot;00807AFF&quot;&gt;&lt;m:oMathPara&gt;&lt;m:oMath&gt;&lt;m:r&gt;&lt;w:rPr&gt;&lt;w:rFonts w:ascii=&quot;Cambria Math&quot; w:h-ansi=&quot;Cambria Math&quot;/&gt;&lt;wx:font wx:val=&quot;Cambria Math&quot;/&gt;&lt;w:i/&gt;&lt;w:noProof/&gt;&lt;/w:rPr&gt;&lt;m:t&gt;j&lt;/m:t&gt;&lt;/m:r&gt;&lt;m:r&gt;&lt;m:rPr&gt;&lt;m:sty m:val=&quot;p&quot;/&gt;&lt;/m:rPr&gt;&lt;w:rPr&gt;&lt;w:rFonts w:ascii=&quot;Cambria Math&quot; w:h-ansi=&quot;Cambria Math&quot;/&gt;&lt;wx:font wx:val=&quot;Cambria Math&quot;/&gt;&lt;w:noProof/&gt;&lt;/w:rPr&gt;&lt;m:t&gt;_?/m:t&gt;&lt;/m:r&gt;&lt;m:r&gt;&lt;w:rPr&gt;&lt;w:rFonts w:ascii=&quot;Cambria Math&quot; w:h-ansi=&quot;Cambria Math&quot;/&gt;&lt;wx:font wx:val=&quot;Cambria Math&quot;/&gt;&lt;w:i/&gt;&lt;w:noProof/&gt;&lt;/w:rr&gt;&gt;&gt;&gt;&gt;&gt;&gt;&gt;&gt;Pr&gt;&lt;m:t&gt;k&lt;/m:t&gt;&lt;/m:r&gt;&lt;m:r&gt;&lt;m:rPr&gt;&lt;m:sty m:val=&quot;p&quot;/&gt;&lt;/m:rPr&gt;&lt;w:rPr&gt;&lt;w:rFonts w:ascii=&quot;Cambria Math&quot; w:h-ansi=&quot;Cambria Math&quot;/&gt;&lt;wx:font wx:val=&quot;Cambria Math&quot;/&gt;&lt;w:noProof/&gt;&lt;/w:rPr&gt;&lt;m:t&gt;-1&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59" o:title="" chromakey="white"/>
          </v:shape>
        </w:pict>
      </w:r>
      <w:r w:rsidRPr="0066337A">
        <w:fldChar w:fldCharType="end"/>
      </w:r>
      <w:r w:rsidRPr="00363BD8">
        <w:rPr>
          <w:rFonts w:hint="eastAsia"/>
          <w:lang w:eastAsia="zh-CN"/>
        </w:rPr>
        <w:t>，因此在</w:t>
      </w:r>
      <w:r w:rsidRPr="00363BD8">
        <w:rPr>
          <w:lang w:eastAsia="zh-CN"/>
        </w:rPr>
        <w:t>SIMPLIFIED</w:t>
      </w:r>
      <w:r w:rsidRPr="00363BD8">
        <w:rPr>
          <w:rFonts w:hint="eastAsia"/>
          <w:lang w:eastAsia="zh-CN"/>
        </w:rPr>
        <w:t>相关算法结束时传输其</w:t>
      </w:r>
      <w:r w:rsidRPr="001E3BC4">
        <w:rPr>
          <w:rFonts w:hint="eastAsia"/>
          <w:lang w:eastAsia="zh-CN"/>
        </w:rPr>
        <w:t>理论业务的</w:t>
      </w:r>
      <w:r w:rsidRPr="00363BD8">
        <w:rPr>
          <w:rFonts w:hint="eastAsia"/>
          <w:lang w:eastAsia="zh-CN"/>
        </w:rPr>
        <w:t>最多</w:t>
      </w:r>
      <w:r w:rsidRPr="0066337A">
        <w:fldChar w:fldCharType="begin"/>
      </w:r>
      <w:r w:rsidRPr="0066337A">
        <w:rPr>
          <w:lang w:eastAsia="zh-CN"/>
        </w:rPr>
        <w:instrText xml:space="preserve"> QUOTE </w:instrText>
      </w:r>
      <w:r w:rsidR="00A3404B">
        <w:rPr>
          <w:noProof/>
          <w:position w:val="-14"/>
        </w:rPr>
        <w:pict w14:anchorId="6A72170B">
          <v:shape id="_x0000_i1140" type="#_x0000_t75" alt="" style="width:16.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289&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E00289&quot; wsp:rsidP=&quot;00E00289&quot;&gt;&lt;m:oMathPara&gt;&lt;m:oMath&gt;&lt;m:r&gt;&lt;w:rPr&gt;&lt;w:rFonts w:ascii=&quot;Cambria Math&quot; w:h-ansi=&quot;Cambria Math&quot;/&gt;&lt;wx:font wx:val=&quot;Cambria Math&quot;/&gt;&lt;w:i/&gt;&lt;w:noProof/&gt;&lt;/w:rPr&gt;&lt;m:t&gt;j&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k&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60" o:title="" chromakey="white"/>
          </v:shape>
        </w:pict>
      </w:r>
      <w:r w:rsidRPr="0066337A">
        <w:rPr>
          <w:lang w:eastAsia="zh-CN"/>
        </w:rPr>
        <w:instrText xml:space="preserve"> </w:instrText>
      </w:r>
      <w:r w:rsidRPr="0066337A">
        <w:fldChar w:fldCharType="separate"/>
      </w:r>
      <w:r w:rsidR="00A3404B">
        <w:rPr>
          <w:noProof/>
          <w:position w:val="-14"/>
        </w:rPr>
        <w:pict w14:anchorId="5E8766BA">
          <v:shape id="_x0000_i1141" type="#_x0000_t75" alt="" style="width:16.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289&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E00289&quot; wsp:rsidP=&quot;00E00289&quot;&gt;&lt;m:oMathPara&gt;&lt;m:oMath&gt;&lt;m:r&gt;&lt;w:rPr&gt;&lt;w:rFonts w:ascii=&quot;Cambria Math&quot; w:h-ansi=&quot;Cambria Math&quot;/&gt;&lt;wx:font wx:val=&quot;Cambria Math&quot;/&gt;&lt;w:i/&gt;&lt;w:noProof/&gt;&lt;/w:rPr&gt;&lt;m:t&gt;j&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k&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60" o:title="" chromakey="white"/>
          </v:shape>
        </w:pict>
      </w:r>
      <w:r w:rsidRPr="0066337A">
        <w:fldChar w:fldCharType="end"/>
      </w:r>
      <w:r w:rsidRPr="00363BD8">
        <w:rPr>
          <w:rFonts w:hint="eastAsia"/>
          <w:lang w:eastAsia="zh-CN"/>
        </w:rPr>
        <w:t>分数。因此，当</w:t>
      </w:r>
      <w:r w:rsidRPr="00363BD8">
        <w:rPr>
          <w:lang w:eastAsia="zh-CN"/>
        </w:rPr>
        <w:t>STA</w:t>
      </w:r>
      <w:r w:rsidRPr="00363BD8">
        <w:rPr>
          <w:rFonts w:hint="eastAsia"/>
          <w:lang w:eastAsia="zh-CN"/>
        </w:rPr>
        <w:t>到达某个时期的开始时，</w:t>
      </w:r>
      <w:r w:rsidRPr="00363BD8">
        <w:rPr>
          <w:lang w:eastAsia="zh-CN"/>
        </w:rPr>
        <w:t>A</w:t>
      </w:r>
      <w:r w:rsidRPr="00363BD8">
        <w:rPr>
          <w:rFonts w:hint="eastAsia"/>
          <w:lang w:eastAsia="zh-CN"/>
        </w:rPr>
        <w:t>可以用于与</w:t>
      </w:r>
      <w:r w:rsidRPr="00363BD8">
        <w:rPr>
          <w:lang w:eastAsia="zh-CN"/>
        </w:rPr>
        <w:t>s</w:t>
      </w:r>
      <w:r w:rsidRPr="00363BD8">
        <w:rPr>
          <w:rFonts w:hint="eastAsia"/>
          <w:lang w:eastAsia="zh-CN"/>
        </w:rPr>
        <w:t>关联的</w:t>
      </w:r>
      <w:r w:rsidRPr="00363BD8">
        <w:rPr>
          <w:lang w:eastAsia="zh-CN"/>
        </w:rPr>
        <w:t>SIMPLIFIED-ASSOCIATION ALGORITHM</w:t>
      </w:r>
      <w:r w:rsidRPr="00363BD8">
        <w:rPr>
          <w:rFonts w:hint="eastAsia"/>
          <w:lang w:eastAsia="zh-CN"/>
        </w:rPr>
        <w:t>，因此</w:t>
      </w:r>
      <w:r w:rsidRPr="00363BD8">
        <w:rPr>
          <w:lang w:eastAsia="zh-CN"/>
        </w:rPr>
        <w:t>A</w:t>
      </w:r>
      <w:r w:rsidRPr="00363BD8">
        <w:rPr>
          <w:rFonts w:hint="eastAsia"/>
          <w:lang w:eastAsia="zh-CN"/>
        </w:rPr>
        <w:t>必须将某个</w:t>
      </w:r>
      <w:r w:rsidRPr="00363BD8">
        <w:rPr>
          <w:lang w:eastAsia="zh-CN"/>
        </w:rPr>
        <w:t>AP</w:t>
      </w:r>
      <w:r w:rsidRPr="00363BD8">
        <w:rPr>
          <w:rFonts w:hint="eastAsia"/>
          <w:lang w:eastAsia="zh-CN"/>
        </w:rPr>
        <w:t>与其总传输数量最多的</w:t>
      </w:r>
      <w:r w:rsidRPr="00363BD8">
        <w:rPr>
          <w:lang w:eastAsia="zh-CN"/>
        </w:rPr>
        <w:t>j / k</w:t>
      </w:r>
      <w:r w:rsidRPr="00363BD8">
        <w:rPr>
          <w:rFonts w:hint="eastAsia"/>
          <w:lang w:eastAsia="zh-CN"/>
        </w:rPr>
        <w:t>比例这段时间。</w:t>
      </w:r>
    </w:p>
    <w:p w14:paraId="47284B66" w14:textId="77777777" w:rsidR="0066337A" w:rsidRDefault="0066337A" w:rsidP="0066337A">
      <w:r w:rsidRPr="00363BD8">
        <w:rPr>
          <w:rFonts w:hint="eastAsia"/>
          <w:lang w:eastAsia="zh-CN"/>
        </w:rPr>
        <w:t>为了简单起见，将假设</w:t>
      </w:r>
      <w:r w:rsidRPr="00363BD8">
        <w:rPr>
          <w:lang w:eastAsia="zh-CN"/>
        </w:rPr>
        <w:t>AP</w:t>
      </w:r>
      <w:r w:rsidRPr="00363BD8">
        <w:rPr>
          <w:rFonts w:hint="eastAsia"/>
          <w:lang w:eastAsia="zh-CN"/>
        </w:rPr>
        <w:t>在每个类型</w:t>
      </w:r>
      <w:r w:rsidRPr="00363BD8">
        <w:rPr>
          <w:lang w:eastAsia="zh-CN"/>
        </w:rPr>
        <w:t>i</w:t>
      </w:r>
      <w:r w:rsidRPr="00363BD8">
        <w:rPr>
          <w:rFonts w:hint="eastAsia"/>
          <w:lang w:eastAsia="zh-CN"/>
        </w:rPr>
        <w:t>期间传输的是其理论业务量的</w:t>
      </w:r>
      <w:r w:rsidRPr="0066337A">
        <w:fldChar w:fldCharType="begin"/>
      </w:r>
      <w:r w:rsidRPr="0066337A">
        <w:rPr>
          <w:lang w:eastAsia="zh-CN"/>
        </w:rPr>
        <w:instrText xml:space="preserve"> QUOTE </w:instrText>
      </w:r>
      <w:r w:rsidR="00A3404B">
        <w:rPr>
          <w:noProof/>
          <w:position w:val="-14"/>
        </w:rPr>
        <w:pict w14:anchorId="219DE6AD">
          <v:shape id="_x0000_i1142" type="#_x0000_t75" alt="" style="width:16.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A3D&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3C3A3D&quot; wsp:rsidP=&quot;003C3A3D&quot;&gt;&lt;m:oMathPara&gt;&lt;m:oMath&gt;&lt;m:r&gt;&lt;w:rPr&gt;&lt;w:rFonts w:ascii=&quot;Cambria Math&quot; w:h-ansi=&quot;Cambria Math&quot;/&gt;&lt;wx:font wx:val=&quot;Cambria Math&quot;/&gt;&lt;w:i/&gt;&lt;w:noProof/&gt;&lt;/w:rPr&gt;&lt;m:t&gt;i&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k&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61" o:title="" chromakey="white"/>
          </v:shape>
        </w:pict>
      </w:r>
      <w:r w:rsidRPr="0066337A">
        <w:rPr>
          <w:lang w:eastAsia="zh-CN"/>
        </w:rPr>
        <w:instrText xml:space="preserve"> </w:instrText>
      </w:r>
      <w:r w:rsidRPr="0066337A">
        <w:fldChar w:fldCharType="separate"/>
      </w:r>
      <w:r w:rsidR="00A3404B">
        <w:rPr>
          <w:noProof/>
          <w:position w:val="-14"/>
        </w:rPr>
        <w:pict w14:anchorId="3BE77E4B">
          <v:shape id="_x0000_i1143" type="#_x0000_t75" alt="" style="width:16.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A3D&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3C3A3D&quot; wsp:rsidP=&quot;003C3A3D&quot;&gt;&lt;m:oMathPara&gt;&lt;m:oMath&gt;&lt;m:r&gt;&lt;w:rPr&gt;&lt;w:rFonts w:ascii=&quot;Cambria Math&quot; w:h-ansi=&quot;Cambria Math&quot;/&gt;&lt;wx:font wx:val=&quot;Cambria Math&quot;/&gt;&lt;w:i/&gt;&lt;w:noProof/&gt;&lt;/w:rPr&gt;&lt;m:t&gt;i&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k&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61" o:title="" chromakey="white"/>
          </v:shape>
        </w:pict>
      </w:r>
      <w:r w:rsidRPr="0066337A">
        <w:fldChar w:fldCharType="end"/>
      </w:r>
      <w:r w:rsidRPr="00363BD8">
        <w:rPr>
          <w:rFonts w:hint="eastAsia"/>
          <w:lang w:eastAsia="zh-CN"/>
        </w:rPr>
        <w:t>分数，即每个</w:t>
      </w:r>
      <w:r w:rsidRPr="00363BD8">
        <w:rPr>
          <w:lang w:eastAsia="zh-CN"/>
        </w:rPr>
        <w:t>STA</w:t>
      </w:r>
      <w:r w:rsidRPr="00363BD8">
        <w:rPr>
          <w:rFonts w:hint="eastAsia"/>
          <w:lang w:eastAsia="zh-CN"/>
        </w:rPr>
        <w:t>的业务量不跨越平板。第二</w:t>
      </w:r>
      <w:r>
        <w:rPr>
          <w:rFonts w:hint="eastAsia"/>
          <w:lang w:eastAsia="zh-CN"/>
        </w:rPr>
        <w:t>，</w:t>
      </w:r>
      <w:r w:rsidRPr="00363BD8">
        <w:rPr>
          <w:rFonts w:hint="eastAsia"/>
          <w:lang w:eastAsia="zh-CN"/>
        </w:rPr>
        <w:t>事实证明，与每个时期的交通相比，交通路段很小（例如，每条路段的交通量小于</w:t>
      </w:r>
      <w:r w:rsidRPr="0066337A">
        <w:fldChar w:fldCharType="begin"/>
      </w:r>
      <w:r w:rsidRPr="0066337A">
        <w:rPr>
          <w:lang w:eastAsia="zh-CN"/>
        </w:rPr>
        <w:instrText xml:space="preserve"> QUOTE </w:instrText>
      </w:r>
      <w:r w:rsidR="00A3404B">
        <w:rPr>
          <w:noProof/>
          <w:position w:val="-21"/>
        </w:rPr>
        <w:pict w14:anchorId="2CDA58BC">
          <v:shape id="_x0000_i1144" type="#_x0000_t75" alt="" style="width:10.5pt;height:25.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006D&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90006D&quot; wsp:rsidP=&quot;0090006D&quot;&gt;&lt;m:oMathPara&gt;&lt;m:oMath&gt;&lt;m:f&gt;&lt;m:fPr&gt;&lt;m:ctrlPr&gt;&lt;w:rPr&gt;&lt;w:rFonts w:ascii=&quot;Cambria Math&quot; w:h-ansi=&quot;Cambria Math&quot;/&gt;&lt;wx:font wx:val=&quot;Cambria Math&quot;/&gt;&lt;/w:rPr&gt;&lt;/m:ctrlPr&gt;&lt;/m:fPr&gt;&lt;m:num&gt;&lt;m:r&gt;&lt;m:rPr&gt;&lt;m:sty m:val=&quot;p&quot;/&gt;&lt;/m:rPr&gt;&lt;w:rPr&gt;&lt;w:rFonts w:ascii=&quot;Cambria Math&quot; w:h-ansi=&quot;Cambria Math&quot;/&gt;&lt;wx:font wx:val=&quot;Cambria Math&quot;/&gt;&lt;w:noProof/&gt;&lt;/w:rPr&gt;&lt;m:t&gt;1&lt;/m:t&gt;&lt;/m:r&gt;&lt;/m:num&gt;&lt;m:den&gt;&lt;m:sSup&gt;&lt;m:sSupPr&gt;&lt;m:ctrlPr&gt;&lt;w:rPr&gt;&lt;w:rFonts w:ascii=&quot;Cambria Math&quot; w:h-ansi=&quot;Cambria Math&quot;/&gt;&lt;wx:font wx:val=&quot;Cambria Math&quot;/&gt;&lt;/w:rPr&gt;&lt;/m:ctrlPr&gt;&lt;/m:sSupPr&gt;&lt;m:e&gt;&lt;m:r&gt;&lt;w:rPr&gt;&lt;w:rFonts w:ascii=&quot;Cambria Math&quot; w:h-ansi=&quot;Cambria Math&quot;/&gt;&lt;wx:font wx:val=&quot;Cambria Math&quot;/&gt;&lt;w:i/&gt;&lt;w:noProof/&gt;&lt;/w:rPr&gt;&lt;m:t&gt;k&lt;/m:t&gt;&lt;/m:r&gt;&lt;/m:e&gt;&lt;m:sup&gt;&lt;m:r&gt;&lt;m:rPr&gt;&lt;m:sty m:val=&quot;p&quot;/&gt;&lt;/m:rPr&gt;&lt;w:rPr&gt;&lt;w:rFonts w:ascii=&quot;Cambria Math&quot; w:h-ansi=&quot;Cambria Math&quot;/&gt;&lt;wx:font wx:val=&quot;Cambria Math&quot;/&gt;&lt;w:noProof/&gt;&lt;/w:rPr&gt;&lt;m:t&gt;2&lt;/m:t&gt;&lt;/m:r&gt;&lt;/m:sup&gt;&lt;/m:sSup&gt;&lt;/m:den&gt;&lt;/m:f&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62" o:title="" chromakey="white"/>
          </v:shape>
        </w:pict>
      </w:r>
      <w:r w:rsidRPr="0066337A">
        <w:rPr>
          <w:lang w:eastAsia="zh-CN"/>
        </w:rPr>
        <w:instrText xml:space="preserve"> </w:instrText>
      </w:r>
      <w:r w:rsidRPr="0066337A">
        <w:fldChar w:fldCharType="separate"/>
      </w:r>
      <w:r w:rsidR="00A3404B">
        <w:rPr>
          <w:noProof/>
          <w:position w:val="-21"/>
        </w:rPr>
        <w:pict w14:anchorId="36096303">
          <v:shape id="_x0000_i1145" type="#_x0000_t75" alt="" style="width:10.5pt;height:25.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006D&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90006D&quot; wsp:rsidP=&quot;0090006D&quot;&gt;&lt;m:oMathPara&gt;&lt;m:oMath&gt;&lt;m:f&gt;&lt;m:fPr&gt;&lt;m:ctrlPr&gt;&lt;w:rPr&gt;&lt;w:rFonts w:ascii=&quot;Cambria Math&quot; w:h-ansi=&quot;Cambria Math&quot;/&gt;&lt;wx:font wx:val=&quot;Cambria Math&quot;/&gt;&lt;/w:rPr&gt;&lt;/m:ctrlPr&gt;&lt;/m:fPr&gt;&lt;m:num&gt;&lt;m:r&gt;&lt;m:rPr&gt;&lt;m:sty m:val=&quot;p&quot;/&gt;&lt;/m:rPr&gt;&lt;w:rPr&gt;&lt;w:rFonts w:ascii=&quot;Cambria Math&quot; w:h-ansi=&quot;Cambria Math&quot;/&gt;&lt;wx:font wx:val=&quot;Cambria Math&quot;/&gt;&lt;w:noProof/&gt;&lt;/w:rPr&gt;&lt;m:t&gt;1&lt;/m:t&gt;&lt;/m:r&gt;&lt;/m:num&gt;&lt;m:den&gt;&lt;m:sSup&gt;&lt;m:sSupPr&gt;&lt;m:ctrlPr&gt;&lt;w:rPr&gt;&lt;w:rFonts w:ascii=&quot;Cambria Math&quot; w:h-ansi=&quot;Cambria Math&quot;/&gt;&lt;wx:font wx:val=&quot;Cambria Math&quot;/&gt;&lt;/w:rPr&gt;&lt;/m:ctrlPr&gt;&lt;/m:sSupPr&gt;&lt;m:e&gt;&lt;m:r&gt;&lt;w:rPr&gt;&lt;w:rFonts w:ascii=&quot;Cambria Math&quot; w:h-ansi=&quot;Cambria Math&quot;/&gt;&lt;wx:font wx:val=&quot;Cambria Math&quot;/&gt;&lt;w:i/&gt;&lt;w:noProof/&gt;&lt;/w:rPr&gt;&lt;m:t&gt;k&lt;/m:t&gt;&lt;/m:r&gt;&lt;/m:e&gt;&lt;m:sup&gt;&lt;m:r&gt;&lt;m:rPr&gt;&lt;m:sty m:val=&quot;p&quot;/&gt;&lt;/m:rPr&gt;&lt;w:rPr&gt;&lt;w:rFonts w:ascii=&quot;Cambria Math&quot; w:h-ansi=&quot;Cambria Math&quot;/&gt;&lt;wx:font wx:val=&quot;Cambria Math&quot;/&gt;&lt;w:noProof/&gt;&lt;/w:rPr&gt;&lt;m:t&gt;2&lt;/m:t&gt;&lt;/m:r&gt;&lt;/m:sup&gt;&lt;/m:sSup&gt;&lt;/m:den&gt;&lt;/m:f&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62" o:title="" chromakey="white"/>
          </v:shape>
        </w:pict>
      </w:r>
      <w:r w:rsidRPr="0066337A">
        <w:fldChar w:fldCharType="end"/>
      </w:r>
      <w:r w:rsidRPr="00363BD8">
        <w:rPr>
          <w:rFonts w:hint="eastAsia"/>
          <w:lang w:eastAsia="zh-CN"/>
        </w:rPr>
        <w:t>）。</w:t>
      </w:r>
      <w:r w:rsidRPr="00363BD8">
        <w:rPr>
          <w:lang w:eastAsia="zh-CN"/>
        </w:rPr>
        <w:t xml:space="preserve"> </w:t>
      </w:r>
      <w:r w:rsidRPr="00363BD8">
        <w:rPr>
          <w:rFonts w:hint="eastAsia"/>
          <w:lang w:eastAsia="zh-CN"/>
        </w:rPr>
        <w:t>这个简化产生的总误差最多为</w:t>
      </w:r>
      <w:r w:rsidRPr="0066337A">
        <w:fldChar w:fldCharType="begin"/>
      </w:r>
      <w:r w:rsidRPr="0066337A">
        <w:rPr>
          <w:lang w:eastAsia="zh-CN"/>
        </w:rPr>
        <w:instrText xml:space="preserve"> QUOTE </w:instrText>
      </w:r>
      <w:r w:rsidR="00A3404B">
        <w:rPr>
          <w:noProof/>
          <w:position w:val="-21"/>
        </w:rPr>
        <w:pict w14:anchorId="05CF053A">
          <v:shape id="_x0000_i1146" type="#_x0000_t75" alt="" style="width:36.75pt;height:25.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3B33&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2F3B33&quot; wsp:rsidP=&quot;002F3B33&quot;&gt;&lt;m:oMathPara&gt;&lt;m:oMath&gt;&lt;m:f&gt;&lt;m:fPr&gt;&lt;m:ctrlPr&gt;&lt;w:rPr&gt;&lt;w:rFonts w:ascii=&quot;Cambria Math&quot; w:h-ansi=&quot;Cambria Math&quot;/&gt;&lt;wx:font wx:val=&quot;Cambria Math&quot;/&gt;&lt;/w:rPr&gt;&lt;/m:ctrlPr&gt;&lt;/m:fPr&gt;&lt;m:num&gt;&lt;m:r&gt;&lt;m:rPr&gt;&lt;m:sty m:val=&quot;p&quot;/&gt;&lt;/m:rPr&gt;&lt;w:rPr&gt;&lt;w:rFonts w:ascii=&quot;Cambria Math&quot; w:h-ansi=&quot;Cambria Math&quot;/&gt;&lt;wx:font wx:val=&quot;Cambria Math&quot;/&gt;&lt;w:noProof/&gt;&lt;/w:rPr&gt;&lt;m:t&gt;(2&lt;/m:t&gt;&lt;/m:r&gt;&lt;m:r&gt;&lt;w:rPr&gt;&lt;w:rFonts w:ascii=&quot;Cambria Math&quot; w:h-ansi=&quot;Cambria Math&quot;/&gt;&lt;wx:font wx:val=&quot;Cambria Math&quot;/&gt;&lt;w:i/&gt;&lt;w:noProof/&gt;&lt;/w:rPr&gt;&lt;m:t&gt;n&lt;/m:t&gt;&lt;/m:r&gt;&lt;m:r&gt;&lt;m:rPr&gt;&lt;m:sty m:val=&quot;p&quot;/&gt;&lt;/m:rPr&gt;&lt;w:rPr&gt;&lt;w:rFonts w:ascii=&quot;Cambria Math&quot; w:h-ansi=&quot;Cambria Math&quot;/&gt;&lt;wx:font wx:val=&quot;Cambria Math&quot;/&gt;&lt;w:noProof/&gt;&lt;/w:rPr&gt;&lt;m:t&gt;-1)&lt;/m:t&gt;&lt;/m:r&gt;&lt;m:r&gt;&lt;w:rPr&gt;&lt;w:rFonts w:ascii=&quot;Cambria Math&quot; w:h-ansi=&quot;Cambria Math&quot;/&gt;&lt;wx:font wx:val=&quot;Cambria Math&quot;/&gt;&lt;w:i/&gt;&lt;w:noProof/&gt;&lt;/w:rPr&gt;&lt;m:t&gt;N&lt;/m:t&gt;&lt;/m:r&gt;&lt;/m:num&gt;&lt;m:den&gt;&lt;m:r&gt;&lt;w:rPr&gt;&lt;w:rFonts w:ascii=&quot;Cambria Math&quot; w:h-ansi=&quot;Cambria Math&quot;/&gt;&lt;wx:font wx:val=&quot;Cambria Math&quot;/&gt;&lt;w:i/&gt;&lt;w:noProof/&gt;&lt;/w:rPr&gt;&lt;m:t&gt;k&lt;/m:t&gt;&lt;/m:r&gt;&lt;/m:den&gt;&lt;/m:f&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63" o:title="" chromakey="white"/>
          </v:shape>
        </w:pict>
      </w:r>
      <w:r w:rsidRPr="0066337A">
        <w:rPr>
          <w:lang w:eastAsia="zh-CN"/>
        </w:rPr>
        <w:instrText xml:space="preserve"> </w:instrText>
      </w:r>
      <w:r w:rsidRPr="0066337A">
        <w:fldChar w:fldCharType="separate"/>
      </w:r>
      <w:r w:rsidR="00A3404B">
        <w:rPr>
          <w:noProof/>
          <w:position w:val="-21"/>
        </w:rPr>
        <w:pict w14:anchorId="444EB908">
          <v:shape id="_x0000_i1147" type="#_x0000_t75" alt="" style="width:36.75pt;height:25.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3B33&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2F3B33&quot; wsp:rsidP=&quot;002F3B33&quot;&gt;&lt;m:oMathPara&gt;&lt;m:oMath&gt;&lt;m:f&gt;&lt;m:fPr&gt;&lt;m:ctrlPr&gt;&lt;w:rPr&gt;&lt;w:rFonts w:ascii=&quot;Cambria Math&quot; w:h-ansi=&quot;Cambria Math&quot;/&gt;&lt;wx:font wx:val=&quot;Cambria Math&quot;/&gt;&lt;/w:rPr&gt;&lt;/m:ctrlPr&gt;&lt;/m:fPr&gt;&lt;m:num&gt;&lt;m:r&gt;&lt;m:rPr&gt;&lt;m:sty m:val=&quot;p&quot;/&gt;&lt;/m:rPr&gt;&lt;w:rPr&gt;&lt;w:rFonts w:ascii=&quot;Cambria Math&quot; w:h-ansi=&quot;Cambria Math&quot;/&gt;&lt;wx:font wx:val=&quot;Cambria Math&quot;/&gt;&lt;w:noProof/&gt;&lt;/w:rPr&gt;&lt;m:t&gt;(2&lt;/m:t&gt;&lt;/m:r&gt;&lt;m:r&gt;&lt;w:rPr&gt;&lt;w:rFonts w:ascii=&quot;Cambria Math&quot; w:h-ansi=&quot;Cambria Math&quot;/&gt;&lt;wx:font wx:val=&quot;Cambria Math&quot;/&gt;&lt;w:i/&gt;&lt;w:noProof/&gt;&lt;/w:rPr&gt;&lt;m:t&gt;n&lt;/m:t&gt;&lt;/m:r&gt;&lt;m:r&gt;&lt;m:rPr&gt;&lt;m:sty m:val=&quot;p&quot;/&gt;&lt;/m:rPr&gt;&lt;w:rPr&gt;&lt;w:rFonts w:ascii=&quot;Cambria Math&quot; w:h-ansi=&quot;Cambria Math&quot;/&gt;&lt;wx:font wx:val=&quot;Cambria Math&quot;/&gt;&lt;w:noProof/&gt;&lt;/w:rPr&gt;&lt;m:t&gt;-1)&lt;/m:t&gt;&lt;/m:r&gt;&lt;m:r&gt;&lt;w:rPr&gt;&lt;w:rFonts w:ascii=&quot;Cambria Math&quot; w:h-ansi=&quot;Cambria Math&quot;/&gt;&lt;wx:font wx:val=&quot;Cambria Math&quot;/&gt;&lt;w:i/&gt;&lt;w:noProof/&gt;&lt;/w:rPr&gt;&lt;m:t&gt;N&lt;/m:t&gt;&lt;/m:r&gt;&lt;/m:num&gt;&lt;m:den&gt;&lt;m:r&gt;&lt;w:rPr&gt;&lt;w:rFonts w:ascii=&quot;Cambria Math&quot; w:h-ansi=&quot;Cambria Math&quot;/&gt;&lt;wx:font wx:val=&quot;Cambria Math&quot;/&gt;&lt;w:i/&gt;&lt;w:noProof/&gt;&lt;/w:rPr&gt;&lt;m:t&gt;k&lt;/m:t&gt;&lt;/m:r&gt;&lt;/m:den&gt;&lt;/m:f&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63" o:title="" chromakey="white"/>
          </v:shape>
        </w:pict>
      </w:r>
      <w:r w:rsidRPr="0066337A">
        <w:fldChar w:fldCharType="end"/>
      </w:r>
      <w:r w:rsidRPr="00363BD8">
        <w:rPr>
          <w:rFonts w:hint="eastAsia"/>
          <w:lang w:eastAsia="zh-CN"/>
        </w:rPr>
        <w:t>，一旦把</w:t>
      </w:r>
      <w:r w:rsidRPr="00363BD8">
        <w:rPr>
          <w:lang w:eastAsia="zh-CN"/>
        </w:rPr>
        <w:t>k</w:t>
      </w:r>
      <w:r w:rsidRPr="00363BD8">
        <w:rPr>
          <w:rFonts w:hint="eastAsia"/>
          <w:lang w:eastAsia="zh-CN"/>
        </w:rPr>
        <w:t>足够大，可以忽略不计。现在，对于</w:t>
      </w:r>
      <w:r w:rsidRPr="0066337A">
        <w:fldChar w:fldCharType="begin"/>
      </w:r>
      <w:r w:rsidRPr="0066337A">
        <w:rPr>
          <w:lang w:eastAsia="zh-CN"/>
        </w:rPr>
        <w:instrText xml:space="preserve"> QUOTE </w:instrText>
      </w:r>
      <w:r w:rsidR="00A3404B">
        <w:rPr>
          <w:noProof/>
          <w:position w:val="-14"/>
        </w:rPr>
        <w:pict w14:anchorId="6053E79A">
          <v:shape id="_x0000_i1148" type="#_x0000_t75" alt="" style="width:82.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44DD&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7D44DD&quot; wsp:rsidP=&quot;007D44DD&quot;&gt;&lt;m:oMathPara&gt;&lt;m:oMath&gt;&lt;m:r&gt;&lt;w:rPr&gt;&lt;w:rFonts w:ascii=&quot;Cambria Math&quot; w:h-ansi=&quot;Cambria Math&quot;/&gt;&lt;wx:font wx:val=&quot;Cambria Math&quot;/&gt;&lt;w:i/&gt;&lt;w:noProof/&gt;&lt;/w:rPr&gt;&lt;m:t&gt;i&lt;/m:t&gt;&lt;/m:r&gt;&lt;m:r&gt;&lt;m:rPr&gt;&lt;m:sty m:val=&quot;p&quot;/&gt;&lt;/m:rPr&gt;&lt;w:rPr&gt;&lt;w:rFonts w:ascii=&quot;Cambria Math&quot; w:h-ansi=&quot;Cambria Math&quot;/&gt;&lt;wx:font wx:val=&quot;Cambria Math&quot;/&gt;&lt;w:noProof/&gt;&lt;/w:rPr&gt;&lt;m:t&gt;=1,2,_?&lt;/m:t&gt;&lt;/m:r&gt;&lt;m:r&gt;&lt;w:rPr&gt;&lt;w:rFonts w:ascii=&quot;Cambria Math&quot; w:h-ansi=&quot;Cambria Math&quot;/&gt;&lt;wx:font wx:val=&quot;Cambria Math&quot;/&gt;&lt;w:i/&gt;&lt;w:noProof/r&gt;&gt;&gt;&gt;&gt;&gt;&gt;&gt;&gt;&gt;&lt;/w:rPr&gt;&lt;m:t&gt;k&lt;/m:t&gt;&lt;/m:r&gt;&lt;m:r&gt;&lt;m:rPr&gt;&lt;m:sty m:val=&quot;p&quot;/&gt;&lt;/m:rPr&gt;&lt;w:rPr&gt;&lt;w:rFonts w:ascii=&quot;Cambria Math&quot; w:h-ansi=&quot;Cambria Math&quot;/&gt;&lt;wx:font wx:val=&quot;Cambria Math&quot;/&gt;&lt;w:noProof/&gt;&lt;/w:rPr&gt;&lt;m:t&gt;-1&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64" o:title="" chromakey="white"/>
          </v:shape>
        </w:pict>
      </w:r>
      <w:r w:rsidRPr="0066337A">
        <w:rPr>
          <w:lang w:eastAsia="zh-CN"/>
        </w:rPr>
        <w:instrText xml:space="preserve"> </w:instrText>
      </w:r>
      <w:r w:rsidRPr="0066337A">
        <w:fldChar w:fldCharType="separate"/>
      </w:r>
      <w:r w:rsidR="00A3404B">
        <w:rPr>
          <w:noProof/>
          <w:position w:val="-14"/>
        </w:rPr>
        <w:pict w14:anchorId="505885D2">
          <v:shape id="_x0000_i1149" type="#_x0000_t75" alt="" style="width:82.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44DD&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7D44DD&quot; wsp:rsidP=&quot;007D44DD&quot;&gt;&lt;m:oMathPara&gt;&lt;m:oMath&gt;&lt;m:r&gt;&lt;w:rPr&gt;&lt;w:rFonts w:ascii=&quot;Cambria Math&quot; w:h-ansi=&quot;Cambria Math&quot;/&gt;&lt;wx:font wx:val=&quot;Cambria Math&quot;/&gt;&lt;w:i/&gt;&lt;w:noProof/&gt;&lt;/w:rPr&gt;&lt;m:t&gt;i&lt;/m:t&gt;&lt;/m:r&gt;&lt;m:r&gt;&lt;m:rPr&gt;&lt;m:sty m:val=&quot;p&quot;/&gt;&lt;/m:rPr&gt;&lt;w:rPr&gt;&lt;w:rFonts w:ascii=&quot;Cambria Math&quot; w:h-ansi=&quot;Cambria Math&quot;/&gt;&lt;wx:font wx:val=&quot;Cambria Math&quot;/&gt;&lt;w:noProof/&gt;&lt;/w:rPr&gt;&lt;m:t&gt;=1,2,_?&lt;/m:t&gt;&lt;/m:r&gt;&lt;m:r&gt;&lt;w:rPr&gt;&lt;w:rFonts w:ascii=&quot;Cambria Math&quot; w:h-ansi=&quot;Cambria Math&quot;/&gt;&lt;wx:font wx:val=&quot;Cambria Math&quot;/&gt;&lt;w:i/&gt;&lt;w:noProof/r&gt;&gt;&gt;&gt;&gt;&gt;&gt;&gt;&gt;&gt;&lt;/w:rPr&gt;&lt;m:t&gt;k&lt;/m:t&gt;&lt;/m:r&gt;&lt;m:r&gt;&lt;m:rPr&gt;&lt;m:sty m:val=&quot;p&quot;/&gt;&lt;/m:rPr&gt;&lt;w:rPr&gt;&lt;w:rFonts w:ascii=&quot;Cambria Math&quot; w:h-ansi=&quot;Cambria Math&quot;/&gt;&lt;wx:font wx:val=&quot;Cambria Math&quot;/&gt;&lt;w:noProof/&gt;&lt;/w:rPr&gt;&lt;m:t&gt;-1&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64" o:title="" chromakey="white"/>
          </v:shape>
        </w:pict>
      </w:r>
      <w:r w:rsidRPr="0066337A">
        <w:fldChar w:fldCharType="end"/>
      </w:r>
      <w:r w:rsidRPr="00363BD8">
        <w:rPr>
          <w:rFonts w:hint="eastAsia"/>
          <w:lang w:eastAsia="zh-CN"/>
        </w:rPr>
        <w:t>，令</w:t>
      </w:r>
      <w:r w:rsidRPr="0066337A">
        <w:fldChar w:fldCharType="begin"/>
      </w:r>
      <w:r w:rsidRPr="0066337A">
        <w:rPr>
          <w:lang w:eastAsia="zh-CN"/>
        </w:rPr>
        <w:instrText xml:space="preserve"> QUOTE </w:instrText>
      </w:r>
      <w:r w:rsidR="00A3404B">
        <w:rPr>
          <w:noProof/>
          <w:position w:val="-14"/>
        </w:rPr>
        <w:pict w14:anchorId="55B787BB">
          <v:shape id="_x0000_i1150" type="#_x0000_t75" alt="" style="width:10.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67C46&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767C46&quot; wsp:rsidP=&quot;00767C46&quot;&gt;&lt;m:oMathPara&gt;&lt;m:oMath&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x&lt;/m:t&gt;&lt;/m:r&gt;&lt;/m:e&gt;&lt;m:sub&gt;&lt;m:r&gt;&lt;w:rPr&gt;&lt;w:rFonts w:ascii=&quot;Cambria Math&quot; w:h-ansi=&quot;Cambria Math&quot;/&gt;&lt;wx:font wx:val=&quot;Cambria Math&quot;/&gt;&lt;w:i/&gt;&lt;w:noProof/&gt;&lt;/w:rPr&gt;&lt;m:t&gt;i&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65" o:title="" chromakey="white"/>
          </v:shape>
        </w:pict>
      </w:r>
      <w:r w:rsidRPr="0066337A">
        <w:rPr>
          <w:lang w:eastAsia="zh-CN"/>
        </w:rPr>
        <w:instrText xml:space="preserve"> </w:instrText>
      </w:r>
      <w:r w:rsidRPr="0066337A">
        <w:fldChar w:fldCharType="separate"/>
      </w:r>
      <w:r w:rsidR="00A3404B">
        <w:rPr>
          <w:noProof/>
          <w:position w:val="-14"/>
        </w:rPr>
        <w:pict w14:anchorId="29A4AC2B">
          <v:shape id="_x0000_i1151" type="#_x0000_t75" alt="" style="width:10.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67C46&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767C46&quot; wsp:rsidP=&quot;00767C46&quot;&gt;&lt;m:oMathPara&gt;&lt;m:oMath&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x&lt;/m:t&gt;&lt;/m:r&gt;&lt;/m:e&gt;&lt;m:sub&gt;&lt;m:r&gt;&lt;w:rPr&gt;&lt;w:rFonts w:ascii=&quot;Cambria Math&quot; w:h-ansi=&quot;Cambria Math&quot;/&gt;&lt;wx:font wx:val=&quot;Cambria Math&quot;/&gt;&lt;w:i/&gt;&lt;w:noProof/&gt;&lt;/w:rPr&gt;&lt;m:t&gt;i&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65" o:title="" chromakey="white"/>
          </v:shape>
        </w:pict>
      </w:r>
      <w:r w:rsidRPr="0066337A">
        <w:fldChar w:fldCharType="end"/>
      </w:r>
      <w:r w:rsidRPr="00363BD8">
        <w:rPr>
          <w:rFonts w:hint="eastAsia"/>
          <w:lang w:eastAsia="zh-CN"/>
        </w:rPr>
        <w:t>为类型（</w:t>
      </w:r>
      <w:r w:rsidRPr="00363BD8">
        <w:rPr>
          <w:lang w:eastAsia="zh-CN"/>
        </w:rPr>
        <w:t>i</w:t>
      </w:r>
      <w:r w:rsidRPr="00363BD8">
        <w:rPr>
          <w:rFonts w:hint="eastAsia"/>
          <w:lang w:eastAsia="zh-CN"/>
        </w:rPr>
        <w:t>）的所有</w:t>
      </w:r>
      <w:r w:rsidRPr="00363BD8">
        <w:rPr>
          <w:lang w:eastAsia="zh-CN"/>
        </w:rPr>
        <w:t>AP</w:t>
      </w:r>
      <w:r w:rsidRPr="00363BD8">
        <w:rPr>
          <w:rFonts w:hint="eastAsia"/>
          <w:lang w:eastAsia="zh-CN"/>
        </w:rPr>
        <w:t>的周期数。令</w:t>
      </w:r>
      <w:r w:rsidRPr="00363BD8">
        <w:rPr>
          <w:rFonts w:hint="eastAsia"/>
          <w:i/>
        </w:rPr>
        <w:t>β</w:t>
      </w:r>
      <w:r w:rsidRPr="00363BD8">
        <w:rPr>
          <w:i/>
          <w:vertAlign w:val="subscript"/>
          <w:lang w:eastAsia="zh-CN"/>
        </w:rPr>
        <w:t>i</w:t>
      </w:r>
      <w:r w:rsidRPr="00363BD8">
        <w:rPr>
          <w:rFonts w:hint="eastAsia"/>
          <w:lang w:eastAsia="zh-CN"/>
        </w:rPr>
        <w:t>表示从</w:t>
      </w:r>
      <w:r w:rsidRPr="00363BD8">
        <w:rPr>
          <w:lang w:eastAsia="zh-CN"/>
        </w:rPr>
        <w:t>BALANCE</w:t>
      </w:r>
      <w:r w:rsidRPr="00363BD8">
        <w:rPr>
          <w:rFonts w:hint="eastAsia"/>
          <w:lang w:eastAsia="zh-CN"/>
        </w:rPr>
        <w:t>平板</w:t>
      </w:r>
      <w:r>
        <w:rPr>
          <w:rFonts w:hint="eastAsia"/>
          <w:lang w:eastAsia="zh-CN"/>
        </w:rPr>
        <w:t>i</w:t>
      </w:r>
      <w:r w:rsidRPr="00363BD8">
        <w:rPr>
          <w:rFonts w:hint="eastAsia"/>
          <w:lang w:eastAsia="zh-CN"/>
        </w:rPr>
        <w:t>的每个时间段</w:t>
      </w:r>
      <w:r w:rsidRPr="00363BD8">
        <w:rPr>
          <w:lang w:eastAsia="zh-CN"/>
        </w:rPr>
        <w:t>AP</w:t>
      </w:r>
      <w:r w:rsidRPr="00363BD8">
        <w:rPr>
          <w:rFonts w:hint="eastAsia"/>
          <w:lang w:eastAsia="zh-CN"/>
        </w:rPr>
        <w:t>传输的总流量。</w:t>
      </w:r>
      <w:r w:rsidRPr="00363BD8">
        <w:rPr>
          <w:rFonts w:hint="eastAsia"/>
        </w:rPr>
        <w:t>很容易看出（图</w:t>
      </w:r>
      <w:r w:rsidRPr="00363BD8">
        <w:t>2</w:t>
      </w:r>
      <w:r w:rsidRPr="00363BD8">
        <w:rPr>
          <w:rFonts w:hint="eastAsia"/>
        </w:rPr>
        <w:t>）</w:t>
      </w:r>
      <w:r w:rsidRPr="0066337A">
        <w:fldChar w:fldCharType="begin"/>
      </w:r>
      <w:r w:rsidRPr="0066337A">
        <w:instrText xml:space="preserve"> QUOTE </w:instrText>
      </w:r>
      <w:r w:rsidR="00A3404B">
        <w:rPr>
          <w:noProof/>
          <w:position w:val="-14"/>
        </w:rPr>
        <w:pict w14:anchorId="7E3341F5">
          <v:shape id="_x0000_i1152" type="#_x0000_t75" alt="" style="width:93.7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16AA2&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C16AA2&quot; wsp:rsidP=&quot;00C16AA2&quot;&gt;&lt;m:oMathPara&gt;&lt;m:oMath&gt;&lt;m:sSub&gt;&lt;m:sSubPr&gt;&lt;m:ctrlPr&gt;&lt;w:rPr&gt;&lt;w:rFonts w:ascii=&quot;Cambria Math&quot; w:h-ansi=&quot;Cambria Math&quot;/&gt;&lt;wx:font wx:val=&quot;Cambria Math&quot;/&gt;&lt;/w:rPr&gt;&lt;/m:ctrlPr&gt;&lt;/m:sSubPr&gt;&lt;m:e&gt;&lt;m:r&gt;&lt;w:rPr&gt;&lt;w:rFonts w:ascii=&quot;Cambria Math&quot; w:h-ansi=&quot;Cambria Math&quot; w:cs=&quot;Cambria Math&quot;/&gt;&lt;wx:font wx:val=&quot;Cambria Math&quot;/&gt;&lt;w:i/&gt;&lt;w:noProof/&gt;&lt;/w:rPr&gt;&lt;m:t&gt;_&lt;/m:t&gt;&lt;/m:r&gt;&lt;/m:e&gt;&lt;m:sub&gt;&lt;m:r&gt;&lt;m:rPr&gt;&lt;m:sty m:val=&quot;p&quot;/&gt;&lt;/m:rPr&gt;&lt;w:rPr&gt;&lt;w:rFonts w:ascii=&quot;Cambria Math&quot; w:h-ansi=&quot;Cambria Math&quot;/&gt;&lt;wx&quot;&quot;&quot;&quot;&quot;&quot;&quot;&quot;&quot;:font wx:val=&quot;Cambria Math&quot;/&gt;&lt;w:noProof/&gt;&lt;/w:rPr&gt;&lt;m:t&gt;1&lt;/m:t&gt;&lt;/m:r&gt;&lt;/m:sub&gt;&lt;/m:sSub&gt;&lt;m:r&gt;&lt;m:rPr&gt;&lt;m:sty m:val=&quot;p&quot;/&gt;&lt;/m:rPr&gt;&lt;w:rPr&gt;&lt;w:rFonts w:ascii=&quot;Cambria Math&quot; w:h-ansi=&quot;Cambria Math&quot;/&gt;&lt;wx:font wx:val=&quot;Cambria Math&quot;/&gt;&lt;w:noProof/&gt;&lt;/w:rPr&gt;&lt;m:t&gt;=(2&lt;/m:t&gt;&lt;/m:r&gt;&lt;m:r&gt;&lt;w:rPr&gt;&lt;w:rFonts w:ascii=&quot;Cambria Math&quot; w:h-ansi=&quot;Cambria Math&quot;/&gt;&lt;wx:font wx:val=&quot;Cambria Math&quot;/&gt;&lt;w:i/&gt;&lt;w:noProof/&gt;&lt;/w:rPr&gt;&lt;m:t&gt;n&lt;/m:t&gt;&lt;/m:r&gt;&lt;m:r&gt;&lt;m:rPr&gt;&lt;m:sty m:val=&quot;p&quot;/&gt;&lt;/m:rPr&gt;&lt;w:rPr&gt;&lt;w:rFonts w:ascii=&quot;Cambria Math&quot; w:h-ansi=&quot;Cambria Math&quot;/&gt;&lt;wx:font wx:val=&quot;Cambria Math&quot;/&gt;&lt;w:noProof/&gt;&lt;/w:rPr&gt;&lt;m:t&gt;-1)&lt;/m:t&gt;&lt;/m:r&gt;&lt;m:r&gt;&lt;w:rPr&gt;&lt;w:rFonts w:ascii=&quot;Cambria Math&quot; w:h-ansi=&quot;Cambria Math&quot;/&gt;&lt;wx:font wx:val=&quot;Cambria Math&quot;/&gt;&lt;w:i/&gt;&lt;w:noProof/&gt;&lt;/w:rPr&gt;&lt;m:t&gt;N&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k&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66" o:title="" chromakey="white"/>
          </v:shape>
        </w:pict>
      </w:r>
      <w:r w:rsidRPr="0066337A">
        <w:instrText xml:space="preserve"> </w:instrText>
      </w:r>
      <w:r w:rsidRPr="0066337A">
        <w:fldChar w:fldCharType="separate"/>
      </w:r>
      <w:r w:rsidR="00A3404B">
        <w:rPr>
          <w:noProof/>
          <w:position w:val="-14"/>
        </w:rPr>
        <w:pict w14:anchorId="3A163B49">
          <v:shape id="_x0000_i1153" type="#_x0000_t75" alt="" style="width:93.7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16AA2&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C16AA2&quot; wsp:rsidP=&quot;00C16AA2&quot;&gt;&lt;m:oMathPara&gt;&lt;m:oMath&gt;&lt;m:sSub&gt;&lt;m:sSubPr&gt;&lt;m:ctrlPr&gt;&lt;w:rPr&gt;&lt;w:rFonts w:ascii=&quot;Cambria Math&quot; w:h-ansi=&quot;Cambria Math&quot;/&gt;&lt;wx:font wx:val=&quot;Cambria Math&quot;/&gt;&lt;/w:rPr&gt;&lt;/m:ctrlPr&gt;&lt;/m:sSubPr&gt;&lt;m:e&gt;&lt;m:r&gt;&lt;w:rPr&gt;&lt;w:rFonts w:ascii=&quot;Cambria Math&quot; w:h-ansi=&quot;Cambria Math&quot; w:cs=&quot;Cambria Math&quot;/&gt;&lt;wx:font wx:val=&quot;Cambria Math&quot;/&gt;&lt;w:i/&gt;&lt;w:noProof/&gt;&lt;/w:rPr&gt;&lt;m:t&gt;_&lt;/m:t&gt;&lt;/m:r&gt;&lt;/m:e&gt;&lt;m:sub&gt;&lt;m:r&gt;&lt;m:rPr&gt;&lt;m:sty m:val=&quot;p&quot;/&gt;&lt;/m:rPr&gt;&lt;w:rPr&gt;&lt;w:rFonts w:ascii=&quot;Cambria Math&quot; w:h-ansi=&quot;Cambria Math&quot;/&gt;&lt;wx&quot;&quot;&quot;&quot;&quot;&quot;&quot;&quot;&quot;:font wx:val=&quot;Cambria Math&quot;/&gt;&lt;w:noProof/&gt;&lt;/w:rPr&gt;&lt;m:t&gt;1&lt;/m:t&gt;&lt;/m:r&gt;&lt;/m:sub&gt;&lt;/m:sSub&gt;&lt;m:r&gt;&lt;m:rPr&gt;&lt;m:sty m:val=&quot;p&quot;/&gt;&lt;/m:rPr&gt;&lt;w:rPr&gt;&lt;w:rFonts w:ascii=&quot;Cambria Math&quot; w:h-ansi=&quot;Cambria Math&quot;/&gt;&lt;wx:font wx:val=&quot;Cambria Math&quot;/&gt;&lt;w:noProof/&gt;&lt;/w:rPr&gt;&lt;m:t&gt;=(2&lt;/m:t&gt;&lt;/m:r&gt;&lt;m:r&gt;&lt;w:rPr&gt;&lt;w:rFonts w:ascii=&quot;Cambria Math&quot; w:h-ansi=&quot;Cambria Math&quot;/&gt;&lt;wx:font wx:val=&quot;Cambria Math&quot;/&gt;&lt;w:i/&gt;&lt;w:noProof/&gt;&lt;/w:rPr&gt;&lt;m:t&gt;n&lt;/m:t&gt;&lt;/m:r&gt;&lt;m:r&gt;&lt;m:rPr&gt;&lt;m:sty m:val=&quot;p&quot;/&gt;&lt;/m:rPr&gt;&lt;w:rPr&gt;&lt;w:rFonts w:ascii=&quot;Cambria Math&quot; w:h-ansi=&quot;Cambria Math&quot;/&gt;&lt;wx:font wx:val=&quot;Cambria Math&quot;/&gt;&lt;w:noProof/&gt;&lt;/w:rPr&gt;&lt;m:t&gt;-1)&lt;/m:t&gt;&lt;/m:r&gt;&lt;m:r&gt;&lt;w:rPr&gt;&lt;w:rFonts w:ascii=&quot;Cambria Math&quot; w:h-ansi=&quot;Cambria Math&quot;/&gt;&lt;wx:font wx:val=&quot;Cambria Math&quot;/&gt;&lt;w:i/&gt;&lt;w:noProof/&gt;&lt;/w:rPr&gt;&lt;m:t&gt;N&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k&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66" o:title="" chromakey="white"/>
          </v:shape>
        </w:pict>
      </w:r>
      <w:r w:rsidRPr="0066337A">
        <w:fldChar w:fldCharType="end"/>
      </w:r>
      <w:r w:rsidRPr="00363BD8">
        <w:rPr>
          <w:rFonts w:hint="eastAsia"/>
        </w:rPr>
        <w:t>，对于</w:t>
      </w:r>
      <w:r w:rsidRPr="0066337A">
        <w:fldChar w:fldCharType="begin"/>
      </w:r>
      <w:r w:rsidRPr="0066337A">
        <w:instrText xml:space="preserve"> QUOTE </w:instrText>
      </w:r>
      <w:r w:rsidR="00A3404B">
        <w:rPr>
          <w:noProof/>
          <w:position w:val="-14"/>
        </w:rPr>
        <w:pict w14:anchorId="2B00C50B">
          <v:shape id="_x0000_i1154" type="#_x0000_t75" alt="" style="width:46.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1425E&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C1425E&quot; wsp:rsidP=&quot;00C1425E&quot;&gt;&lt;m:oMathPara&gt;&lt;m:oMath&gt;&lt;m:r&gt;&lt;m:rPr&gt;&lt;m:sty m:val=&quot;p&quot;/&gt;&lt;/m:rPr&gt;&lt;w:rPr&gt;&lt;w:rFonts w:ascii=&quot;Cambria Math&quot; w:h-ansi=&quot;Cambria Math&quot;/&gt;&lt;wx:font wx:val=&quot;Cambria Math&quot;/&gt;&lt;w:noProof/&gt;&lt;/w:rPr&gt;&lt;m:t&gt;2_?/m:t&gt;&lt;/m:r&gt;&lt;m:r&gt;&lt;w:rPr&gt;&lt;w:siiiiiiiiirFonts w:ascii=&quot;Cambria Math&quot; w:h-ansi=&quot;Cambria Math&quot;/&gt;&lt;wx:font wx:val=&quot;Cambria Math&quot;/&gt;&lt;w:i/&gt;&lt;w:noProof/&gt;&lt;/w:rPr&gt;&lt;m:t&gt;i&lt;/m:t&gt;&lt;/m:r&gt;&lt;m:r&gt;&lt;m:rPr&gt;&lt;m:sty m:val=&quot;p&quot;/&gt;&lt;/m:rPr&gt;&lt;w:rPr&gt;&lt;w:rFonts w:ascii=&quot;Cambria Math&quot; w:h-ansi=&quot;Cambria Math&quot;/&gt;&lt;wx:font wx:val=&quot;Cambria Math&quot;/&gt;&lt;w:noProof/&gt;&lt;/w:rPr&gt;&lt;m:t&gt;_?/m:t&gt;&lt;/m:r&gt;&lt;m:r&gt;&lt;w:rPr&gt;&lt;w:rFonts w:ascii=&quot;Cambria Math&quot; w:h-ansi=&quot;Cambria Math&quot;/&gt;&lt;wx:font wx:val=&quot;Cambria Math&quot;/&gt;&lt;w:i/&gt;&lt;w:noProof/&gt;&lt;/w:rPr&gt;&lt;m:t&gt;k&lt;/m:t&gt;&lt;/m:r&gt;&lt;/m:oMath&gt;&lt;/m:oMathPara&gt;&lt;/w:p&gt;&lt;w:sectPr wsp:rsidR=&quot;v0a0l0=0&quot;0C0a0mmb0&quot;&gt;&lt;w:pgSz w:w=&quot;12240&quot; w:h=&quot;15840&quot;/&gt;&lt;w:pgMar w:top=&quot;1440&quot; w:right=&quot;1800&quot; w:bottom=&quot;1440&quot; w:left=&quot;1800&quot; w:header=&quot;720&quot; w:footer=&quot;720&quot; w:gutter=&quot;0&quot;/&gt;&lt;w:cols w:space=&quot;720&quot;/&gt;&lt;/w:sectPr&gt;&lt;/wx:sect&gt;&lt;/w:body&gt;&lt;/w:wordDocument&gt;">
            <v:imagedata r:id="rId67" o:title="" chromakey="white"/>
          </v:shape>
        </w:pict>
      </w:r>
      <w:r w:rsidRPr="0066337A">
        <w:instrText xml:space="preserve"> </w:instrText>
      </w:r>
      <w:r w:rsidRPr="0066337A">
        <w:fldChar w:fldCharType="separate"/>
      </w:r>
      <w:r w:rsidR="00A3404B">
        <w:rPr>
          <w:noProof/>
          <w:position w:val="-14"/>
        </w:rPr>
        <w:pict w14:anchorId="4A22575A">
          <v:shape id="_x0000_i1155" type="#_x0000_t75" alt="" style="width:46.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1425E&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C1425E&quot; wsp:rsidP=&quot;00C1425E&quot;&gt;&lt;m:oMathPara&gt;&lt;m:oMath&gt;&lt;m:r&gt;&lt;m:rPr&gt;&lt;m:sty m:val=&quot;p&quot;/&gt;&lt;/m:rPr&gt;&lt;w:rPr&gt;&lt;w:rFonts w:ascii=&quot;Cambria Math&quot; w:h-ansi=&quot;Cambria Math&quot;/&gt;&lt;wx:font wx:val=&quot;Cambria Math&quot;/&gt;&lt;w:noProof/&gt;&lt;/w:rPr&gt;&lt;m:t&gt;2_?/m:t&gt;&lt;/m:r&gt;&lt;m:r&gt;&lt;w:rPr&gt;&lt;w:siiiiiiiiirFonts w:ascii=&quot;Cambria Math&quot; w:h-ansi=&quot;Cambria Math&quot;/&gt;&lt;wx:font wx:val=&quot;Cambria Math&quot;/&gt;&lt;w:i/&gt;&lt;w:noProof/&gt;&lt;/w:rPr&gt;&lt;m:t&gt;i&lt;/m:t&gt;&lt;/m:r&gt;&lt;m:r&gt;&lt;m:rPr&gt;&lt;m:sty m:val=&quot;p&quot;/&gt;&lt;/m:rPr&gt;&lt;w:rPr&gt;&lt;w:rFonts w:ascii=&quot;Cambria Math&quot; w:h-ansi=&quot;Cambria Math&quot;/&gt;&lt;wx:font wx:val=&quot;Cambria Math&quot;/&gt;&lt;w:noProof/&gt;&lt;/w:rPr&gt;&lt;m:t&gt;_?/m:t&gt;&lt;/m:r&gt;&lt;m:r&gt;&lt;w:rPr&gt;&lt;w:rFonts w:ascii=&quot;Cambria Math&quot; w:h-ansi=&quot;Cambria Math&quot;/&gt;&lt;wx:font wx:val=&quot;Cambria Math&quot;/&gt;&lt;w:i/&gt;&lt;w:noProof/&gt;&lt;/w:rPr&gt;&lt;m:t&gt;k&lt;/m:t&gt;&lt;/m:r&gt;&lt;/m:oMath&gt;&lt;/m:oMathPara&gt;&lt;/w:p&gt;&lt;w:sectPr wsp:rsidR=&quot;v0a0l0=0&quot;0C0a0mmb0&quot;&gt;&lt;w:pgSz w:w=&quot;12240&quot; w:h=&quot;15840&quot;/&gt;&lt;w:pgMar w:top=&quot;1440&quot; w:right=&quot;1800&quot; w:bottom=&quot;1440&quot; w:left=&quot;1800&quot; w:header=&quot;720&quot; w:footer=&quot;720&quot; w:gutter=&quot;0&quot;/&gt;&lt;w:cols w:space=&quot;720&quot;/&gt;&lt;/w:sectPr&gt;&lt;/wx:sect&gt;&lt;/w:body&gt;&lt;/w:wordDocument&gt;">
            <v:imagedata r:id="rId67" o:title="" chromakey="white"/>
          </v:shape>
        </w:pict>
      </w:r>
      <w:r w:rsidRPr="0066337A">
        <w:fldChar w:fldCharType="end"/>
      </w:r>
      <w:r w:rsidRPr="00363BD8">
        <w:rPr>
          <w:rFonts w:hint="eastAsia"/>
        </w:rPr>
        <w:t>，</w:t>
      </w:r>
      <w:r w:rsidRPr="0066337A">
        <w:fldChar w:fldCharType="begin"/>
      </w:r>
      <w:r w:rsidRPr="0066337A">
        <w:instrText xml:space="preserve"> QUOTE </w:instrText>
      </w:r>
      <w:r w:rsidR="00A3404B">
        <w:rPr>
          <w:noProof/>
          <w:position w:val="-21"/>
        </w:rPr>
        <w:pict w14:anchorId="2BA3580F">
          <v:shape id="_x0000_i1156" type="#_x0000_t75" alt="" style="width:160.5pt;height:25.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3514&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E63514&quot; wsp:rsidP=&quot;00E63514&quot;&gt;&lt;m:oMathPara&gt;&lt;m:oMath&gt;&lt;m:sSub&gt;&lt;m:sSubPr&gt;&lt;m:ctrlPr&gt;&lt;w:rPr&gt;&lt;w:rFonts w:ascii=&quot;Cambria Math&quot; w:h-ansi=&quot;Cambria Math&quot;/&gt;&lt;wx:font wx:val=&quot;Cambria Math&quot;/&gt;&lt;/w:rPr&gt;&lt;/m:ctrlPr&gt;&lt;/m:sSubPr&gt;&lt;m:e&gt;&lt;m:r&gt;&lt;w:rPr&gt;&lt;w:rFonts w:ascii=&quot;Cambria Math&quot; w:h-ansi=&quot;Cambria Math&quot; w:cs=&quot;Cambria Math&quot;/&gt;&lt;wx:font wx:val=&quot;Cambria Math&quot;/&gt;&lt;w:i/&gt;&lt;w:noProof/&gt;&lt;/w:rPr&gt;&lt;m:t&gt;_&lt;/m:t&gt;&lt;/m:r&gt;&lt;/m:e&gt;&lt;m:sub&gt;&lt;m:r&gt;&lt;w:rPr&gt;&lt;w:rFonts w:ascii=&quot;Cambria Math&quot; w:h-ansi=&quot;Cambria Math&quot;/&gt;&lt;wx:font wx:val=&quot;Cambria Math&quot;/&gt;&lt;w:i&quot;&quot;&quot;&quot;&quot;&quot;&quot;&quot;&quot;/&gt;&lt;w:noProof/&gt;&lt;/w:rPr&gt;&lt;m:t&gt;i&lt;/m:t&gt;&lt;/m:r&gt;&lt;/m:sub&gt;&lt;/m:sSub&gt;&lt;m:r&gt;&lt;m:rPr&gt;&lt;m:sty m:val=&quot;p&quot;/&gt;&lt;/m:rPr&gt;&lt;w:rPr&gt;&lt;w:rFonts w:ascii=&quot;Cambria Math&quot; w:h-ansi=&quot;Cambria Math&quot;/&gt;&lt;wx:font wx:val=&quot;Cambria Math&quot;/&gt;&lt;w:noProof/&gt;&lt;/w:rPr&gt;&lt;m:t&gt;=&lt;/m:t&gt;&lt;/m:r&gt;&lt;m:f&gt;&lt;m:fPr&gt;&lt;m:ctrlPr&gt;&lt;w:rPr&gt;&lt;w:rFonts w:ascii=&quot;Cambria Math&quot; w:h-ansi=&quot;Cambria Math&quot;/&gt;&lt;wx:font wx:val=&quot;Cambria Math&quot;/&gt;&lt;/w:rPr&gt;&lt;/m:ctrlPr&gt;&lt;/m:fPr&gt;&lt;m:num&gt;&lt;m:r&gt;&lt;m:rPr&gt;&lt;m:sty m:val=&quot;p&quot;/&gt;&lt;/m:rPr&gt;&lt;w:rPr&gt;&lt;w:rFonts w:ascii=&quot;Cambria Math&quot; w:h-ansi=&quot;Cambria Math&quot;/&gt;&lt;wx:font wx:val=&quot;Cambria Math&quot;/&gt;&lt;w:noProof/&gt;&lt;/w:rPr&gt;&lt;m:t&gt;(2&lt;/m:t&gt;&lt;/m:r&gt;&lt;m:r&gt;&lt;w:rPr&gt;&lt;w:rFonts w:ascii=&quot;Cambria Math&quot; w:h-ansi=&quot;Cambria Math&quot;/&gt;&lt;wx:font wx:val=&quot;Cambria Math&quot;/&gt;&lt;w:i/&gt;&lt;w:noProof/&gt;&lt;/w:rPr&gt;&lt;m:t&gt;n&lt;/m:t&gt;&lt;/m:r&gt;&lt;m:r&gt;&lt;m:rPr&gt;&lt;m:sty m:val=&quot;p&quot;/&gt;&lt;/m:rPr&gt;&lt;w:rPr&gt;&lt;w:rFonts w:ascii=&quot;Cambria Math&quot; w:h-ansi=&quot;Cambria Math&quot;/&gt;&lt;wx:font wx:val=&quot;Cambria Math&quot;/&gt;&lt;w:noProof/&gt;&lt;/w:rPr&gt;&lt;m:t&gt;-1)&lt;/m:t&gt;&lt;/m:r&gt;&lt;m:r&gt;&lt;w:rPr&gt;&lt;w:rFonts w:ascii=&quot;Cambria Math&quot; w:h-ansi=&quot;Cambria Math&quot;/&gt;&lt;wx:font wx:val=&quot;Cambria Math&quot;/&gt;&lt;w:i/&gt;&lt;w:noProof/&gt;&lt;/w:rPr&gt;&lt;m:t&gt;N&lt;/m:t&gt;&lt;/m:r&gt;&lt;/m:num&gt;&lt;m:den&gt;&lt;m:r&gt;&lt;w:rPr&gt;&lt;w:rFonts w:ascii=&quot;Cambria Math&quot; w:h-ansi=&quot;Cambria Math&quot;/&gt;&lt;wx:font wx:val=&quot;Cambria Math&quot;/&gt;&lt;w:i/&gt;&lt;w:noProof/&gt;&lt;/w:rPr&gt;&lt;m:t&gt;k&lt;/m:t&gt;&lt;/m:r&gt;&lt;/m:den&gt;&lt;/m:f&gt;&lt;m:r&gt;&lt;m:rPr&gt;&lt;m:sty m:val=&quot;p&quot;/&gt;&lt;/m:rPr&gt;&lt;w:rPr&gt;&lt;w:rFonts w:ascii=&quot;Cambria Math&quot; w:h-ansi=&quot;Cambria Math&quot;/&gt;&lt;wx:font wx:val=&quot;Cambria Math&quot;/&gt;&lt;w:noProof/&gt;&lt;/w:rPr&gt;&lt;m:t&gt;-(&lt;/m:t&gt;&lt;/m:r&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x&lt;/m:t&gt;&lt;/m:r&gt;&lt;/m:e&gt;&lt;m:sub&gt;&lt;m:r&gt;&lt;m:rPr&gt;&lt;m:sty m:val=&quot;p&quot;/&gt;&lt;/m:rPr&gt;&lt;w:rPr&gt;&lt;w:rFonts w:ascii=&quot;Cambria Math&quot; w:h-ansi=&quot;Cambria Math&quot;/&gt;&lt;wx:font wx:val=&quot;Cambria Math&quot;/&gt;&lt;w:noProof/&gt;&lt;/w:rPr&gt;&lt;m:t&gt;1&lt;/m:t&gt;&lt;/m:r&gt;&lt;/m:sub&gt;&lt;/m:sSub&gt;&lt;m:r&gt;&lt;m:rPr&gt;&lt;m:sty m:val=&quot;p&quot;/&gt;&lt;/m:rPr&gt;&lt;w:rPr&gt;&lt;w:rFonts w:ascii=&quot;Cambria Math&quot; w:h-ansi=&quot;Cambria Math&quot;/&gt;&lt;wx:font wx:val=&quot;Cambria Math&quot;/&gt;&lt;w:noProof/&gt;&lt;/w:rPr&gt;&lt;m:t&gt;+_?&lt;/m:t&gt;&lt;/m:r&gt;&lt;m:sSub&gt;&lt;m:sSubPr&gt;&lt;m:ctrlPr&gt;&lt;w:rPr&gt;&lt;w:rFonts w:ascii=&quot;Cambria Math&quot; w:h-ansi=&quot;Cambria Math&quot;/&gt;&lt;wx:font wx:val=&quot;Cambria Math&quot;/&gt;&lt;/w:rPr&gt;&lt;/m:ctrlPr&gt;&lt;/m:sSubPr&gt;&lt;m:e&gt;&lt;m:r&gt;&lt;w:rPr&gt;&lt;w:rFonts w:ascii=&quot;Cambria Math&quot; w:h-ansi=&quot;Cambria Math&quot;/w&gt;:&lt;rwPxr:&gt;f&lt;omm:nt wx:val=&quot;Cambria Math&quot;/&gt;&lt;w:i/&gt;&lt;w:noProof/&gt;&lt;/w:rPr&gt;&lt;m:t&gt;x&lt;/m:t&gt;&lt;/m:r&gt;&lt;/m:e&gt;&lt;m:sub&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i&lt;/m:t&gt;&lt;/m:r&gt;&lt;/m:e&gt;&lt;m:sub&gt;&lt;m:r&gt;&lt;m:rPr&gt;&lt;m:sty m:val=&quot;p&quot;/&gt;&lt;/m:rPr&gt;&lt;w:rPr&gt;&lt;w:rFonts w:ascii=&quot;Cambria Math&quot; w:h-ansi=&quot;Cambria Math&quot;/&gt;&lt;wx:font wx:val=&quot;Cambria Math&quot;/&gt;&lt;w:noProof/&gt;&lt;/w:rPr&gt;&lt;m:t&gt;1&lt;/m:t&gt;&lt;/m:r&gt;&lt;/m:sub&gt;&lt;/m:sSub&gt;&lt;/m:sub&gt;&lt;/m:sSub&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k&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68" o:title="" chromakey="white"/>
          </v:shape>
        </w:pict>
      </w:r>
      <w:r w:rsidRPr="0066337A">
        <w:instrText xml:space="preserve"> </w:instrText>
      </w:r>
      <w:r w:rsidRPr="0066337A">
        <w:fldChar w:fldCharType="separate"/>
      </w:r>
      <w:r w:rsidR="00A3404B">
        <w:rPr>
          <w:noProof/>
          <w:position w:val="-21"/>
        </w:rPr>
        <w:pict w14:anchorId="7E6CEB10">
          <v:shape id="_x0000_i1157" type="#_x0000_t75" alt="" style="width:160.5pt;height:25.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3514&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E63514&quot; wsp:rsidP=&quot;00E63514&quot;&gt;&lt;m:oMathPara&gt;&lt;m:oMath&gt;&lt;m:sSub&gt;&lt;m:sSubPr&gt;&lt;m:ctrlPr&gt;&lt;w:rPr&gt;&lt;w:rFonts w:ascii=&quot;Cambria Math&quot; w:h-ansi=&quot;Cambria Math&quot;/&gt;&lt;wx:font wx:val=&quot;Cambria Math&quot;/&gt;&lt;/w:rPr&gt;&lt;/m:ctrlPr&gt;&lt;/m:sSubPr&gt;&lt;m:e&gt;&lt;m:r&gt;&lt;w:rPr&gt;&lt;w:rFonts w:ascii=&quot;Cambria Math&quot; w:h-ansi=&quot;Cambria Math&quot; w:cs=&quot;Cambria Math&quot;/&gt;&lt;wx:font wx:val=&quot;Cambria Math&quot;/&gt;&lt;w:i/&gt;&lt;w:noProof/&gt;&lt;/w:rPr&gt;&lt;m:t&gt;_&lt;/m:t&gt;&lt;/m:r&gt;&lt;/m:e&gt;&lt;m:sub&gt;&lt;m:r&gt;&lt;w:rPr&gt;&lt;w:rFonts w:ascii=&quot;Cambria Math&quot; w:h-ansi=&quot;Cambria Math&quot;/&gt;&lt;wx:font wx:val=&quot;Cambria Math&quot;/&gt;&lt;w:i&quot;&quot;&quot;&quot;&quot;&quot;&quot;&quot;&quot;/&gt;&lt;w:noProof/&gt;&lt;/w:rPr&gt;&lt;m:t&gt;i&lt;/m:t&gt;&lt;/m:r&gt;&lt;/m:sub&gt;&lt;/m:sSub&gt;&lt;m:r&gt;&lt;m:rPr&gt;&lt;m:sty m:val=&quot;p&quot;/&gt;&lt;/m:rPr&gt;&lt;w:rPr&gt;&lt;w:rFonts w:ascii=&quot;Cambria Math&quot; w:h-ansi=&quot;Cambria Math&quot;/&gt;&lt;wx:font wx:val=&quot;Cambria Math&quot;/&gt;&lt;w:noProof/&gt;&lt;/w:rPr&gt;&lt;m:t&gt;=&lt;/m:t&gt;&lt;/m:r&gt;&lt;m:f&gt;&lt;m:fPr&gt;&lt;m:ctrlPr&gt;&lt;w:rPr&gt;&lt;w:rFonts w:ascii=&quot;Cambria Math&quot; w:h-ansi=&quot;Cambria Math&quot;/&gt;&lt;wx:font wx:val=&quot;Cambria Math&quot;/&gt;&lt;/w:rPr&gt;&lt;/m:ctrlPr&gt;&lt;/m:fPr&gt;&lt;m:num&gt;&lt;m:r&gt;&lt;m:rPr&gt;&lt;m:sty m:val=&quot;p&quot;/&gt;&lt;/m:rPr&gt;&lt;w:rPr&gt;&lt;w:rFonts w:ascii=&quot;Cambria Math&quot; w:h-ansi=&quot;Cambria Math&quot;/&gt;&lt;wx:font wx:val=&quot;Cambria Math&quot;/&gt;&lt;w:noProof/&gt;&lt;/w:rPr&gt;&lt;m:t&gt;(2&lt;/m:t&gt;&lt;/m:r&gt;&lt;m:r&gt;&lt;w:rPr&gt;&lt;w:rFonts w:ascii=&quot;Cambria Math&quot; w:h-ansi=&quot;Cambria Math&quot;/&gt;&lt;wx:font wx:val=&quot;Cambria Math&quot;/&gt;&lt;w:i/&gt;&lt;w:noProof/&gt;&lt;/w:rPr&gt;&lt;m:t&gt;n&lt;/m:t&gt;&lt;/m:r&gt;&lt;m:r&gt;&lt;m:rPr&gt;&lt;m:sty m:val=&quot;p&quot;/&gt;&lt;/m:rPr&gt;&lt;w:rPr&gt;&lt;w:rFonts w:ascii=&quot;Cambria Math&quot; w:h-ansi=&quot;Cambria Math&quot;/&gt;&lt;wx:font wx:val=&quot;Cambria Math&quot;/&gt;&lt;w:noProof/&gt;&lt;/w:rPr&gt;&lt;m:t&gt;-1)&lt;/m:t&gt;&lt;/m:r&gt;&lt;m:r&gt;&lt;w:rPr&gt;&lt;w:rFonts w:ascii=&quot;Cambria Math&quot; w:h-ansi=&quot;Cambria Math&quot;/&gt;&lt;wx:font wx:val=&quot;Cambria Math&quot;/&gt;&lt;w:i/&gt;&lt;w:noProof/&gt;&lt;/w:rPr&gt;&lt;m:t&gt;N&lt;/m:t&gt;&lt;/m:r&gt;&lt;/m:num&gt;&lt;m:den&gt;&lt;m:r&gt;&lt;w:rPr&gt;&lt;w:rFonts w:ascii=&quot;Cambria Math&quot; w:h-ansi=&quot;Cambria Math&quot;/&gt;&lt;wx:font wx:val=&quot;Cambria Math&quot;/&gt;&lt;w:i/&gt;&lt;w:noProof/&gt;&lt;/w:rPr&gt;&lt;m:t&gt;k&lt;/m:t&gt;&lt;/m:r&gt;&lt;/m:den&gt;&lt;/m:f&gt;&lt;m:r&gt;&lt;m:rPr&gt;&lt;m:sty m:val=&quot;p&quot;/&gt;&lt;/m:rPr&gt;&lt;w:rPr&gt;&lt;w:rFonts w:ascii=&quot;Cambria Math&quot; w:h-ansi=&quot;Cambria Math&quot;/&gt;&lt;wx:font wx:val=&quot;Cambria Math&quot;/&gt;&lt;w:noProof/&gt;&lt;/w:rPr&gt;&lt;m:t&gt;-(&lt;/m:t&gt;&lt;/m:r&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x&lt;/m:t&gt;&lt;/m:r&gt;&lt;/m:e&gt;&lt;m:sub&gt;&lt;m:r&gt;&lt;m:rPr&gt;&lt;m:sty m:val=&quot;p&quot;/&gt;&lt;/m:rPr&gt;&lt;w:rPr&gt;&lt;w:rFonts w:ascii=&quot;Cambria Math&quot; w:h-ansi=&quot;Cambria Math&quot;/&gt;&lt;wx:font wx:val=&quot;Cambria Math&quot;/&gt;&lt;w:noProof/&gt;&lt;/w:rPr&gt;&lt;m:t&gt;1&lt;/m:t&gt;&lt;/m:r&gt;&lt;/m:sub&gt;&lt;/m:sSub&gt;&lt;m:r&gt;&lt;m:rPr&gt;&lt;m:sty m:val=&quot;p&quot;/&gt;&lt;/m:rPr&gt;&lt;w:rPr&gt;&lt;w:rFonts w:ascii=&quot;Cambria Math&quot; w:h-ansi=&quot;Cambria Math&quot;/&gt;&lt;wx:font wx:val=&quot;Cambria Math&quot;/&gt;&lt;w:noProof/&gt;&lt;/w:rPr&gt;&lt;m:t&gt;+_?&lt;/m:t&gt;&lt;/m:r&gt;&lt;m:sSub&gt;&lt;m:sSubPr&gt;&lt;m:ctrlPr&gt;&lt;w:rPr&gt;&lt;w:rFonts w:ascii=&quot;Cambria Math&quot; w:h-ansi=&quot;Cambria Math&quot;/&gt;&lt;wx:font wx:val=&quot;Cambria Math&quot;/&gt;&lt;/w:rPr&gt;&lt;/m:ctrlPr&gt;&lt;/m:sSubPr&gt;&lt;m:e&gt;&lt;m:r&gt;&lt;w:rPr&gt;&lt;w:rFonts w:ascii=&quot;Cambria Math&quot; w:h-ansi=&quot;Cambria Math&quot;/w&gt;:&lt;rwPxr:&gt;f&lt;omm:nt wx:val=&quot;Cambria Math&quot;/&gt;&lt;w:i/&gt;&lt;w:noProof/&gt;&lt;/w:rPr&gt;&lt;m:t&gt;x&lt;/m:t&gt;&lt;/m:r&gt;&lt;/m:e&gt;&lt;m:sub&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i&lt;/m:t&gt;&lt;/m:r&gt;&lt;/m:e&gt;&lt;m:sub&gt;&lt;m:r&gt;&lt;m:rPr&gt;&lt;m:sty m:val=&quot;p&quot;/&gt;&lt;/m:rPr&gt;&lt;w:rPr&gt;&lt;w:rFonts w:ascii=&quot;Cambria Math&quot; w:h-ansi=&quot;Cambria Math&quot;/&gt;&lt;wx:font wx:val=&quot;Cambria Math&quot;/&gt;&lt;w:noProof/&gt;&lt;/w:rPr&gt;&lt;m:t&gt;1&lt;/m:t&gt;&lt;/m:r&gt;&lt;/m:sub&gt;&lt;/m:sSub&gt;&lt;/m:sub&gt;&lt;/m:sSub&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k&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68" o:title="" chromakey="white"/>
          </v:shape>
        </w:pict>
      </w:r>
      <w:r w:rsidRPr="0066337A">
        <w:fldChar w:fldCharType="end"/>
      </w:r>
      <w:r w:rsidRPr="00363BD8">
        <w:rPr>
          <w:rFonts w:hint="eastAsia"/>
        </w:rPr>
        <w:t>。</w:t>
      </w:r>
    </w:p>
    <w:p w14:paraId="6FE15959" w14:textId="77777777" w:rsidR="00CE742F" w:rsidRDefault="00CE742F" w:rsidP="0066337A"/>
    <w:p w14:paraId="332DAE9C" w14:textId="77777777" w:rsidR="0066337A" w:rsidRDefault="0014685D" w:rsidP="0066337A">
      <w:pPr>
        <w:jc w:val="center"/>
      </w:pPr>
      <w:r>
        <w:rPr>
          <w:noProof/>
          <w:lang w:eastAsia="zh-CN" w:bidi="ar-SA"/>
        </w:rPr>
        <w:drawing>
          <wp:inline distT="0" distB="0" distL="0" distR="0" wp14:anchorId="73BBF791" wp14:editId="0D156985">
            <wp:extent cx="3315970" cy="2032000"/>
            <wp:effectExtent l="0" t="0" r="0" b="0"/>
            <wp:docPr id="140" name="Picture 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7"/>
                    <pic:cNvPicPr>
                      <a:picLocks/>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315970" cy="2032000"/>
                    </a:xfrm>
                    <a:prstGeom prst="rect">
                      <a:avLst/>
                    </a:prstGeom>
                    <a:noFill/>
                    <a:ln>
                      <a:noFill/>
                    </a:ln>
                  </pic:spPr>
                </pic:pic>
              </a:graphicData>
            </a:graphic>
          </wp:inline>
        </w:drawing>
      </w:r>
    </w:p>
    <w:p w14:paraId="7A905323" w14:textId="77777777" w:rsidR="00195DEB" w:rsidRPr="00710717" w:rsidRDefault="00195DEB" w:rsidP="00710717">
      <w:pPr>
        <w:pStyle w:val="afff4"/>
        <w:rPr>
          <w:rFonts w:ascii="Times New Roman" w:eastAsia="宋体" w:hAnsi="Times New Roman"/>
        </w:rPr>
      </w:pPr>
      <w:bookmarkStart w:id="109" w:name="_Toc517956263"/>
      <w:r w:rsidRPr="00710717">
        <w:rPr>
          <w:rFonts w:ascii="Times New Roman" w:eastAsia="宋体" w:hAnsi="Times New Roman"/>
        </w:rPr>
        <w:lastRenderedPageBreak/>
        <w:t>图</w:t>
      </w:r>
      <w:r w:rsidRPr="00710717">
        <w:rPr>
          <w:rFonts w:ascii="Times New Roman" w:eastAsia="宋体" w:hAnsi="Times New Roman"/>
        </w:rPr>
        <w:t>2.</w:t>
      </w:r>
      <w:r w:rsidRPr="00710717">
        <w:rPr>
          <w:rFonts w:ascii="Times New Roman" w:eastAsia="宋体" w:hAnsi="Times New Roman"/>
        </w:rPr>
        <w:fldChar w:fldCharType="begin"/>
      </w:r>
      <w:r w:rsidRPr="00710717">
        <w:rPr>
          <w:rFonts w:ascii="Times New Roman" w:eastAsia="宋体" w:hAnsi="Times New Roman"/>
        </w:rPr>
        <w:instrText xml:space="preserve"> SEQ </w:instrText>
      </w:r>
      <w:r w:rsidRPr="00710717">
        <w:rPr>
          <w:rFonts w:ascii="Times New Roman" w:eastAsia="宋体" w:hAnsi="Times New Roman"/>
        </w:rPr>
        <w:instrText>图</w:instrText>
      </w:r>
      <w:r w:rsidRPr="00710717">
        <w:rPr>
          <w:rFonts w:ascii="Times New Roman" w:eastAsia="宋体" w:hAnsi="Times New Roman"/>
        </w:rPr>
        <w:instrText xml:space="preserve">2. \* ARABIC </w:instrText>
      </w:r>
      <w:r w:rsidRPr="00710717">
        <w:rPr>
          <w:rFonts w:ascii="Times New Roman" w:eastAsia="宋体" w:hAnsi="Times New Roman"/>
        </w:rPr>
        <w:fldChar w:fldCharType="separate"/>
      </w:r>
      <w:r w:rsidRPr="00710717">
        <w:rPr>
          <w:rFonts w:ascii="Times New Roman" w:eastAsia="宋体" w:hAnsi="Times New Roman"/>
        </w:rPr>
        <w:t>2</w:t>
      </w:r>
      <w:r w:rsidRPr="00710717">
        <w:rPr>
          <w:rFonts w:ascii="Times New Roman" w:eastAsia="宋体" w:hAnsi="Times New Roman"/>
        </w:rPr>
        <w:fldChar w:fldCharType="end"/>
      </w:r>
      <w:r w:rsidRPr="00710717">
        <w:rPr>
          <w:rFonts w:ascii="Times New Roman" w:eastAsia="宋体" w:hAnsi="Times New Roman"/>
        </w:rPr>
        <w:t xml:space="preserve"> </w:t>
      </w:r>
      <w:r w:rsidRPr="00710717">
        <w:rPr>
          <w:rFonts w:ascii="Times New Roman" w:eastAsia="宋体" w:hAnsi="Times New Roman" w:hint="eastAsia"/>
        </w:rPr>
        <w:t>每个时期的接入点</w:t>
      </w:r>
      <w:bookmarkEnd w:id="109"/>
    </w:p>
    <w:p w14:paraId="0DD255F6" w14:textId="77777777" w:rsidR="00195DEB" w:rsidRDefault="0066337A" w:rsidP="0066337A">
      <w:pPr>
        <w:widowControl w:val="0"/>
        <w:jc w:val="center"/>
        <w:rPr>
          <w:szCs w:val="24"/>
          <w:lang w:eastAsia="zh-CN"/>
        </w:rPr>
      </w:pPr>
      <w:r w:rsidRPr="00710717">
        <w:rPr>
          <w:rFonts w:hint="eastAsia"/>
          <w:szCs w:val="24"/>
          <w:lang w:eastAsia="zh-CN"/>
        </w:rPr>
        <w:t>按照增加的顺序从右到左排列</w:t>
      </w:r>
    </w:p>
    <w:p w14:paraId="593875BD" w14:textId="77777777" w:rsidR="0066337A" w:rsidRPr="00710717" w:rsidRDefault="0066337A" w:rsidP="0066337A">
      <w:pPr>
        <w:widowControl w:val="0"/>
        <w:jc w:val="center"/>
        <w:rPr>
          <w:szCs w:val="24"/>
          <w:lang w:eastAsia="zh-CN"/>
        </w:rPr>
      </w:pPr>
      <w:r w:rsidRPr="00710717">
        <w:rPr>
          <w:rFonts w:hint="eastAsia"/>
          <w:szCs w:val="24"/>
          <w:lang w:eastAsia="zh-CN"/>
        </w:rPr>
        <w:t>这里标记了每个类型</w:t>
      </w:r>
      <w:r w:rsidRPr="00710717">
        <w:rPr>
          <w:szCs w:val="24"/>
          <w:lang w:eastAsia="zh-CN"/>
        </w:rPr>
        <w:t>2</w:t>
      </w:r>
      <w:r w:rsidRPr="00710717">
        <w:rPr>
          <w:rFonts w:hint="eastAsia"/>
          <w:szCs w:val="24"/>
          <w:lang w:eastAsia="zh-CN"/>
        </w:rPr>
        <w:t>期间的</w:t>
      </w:r>
      <w:r w:rsidRPr="00710717">
        <w:rPr>
          <w:szCs w:val="24"/>
          <w:lang w:eastAsia="zh-CN"/>
        </w:rPr>
        <w:t>AP</w:t>
      </w:r>
      <w:r w:rsidRPr="00710717">
        <w:rPr>
          <w:rFonts w:hint="eastAsia"/>
          <w:szCs w:val="24"/>
          <w:lang w:eastAsia="zh-CN"/>
        </w:rPr>
        <w:t>和板块</w:t>
      </w:r>
      <w:r w:rsidRPr="00710717">
        <w:rPr>
          <w:szCs w:val="24"/>
          <w:lang w:eastAsia="zh-CN"/>
        </w:rPr>
        <w:t>3</w:t>
      </w:r>
      <w:r w:rsidRPr="00710717">
        <w:rPr>
          <w:rFonts w:hint="eastAsia"/>
          <w:szCs w:val="24"/>
          <w:lang w:eastAsia="zh-CN"/>
        </w:rPr>
        <w:t>中的流量</w:t>
      </w:r>
    </w:p>
    <w:p w14:paraId="6609B66A" w14:textId="77777777" w:rsidR="0066337A" w:rsidRPr="00710717" w:rsidRDefault="0066337A" w:rsidP="0066337A">
      <w:pPr>
        <w:autoSpaceDE w:val="0"/>
        <w:autoSpaceDN w:val="0"/>
        <w:adjustRightInd w:val="0"/>
        <w:jc w:val="center"/>
        <w:rPr>
          <w:szCs w:val="24"/>
        </w:rPr>
      </w:pPr>
      <w:r w:rsidRPr="00710717">
        <w:rPr>
          <w:szCs w:val="24"/>
        </w:rPr>
        <w:t>Fig. 2.</w:t>
      </w:r>
      <w:r w:rsidR="00CE742F" w:rsidRPr="00710717">
        <w:rPr>
          <w:szCs w:val="24"/>
        </w:rPr>
        <w:t>2</w:t>
      </w:r>
      <w:r w:rsidRPr="00710717">
        <w:rPr>
          <w:szCs w:val="24"/>
        </w:rPr>
        <w:t xml:space="preserve"> The APs in each period are ordered from right to left in order of increasing type. We have labeled here the APs in each period of type 2 and the traffic in slab 3</w:t>
      </w:r>
    </w:p>
    <w:p w14:paraId="1DA7E9C9" w14:textId="77777777" w:rsidR="0066337A" w:rsidRDefault="0066337A" w:rsidP="0066337A">
      <w:pPr>
        <w:jc w:val="left"/>
      </w:pPr>
    </w:p>
    <w:p w14:paraId="4DC07F5D" w14:textId="77777777" w:rsidR="0066337A" w:rsidRDefault="009D2155" w:rsidP="00CE742F">
      <w:pPr>
        <w:ind w:firstLineChars="0" w:firstLine="0"/>
        <w:jc w:val="left"/>
        <w:rPr>
          <w:szCs w:val="24"/>
        </w:rPr>
      </w:pPr>
      <w:r>
        <w:rPr>
          <w:rFonts w:hint="eastAsia"/>
          <w:lang w:eastAsia="zh-CN"/>
        </w:rPr>
        <w:t xml:space="preserve">   </w:t>
      </w:r>
      <w:r>
        <w:rPr>
          <w:lang w:eastAsia="zh-CN"/>
        </w:rPr>
        <w:t xml:space="preserve"> </w:t>
      </w:r>
      <w:r w:rsidR="0066337A" w:rsidRPr="007F0215">
        <w:t>引理</w:t>
      </w:r>
      <w:r w:rsidR="0066337A">
        <w:t>2:</w:t>
      </w:r>
    </w:p>
    <w:p w14:paraId="6CE2E73A" w14:textId="77777777" w:rsidR="0066337A" w:rsidRPr="008841BC" w:rsidRDefault="00A3404B" w:rsidP="0066337A">
      <w:pPr>
        <w:jc w:val="left"/>
      </w:pPr>
      <w:r>
        <w:rPr>
          <w:noProof/>
        </w:rPr>
        <w:pict w14:anchorId="3CC8E4E2">
          <v:shape id="_x0000_i1158" type="#_x0000_t75" alt="" style="width:282.75pt;height:4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21AB&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Pr=&quot;00C021AB&quot; wsp:rsidRDefault=&quot;00C021AB&quot; wsp:rsidP=&quot;00C021AB&quot;&gt;&lt;m:oMathPara&gt;&lt;m:oMath&gt;&lt;m:r&gt;&lt;m:rPr&gt;&lt;m:sty m:val=&quot;p&quot;/&gt;&lt;/m:rPr&gt;&lt;w:rPr&gt;&lt;w:rFonts w:ascii=&quot;Cambria Math&quot; w:h-ansi=&quot;Cambria Math&quot;/&gt;&lt;wx:font wx:val=&quot;Cambria Math&quot;/&gt;&lt;w:noProof/&gt;&lt;/w:rPr&gt;&lt;m:t&gt;_€  &lt;/miiiiiiiii:t&gt;&lt;/m:r&gt;&lt;m:r&gt;&lt;w:rPr&gt;&lt;w:rFonts w:ascii=&quot;Cambria Math&quot; w:h-ansi=&quot;Cambria Math&quot;/&gt;&lt;wx:font wx:val=&quot;Cambria Math&quot;/&gt;&lt;w:i/&gt;&lt;w:noProof/&gt;&lt;/w:rPr&gt;&lt;m:t&gt;i&lt;/m:t&gt;&lt;/m:r&gt;&lt;m:r&gt;&lt;m:rPr&gt;&lt;m:sty m:val=&quot;p&quot;/&gt;&lt;/m:rPr&gt;&lt;w:rPr&gt;&lt;w:rFonts w:ascii=&quot;Cambria Math&quot; w:h-ansi=&quot;Cambria Math&quot;/&gt;&lt;wx:font wx:val=&quot;Cambria Math&quot;/&gt;&lt;w:noProof/&gt;&lt;/w:rPr&gt;&lt;m:t&gt;,1_?/m:t&gt;&lt;/m:r&gt;&lt;m:r&gt;&lt;w:rPr&gt;&lt;w:rFonts w:ascii=&quot;Cambria Math&quot; w:h-ansi=&quot;Cambria Math&quot;/&gt;&lt;wx:font wx:val=&quot;Cambria Math&quot;/&gt;&lt;w:i/&gt;&lt;w:noProof/&gt;&lt;/w:rPr&gt;&lt;m:t&gt;i&lt;/m:t&gt;&lt;/m:r&gt;&lt;m:r&gt;&lt;m:rPr&gt;&lt;m:sty m:val=b&quot;rpi&quot;a/ &gt;M&lt;a/tthm:rPr&gt;&lt;w:rPr&gt;&lt;w:rFonts w:ascii=&quot;Cambria Math&quot; w:h-ansi=&quot;Cambria Math&quot;/&gt;&lt;wx:font wx:val=&quot;Cambria Math&quot;/&gt;&lt;w:noProof/&gt;&lt;/w:rPr&gt;&lt;m:t&gt;_?/m:t&gt;&lt;/m:r&gt;&lt;m:r&gt;&lt;w:rPr&gt;&lt;w:rFonts w:ascii=&quot;Cambria Math&quot; w:h-ansi=&quot;Cambria Math&quot;/&gt;&lt;wx:font wx:val=&quot;Cambria Mabthr&quot;/i&gt;&lt;aw: i/M&gt;&lt;aw:tnthoProof/&gt;&lt;/w:rPr&gt;&lt;m:t&gt;k&lt;/m:t&gt;&lt;/m:r&gt;&lt;m:r&gt;&lt;m:rPr&gt;&lt;m:sty m:val=&quot;p&quot;/&gt;&lt;/m:rPr&gt;&lt;w:rPr&gt;&lt;w:rFonts w:ascii=&quot;Cambria Math&quot; w:h-ansi=&quot;Cambria Math&quot;/&gt;&lt;wx:font wx:val=&quot;Cambria Math&quot;/&gt;&lt;w:noProof/&gt;&lt;/w:rPr&gt;&lt;m:t&gt;-1:        &lt;/m:t&gt;&lt;/m:r&gt;&lt;m:nary&gt;&lt;m:naryPr&gt;&lt;m:chr m:val=&quot;_?t/&gt;th&lt;m:limLoc m:val=&quot;undOvr&quot;/&gt;&lt;m:ctrlPr&gt;&lt;w:rPr&gt;&lt;w:rFonts w:ascii=&quot;Cambria Math&quot; w:h-ansi=&quot;Cambria Math&quot;/&gt;&lt;wx:font wx:val=&quot;Cambria Math&quot;/&gt;&lt;w:noProof/&gt;&lt;/w:rPr&gt;&lt;/m:ctrlPr&gt;&lt;/m:naryPr&gt;&lt;m:sub&gt;&lt;m:r&gt;&lt;w:rPr&gt;&lt;w:rFonts w:ascii=&quot;Cambria Math&quot; w:rh-arnsim=&quot;Chambmriaa Ma&quot;th&quot;/&gt;&lt;wx:font wx:val=&quot;Cambria Math&quot;/&gt;&lt;w:i/&gt;&lt;w:noProof/&gt;&lt;/w:rPr&gt;&lt;m:t&gt;j&lt;/m:t&gt;&lt;/m:r&gt;&lt;m:r&gt;&lt;m:rPr&gt;&lt;m:sty m:val=&quot;p&quot;/&gt;&lt;/m:rPr&gt;&lt;w:rPr&gt;&lt;w:rFonts w:ascii=&quot;Cambria Math&quot; w:h-ansi=&quot;Cambria Math&quot;/&gt;&lt;wx:font wx:val=&quot;Cambria Math&quot;/&gt;&lt;w:noProof/&gt;&lt;/w:rPr&gt;&lt;m:t&gt;=1&lt;/m:t&gt;&lt;/m:r&gt;&lt;/m:sub&gt;&lt;m:sup&gt;&lt;m:r&gt;&lt;w:rPr&gt;&lt;w:rFonts w:ascii=&quot;Cambria Math&quot; w:h-ansi=&quot;Cambria Math&quot;/&gt;&lt;wx:font wx:val=&quot;Cambria Math&quot;/&gt;&lt;w:i/&gt;&lt;w:noProof/&gt;&lt;/w:rPr&gt;&lt;m:t&gt;i&lt;/m:t&gt;&lt;/m:r&gt;&lt;/m:sup&gt;&lt;m:e&gt;&lt;m:r&gt;&lt;m:rPr&gt;&lt;m:sty m:val=&quot;p&quot;/&gt;&lt;/m:rPr&gt;&lt;w:rPr&gt;&lt;w:rFonts w:ascii=&quot;Cambria Math&quot; w:h-ansi=&quot;Cambria Math&quot;/&gt;&lt;wx:font wx:val=&quot;Cambria Math&quot;/&gt;&lt;w:noProof/&gt;&lt;/w:rPr&gt;&lt;m:t&gt;_?/m:t&gt;&lt;/m:r&gt;&lt;/m:e&gt;&lt;/m:nary&gt;&lt;m:r&gt;&lt;m:rPr&gt;&lt;m:sty m:val=&quot;p&quot;/&gt;&lt;/m:rPr&gt;&lt;w:rPr&gt;&lt;w:rFonts w:ascii=&quot;Cambria Math&quot; w:h-ansi=&quot;Cambria Math&quot;/&gt;&lt;wx:font wx:val=&quot;Cam:briai MatCh&quot;/&gt;r&lt;w:nMoPro&quot;of/&gt;h&lt;/w:srPr&quot;C&gt;&lt;m:t&gt;(1+&lt;/m:t&gt;&lt;/m:r&gt;&lt;m:f&gt;&lt;m:fPr&gt;&lt;m:ctrlPr&gt;&lt;w:rPr&gt;&lt;w:rFonts w:ascii=&quot;Cambria Math&quot; w:h-ansi=&quot;Cambria Math&quot;/&gt;&lt;wx:font wx:val=&quot;Cambria Math&quot;/&gt;&lt;/w:rPr&gt;&lt;/m:ctrlPr&gt;&lt;/m:fPr&gt;&lt;m:num&gt;&lt;m:r&gt;&lt;w:rPr&gt;&lt;w:rFonts w:ascii=&quot;Cambria Math&quot; w:h-ansi=&quot;Cambria Math&quot;/&gt;&lt;wx:font wx:val=&quot;Cambria Math&quot;/&gt;&lt;w:i/&gt;&lt;w:noProof/&gt;&lt;/w:rPr&gt;&lt;m:t&gt;i&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j&lt;/m:t&gt;&lt;/m:r&gt;&lt;/m:num&gt;&lt;m:den&gt;&lt;m:r&gt;&lt;w:rPr&gt;&lt;w:rFonts w:ascii=&quot;Cambria Math&quot; w:h-ansi=&quot;Cambria Math&quot;/&gt;&lt;wx:font wx:val=&quot;Cambria Math&quot;/&gt;&lt;w:i/&gt;&lt;w:noProof/&gt;&lt;/w:rPr&gt;&lt;m:t&gt;k&lt;/m:t&gt;&lt;/m:r&gt;&lt;/m:den&gt;&lt;/m:f&gt;&lt;m:r&gt;&lt;m:rPr&gt;&lt;m:sty m:val=&quot;p&quot;/&gt;&lt;/m:rPr&gt;&lt;w:rPr&gt;&lt;w:rFonts w:ascii=&quot;Cambria Math&quot; w:h-ansi=&quot;Cambria Math&quot;/&gt;&lt;wx:font wx:val=&quot;Cambria Math&quot;/&gt;&lt;w:noProof/&gt;&lt;/w:rPr&gt;&lt;m:t&gt;)&lt;/m:t&gt;&lt;/m:r&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x&lt;/m:t&gt;&lt;/m:r&gt;&lt;/m:e&gt;&lt;m:sub&gt;&lt;m:r&gt;&lt;w:rPr&gt;&lt;w:rFonts w:ascii=&quot;Cambria Math&quot; w:h-ansi=&quot;Cambria Math&quot;/&gt;&lt;wx:font wx:val=&quot;Cambria Math&quot;/&gt;&lt;w:i/&gt;&lt;w:noProof/&gt;&lt;/w:rPr&gt;&lt;m:t&gt;j&lt;/m:t&gt;&lt;/m:r&gt;&lt;/m:sub&gt;&lt;/m:sSub&gt;&lt;m:r&gt;&lt;m:rPr&gt;&lt;m:sty m:val=&quot;p&quot;/&gt;&lt;/m:rPr&gt;&lt;w:rPr&gt;&lt;w:rFonts w:ascii=&quot;Cambria Math&quot; w:h-ansi=&quot;Cambria Math&quot;/&gt;&lt;wx:font wx:val=&quot;Cambria Math&quot;/&gt;&lt;w:noProof/&gt;&lt;/w:rPr&gt;&lt;m:t&gt;_?/m:t&gt;&lt;/m:r&gt;&lt;m:f&gt;&lt;m:fPr&gt;&lt;m:ctrlPr&gt;&lt;w:rPr&gt;&lt;w:rFonts w:ascii=&quot;Cambria Math&quot; w:h-ansi=&quot;Cambria Math&quot;/&gt;&lt;wx:font wx:val:=&quot;Cam&quot;bria &lt;Math&quot;P/&gt;&lt;/w::rPr&gt;&lt;&lt;/m:cotrlPrw&gt;&lt;/mci:fPr&gt;&lt;m:num&gt;&lt;m:r&gt;&lt;w:rPr&gt;&lt;w:rFonts w:ascii=&quot;Cambria Math&quot; w:h-ansi=&quot;Cambria Math&quot;/&gt;&lt;wx:font wx:val=&quot;Cambria Math&quot;/&gt;&lt;w:i/&gt;&lt;w:noProof/&gt;&lt;/w:rPr&gt;&lt;m:t&gt;i&lt;/m:t&gt;&lt;/m:r&gt;&lt;/m:num&gt;&lt;m:den&gt;&lt;m:r&gt;&lt;w:rPr&gt;&lt;w:rFonts w:ascii=&quot;Cambria Math&quot; w:h-ansi=&quot;Cambria Math&quot;/&gt;&lt;wx:font wx:val=&quot;Cambria Math&quot;/&gt;&lt;w:i/&gt;&lt;w:noProof/&gt;&lt;/w:rPr&gt;&lt;m:t&gt;k&lt;/m:t&gt;&lt;/m:r&gt;&lt;/m:den&gt;&lt;/m:f&gt;&lt;m:r&gt;&lt;m:rPr&gt;&lt;m:sty m:val=&quot;p&quot;/&gt;&lt;/m:rPr&gt;&lt;w:rPr&gt;&lt;w:rFonts w:ascii=&quot;Cambria Math&quot; w:h-ansi=&quot;Cambria Math&quot;/&gt;&lt;wx:font wx:val=&quot;Cambria Math&quot;/&gt;&lt;w:noProof/&gt;&lt;/w:rPr&gt;&lt;m:t&gt;(2&lt;/m:t&gt;&lt;/m:r&gt;&lt;m:r&gt;&lt;w:rPr&gt;&lt;w:rFonts w:ascii=&quot;Cambria Math&quot; w:h-ansi=&quot;Cambria Math&quot;/&gt;&lt;wx:font wx:val=&quot;Cambria Math&quot;/&gt;&lt;w:i/&gt;&lt;w:noProof/&gt;&lt;/w:rPr&gt;&lt;m:t&gt;n&lt;/m:t&gt;&lt;/m:r&gt;&lt;m:r&gt;&lt;m:rPr&gt;&lt;m:sty m:val=&quot;p&quot;/&gt;&lt;/m:rPr&gt;&lt;w:rPr&gt;&lt;w:rFonts w:ascii=&quot;Cambria Math&quot; w:h-ansi=&quot;Cambria Math&quot;/&gt;&lt;wx:font wx:val=&quot;Cambria Math&quot;/&gt;&lt;w:noProof/&gt;&lt;/w:rPr&gt;&lt;m:t&gt;-1)&lt;/m:t&gt;&lt;/m:r&gt;&lt;m:r&gt;&lt;w:rPr&gt;&lt;w:rFonts w:ascii=&quot;Cambria Math&quot; w:h-ansi=&quot;Cambria Math&quot;/&gt;&lt;wx:font wx:val=&quot;Cambria Math&quot;/&gt;&lt;w:i/&gt;&lt;w:noProof/&gt;&lt;/w:rPr&gt;&lt;m:t&gt;N&lt;/m:t&gt;&lt;/m:r&gt;&lt;m:r&gt;&lt;m:rPr&gt;&lt;m:sty m:val=&quot;p&quot;/&gt;&lt;/m:rPr&gt;&lt;w:rPr&gt;&lt;w:rFonts w:ascii=&quot;Cambria Math&quot; w:h-ansi=&quot;Cambria Math&quot;/&gt;&lt;wx:font wx:val=&quot;Cambria Math&quot;/&gt;&lt;w:noProof/&gt;&lt;/w:rPr&gt;&lt;m:t&gt;.&lt;/m:t&gt;&lt;/m:r&gt;&lt;/m:oMath&gt;&lt;/m:oMathPara&gt;&lt;/w:p&gt;&lt;w:sectPr wsp:rsidR=&quot;00000000&quot; wsp:rsidRPr=&quot;00C021AB&quot;&gt;&lt;w:pgSz w:w=&quot;12240&quot; w:h=&quot;15840&quot;/&gt;&lt;w:pgMar w:top=&quot;1440&quot; w:right=&quot;1800&quot; w:bottom=&quot;1440&quot; w:left=&quot;1800&quot; w:header=&quot;720&quot; w:footer=&quot;720&quot; w:gutter=&quot;0&quot;/&gt;&lt;w:cols w:space=&quot;720&quot;/&gt;&lt;/w:sectPr&gt;&lt;/wx:sect&gt;&lt;/w:body&gt;&lt;/w:wordDocument&gt;">
            <v:imagedata r:id="rId70" o:title="" chromakey="white"/>
          </v:shape>
        </w:pict>
      </w:r>
    </w:p>
    <w:p w14:paraId="57CD911B" w14:textId="77777777" w:rsidR="0066337A" w:rsidRPr="00615396" w:rsidRDefault="0066337A" w:rsidP="00CE742F">
      <w:pPr>
        <w:ind w:firstLineChars="0" w:firstLine="0"/>
        <w:jc w:val="left"/>
      </w:pPr>
      <w:r w:rsidRPr="00710717">
        <w:rPr>
          <w:rFonts w:hint="eastAsia"/>
        </w:rPr>
        <w:t>证明：自引理</w:t>
      </w:r>
      <w:r w:rsidRPr="00710717">
        <w:t>1</w:t>
      </w:r>
    </w:p>
    <w:p w14:paraId="0444AE86" w14:textId="77777777" w:rsidR="0066337A" w:rsidRDefault="0066337A" w:rsidP="0066337A">
      <w:pPr>
        <w:jc w:val="left"/>
      </w:pPr>
      <w:r>
        <w:rPr>
          <w:szCs w:val="24"/>
        </w:rPr>
        <w:t xml:space="preserve">                       </w:t>
      </w:r>
      <w:r w:rsidRPr="0066337A">
        <w:fldChar w:fldCharType="begin"/>
      </w:r>
      <w:r w:rsidRPr="0066337A">
        <w:instrText xml:space="preserve"> QUOTE </w:instrText>
      </w:r>
      <w:r w:rsidR="00A3404B">
        <w:rPr>
          <w:noProof/>
          <w:position w:val="-18"/>
        </w:rPr>
        <w:pict w14:anchorId="0F7BFFED">
          <v:shape id="_x0000_i1159" type="#_x0000_t75" alt="" style="width:174pt;height:20.2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0D88&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770D88&quot; wsp:rsidP=&quot;00770D88&quot;&gt;&lt;m:oMathPara&gt;&lt;m:oMath&gt;&lt;m:nary&gt;&lt;m:naryPr&gt;&lt;m:chr m:val=&quot;_?/&gt;&lt;m:limLoc m:val=&quot;undOvr&quot;/&gt;&lt;m:ctrlPr&gt;&lt;w:rPr&gt;&lt;w:rFonts w:ascii=&quot;Cambria Math&quot; w:h-ansi=&quot;Cambria Math&quot;/&gt;&lt;wx:font wx:val=&quot;Cambria Math&quot;/&gt;&lt;w:noProof/&gt;&lt;/w:rPr&gt;siiiiiiiii&lt;/m:ctrlPr&gt;&lt;/m:naryPr&gt;&lt;m:sub&gt;&lt;m:r&gt;&lt;w:rPr&gt;&lt;w:rFonts w:ascii=&quot;Cambria Math&quot; w:h-ansi=&quot;Cambria Math&quot;/&gt;&lt;wx:font wx:val=&quot;Cambria Math&quot;/&gt;&lt;w:i/&gt;&lt;w:noProof/&gt;&lt;/w:rPr&gt;&lt;m:t&gt;j&lt;/m:t&gt;&lt;/m:r&gt;&lt;m:r&gt;&lt;m:rPr&gt;&lt;m:sty m:val=&quot;p&quot;/&gt;&lt;/m:rPr&gt;&lt;w:rPr&gt;&lt;w:rFonts w:ascii=&quot;Cambria Math&quot; w:h-ansi=&quot;Cambria Math&quot;/&gt;&lt;wx:font wx:val=&quot;Cambria Math&quot;/&gt;&lt;w:noProof/&gt;&lt;/w:rPr&gt;&lt;m:t&gt;=1&lt;/m:t&gt;&lt;/m:r&gt;&lt;/m:sub&gt;&lt;m:sup&gt;&lt;m:r&gt;&lt;w:rPr&gt;&lt;w:rFonts w:ascii=&quot;Cambria Math&quot; w:h-ansi=&quot;Cambria Math&quot;/&gt;&lt;wx:font wx:val=&quot;Cambria Math&quot;/&gt;&lt;w:i/&gt;&lt;w:noProof/&gt;&lt;/w:rPr&gt;&lt;m:t&gt;i&lt;/m:t&gt;&lt;/m:r&gt;&lt;/m:sup&gt;&lt;m:e&gt;&lt;m:r&gt;&lt;m:rPr&gt;&lt;m:sty m:val=&quot;p&quot;/&gt;&lt;/m:rPr&gt;&lt;w:rPr&gt;&lt;w:rFonts w:ascii=&quot;Cambria Math&quot; w:h-ansi=&quot;Cambria Math&quot;/&gt;&lt;wx:font wx:val=&quot;Cambria Math&quot;/&gt;&lt;w:noProof/&gt;&lt;/w:rPr&gt;&lt;m:t&gt;_?/m:t&gt;&lt;/m:r&gt;&lt;/m:e&gt;&lt;/m:nary&gt;&lt;m:sSub&gt;&lt;m:sSubPr&gt;&lt;m:ctrlPr&gt;&lt;w:rPr&gt;&lt;w:rFonts :wt:&gt;a&lt;s/cmi:irr&gt;=&quot;Cambria Math&quot; w:h-ansi=&quot;Cambria Math&quot;/&gt;&lt;wx:font wx:val=&quot;Cambria Math&quot;/&gt;&lt;/w:rPr&gt;&lt;/m:ctrlPr&gt;&lt;/m:sSubPr&gt;&lt;m:e&gt;&lt;m:r&gt;&lt;w:rPr&gt;&lt;w:rFonts w:ascii=&quot;Cambria Math&quot; w:h-ansi=&quot;Cambria Math&quot;/&gt;&lt;wx:font wx:val=&quot;Cambria Math&quot;/&gt;&lt;w:i/&gt;&lt;w:noProof/&gt;&lt;/w:rPr&gt;&lt;m:t&gt;x&lt;/m:t&gt;&lt;/m:r&gt;&lt;/m:e&gt;&lt;m:sub&gt;&lt;m:r&gt;&lt;w:rPr&gt;&lt;w:rFonts w:ascii=&quot;Cambria Math&quot; w:h-ansi=&quot;Cambria Math&quot;/&gt;&lt;wx:font wx:val=&quot;Cambria Math&quot;/&gt;&lt;w:i/&gt;&lt;w:noProof/&gt;&lt;/w:rPr&gt;&lt;m:t&gt;j&lt;/m:t&gt;&lt;/m:r&gt;&lt;/m:sub&gt;&lt;/m:sSub&gt;&lt;m:r&gt;&lt;m:rPr&gt;&lt;m:sty m:val=&quot;p&quot;/&gt;&lt;/m:rPr&gt;&lt;w:rPr&gt;&lt;w:rFonts w:ascii=&quot;Cambria Math&quot; w:h-ansi=&quot;Cambria Math&quot;/&gt;&lt;wx:font wx:val=&quot;Cambria Math&quot;/&gt;&lt;w:noProof/&gt;&lt;/w:rPr&gt;&lt;m:t&gt;_?/m:t&gt;&lt;/m:r&gt;&lt;m:nary&gt;&lt;m:naryPr&gt;&lt;m:chr m:val=&quot;_?/&gt;&lt;m:limLoc m:val=&quot;undOvr&quot;/&gt;&lt;m:ctrlPr&gt;&lt;w:rPr&gt;&lt;w:rFonts w:ascii=&quot;Cambria Math&quot; w:h-ansi=&quot;Cambria Math&quot;/&gt;&lt;wx:fon=&quot;t Cawxmb:vriala =&quot;MaCathmb&quot; &quot; w:ria Math&quot;/&gt;&lt;w:noProof/&gt;&lt;/w:rPr&gt;&lt;/m:ctrlPr&gt;&lt;/m:naryPr&gt;&lt;m:sub&gt;&lt;m:r&gt;&lt;w:rPr&gt;&lt;w:rFonts w:ascii=&quot;Cambria Math&quot; w:h-ansi=&quot;Cambria Math&quot;/&gt;&lt;wx:font wx:val=&quot;Cambria Math&quot;/&gt;&lt;w:i/&gt;&lt;w:noProof/&gt;&lt;/w:rPr&gt;&lt;m:t&gt;j&lt;/m:t&gt;&lt;/m:r&gt;&lt;m:r&gt;&lt;m:rPr&gt;&lt;m:sty m:val=&quot;p&quot;/&gt;&lt;/m:rPr&gt;&lt;w:rPr&gt;&lt;w:rFonts w:ascii=&quot;Cambria Math&quot; w:h-ansi=&quot;Cambria Math&quot;/&gt;&lt;wx:font wx:val=&quot;Cambria Math&quot;/&gt;&lt;w:noProof/&gt;&lt;/w:rPr&gt;&lt;m:t&gt;=1&lt;/m:t&gt;&lt;/m:r&gt;&lt;/m:sub&gt;&lt;m:sup&gt;&lt;m:r&gt;&lt;w:rPr&gt;&lt;w:rFonts w:ascii=&quot;Cambria Math&quot; w:h-ansi=&quot;Cambria Math&quot;/&gt;&lt;wx:font wx:val=&quot;Cambria Math&quot;/&gt;&lt;w:i/&gt;&lt;w:noProof/&gt;&lt;/w:rPr&gt;&lt;m:t&gt;i&lt;/m:t&gt;&lt;/m:r&gt;&lt;/m:sup&gt;&lt;m:e&gt;&lt;m:r&gt;&lt;m:rPr&gt;&lt;m:sty m:val=&quot;p&quot;/&gt;&lt;/m:rPr&gt;&lt;w:rPr&gt;&lt;w:rFonts w:ascii=&quot;Cambria Math&quot; w:h-ansi=&quot;Cambria Math&quot;/&gt;&lt;wx:font wx:val=&quot;Cambria Math&quot;/&gt;&lt;w:noProof/&gt;&lt;/w:rPr&gt;&lt;m:t&gt;_?/m:t&gt;&lt;/m:r&gt;&lt;/m:ev&gt;&lt;/m&quot;:narby&gt;&lt;m :sSuhb&gt;&lt;m&lt;:sSu/bPr&gt;:&lt;m:PrctrlPr&gt;&lt;w:rPr&gt;&lt;w:rFonts w:ascii=&quot;Cambria Math&quot; w:h-ansi=&quot;Cambria Math&quot;/&gt;&lt;wx:font wx:val=&quot;Cambria Math&quot;/&gt;&lt;/w:rPr&gt;&lt;/m:ctrlPr&gt;&lt;/m:sSubPr&gt;&lt;m:e&gt;&lt;m:r&gt;&lt;w:rPr&gt;&lt;w:rFonts w:ascii=&quot;Cambria Math&quot; w:h-ansi=&quot;Cambria Math&quot; w:cs=&quot;Cambria Math&quot;/&gt;&lt;wx:font wx:val=&quot;Cambria Math&quot;/&gt;&lt;w:i/&gt;&lt;w:noProof/&gt;&lt;/w:rPr&gt;&lt;m:t&gt;_&lt;/m:t&gt;&lt;/m:r&gt;&lt;/m:e&gt;&lt;m:sub&gt;&lt;m:r&gt;&lt;w:rPr&gt;&lt;w:rFonts w:ascii=&quot;Cambria Math&quot; w:h-ansi=&quot;Cambria Math&quot;/&gt;&lt;wx:font wx:val=&quot;Cambria Math&quot;/&gt;&lt;w:i/&gt;&lt;w:noProof/&gt;&lt;/w:rPr&gt;&lt;m:t&gt;j&lt;/m:t&gt;&lt;/m:r&gt;&lt;/m:sCub&gt;&lt;/im:sSutb&gt;&lt;m:&lt;r&gt;&lt;m:orPr&gt;&lt;xm:sty= m:vabl=&quot;p&quot;M/&gt;&lt;/m:rPr&gt;&lt;w:rPr&gt;&lt;w:rFonts w:ascii=&quot;Cambria Math&quot; w:h-ansi=&quot;Cambria Math&quot;/&gt;&lt;wx:font wx:val=&quot;Cambria Math&quot;/&gt;&lt;w:noProof/&gt;&lt;/w:rPr&gt;&lt;m:t&gt;=&lt;/m:t&gt;&lt;/m:r&gt;&lt;m:sSub&gt;&lt;m:sSubPr&gt;&lt;m:ctrlPr&gt;&lt;w:rPr&gt;&lt;w:rFonts w:ascii=&quot;Cambria Math&quot; w:h-ansi=&quot;Cambria Math&quot;/&gt;&lt;wx:font wx:val=&quot;Cambria Math&quot;/&gt;&lt;/w:rPr&gt;&lt;/m:ctrlPr&gt;&lt;/m:sSubPr&gt;&lt;m:e&gt;&lt;m:r&gt;&lt;w:rPr&gt;&lt;w:rFonts w:ascii=&quot;Cambria Math&quot; w:h-ansi=&quot;Cambria Math&quot; w:cs=&quot;Cambria Math&quot;/&gt;&lt;wx:font wx:val=&quot;Cambria Math&quot;/&gt;&lt;w:i/&gt;&lt;w:noProof/&gt;&lt;/w:rPr&gt;&lt;m:t&gt;_&lt;/ m:t&gt;&lt;/ m:r&gt;&lt;/nm:e&gt;&lt;ma:sub&gt;&lt; m:r&gt;&lt;m/:rPr&gt;&lt;fm:sty xm:val=&quot;&quot;p&quot;/&gt;&lt;/m:rPr&gt;&lt;w:rPr&gt;&lt;w:rFonts w:ascii=&quot;Cambria Math&quot; w:h-ansi=&quot;Cambria Math&quot;/&gt;&lt;wx:font wx:val=&quot;Cambria Math&quot;/&gt;&lt;w:noProof/&gt;&lt;/w:rPr&gt;&lt;m:t&gt;1&lt;/m:t&gt;&lt;/m:r&gt;&lt;/m:sub&gt;&lt;/m:sSub&gt;&lt;m:r&gt;&lt;m:rPr&gt;&lt;m:sty m:val=&quot;p&quot;/&gt;&lt;/m:rPr&gt;&lt;w:rPr&gt;&lt;w:rFonts w:ascii=&quot;Cambria Math&quot; w:h-ansi=&quot;Cambria Math&quot;/&gt;&lt;wx:font wx:val=&quot;Cambria Math&quot;/&gt;&lt;w:noProof/&gt;&lt;/w:rPr&gt;&lt;m:t&gt;+&lt;/m:t&gt;&lt;/m:r&gt;&lt;m:nary&gt;&lt;m:naryPr&gt;&lt;m:chr m:val=&quot;_?/&gt;&lt;m:limLoc m:val=&quot;undOvr&quot;/&gt;&lt;m:ctrlPr&gt;&lt;w:rPr&gt;&lt;w:rFonts w:ascii=&quot;Cambria Math&quot; w:h:-ansi=&quot;:Cambria: Math&quot;/ &gt;&lt;wx:foint wx:vral=&quot;Camhbria Maath&quot;/&gt;&lt;Caw:noProof/&gt;&lt;/w:rPr&gt;&lt;/m:ctrlPr&gt;&lt;/m:naryPr&gt;&lt;m:sub&gt;&lt;m:r&gt;&lt;w:rPr&gt;&lt;w:rFonts w:ascii=&quot;Cambria Math&quot; w:h-ansi=&quot;Cambria Math&quot;/&gt;&lt;wx:font wx:val=&quot;Cambria Math&quot;/&gt;&lt;w:i/&gt;&lt;w:noProof/&gt;&lt;/w:rPr&gt;&lt;m:t&gt;j&lt;/m:t&gt;&lt;/m:r&gt;&lt;m:r&gt;&lt;m:rPr&gt;&lt;m:sty m:val=&quot;p&quot;/&gt;&lt;/m:rPr&gt;&lt;w:rPr&gt;&lt;w:rFonts w:ascii=&quot;Cambria Math&quot; w:h-ansi=&quot;Cambria Math&quot;/&gt;&lt;wx:font wx:val=&quot;Cambria Math&quot;/&gt;&lt;w:noProof/&gt;&lt;/w:rPr&gt;&lt;m:t&gt;=2&lt;/m:t&gt;&lt;/m:r&gt;&lt;/m:sub&gt;&lt;m:sup&gt;&lt;m:r&gt;&lt;w:rPr&gt;&lt;w:rFonts w:ascii=&quot;Cambria Math&quot; w:h-ansi=&quot;Cambria Math&quot;/&gt;&lt;wx:font wx:val=&quot;Cambria Math&quot;/&gt;&lt;w:i/&gt;&lt;w:noProof/&gt;&lt;/w:rPr&gt;&lt;m:t&gt;i&lt;/m:t&gt;&lt;/m:r&gt;&lt;/m:sup&gt;&lt;m:e&gt;&lt;m:r&gt;&lt;m:rPr&gt;&lt;m:sty m:val=&quot;p&quot;/&gt;&lt;/m:rPr&gt;&lt;w:rPr&gt;&lt;w:rFonts w:ascii=&quot;Cambria Math&quot; w:h-ansi=&quot;Cambria Math&quot;/&gt;&lt;wx:font wx:val=&quot;Cambria Math&quot;/&gt;&lt;w:noProof/&gt;&lt;/w:rPr&gt;&lt;m:t&gt;_?/m:t&lt;&gt;&lt;/m:r&gt;&lt; /m:e&gt;&lt;/m&quot;:nary&gt;&lt;m :sSub&gt;&lt;m&lt;:sSubPr&gt;:&lt;m:ctrlP/r&gt;&lt;w:rPPrr&gt;&lt;w:rFonts w:ascii=&quot;Cambria Math&quot; w:h-ansi=&quot;Cambria Math&quot;/&gt;&lt;wx:font wx:val=&quot;Cambria Math&quot;/&gt;&lt;/w:rPr&gt;&lt;/m:ctrlPr&gt;&lt;/m:sSubPr&gt;&lt;m:e&gt;&lt;m:r&gt;&lt;w:rPr&gt;&lt;w:rFonts w:ascii=&quot;Cambria Math&quot; w:h-ansi=&quot;Ctambria Math&quot; w:cs=&quot;Cambria Math&quot;/&gt;&lt;wx:font wx:val=&quot;Cambria Math&quot;/&gt;&lt;w:i/&gt;&lt;w:noProof/&gt;&lt;/w:rPr&gt;&lt;m:t&gt;_&lt;/m:t&gt;&lt;/m:r&gt;&lt;/m:e&gt;&lt;m:sub&gt;&lt;m:r&gt;&lt;w:rPr&gt;&lt;w:rFonts w:ascii=&quot;Cambria Math&quot; w:h-ansi=&quot;Cambria Math&quot;/&gt;&lt;wx:font wx:val=&quot;Cambria Math&quot;/&gt;&lt;w:i/&gt;&lt;w:noProof/&gt;&lt;/w:rPr&gt;&lt;m:tt&gt;j&lt;/m:t&gt;a&lt;/m:r&gt;&lt;/m=:sub&gt;&lt;/m: sSub&gt;&lt;/m:woMath&gt;&lt;/mx:oMathParma&gt;&lt;/w:p&gt;&lt;hw:sectPr &gt;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71" o:title="" chromakey="white"/>
          </v:shape>
        </w:pict>
      </w:r>
      <w:r w:rsidRPr="0066337A">
        <w:instrText xml:space="preserve"> </w:instrText>
      </w:r>
      <w:r w:rsidRPr="0066337A">
        <w:fldChar w:fldCharType="separate"/>
      </w:r>
      <w:r w:rsidR="00A3404B">
        <w:rPr>
          <w:noProof/>
          <w:position w:val="-18"/>
        </w:rPr>
        <w:pict w14:anchorId="70B98200">
          <v:shape id="_x0000_i1160" type="#_x0000_t75" alt="" style="width:174pt;height:20.2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0D88&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770D88&quot; wsp:rsidP=&quot;00770D88&quot;&gt;&lt;m:oMathPara&gt;&lt;m:oMath&gt;&lt;m:nary&gt;&lt;m:naryPr&gt;&lt;m:chr m:val=&quot;_?/&gt;&lt;m:limLoc m:val=&quot;undOvr&quot;/&gt;&lt;m:ctrlPr&gt;&lt;w:rPr&gt;&lt;w:rFonts w:ascii=&quot;Cambria Math&quot; w:h-ansi=&quot;Cambria Math&quot;/&gt;&lt;wx:font wx:val=&quot;Cambria Math&quot;/&gt;&lt;w:noProof/&gt;&lt;/w:rPr&gt;siiiiiiiii&lt;/m:ctrlPr&gt;&lt;/m:naryPr&gt;&lt;m:sub&gt;&lt;m:r&gt;&lt;w:rPr&gt;&lt;w:rFonts w:ascii=&quot;Cambria Math&quot; w:h-ansi=&quot;Cambria Math&quot;/&gt;&lt;wx:font wx:val=&quot;Cambria Math&quot;/&gt;&lt;w:i/&gt;&lt;w:noProof/&gt;&lt;/w:rPr&gt;&lt;m:t&gt;j&lt;/m:t&gt;&lt;/m:r&gt;&lt;m:r&gt;&lt;m:rPr&gt;&lt;m:sty m:val=&quot;p&quot;/&gt;&lt;/m:rPr&gt;&lt;w:rPr&gt;&lt;w:rFonts w:ascii=&quot;Cambria Math&quot; w:h-ansi=&quot;Cambria Math&quot;/&gt;&lt;wx:font wx:val=&quot;Cambria Math&quot;/&gt;&lt;w:noProof/&gt;&lt;/w:rPr&gt;&lt;m:t&gt;=1&lt;/m:t&gt;&lt;/m:r&gt;&lt;/m:sub&gt;&lt;m:sup&gt;&lt;m:r&gt;&lt;w:rPr&gt;&lt;w:rFonts w:ascii=&quot;Cambria Math&quot; w:h-ansi=&quot;Cambria Math&quot;/&gt;&lt;wx:font wx:val=&quot;Cambria Math&quot;/&gt;&lt;w:i/&gt;&lt;w:noProof/&gt;&lt;/w:rPr&gt;&lt;m:t&gt;i&lt;/m:t&gt;&lt;/m:r&gt;&lt;/m:sup&gt;&lt;m:e&gt;&lt;m:r&gt;&lt;m:rPr&gt;&lt;m:sty m:val=&quot;p&quot;/&gt;&lt;/m:rPr&gt;&lt;w:rPr&gt;&lt;w:rFonts w:ascii=&quot;Cambria Math&quot; w:h-ansi=&quot;Cambria Math&quot;/&gt;&lt;wx:font wx:val=&quot;Cambria Math&quot;/&gt;&lt;w:noProof/&gt;&lt;/w:rPr&gt;&lt;m:t&gt;_?/m:t&gt;&lt;/m:r&gt;&lt;/m:e&gt;&lt;/m:nary&gt;&lt;m:sSub&gt;&lt;m:sSubPr&gt;&lt;m:ctrlPr&gt;&lt;w:rPr&gt;&lt;w:rFonts :wt:&gt;a&lt;s/cmi:irr&gt;=&quot;Cambria Math&quot; w:h-ansi=&quot;Cambria Math&quot;/&gt;&lt;wx:font wx:val=&quot;Cambria Math&quot;/&gt;&lt;/w:rPr&gt;&lt;/m:ctrlPr&gt;&lt;/m:sSubPr&gt;&lt;m:e&gt;&lt;m:r&gt;&lt;w:rPr&gt;&lt;w:rFonts w:ascii=&quot;Cambria Math&quot; w:h-ansi=&quot;Cambria Math&quot;/&gt;&lt;wx:font wx:val=&quot;Cambria Math&quot;/&gt;&lt;w:i/&gt;&lt;w:noProof/&gt;&lt;/w:rPr&gt;&lt;m:t&gt;x&lt;/m:t&gt;&lt;/m:r&gt;&lt;/m:e&gt;&lt;m:sub&gt;&lt;m:r&gt;&lt;w:rPr&gt;&lt;w:rFonts w:ascii=&quot;Cambria Math&quot; w:h-ansi=&quot;Cambria Math&quot;/&gt;&lt;wx:font wx:val=&quot;Cambria Math&quot;/&gt;&lt;w:i/&gt;&lt;w:noProof/&gt;&lt;/w:rPr&gt;&lt;m:t&gt;j&lt;/m:t&gt;&lt;/m:r&gt;&lt;/m:sub&gt;&lt;/m:sSub&gt;&lt;m:r&gt;&lt;m:rPr&gt;&lt;m:sty m:val=&quot;p&quot;/&gt;&lt;/m:rPr&gt;&lt;w:rPr&gt;&lt;w:rFonts w:ascii=&quot;Cambria Math&quot; w:h-ansi=&quot;Cambria Math&quot;/&gt;&lt;wx:font wx:val=&quot;Cambria Math&quot;/&gt;&lt;w:noProof/&gt;&lt;/w:rPr&gt;&lt;m:t&gt;_?/m:t&gt;&lt;/m:r&gt;&lt;m:nary&gt;&lt;m:naryPr&gt;&lt;m:chr m:val=&quot;_?/&gt;&lt;m:limLoc m:val=&quot;undOvr&quot;/&gt;&lt;m:ctrlPr&gt;&lt;w:rPr&gt;&lt;w:rFonts w:ascii=&quot;Cambria Math&quot; w:h-ansi=&quot;Cambria Math&quot;/&gt;&lt;wx:fon=&quot;t Cawxmb:vriala =&quot;MaCathmb&quot; &quot; w:ria Math&quot;/&gt;&lt;w:noProof/&gt;&lt;/w:rPr&gt;&lt;/m:ctrlPr&gt;&lt;/m:naryPr&gt;&lt;m:sub&gt;&lt;m:r&gt;&lt;w:rPr&gt;&lt;w:rFonts w:ascii=&quot;Cambria Math&quot; w:h-ansi=&quot;Cambria Math&quot;/&gt;&lt;wx:font wx:val=&quot;Cambria Math&quot;/&gt;&lt;w:i/&gt;&lt;w:noProof/&gt;&lt;/w:rPr&gt;&lt;m:t&gt;j&lt;/m:t&gt;&lt;/m:r&gt;&lt;m:r&gt;&lt;m:rPr&gt;&lt;m:sty m:val=&quot;p&quot;/&gt;&lt;/m:rPr&gt;&lt;w:rPr&gt;&lt;w:rFonts w:ascii=&quot;Cambria Math&quot; w:h-ansi=&quot;Cambria Math&quot;/&gt;&lt;wx:font wx:val=&quot;Cambria Math&quot;/&gt;&lt;w:noProof/&gt;&lt;/w:rPr&gt;&lt;m:t&gt;=1&lt;/m:t&gt;&lt;/m:r&gt;&lt;/m:sub&gt;&lt;m:sup&gt;&lt;m:r&gt;&lt;w:rPr&gt;&lt;w:rFonts w:ascii=&quot;Cambria Math&quot; w:h-ansi=&quot;Cambria Math&quot;/&gt;&lt;wx:font wx:val=&quot;Cambria Math&quot;/&gt;&lt;w:i/&gt;&lt;w:noProof/&gt;&lt;/w:rPr&gt;&lt;m:t&gt;i&lt;/m:t&gt;&lt;/m:r&gt;&lt;/m:sup&gt;&lt;m:e&gt;&lt;m:r&gt;&lt;m:rPr&gt;&lt;m:sty m:val=&quot;p&quot;/&gt;&lt;/m:rPr&gt;&lt;w:rPr&gt;&lt;w:rFonts w:ascii=&quot;Cambria Math&quot; w:h-ansi=&quot;Cambria Math&quot;/&gt;&lt;wx:font wx:val=&quot;Cambria Math&quot;/&gt;&lt;w:noProof/&gt;&lt;/w:rPr&gt;&lt;m:t&gt;_?/m:t&gt;&lt;/m:r&gt;&lt;/m:ev&gt;&lt;/m&quot;:narby&gt;&lt;m :sSuhb&gt;&lt;m&lt;:sSu/bPr&gt;:&lt;m:PrctrlPr&gt;&lt;w:rPr&gt;&lt;w:rFonts w:ascii=&quot;Cambria Math&quot; w:h-ansi=&quot;Cambria Math&quot;/&gt;&lt;wx:font wx:val=&quot;Cambria Math&quot;/&gt;&lt;/w:rPr&gt;&lt;/m:ctrlPr&gt;&lt;/m:sSubPr&gt;&lt;m:e&gt;&lt;m:r&gt;&lt;w:rPr&gt;&lt;w:rFonts w:ascii=&quot;Cambria Math&quot; w:h-ansi=&quot;Cambria Math&quot; w:cs=&quot;Cambria Math&quot;/&gt;&lt;wx:font wx:val=&quot;Cambria Math&quot;/&gt;&lt;w:i/&gt;&lt;w:noProof/&gt;&lt;/w:rPr&gt;&lt;m:t&gt;_&lt;/m:t&gt;&lt;/m:r&gt;&lt;/m:e&gt;&lt;m:sub&gt;&lt;m:r&gt;&lt;w:rPr&gt;&lt;w:rFonts w:ascii=&quot;Cambria Math&quot; w:h-ansi=&quot;Cambria Math&quot;/&gt;&lt;wx:font wx:val=&quot;Cambria Math&quot;/&gt;&lt;w:i/&gt;&lt;w:noProof/&gt;&lt;/w:rPr&gt;&lt;m:t&gt;j&lt;/m:t&gt;&lt;/m:r&gt;&lt;/m:sCub&gt;&lt;/im:sSutb&gt;&lt;m:&lt;r&gt;&lt;m:orPr&gt;&lt;xm:sty= m:vabl=&quot;p&quot;M/&gt;&lt;/m:rPr&gt;&lt;w:rPr&gt;&lt;w:rFonts w:ascii=&quot;Cambria Math&quot; w:h-ansi=&quot;Cambria Math&quot;/&gt;&lt;wx:font wx:val=&quot;Cambria Math&quot;/&gt;&lt;w:noProof/&gt;&lt;/w:rPr&gt;&lt;m:t&gt;=&lt;/m:t&gt;&lt;/m:r&gt;&lt;m:sSub&gt;&lt;m:sSubPr&gt;&lt;m:ctrlPr&gt;&lt;w:rPr&gt;&lt;w:rFonts w:ascii=&quot;Cambria Math&quot; w:h-ansi=&quot;Cambria Math&quot;/&gt;&lt;wx:font wx:val=&quot;Cambria Math&quot;/&gt;&lt;/w:rPr&gt;&lt;/m:ctrlPr&gt;&lt;/m:sSubPr&gt;&lt;m:e&gt;&lt;m:r&gt;&lt;w:rPr&gt;&lt;w:rFonts w:ascii=&quot;Cambria Math&quot; w:h-ansi=&quot;Cambria Math&quot; w:cs=&quot;Cambria Math&quot;/&gt;&lt;wx:font wx:val=&quot;Cambria Math&quot;/&gt;&lt;w:i/&gt;&lt;w:noProof/&gt;&lt;/w:rPr&gt;&lt;m:t&gt;_&lt;/ m:t&gt;&lt;/ m:r&gt;&lt;/nm:e&gt;&lt;ma:sub&gt;&lt; m:r&gt;&lt;m/:rPr&gt;&lt;fm:sty xm:val=&quot;&quot;p&quot;/&gt;&lt;/m:rPr&gt;&lt;w:rPr&gt;&lt;w:rFonts w:ascii=&quot;Cambria Math&quot; w:h-ansi=&quot;Cambria Math&quot;/&gt;&lt;wx:font wx:val=&quot;Cambria Math&quot;/&gt;&lt;w:noProof/&gt;&lt;/w:rPr&gt;&lt;m:t&gt;1&lt;/m:t&gt;&lt;/m:r&gt;&lt;/m:sub&gt;&lt;/m:sSub&gt;&lt;m:r&gt;&lt;m:rPr&gt;&lt;m:sty m:val=&quot;p&quot;/&gt;&lt;/m:rPr&gt;&lt;w:rPr&gt;&lt;w:rFonts w:ascii=&quot;Cambria Math&quot; w:h-ansi=&quot;Cambria Math&quot;/&gt;&lt;wx:font wx:val=&quot;Cambria Math&quot;/&gt;&lt;w:noProof/&gt;&lt;/w:rPr&gt;&lt;m:t&gt;+&lt;/m:t&gt;&lt;/m:r&gt;&lt;m:nary&gt;&lt;m:naryPr&gt;&lt;m:chr m:val=&quot;_?/&gt;&lt;m:limLoc m:val=&quot;undOvr&quot;/&gt;&lt;m:ctrlPr&gt;&lt;w:rPr&gt;&lt;w:rFonts w:ascii=&quot;Cambria Math&quot; w:h:-ansi=&quot;:Cambria: Math&quot;/ &gt;&lt;wx:foint wx:vral=&quot;Camhbria Maath&quot;/&gt;&lt;Caw:noProof/&gt;&lt;/w:rPr&gt;&lt;/m:ctrlPr&gt;&lt;/m:naryPr&gt;&lt;m:sub&gt;&lt;m:r&gt;&lt;w:rPr&gt;&lt;w:rFonts w:ascii=&quot;Cambria Math&quot; w:h-ansi=&quot;Cambria Math&quot;/&gt;&lt;wx:font wx:val=&quot;Cambria Math&quot;/&gt;&lt;w:i/&gt;&lt;w:noProof/&gt;&lt;/w:rPr&gt;&lt;m:t&gt;j&lt;/m:t&gt;&lt;/m:r&gt;&lt;m:r&gt;&lt;m:rPr&gt;&lt;m:sty m:val=&quot;p&quot;/&gt;&lt;/m:rPr&gt;&lt;w:rPr&gt;&lt;w:rFonts w:ascii=&quot;Cambria Math&quot; w:h-ansi=&quot;Cambria Math&quot;/&gt;&lt;wx:font wx:val=&quot;Cambria Math&quot;/&gt;&lt;w:noProof/&gt;&lt;/w:rPr&gt;&lt;m:t&gt;=2&lt;/m:t&gt;&lt;/m:r&gt;&lt;/m:sub&gt;&lt;m:sup&gt;&lt;m:r&gt;&lt;w:rPr&gt;&lt;w:rFonts w:ascii=&quot;Cambria Math&quot; w:h-ansi=&quot;Cambria Math&quot;/&gt;&lt;wx:font wx:val=&quot;Cambria Math&quot;/&gt;&lt;w:i/&gt;&lt;w:noProof/&gt;&lt;/w:rPr&gt;&lt;m:t&gt;i&lt;/m:t&gt;&lt;/m:r&gt;&lt;/m:sup&gt;&lt;m:e&gt;&lt;m:r&gt;&lt;m:rPr&gt;&lt;m:sty m:val=&quot;p&quot;/&gt;&lt;/m:rPr&gt;&lt;w:rPr&gt;&lt;w:rFonts w:ascii=&quot;Cambria Math&quot; w:h-ansi=&quot;Cambria Math&quot;/&gt;&lt;wx:font wx:val=&quot;Cambria Math&quot;/&gt;&lt;w:noProof/&gt;&lt;/w:rPr&gt;&lt;m:t&gt;_?/m:t&lt;&gt;&lt;/m:r&gt;&lt; /m:e&gt;&lt;/m&quot;:nary&gt;&lt;m :sSub&gt;&lt;m&lt;:sSubPr&gt;:&lt;m:ctrlP/r&gt;&lt;w:rPPrr&gt;&lt;w:rFonts w:ascii=&quot;Cambria Math&quot; w:h-ansi=&quot;Cambria Math&quot;/&gt;&lt;wx:font wx:val=&quot;Cambria Math&quot;/&gt;&lt;/w:rPr&gt;&lt;/m:ctrlPr&gt;&lt;/m:sSubPr&gt;&lt;m:e&gt;&lt;m:r&gt;&lt;w:rPr&gt;&lt;w:rFonts w:ascii=&quot;Cambria Math&quot; w:h-ansi=&quot;Ctambria Math&quot; w:cs=&quot;Cambria Math&quot;/&gt;&lt;wx:font wx:val=&quot;Cambria Math&quot;/&gt;&lt;w:i/&gt;&lt;w:noProof/&gt;&lt;/w:rPr&gt;&lt;m:t&gt;_&lt;/m:t&gt;&lt;/m:r&gt;&lt;/m:e&gt;&lt;m:sub&gt;&lt;m:r&gt;&lt;w:rPr&gt;&lt;w:rFonts w:ascii=&quot;Cambria Math&quot; w:h-ansi=&quot;Cambria Math&quot;/&gt;&lt;wx:font wx:val=&quot;Cambria Math&quot;/&gt;&lt;w:i/&gt;&lt;w:noProof/&gt;&lt;/w:rPr&gt;&lt;m:tt&gt;j&lt;/m:t&gt;a&lt;/m:r&gt;&lt;/m=:sub&gt;&lt;/m: sSub&gt;&lt;/m:woMath&gt;&lt;/mx:oMathParma&gt;&lt;/w:p&gt;&lt;hw:sectPr &gt;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71" o:title="" chromakey="white"/>
          </v:shape>
        </w:pict>
      </w:r>
      <w:r w:rsidRPr="0066337A">
        <w:fldChar w:fldCharType="end"/>
      </w:r>
    </w:p>
    <w:p w14:paraId="59E80BDE" w14:textId="77777777" w:rsidR="0066337A" w:rsidRPr="00363BD8" w:rsidRDefault="00A3404B" w:rsidP="00710717">
      <w:pPr>
        <w:ind w:firstLineChars="0" w:firstLine="0"/>
        <w:jc w:val="center"/>
        <w:rPr>
          <w:szCs w:val="24"/>
        </w:rPr>
      </w:pPr>
      <w:r>
        <w:rPr>
          <w:noProof/>
        </w:rPr>
        <w:pict w14:anchorId="02751FCC">
          <v:shape id="_x0000_i1161" type="#_x0000_t75" alt="" style="width:147pt;height:4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A1E76&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Pr=&quot;00FA1E76&quot; wsp:rsidRDefault=&quot;00FA1E76&quot; wsp:rsidP=&quot;00FA1E76&quot;&gt;&lt;m:oMathPara&gt;&lt;m:oMath&gt;&lt;m:r&gt;&lt;m:rPr&gt;&lt;m:sty m:val=&quot;p&quot;/&gt;&lt;/m:rPr&gt;&lt;w:rPr&gt;&lt;w:rFonts w:ascii=&quot;Cambria Math&quot; w:h-ansi=&quot;Cambria Math&quot;/&gt;&lt;wx:font wx:val=&quot;Cambria Math&quot;/&gt;&lt;w:noProof/&gt;&lt;/w:rPr&gt;&lt;m:t&gt;=&lt;/m:t&gt;&lt;/m:r&gt;&lt;m:f&gt;&lt;m:fPr&gt;&lt;m:ctrlPr&gt;&lt;w:rPr&gt;&lt;w:rFonts w:ascii=&quot;Cambria Math&quot; w:h-ansi=&quot;Cambria Math&quot;/&gt;&lt;wx:font wx:val=&quot;Cambria Math&quot;/&gt;&lt;/w:rPr&gt;&lt;/m:ctrlPr&gt;&lt;/m:fPr&gt;&lt;m:num&gt;&lt;m:r&gt;&lt;w:rPr&gt;&lt;w:rFonts w:ascii=&quot;Cambria Math&quot; w:h-ansi=&quot;Cambria Math&quot;/&gt;&lt;wx:font wx:val=&quot;Cambria Math&quot;/&gt;&lt;w:i/&gt;&lt;w:noProof/&gt;&lt;/w:rPr&gt;&lt;m:t&gt;i&lt;/m:t&gt;&lt;/m:r&gt;&lt;/m:num&gt;&lt;m:den&gt;&lt;m:r&gt;&lt;w:rPr&gt;&lt;w:rFonts w:ascii=&quot;Cambria Math&quot; w:h-ansi=&quot;Cambria Math&quot;/&gt;&lt;wx:font wx:val=&quot;Cambria Math&quot;/&gt;&lt;w:i/&gt;&lt;w:noProof/&gt;&lt;/w:rPr&gt;&lt;m:t&gt;k&lt;/m:t&gt;&lt;/m:r&gt;&lt;/m:den&gt;&lt;/m:f&gt;&lt;m:r&gt;&lt;m:rPr&gt;&lt;m:sty m:val=&quot;p&quot;/&gt;&lt;/m:rPr&gt;&lt;w:rPr&gt;&lt;w:rFonts w:ascii=&quot;Cambria Math&quot; w:h-ansi=&quot;Cambria Math&quot;/&gt;&lt;wx:font wx:val=&quot;Cambria Math&quot;/&gt;&lt;w:noProof/&gt;&lt;/w:rPr&gt;&lt;m:t&gt;(2&lt;/m:t&gt;&lt;/m:r&gt;&lt;m:r&gt;&lt;w:rPr&gt;&lt;w:rFonts w:ascii=&quot;Cambria Math&quot; w:h-ansi=&quot;Cambria Math&quot;/&gt;&lt;wx:font wx:val=&quot;Cambria Math&quot;/&gt;&lt;w:i/&gt;&lt;w:noProof/&gt;&lt;/w:rPr&gt;&lt;m:t&gt;n&lt;/m:t&gt;&lt;/m:r&gt;&lt;m:r&gt;&lt;m:rPr&gt;&lt;m:sty m:val=&quot;p&quot;/&gt;&lt;/m:rPr&gt;&lt;w:rPr&gt;&lt;w:rFonts w:ascii=&quot;Cambria Math&quot; w:h-ansi=&quot;Cambria Math&quot;/&gt;&lt;wx:font wx:val=&quot;Cambria Math&quot;/&gt;&lt;w:noProof/&gt;&lt;/w:rPr&gt;&lt;m:t&gt;-1)&lt;/m:t&gt;&lt;/m:r&gt;&lt;m:r&gt;&lt;w:rPr&gt;&lt;w:rFonts w:ascii=&quot;Cambria Math&quot; w:h-ansi=&quot;Cambria Math&quot;/&gt;&lt;wx:font wx:val=&quot;Cambria Math&quot;/&gt;&lt;w:i/&gt;&lt;w:noProof/&gt;&lt;/w:rPr&gt;&lt;m:t&gt;N&lt;/m:t&gt;&lt;/m:r&gt;&lt;m:r&gt;&lt;m:rPr&gt;&lt;m:sty m:val=&quot;p&quot;/&gt;&lt;/m:rPr&gt;&lt;w:rPr&gt;&lt;w:rFonts w:ascii=&quot;Cambria Math&quot; w:h-ansi=&quot;Cambria Math&quot;/&gt;&lt;wx:font wx:val=&quot;Cambria Math&quot;/&gt;&lt;w:noProof/&gt;&lt;/w:rPr&gt;&lt;m:t&gt;-&lt;/m:t&gt;&lt;/m:r&gt;&lt;m:nary&gt;&lt;m:naryPr&gt;&lt;m:chr m:val=&quot;_?/&gt;&lt;m:limLoc m:val=&quot;undOvr&quot;/&gt;&lt;m:ctrlPr&gt;&lt;w:rPr&gt;&lt;w:rFonts w:ascii=&quot;Cambria Math&quot; w:h-ansi=&quot;Cambria Math&quot;/&gt;&lt;wx:font wx:val=&quot;Cambria Math&quot;/&gt;&lt;w:noProof/&gt;&lt;/w:rPr&gt;&lt;/m:ctrlPr&gt;&lt;/m:naryPr&gt;&lt;m:sub&gt;&lt;m:r&gt;&lt;w:rPr&gt;&lt;w:rFr&gt;&gt;&gt;&gt;&gt;&gt;&gt;&gt;&gt;onts w:ascii=&quot;Cambria Math&quot; w:h-ansi=&quot;Cambria Math&quot;/&gt;&lt;wx:font wx:val=&quot;Cambria Math&quot;/&gt;&lt;w:i/&gt;&lt;w:noProof/&gt;&lt;/w:rPr&gt;&lt;m:t&gt;j&lt;/m:t&gt;&lt;/m:r&gt;&lt;m:r&gt;&lt;m:rPr&gt;&lt;m:sty m:val=&quot;p&quot;/&gt;&lt;/m:rPr&gt;&lt;w:rPr&gt;&lt;w:rFonts w:ascii=&quot;Cambria Math&quot; w:h-ansi=&quot;Cambria Math&quot;/&gt;&lt;wx:font wx:val=&quot;Cambria Math&quot;/&gt;&lt;w:noProof/&gt;&lt;/w:rPr&gt;&lt;m:t&gt;=1&lt;/m:t&gt;&lt;/m:r&gt;&lt;/m:sub&gt;&lt;m:sup&gt;&lt;m:r&gt;&lt;w:rPr&gt;&lt;w:rFonts w:ascii=&quot;Cambria Math&quot; w:h-ansi=&quot;Cambria Math&quot;/&gt;&lt;wx:font wx:val=&quot;Cambria Math&quot;/&gt;&lt;w:i/&gt;&lt;w:noProof/&gt;&lt;/w:rPr&gt;&lt;m:t&gt;i&lt;/m:t&gt;&lt;/m:r&gt;&lt;/m:sup&gt;&lt;m:e&gt;&lt;m:r&gt;&lt;m:rPr&gt;&lt;m:sty m:val=&quot;p&quot;/&gt;&lt;/m:rPr&gt;&lt;w:rPr&gt;&lt;w:rFonts w:ascii=&quot;Cambria Math&quot; w:h-ansi=&quot;Cambria Math&quot;/&gt;&lt;wx:font wx:val=&quot;Cambria Math&quot;/&gt;&lt;w:noProof/&gt;&lt;/w:rPr&gt;&lt;m:t&gt;_?/m:t&gt;&lt;/m:r&gt;&lt;/m:e&gt;&lt;/m:nary&gt;&lt;m:f&gt;&lt;m:fPr&gt;&lt;m:ctrlPr&gt;&lt;w:rPr&gt;&lt;w:rFonts w:ascii=&quot;Cambria Math&quot; w:h-ansi=&quot;Cambria Math&quot;/&gt;&lt;wx:=f&quot;opn&quot;t/ &gt;w&lt;x//m:val=&quot;Cambria Math&quot;/&gt;&lt;/w:rPr&gt;&lt;/m:ctrlPr&gt;&lt;/m:fPr&gt;&lt;m:num&gt;&lt;m:r&gt;&lt;w:rPr&gt;&lt;w:rFonts w:ascii=&quot;Cambria Math&quot; w:h-ansi=&quot;Cambria Math&quot;/&gt;&lt;wx:font wx:val=&quot;Cambria Math&quot;/&gt;&lt;w:i/&gt;&lt;w:noProof/&gt;&lt;/w:rPr&gt;&lt;m:t&gt;i&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j&lt;/m:t&gt;&lt;/m:r&gt;&lt;/m:num&gt;&lt;m:den&gt;&lt;m:r&gt;&lt;w:rPr&gt;&lt;w:rFonts w:ascii=&quot;Cambria Math&quot; w:h-ansi=&quot;Cambria Math&quot;/&gt;&lt;wx:font wx:val=&quot;Cambria Math&quot;/&gt;&lt;w:i/&gt;&lt;w:noProof/&gt;&lt;/w:rPr&gt;&lt;m:t&gt;k&lt;/m:t&gt;&lt;/m:r&gt;&lt;/m:den&gt;&lt;/m:f&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x&lt;/m:t&gt;&lt;/m:r&gt;&lt;/m:e&gt;&lt;m:sub&gt;&lt;m:r&gt;&lt;w:rPr&gt;&lt;w:rFonts w:ascii=&quot;Cambria Math&quot; w:h-ansi=&quot;Cambria Math&quot;/&gt;&lt;wx:font wx:val=&quot;Cambria Math&quot;/&gt;&lt;w:i/&gt;&lt;w:noProof/&gt;&lt;/w:rPr&gt;&lt;m:t&gt;j&lt;/m:t&gt;&lt;/m:r&gt;&lt;/m:sub&gt;&lt;/m:sSub&gt;&lt;m:r&gt;&lt;m:rPr&gt;&lt;m:sty m:val=&quot;p&quot;/&gt;&lt;/m:rPr&gt;&lt;w:rPr&gt;&lt;w:rFonts w:ascii=&quot;Cambria Math&quot; w:h-ansi=&quot;Cambria Math&quot;/&gt;&lt;wx:font wx:val=&quot;Cambria Math&quot;/&gt;&lt;w:noProof/&gt;&lt;/w:rPr&gt;&lt;m:t&gt;.&lt;/m:t&gt;&lt;/m:r&gt;&lt;/m:oMath&gt;&lt;/m:oMathPara&gt;&lt;/w:p&gt;&lt;w:sectPr wsp:rsidR=&quot;00000000&quot; wsp:rsidRPr=&quot;00FA1E76&quot;&gt;&lt;w:pgSz w:w=&quot;12240&quot; w:h=&quot;15840&quot;/&gt;&lt;w:pgMar w:top=&quot;1440&quot; w:right=&quot;1800&quot; w:bottom=&quot;1440&quot; w:left=&quot;1800&quot; w:header=&quot;720&quot; w:footer=&quot;720&quot; w:gutter=&quot;0&quot;/&gt;&lt;w:cols w:space=&quot;720&quot;/&gt;&lt;/w:sectPr&gt;&lt;/wx:sect&gt;&lt;/w:body&gt;&lt;/w:wordDocument&gt;">
            <v:imagedata r:id="rId72" o:title="" chromakey="white"/>
          </v:shape>
        </w:pict>
      </w:r>
    </w:p>
    <w:p w14:paraId="361C1E8A" w14:textId="77777777" w:rsidR="008D67A7" w:rsidRDefault="0066337A" w:rsidP="00710717">
      <w:pPr>
        <w:tabs>
          <w:tab w:val="left" w:pos="5250"/>
        </w:tabs>
        <w:ind w:firstLineChars="0" w:firstLine="0"/>
        <w:jc w:val="left"/>
        <w:rPr>
          <w:lang w:eastAsia="zh-CN"/>
        </w:rPr>
      </w:pPr>
      <w:r w:rsidRPr="00CE742F">
        <w:t>SIMPLIFIED-ASSOCIATION</w:t>
      </w:r>
      <w:r w:rsidR="009D2155">
        <w:rPr>
          <w:rFonts w:hint="eastAsia"/>
          <w:lang w:eastAsia="zh-CN"/>
        </w:rPr>
        <w:t>算法的流量是</w:t>
      </w:r>
    </w:p>
    <w:p w14:paraId="6FCC5445" w14:textId="77777777" w:rsidR="009D2155" w:rsidRDefault="0066337A" w:rsidP="00710717">
      <w:pPr>
        <w:tabs>
          <w:tab w:val="left" w:pos="5250"/>
        </w:tabs>
        <w:ind w:firstLineChars="0" w:firstLine="0"/>
        <w:jc w:val="center"/>
        <w:rPr>
          <w:noProof/>
        </w:rPr>
      </w:pPr>
      <w:r w:rsidRPr="00CE742F">
        <w:tab/>
      </w:r>
      <w:r w:rsidRPr="0066337A">
        <w:rPr>
          <w:noProof/>
        </w:rPr>
        <w:fldChar w:fldCharType="begin"/>
      </w:r>
      <w:r w:rsidRPr="0066337A">
        <w:rPr>
          <w:noProof/>
        </w:rPr>
        <w:instrText xml:space="preserve"> QUOTE </w:instrText>
      </w:r>
      <w:r w:rsidR="00A3404B">
        <w:rPr>
          <w:noProof/>
          <w:position w:val="-21"/>
        </w:rPr>
        <w:pict w14:anchorId="0B1E5553">
          <v:shape id="_x0000_i1162" type="#_x0000_t75" alt="" style="width:279.75pt;height:25.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E6A8A&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2E6A8A&quot; wsp:rsidP=&quot;002E6A8A&quot;&gt;&lt;m:oMathPara&gt;&lt;m:oMath&gt;&lt;m:r&gt;&lt;w:rPr&gt;&lt;w:rFonts w:ascii=&quot;Cambria Math&quot; w:h-ansi=&quot;Cambria Math&quot; w:cs=&quot;Cambria Math&quot;/&gt;&lt;wx:font wx:val=&quot;Cambria Math&quot;/&gt;&lt;w:i/&gt;&lt;w:noProof/&gt;&lt;/w:rPr&gt;&lt;m:t&gt; _&lt;/m:t&gt;&lt;/m:r&gt;&lt;m:r&gt;&lt;m:rPr&gt;&lt;m:sty m:vaiiiiiiiiil=&quot;p&quot;/&gt;&lt;/m:rPr&gt;&lt;w:rPr&gt;&lt;w:rFonts w:ascii=&quot;Cambria Math&quot; w:h-ansi=&quot;Cambria Math&quot;/&gt;&lt;wx:font wx:val=&quot;Cambria Math&quot;/&gt;&lt;w:noProof/&gt;&lt;/w:rPr&gt;&lt;m:t&gt;-AS_?/m:t&gt;&lt;/m:r&gt;&lt;m:nary&gt;&lt;m:naryPr&gt;&lt;m:chr m:val=&quot;_?/&gt;&lt;m:limLoc m:val=&quot;undOvr&quot;/&gt;&lt;m:ctrlPr&gt;&lt;w:rPr&gt;&lt;w:rFonts w:aaisaicaiiaiiai=ai&quot;ai:aivaiCambria Math&quot; w:h-ansi=&quot;Cambria Math&quot;/&gt;&lt;wx:font wx:val=&quot;Cambria Math&quot;/&gt;&lt;w:noProof/&gt;&lt;/w:rPr&gt;&lt;/m:ctrlPr&gt;&lt;/m:naryPr&gt;&lt;m:sub&gt;&lt;m:r&gt;&lt;w:rPr&gt;&lt;w:rFonts w:ascii=&quot;Cambria Math&quot; w:h-ansi=&quot;Cambria Math&quot;/&gt;&lt;wx:font wx:val=&quot;Cambria Math&quot;/&gt;&lt;w:i/&gt;&lt;w:noProof/&gt;&lt;/w:rPr&gt;&lt;m:t&gt;i&lt;/m:t&gt;&lt;/m:r&gt;&lt;m:r&gt;&lt;m:rPr&gt;&lt;m:sty m:val=&quot;p&quot;/&gt;&lt;/m:rPr&gt;&lt;w:rPr&gt;&lt;w:rFonts w:ascii=&quot;Cambria Math&quot; w:h-ansi=&quot;Cambria Math&quot;/&gt;&lt;wx:font wx:val=&quot;Cambria Math&quot;/&gt;&lt;w:noProof/&gt;&lt;/w:rPr&gt;&lt;m:t&gt;=1&lt;/m:t&gt;&lt;/m:r&gt;&lt;/m:sub&gt;&lt;m:sup&gt;&lt;m:r&gt;&lt;w:rPr&gt;&lt;w:rFonts w:ascii=&quot;Cambria Math&quot; w:h-ansi=&quot;Cambria Math&quot;/&gt;&lt;wx:font wx:val=&quot;Cambria Math&quot;/&gt;&lt;w:i/&gt;&lt;w:noProof/&gt;&lt;/w:rPr&gt;&lt;m:t&gt;k&lt;/m:t&gt;&lt;/m:r&gt;&lt;m:r&gt;&lt;m:rPr&gt;&lt;m:sty m:val=&quot;p&quot;/&gt;&lt;/m:rPr&gt;&lt;w:rPr&gt;&lt;w:rFonts w:ascii=&quot;Cambria Math&quot; w:h-ansi=&quot;Cambria Math&quot;/&gt;&lt;wx:font wx:val=&quot;Cambria Math&quot;/&gt;&lt;w:noProof/&gt;&lt;/w:rPr&gt;&lt;m:t&gt;-1&lt;/m:t&gt;&lt;/m:r&gt;&lt;/m:sup&gt;&lt;m:e&gt;&lt;m:r&gt;&lt;m:rPr&gt;&lt;m:sty m:val=&quot;p&quot;/&gt;&lt;/m:rPr&gt;&lt;w:rPr&gt;&lt;w:rFonts w:ascii=&quot;Cambria Math&quot; w:h-ansi=&quot;Cambria Math&quot;/&gt;&lt;wx:font wx:val=&quot;Cambria Math&quot;/&gt;&lt;w:noProof/&gt;&lt;/w:rPr&gt;&lt;m:t&gt;_?/m:t&gt;&lt;/m:r&gt;&lt;/m:e&gt;&lt;/m:nary&gt;&lt;m:f&gt;&lt;m:fPr&gt;&lt;m:ctrloPr&gt;o&lt;w:/rPr/&gt;&lt;wr:rF&gt;ont:s w-:a&lt;/scii=&quot;Cambria Math&quot; w:h-ansi=&quot;Cambria Math&quot;/&gt;&lt;wx:font wx:val=&quot;Cambria Math&quot;/&gt;&lt;/w:rPr&gt;&lt;/m:ctrlPr&gt;&lt;/m:fPr&gt;&lt;m:num&gt;&lt;m:r&gt;&lt;w:rPr&gt;&lt;w:rFonts w:ascii=&quot;Cambria Math&quot; w:h-ansi=&quot;Cambria Math&quot;/&gt;&lt;wx:font wx:val=&quot;Cambria Math&quot;/&gt;&lt;w:i/&gt;&lt;w:noProof/&gt;&lt;/w:rPr&gt;&lt;m:t&gt;i&lt;/m:t&gt;&lt;/m:r&gt;&lt;/m:num&gt;&lt;m:den&gt;&lt;m:r&gt;&lt;w:rPr&gt;&lt;w:rFonts w:ascii=&quot;Cambria Math&quot; w:h-ansi=&quot;Cambria Math&quot;/&gt;&lt;wx:font wx:val=&quot;Cambria Math&quot;/&gt;&lt;w:i/&gt;&lt;w:noProof/&gt;&lt;/w:rPr&gt;&lt;m:t&gt;k&lt;/m:t&gt;&lt;/m:r&gt;&lt;/m:den&gt;&lt;/m:f&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x&lt;/m:t&gt;&lt;/m:r&gt;&lt;/m:e&gt;&lt;m:sub&gt;&lt;m:r&gt;&lt;w:rPr&gt;&lt;w:rFonts w:ascii=&quot;Cambria Math&quot; w:h-ansi=&quot;Cambria Math&quot;/&gt;&lt;wx:font wx:val=&quot;Cambria Math&quot;/&gt;&lt;w:i/&gt;&lt;w:noProof/&gt;&lt;/w:rPr&gt;&lt;m:t&gt;i&lt;/m:t&gt;&lt;/m:r&gt;&lt;/m:sub&gt;&lt;/m:sSub&gt;&lt;m:r&gt;&lt;m:rPr&gt;&lt;m:sty m:val=&quot;p&quot;/&gt;&lt;/m:rPr&gt;&lt;w:rPr&gt;&lt;w:rFonts w:ascii=&quot;Cambria Math&quot; w:h-ansi=&quot;Cambria Math&quot;/&gt;&lt;wx:font wx:val=&quot;Cambria Math&quot;/&gt;&lt;w:noProof/&gt;&lt;/w:rPr&gt;&lt;m:t&gt;+[(2&lt;/m:t&gt;&lt;/m:r&gt;&lt;m:r&gt;&lt;w:rPr&gt;&lt;w:rFonts w:ascii=&quot;Cambria Math&quot; w:h-ansi=&quot;Cambria Math&quot;/&gt;&lt;wx:font wx:val=&quot;Cambria Math&quot;/&gt;&lt;w:i/&gt;&lt;w:noProof/&gt;&lt;/w:rPr&gt;&lt;m:t&gt;n&lt;/m:t&gt;&lt;/m:r&gt;&lt;m:r&gt;&lt;m:rPr&gt;&lt;m:sty m:val=&quot;p&quot;/&gt;&lt;/m:rPr&gt;&lt;w:rPr&gt;&lt;w:rFonts w:ascii=&quot;Cambria Math&quot; w:h-ansi=&quot;Cambria Math&quot;/&gt;&lt;wx:font wx:val=&quot;Cambria Math&quot;/&gt;&lt;w:noProof/&gt;&lt;/w:rPr&gt;&lt;m:t&gt;-1)&lt;/m:t&gt;&lt;/m:r&gt;&lt;m:r&gt;&lt;w:rPr&gt;&lt;w:rFonts w:ascii=&quot;Cambria Math&quot; w:h-ansi=&quot;Cambria Math&quot;/&gt;&lt;wx:font wx:val=&quot;Cambria Math&quot;/&gt;&lt;w:i/&gt;&lt;w:noProof/&gt;&lt;/w:rPr&gt;&lt;m:t&gt;N&lt;/m:t&gt;&lt;/m:r&gt;&lt;m:r&gt;&lt;m:rPr&gt;&lt;m:sty m:val=&quot;p&quot;/&gt;&lt;/m:rPr&gt;&lt;w:rPr&gt;&lt;w:rFonts w:ascii=&quot;Cambria Math&quot; w:h-ansi=&quot;Cambria Math&quot;/&gt;&lt;wx:font wx:val=&quot;Cambria Math&quot;/&gt;&lt;w:noProof/&gt;&lt;/w:rPr&gt;&lt;m:t&gt;-&lt;/m:t&gt;&lt;/m:r&gt;&lt;m:nary&gt;&lt;m:naryPr&gt;&lt;m:chr m:val=&quot;_?h/&gt;&lt;m&lt;:lim/Loc :m:varl=&quot;f/undOvr&quot;/&gt;&lt;m:ctrlPr&gt;&lt;w:rPr&gt;&lt;w:rFonts w:ascii=&quot;Cambria Math&quot; w:h-ansi=&quot;Cambria Math&quot;/&gt;&lt;wx:font wx:val=&quot;Cambria Math&quot;/&gt;&lt;w:noProof/&gt;&lt;/w:rPr&gt;&lt;/m:ctrlPr&gt;&lt;/m:naryPr&gt;&lt;m:sub&gt;&lt;m:r&gt;&lt;w:rPr&gt;&lt;w:rFonts w:ascii=&quot;Cambria Math&quot; w:h-anshi=&quot;C:ambr=ia Math&quot;/&gt;&lt;wx:font wx:val=&quot;Cambria Math&quot;/&gt;&lt;w:i/&gt;&lt;w:noProof/&gt;&lt;/w:rPr&gt;&lt;m:t&gt;i&lt;/m:t&gt;&lt;/m:r&gt;&lt;m:r&gt;&lt;m:rPr&gt;&lt;m:sty m:val=&quot;p&quot;/&gt;&lt;/m:rPr&gt;&lt;w:rPr&gt;&lt;w:rFonts w:ascii=&quot;Cambria Math&quot; w:h-ansi=&quot;Cambria Math&quot;/&gt;&lt;wx:font wx:val=&quot;Cambria Math&quot;/&gt;&lt;w:noProof/&gt;&lt;/w:rPr&gt;&lt;m:t&gt;=1&lt;/m:t&gt;&lt;/m:r&gt;&lt;/m:sub&gt;&lt;m:sup&gt;&lt;m:r&gt;&lt;w:rPr&gt;&lt;w:rFonts w:ascii=&quot;Cambria Math&quot; w:h-ansi=&quot;Cambria Math&quot;/&gt;&lt;wx:font wx:val=&quot;Cambria Math&quot;/&gt;&lt;w:i/&gt;&lt;w:noProof/&gt;&lt;/w:rPr&gt;&lt;m:t&gt;k&lt;/m:t&gt;&lt;/m:r&gt;&lt;m:r&gt;&lt;m:rPr&gt;&lt;m:sty m:val=&quot;p&quot;/&gt;&lt;/m:rPr&gt;&lt;w:rPr&gt;&lt;w:rFonts w:ascii=&quot;Cambria Math&quot; w:h-ansi=&quot;Cambria Math&quot;/&gt;&lt;wx:font wx:val=&quot;Cambria Math&quot;/&gt;&lt;w:noProof/&gt;&lt;/w:rPr&gt;&lt;m:t&gt;-1&lt;/m:t&gt;&lt;/m:r&gt;&lt;/m:sup&gt;&lt;m:e&gt;&lt;m:r&gt;&lt;m:rPr&gt;&lt;m:sty m:val=&quot;p&quot;/&gt;&lt;/m:rPr&gt;&lt;w:rPr&gt;&lt;w:rFonts w:ascii=&quot;Cambria Math&quot; w:h-ansi=&quot;Cambria Math&quot;/&gt;&lt;wx:font wx:val=&quot;Cambria Math&quot;/&gt;&lt;w:noProof/&gt;&lt;/w:rPr&gt;&lt;m:t&gt;_i?/m:tt&gt;&lt;/m:&lt;r&gt;&lt;/mo:e&gt;&lt;/xm:nal=ry&gt;&lt;m:sSub&gt;&lt;m:sSubPr&gt;&lt;m:ctrlPr&gt;&lt;w:rPr&gt;&lt;w:rFonts w:ascii=&quot;Cambria Math&quot; w:h-ansi=&quot;Cambria Math&quot;/&gt;&lt;wx:font wx:val=&quot;Cambria Math&quot;/&gt;&lt;/w:rPr&gt;&lt;/m:ctrlPr&gt;&lt;/m:sSubPr&gt;&lt;m:e&gt;&lt;m:r&gt;&lt;w:rPr&gt;&lt;w:rFonts w:ascii=&quot;Cambria Math&quot; w&gt;:h-anrsi=&quot;Cmambria Math&quot;/&gt;&lt;wx:font wx:val=&quot;Cambria Math&quot;/&gt;&lt;w:i/&gt;&lt;w:noProof/&gt;&lt;/w:rPr&gt;&lt;m:t&gt;x&lt;/m:t&gt;&lt;/m:r&gt;&lt;/m:e&gt;&lt;m:sub&gt;&lt;m:r&gt;&lt;w:rPr&gt;&lt;w:rFonts w:ascii=&quot;Cambria Math&quot; w:h-ansi=&quot;Cambria Math&quot;/&gt;&lt;wx:font wx:val=&quot;Cambria Math&quot;/&gt;&lt;w:i/&gt;&lt;w:noProof/&gt;&lt;/w:rPr&gt;&lt;m:t&gt;i&lt;/m:t&gt;&lt;/m:r&gt;&lt;/m:sub&gt;&lt;/m:sSub&gt;&lt;m:r&gt;&lt;m:rPr&gt;&lt;m:sty m:val=&quot;p&quot;/&gt;&lt;/m:rPr&gt;&lt;w:rPr&gt;&lt;w:rFonts w:ascii=&quot;Cambria Math&quot; w:h-ansi=&quot;Cambria Math&quot;/&gt;&lt;wx:font wx:val=&quot;Cambria Math&quot;/&gt;&lt;w:noProof/&gt;&lt;/w:rPr&gt;&lt;m:t&gt;]-&lt;/m:t&gt;&lt;/m:r&gt;&lt;m:f&gt;&lt;m:fPr&gt;&lt;m:ctrlPr&gt;&lt;w:rPr&gt;&lt;w:rFonts w:ascii=&quot;Cambria Math&quot; w:h-ansi=&quot;Cambria Math&quot;/&gt;&lt;wx:font wx:val=&quot;Cambria Math&quot;/&gt;&lt;/w:rPr&gt;&lt;/m:ctrlPr&gt;&lt;/m:fPr&gt;&lt;m:num&gt;&lt;m:r&gt;&lt;m:rPr&gt;&lt;m:sty m:val=&quot;p&quot;/&gt;&lt;/m:rPr&gt;&lt;w:rPr&gt;&lt;w:rFonts w:ascii=&quot;Cambria Math&quot; w:h-ansi=&quot;Cambria Math&quot;/&gt;&lt;wx:font wx:val=&quot;Cambria Math&quot;/&gt;&lt;w:noProof/&gt;&lt;/w:rPr&gt;&lt;m:t&gt;(2&lt;/m:t&gt;&lt;/m:r&gt;&lt;m:r&gt;&lt;w:rPr&gt;&lt;w:rFonts w:ascii=&quot;Cambria Math&quot; w:h-ansi=&quot;Cambria Math&quot;/&gt;&lt;wx:font wx:val=&quot;Cambria Math&quot;/&gt;&lt;w:i/&gt;&lt;w:noProof/&gt;&lt;/w:rPr&gt;&lt;m:t&gt;n&lt;/m:t&gt;&lt;/m:r&gt;&lt;m:r&gt;&lt;m:rPr&gt;&lt;m:sty m:val=&quot;p&quot;/&gt;&lt;/m:rPr&gt;&lt;w:rPr&gt;&lt;w:rFonts w:ascii=&quot;Cambria Math&quot; w:h-ansi=&quot;Cambria Math&quot;/&gt;&lt;wx:font wx:val=&quot;Cambria Math&quot;/&gt;&lt;w:noProof/&gt;&lt;/w:rPr&gt;&lt;m:t&gt;-1)&lt;/m:t&gt;&lt;/m:r&gt;&lt;m:r&gt;&lt;w:rPr&gt;&lt;w:rFonts w:ascii=&quot;Cambria Math&quot; w:h-ansi=&quot;Cambria Math&quot;/&gt;&lt;wx:font wx:val=&quot;Cambria Math&quot;/&gt;&lt;w:i/&gt;&lt;w:noProof/&gt;&lt;/w:rPr&gt;&lt;m:t&gt;N&lt;/m:t&gt;&lt;/m:r&gt;&lt;/m:num&gt;&lt;m:den&gt;&lt;m:r&gt;&lt;w:rPr&gt;&lt;w:rFonts w:ascii=&quot;Cambria Math&quot; w:h-ansi=&quot;Cambria Math&quot;/&gt;&lt;wx:font wx:val=&quot;Cambria Math&quot;/&gt;&lt;w:i/&gt;&lt;w:noProof/&gt;&lt;/w:rPr&gt;&lt;m:t&gt;k&lt;/m:t&gt;&lt;/m:r&gt;&lt;/m:den&gt;&lt;/m:f&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73" o:title="" chromakey="white"/>
          </v:shape>
        </w:pict>
      </w:r>
      <w:r w:rsidRPr="0066337A">
        <w:rPr>
          <w:noProof/>
        </w:rPr>
        <w:instrText xml:space="preserve"> </w:instrText>
      </w:r>
      <w:r w:rsidRPr="0066337A">
        <w:rPr>
          <w:noProof/>
        </w:rPr>
        <w:fldChar w:fldCharType="separate"/>
      </w:r>
      <w:r w:rsidR="00A3404B">
        <w:rPr>
          <w:noProof/>
          <w:position w:val="-21"/>
        </w:rPr>
        <w:pict w14:anchorId="01EC15EE">
          <v:shape id="_x0000_i1163" type="#_x0000_t75" alt="" style="width:279.75pt;height:25.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E6A8A&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2E6A8A&quot; wsp:rsidP=&quot;002E6A8A&quot;&gt;&lt;m:oMathPara&gt;&lt;m:oMath&gt;&lt;m:r&gt;&lt;w:rPr&gt;&lt;w:rFonts w:ascii=&quot;Cambria Math&quot; w:h-ansi=&quot;Cambria Math&quot; w:cs=&quot;Cambria Math&quot;/&gt;&lt;wx:font wx:val=&quot;Cambria Math&quot;/&gt;&lt;w:i/&gt;&lt;w:noProof/&gt;&lt;/w:rPr&gt;&lt;m:t&gt; _&lt;/m:t&gt;&lt;/m:r&gt;&lt;m:r&gt;&lt;m:rPr&gt;&lt;m:sty m:vaiiiiiiiiil=&quot;p&quot;/&gt;&lt;/m:rPr&gt;&lt;w:rPr&gt;&lt;w:rFonts w:ascii=&quot;Cambria Math&quot; w:h-ansi=&quot;Cambria Math&quot;/&gt;&lt;wx:font wx:val=&quot;Cambria Math&quot;/&gt;&lt;w:noProof/&gt;&lt;/w:rPr&gt;&lt;m:t&gt;-AS_?/m:t&gt;&lt;/m:r&gt;&lt;m:nary&gt;&lt;m:naryPr&gt;&lt;m:chr m:val=&quot;_?/&gt;&lt;m:limLoc m:val=&quot;undOvr&quot;/&gt;&lt;m:ctrlPr&gt;&lt;w:rPr&gt;&lt;w:rFonts w:aaisaicaiiaiiai=ai&quot;ai:aivaiCambria Math&quot; w:h-ansi=&quot;Cambria Math&quot;/&gt;&lt;wx:font wx:val=&quot;Cambria Math&quot;/&gt;&lt;w:noProof/&gt;&lt;/w:rPr&gt;&lt;/m:ctrlPr&gt;&lt;/m:naryPr&gt;&lt;m:sub&gt;&lt;m:r&gt;&lt;w:rPr&gt;&lt;w:rFonts w:ascii=&quot;Cambria Math&quot; w:h-ansi=&quot;Cambria Math&quot;/&gt;&lt;wx:font wx:val=&quot;Cambria Math&quot;/&gt;&lt;w:i/&gt;&lt;w:noProof/&gt;&lt;/w:rPr&gt;&lt;m:t&gt;i&lt;/m:t&gt;&lt;/m:r&gt;&lt;m:r&gt;&lt;m:rPr&gt;&lt;m:sty m:val=&quot;p&quot;/&gt;&lt;/m:rPr&gt;&lt;w:rPr&gt;&lt;w:rFonts w:ascii=&quot;Cambria Math&quot; w:h-ansi=&quot;Cambria Math&quot;/&gt;&lt;wx:font wx:val=&quot;Cambria Math&quot;/&gt;&lt;w:noProof/&gt;&lt;/w:rPr&gt;&lt;m:t&gt;=1&lt;/m:t&gt;&lt;/m:r&gt;&lt;/m:sub&gt;&lt;m:sup&gt;&lt;m:r&gt;&lt;w:rPr&gt;&lt;w:rFonts w:ascii=&quot;Cambria Math&quot; w:h-ansi=&quot;Cambria Math&quot;/&gt;&lt;wx:font wx:val=&quot;Cambria Math&quot;/&gt;&lt;w:i/&gt;&lt;w:noProof/&gt;&lt;/w:rPr&gt;&lt;m:t&gt;k&lt;/m:t&gt;&lt;/m:r&gt;&lt;m:r&gt;&lt;m:rPr&gt;&lt;m:sty m:val=&quot;p&quot;/&gt;&lt;/m:rPr&gt;&lt;w:rPr&gt;&lt;w:rFonts w:ascii=&quot;Cambria Math&quot; w:h-ansi=&quot;Cambria Math&quot;/&gt;&lt;wx:font wx:val=&quot;Cambria Math&quot;/&gt;&lt;w:noProof/&gt;&lt;/w:rPr&gt;&lt;m:t&gt;-1&lt;/m:t&gt;&lt;/m:r&gt;&lt;/m:sup&gt;&lt;m:e&gt;&lt;m:r&gt;&lt;m:rPr&gt;&lt;m:sty m:val=&quot;p&quot;/&gt;&lt;/m:rPr&gt;&lt;w:rPr&gt;&lt;w:rFonts w:ascii=&quot;Cambria Math&quot; w:h-ansi=&quot;Cambria Math&quot;/&gt;&lt;wx:font wx:val=&quot;Cambria Math&quot;/&gt;&lt;w:noProof/&gt;&lt;/w:rPr&gt;&lt;m:t&gt;_?/m:t&gt;&lt;/m:r&gt;&lt;/m:e&gt;&lt;/m:nary&gt;&lt;m:f&gt;&lt;m:fPr&gt;&lt;m:ctrloPr&gt;o&lt;w:/rPr/&gt;&lt;wr:rF&gt;ont:s w-:a&lt;/scii=&quot;Cambria Math&quot; w:h-ansi=&quot;Cambria Math&quot;/&gt;&lt;wx:font wx:val=&quot;Cambria Math&quot;/&gt;&lt;/w:rPr&gt;&lt;/m:ctrlPr&gt;&lt;/m:fPr&gt;&lt;m:num&gt;&lt;m:r&gt;&lt;w:rPr&gt;&lt;w:rFonts w:ascii=&quot;Cambria Math&quot; w:h-ansi=&quot;Cambria Math&quot;/&gt;&lt;wx:font wx:val=&quot;Cambria Math&quot;/&gt;&lt;w:i/&gt;&lt;w:noProof/&gt;&lt;/w:rPr&gt;&lt;m:t&gt;i&lt;/m:t&gt;&lt;/m:r&gt;&lt;/m:num&gt;&lt;m:den&gt;&lt;m:r&gt;&lt;w:rPr&gt;&lt;w:rFonts w:ascii=&quot;Cambria Math&quot; w:h-ansi=&quot;Cambria Math&quot;/&gt;&lt;wx:font wx:val=&quot;Cambria Math&quot;/&gt;&lt;w:i/&gt;&lt;w:noProof/&gt;&lt;/w:rPr&gt;&lt;m:t&gt;k&lt;/m:t&gt;&lt;/m:r&gt;&lt;/m:den&gt;&lt;/m:f&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x&lt;/m:t&gt;&lt;/m:r&gt;&lt;/m:e&gt;&lt;m:sub&gt;&lt;m:r&gt;&lt;w:rPr&gt;&lt;w:rFonts w:ascii=&quot;Cambria Math&quot; w:h-ansi=&quot;Cambria Math&quot;/&gt;&lt;wx:font wx:val=&quot;Cambria Math&quot;/&gt;&lt;w:i/&gt;&lt;w:noProof/&gt;&lt;/w:rPr&gt;&lt;m:t&gt;i&lt;/m:t&gt;&lt;/m:r&gt;&lt;/m:sub&gt;&lt;/m:sSub&gt;&lt;m:r&gt;&lt;m:rPr&gt;&lt;m:sty m:val=&quot;p&quot;/&gt;&lt;/m:rPr&gt;&lt;w:rPr&gt;&lt;w:rFonts w:ascii=&quot;Cambria Math&quot; w:h-ansi=&quot;Cambria Math&quot;/&gt;&lt;wx:font wx:val=&quot;Cambria Math&quot;/&gt;&lt;w:noProof/&gt;&lt;/w:rPr&gt;&lt;m:t&gt;+[(2&lt;/m:t&gt;&lt;/m:r&gt;&lt;m:r&gt;&lt;w:rPr&gt;&lt;w:rFonts w:ascii=&quot;Cambria Math&quot; w:h-ansi=&quot;Cambria Math&quot;/&gt;&lt;wx:font wx:val=&quot;Cambria Math&quot;/&gt;&lt;w:i/&gt;&lt;w:noProof/&gt;&lt;/w:rPr&gt;&lt;m:t&gt;n&lt;/m:t&gt;&lt;/m:r&gt;&lt;m:r&gt;&lt;m:rPr&gt;&lt;m:sty m:val=&quot;p&quot;/&gt;&lt;/m:rPr&gt;&lt;w:rPr&gt;&lt;w:rFonts w:ascii=&quot;Cambria Math&quot; w:h-ansi=&quot;Cambria Math&quot;/&gt;&lt;wx:font wx:val=&quot;Cambria Math&quot;/&gt;&lt;w:noProof/&gt;&lt;/w:rPr&gt;&lt;m:t&gt;-1)&lt;/m:t&gt;&lt;/m:r&gt;&lt;m:r&gt;&lt;w:rPr&gt;&lt;w:rFonts w:ascii=&quot;Cambria Math&quot; w:h-ansi=&quot;Cambria Math&quot;/&gt;&lt;wx:font wx:val=&quot;Cambria Math&quot;/&gt;&lt;w:i/&gt;&lt;w:noProof/&gt;&lt;/w:rPr&gt;&lt;m:t&gt;N&lt;/m:t&gt;&lt;/m:r&gt;&lt;m:r&gt;&lt;m:rPr&gt;&lt;m:sty m:val=&quot;p&quot;/&gt;&lt;/m:rPr&gt;&lt;w:rPr&gt;&lt;w:rFonts w:ascii=&quot;Cambria Math&quot; w:h-ansi=&quot;Cambria Math&quot;/&gt;&lt;wx:font wx:val=&quot;Cambria Math&quot;/&gt;&lt;w:noProof/&gt;&lt;/w:rPr&gt;&lt;m:t&gt;-&lt;/m:t&gt;&lt;/m:r&gt;&lt;m:nary&gt;&lt;m:naryPr&gt;&lt;m:chr m:val=&quot;_?h/&gt;&lt;m&lt;:lim/Loc :m:varl=&quot;f/undOvr&quot;/&gt;&lt;m:ctrlPr&gt;&lt;w:rPr&gt;&lt;w:rFonts w:ascii=&quot;Cambria Math&quot; w:h-ansi=&quot;Cambria Math&quot;/&gt;&lt;wx:font wx:val=&quot;Cambria Math&quot;/&gt;&lt;w:noProof/&gt;&lt;/w:rPr&gt;&lt;/m:ctrlPr&gt;&lt;/m:naryPr&gt;&lt;m:sub&gt;&lt;m:r&gt;&lt;w:rPr&gt;&lt;w:rFonts w:ascii=&quot;Cambria Math&quot; w:h-anshi=&quot;C:ambr=ia Math&quot;/&gt;&lt;wx:font wx:val=&quot;Cambria Math&quot;/&gt;&lt;w:i/&gt;&lt;w:noProof/&gt;&lt;/w:rPr&gt;&lt;m:t&gt;i&lt;/m:t&gt;&lt;/m:r&gt;&lt;m:r&gt;&lt;m:rPr&gt;&lt;m:sty m:val=&quot;p&quot;/&gt;&lt;/m:rPr&gt;&lt;w:rPr&gt;&lt;w:rFonts w:ascii=&quot;Cambria Math&quot; w:h-ansi=&quot;Cambria Math&quot;/&gt;&lt;wx:font wx:val=&quot;Cambria Math&quot;/&gt;&lt;w:noProof/&gt;&lt;/w:rPr&gt;&lt;m:t&gt;=1&lt;/m:t&gt;&lt;/m:r&gt;&lt;/m:sub&gt;&lt;m:sup&gt;&lt;m:r&gt;&lt;w:rPr&gt;&lt;w:rFonts w:ascii=&quot;Cambria Math&quot; w:h-ansi=&quot;Cambria Math&quot;/&gt;&lt;wx:font wx:val=&quot;Cambria Math&quot;/&gt;&lt;w:i/&gt;&lt;w:noProof/&gt;&lt;/w:rPr&gt;&lt;m:t&gt;k&lt;/m:t&gt;&lt;/m:r&gt;&lt;m:r&gt;&lt;m:rPr&gt;&lt;m:sty m:val=&quot;p&quot;/&gt;&lt;/m:rPr&gt;&lt;w:rPr&gt;&lt;w:rFonts w:ascii=&quot;Cambria Math&quot; w:h-ansi=&quot;Cambria Math&quot;/&gt;&lt;wx:font wx:val=&quot;Cambria Math&quot;/&gt;&lt;w:noProof/&gt;&lt;/w:rPr&gt;&lt;m:t&gt;-1&lt;/m:t&gt;&lt;/m:r&gt;&lt;/m:sup&gt;&lt;m:e&gt;&lt;m:r&gt;&lt;m:rPr&gt;&lt;m:sty m:val=&quot;p&quot;/&gt;&lt;/m:rPr&gt;&lt;w:rPr&gt;&lt;w:rFonts w:ascii=&quot;Cambria Math&quot; w:h-ansi=&quot;Cambria Math&quot;/&gt;&lt;wx:font wx:val=&quot;Cambria Math&quot;/&gt;&lt;w:noProof/&gt;&lt;/w:rPr&gt;&lt;m:t&gt;_i?/m:tt&gt;&lt;/m:&lt;r&gt;&lt;/mo:e&gt;&lt;/xm:nal=ry&gt;&lt;m:sSub&gt;&lt;m:sSubPr&gt;&lt;m:ctrlPr&gt;&lt;w:rPr&gt;&lt;w:rFonts w:ascii=&quot;Cambria Math&quot; w:h-ansi=&quot;Cambria Math&quot;/&gt;&lt;wx:font wx:val=&quot;Cambria Math&quot;/&gt;&lt;/w:rPr&gt;&lt;/m:ctrlPr&gt;&lt;/m:sSubPr&gt;&lt;m:e&gt;&lt;m:r&gt;&lt;w:rPr&gt;&lt;w:rFonts w:ascii=&quot;Cambria Math&quot; w&gt;:h-anrsi=&quot;Cmambria Math&quot;/&gt;&lt;wx:font wx:val=&quot;Cambria Math&quot;/&gt;&lt;w:i/&gt;&lt;w:noProof/&gt;&lt;/w:rPr&gt;&lt;m:t&gt;x&lt;/m:t&gt;&lt;/m:r&gt;&lt;/m:e&gt;&lt;m:sub&gt;&lt;m:r&gt;&lt;w:rPr&gt;&lt;w:rFonts w:ascii=&quot;Cambria Math&quot; w:h-ansi=&quot;Cambria Math&quot;/&gt;&lt;wx:font wx:val=&quot;Cambria Math&quot;/&gt;&lt;w:i/&gt;&lt;w:noProof/&gt;&lt;/w:rPr&gt;&lt;m:t&gt;i&lt;/m:t&gt;&lt;/m:r&gt;&lt;/m:sub&gt;&lt;/m:sSub&gt;&lt;m:r&gt;&lt;m:rPr&gt;&lt;m:sty m:val=&quot;p&quot;/&gt;&lt;/m:rPr&gt;&lt;w:rPr&gt;&lt;w:rFonts w:ascii=&quot;Cambria Math&quot; w:h-ansi=&quot;Cambria Math&quot;/&gt;&lt;wx:font wx:val=&quot;Cambria Math&quot;/&gt;&lt;w:noProof/&gt;&lt;/w:rPr&gt;&lt;m:t&gt;]-&lt;/m:t&gt;&lt;/m:r&gt;&lt;m:f&gt;&lt;m:fPr&gt;&lt;m:ctrlPr&gt;&lt;w:rPr&gt;&lt;w:rFonts w:ascii=&quot;Cambria Math&quot; w:h-ansi=&quot;Cambria Math&quot;/&gt;&lt;wx:font wx:val=&quot;Cambria Math&quot;/&gt;&lt;/w:rPr&gt;&lt;/m:ctrlPr&gt;&lt;/m:fPr&gt;&lt;m:num&gt;&lt;m:r&gt;&lt;m:rPr&gt;&lt;m:sty m:val=&quot;p&quot;/&gt;&lt;/m:rPr&gt;&lt;w:rPr&gt;&lt;w:rFonts w:ascii=&quot;Cambria Math&quot; w:h-ansi=&quot;Cambria Math&quot;/&gt;&lt;wx:font wx:val=&quot;Cambria Math&quot;/&gt;&lt;w:noProof/&gt;&lt;/w:rPr&gt;&lt;m:t&gt;(2&lt;/m:t&gt;&lt;/m:r&gt;&lt;m:r&gt;&lt;w:rPr&gt;&lt;w:rFonts w:ascii=&quot;Cambria Math&quot; w:h-ansi=&quot;Cambria Math&quot;/&gt;&lt;wx:font wx:val=&quot;Cambria Math&quot;/&gt;&lt;w:i/&gt;&lt;w:noProof/&gt;&lt;/w:rPr&gt;&lt;m:t&gt;n&lt;/m:t&gt;&lt;/m:r&gt;&lt;m:r&gt;&lt;m:rPr&gt;&lt;m:sty m:val=&quot;p&quot;/&gt;&lt;/m:rPr&gt;&lt;w:rPr&gt;&lt;w:rFonts w:ascii=&quot;Cambria Math&quot; w:h-ansi=&quot;Cambria Math&quot;/&gt;&lt;wx:font wx:val=&quot;Cambria Math&quot;/&gt;&lt;w:noProof/&gt;&lt;/w:rPr&gt;&lt;m:t&gt;-1)&lt;/m:t&gt;&lt;/m:r&gt;&lt;m:r&gt;&lt;w:rPr&gt;&lt;w:rFonts w:ascii=&quot;Cambria Math&quot; w:h-ansi=&quot;Cambria Math&quot;/&gt;&lt;wx:font wx:val=&quot;Cambria Math&quot;/&gt;&lt;w:i/&gt;&lt;w:noProof/&gt;&lt;/w:rPr&gt;&lt;m:t&gt;N&lt;/m:t&gt;&lt;/m:r&gt;&lt;/m:num&gt;&lt;m:den&gt;&lt;m:r&gt;&lt;w:rPr&gt;&lt;w:rFonts w:ascii=&quot;Cambria Math&quot; w:h-ansi=&quot;Cambria Math&quot;/&gt;&lt;wx:font wx:val=&quot;Cambria Math&quot;/&gt;&lt;w:i/&gt;&lt;w:noProof/&gt;&lt;/w:rPr&gt;&lt;m:t&gt;k&lt;/m:t&gt;&lt;/m:r&gt;&lt;/m:den&gt;&lt;/m:f&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73" o:title="" chromakey="white"/>
          </v:shape>
        </w:pict>
      </w:r>
      <w:r w:rsidRPr="0066337A">
        <w:rPr>
          <w:noProof/>
        </w:rPr>
        <w:fldChar w:fldCharType="end"/>
      </w:r>
      <w:r w:rsidRPr="0066337A">
        <w:rPr>
          <w:noProof/>
        </w:rPr>
        <w:fldChar w:fldCharType="begin"/>
      </w:r>
      <w:r w:rsidRPr="0066337A">
        <w:rPr>
          <w:noProof/>
        </w:rPr>
        <w:instrText xml:space="preserve"> QUOTE </w:instrText>
      </w:r>
      <w:r w:rsidR="00A3404B">
        <w:rPr>
          <w:noProof/>
          <w:position w:val="-21"/>
        </w:rPr>
        <w:pict w14:anchorId="405162B1">
          <v:shape id="_x0000_i1164" type="#_x0000_t75" alt="" style="width:187.5pt;height:25.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34FA7&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134FA7&quot; wsp:rsidP=&quot;00134FA7&quot;&gt;&lt;m:oMathPara&gt;&lt;m:oMath&gt;&lt;m:r&gt;&lt;m:rPr&gt;&lt;m:sty m:val=&quot;p&quot;/&gt;&lt;/m:rPr&gt;&lt;w:rPr&gt;&lt;w:rFonts w:ascii=&quot;Cambria Math&quot; w:h-ansi=&quot;Cambria Math&quot;/&gt;&lt;wx:font wx:val=&quot;Cambria Math&quot;/&gt;&lt;w:noProof/&gt;&lt;/w:rPr&gt;&lt;m:t&gt;=(2&lt;/m:t&gt;&lt;/m:r&gt;&lt;m:r&gt;&lt;w:rPr&gt;&lt;w:rFonts w:ascii=&quot;Cambria Math&quot; w:h-ansi=&quot;Cambria Math&quot;/&gt;&lt;wx:font wx:val=&quot;Cambria Math&quot;/&gt;&lt;w:i/&gt;&lt;w:noProof/&gt;&lt;/w:rPr&gt;&lt;m:t&gt;n&lt;/m:t&gt;&lt;/m:r&gt;&lt;m:r&gt;&lt;m:rPr&gt;&lt;m:sty m:val=&quot;p&quot;/&gt;&lt;/m:rPr&gt;&lt;w:rPr&gt;&lt;w:rFonts w:ascii=&quot;Cambria Math&quot; w:h-ansi=&quot;Cambria Math&quot;/&gt;&lt;wx:font wx:val=&quot;Cambria Math&quot;/&gt;&lt;w:noProof/&gt;&lt;/w:rPr&gt;&lt;m:t&gt;-1)&lt;/m:t&gt;&lt;/m:r&gt;&lt;m:r&gt;&lt;w:rPr&gt;&lt;w:rFonts w:ascii=&quot;Cambria Math&quot; w:h-ansi=&quot;Cambria Math&quot;/&gt;&lt;wx:font wx:val=&quot;Cambria Math&quot;/&gt;&lt;w:i/&gt;&lt;w:noProof/&gt;&lt;/w:rPr&gt;&lt;m:t&gt;N&lt;/m:t&gt;&lt;/m:r&gt;&lt;m:r&gt;&lt;m:rPr&gt;&lt;m:sty m:val=&quot;p&quot;/&gt;&lt;/m:rPr&gt;&lt;w:rPr&gt;&lt;w:rFonts w:ascii=&quot;Cambria Math&quot; w:h-ansi=&quot;Cambria Math&quot;/&gt;&lt;wx:font wx:val=&quot;Cambria Math&quot;/&gt;&lt;w:noProof/&gt;&lt;/w:rPr&gt;&lt;m:t&gt;-&lt;/m:t&gt;&lt;/m:r&gt;&lt;m:nary&gt;&lt;m:naryPr&gt;&lt;m:chr m:val=&quot;_?/&gt;&lt;m:limLoc m:val=&quot;undOvr&quot;/&gt;&lt;m:ctrlPr&gt;&lt;w:rPr&gt;&lt;w:rFonts w:ascii=&quot;Cambria Math&quot; w:h-ansi=&quot;Cambria Math&quot;/&gt;&lt;wasssssssssx:font wx:val=&quot;Cambria Math&quot;/&gt;&lt;w:noProof/&gt;&lt;/w:rPr&gt;&lt;/m:ctrlPr&gt;&lt;/m:naryPr&gt;&lt;m:sub&gt;&lt;m:r&gt;&lt;w:rPr&gt;&lt;w:rFonts w:ascii=&quot;Cambria Math&quot; w:h-ansi=&quot;Cambria Math&quot;/&gt;&lt;wx:font wx:val=&quot;Cambria Math&quot;/&gt;&lt;w:i/&gt;&lt;w:noProof/&gt;&lt;/w:rPr&gt;&lt;m:t&gt;i&lt;/m:t&gt;&lt;/m:r&gt;&lt;m:r&gt;&lt;m:rPr&gt;&lt;m:sty m:val=&quot;p&quot;/&gt;&lt;/m:rPr&gt;&lt;w:rPr&gt;&lt;w:rFonts w:ascii=&quot;Cambria Math&quot; w:h-ansi=&quot;Cambria Math&quot;/&gt;&lt;wx:font wx:val=&quot;Cambria Math&quot;/&gt;&lt;w:noProof/&gt;&lt;/w:rPr&gt;&lt;m:t&gt;=1&lt;/m:t&gt;&lt;/m:r&gt;&lt;/m:sub&gt;&lt;m:sup&gt;&lt;m:r&gt;&lt;w:rPr&gt;&lt;w:rFonts w:ascii=&quot;Cambria Math&quot; w:h-ansi=&quot;Cambria Math&quot;/&gt;&lt;wx:font wx:val=&quot;Cambria Math&quot;/&gt;&lt;w:i/&gt;&lt;w:noProof/&gt;&lt;/w:rPr&gt;&lt;m:t&gt;k&lt;/m:t&gt;&lt;/m:r&gt;&lt;m:r&gt;&lt;m:rPr&gt;&lt;m:sty m:val=&quot;p&quot;/&gt;&lt;/m:rPr&gt;&lt;w:rPr&gt;&lt;w:rFonts w:ascii=&quot;Cambria Math&quot; w:h-ansi=&quot;Cambria Math&quot;/&gt;&lt;wx:font wx:val=&quot;Cambria Math&quot;/&gt;&lt;w:noProof/&gt;&lt;/w:rPr&gt;&lt;m:t&gt;-1&lt;/m:t&gt;&lt;/m:r&gt;&lt;/m:sup&gt;&lt;m:e&gt;&lt;m:r&gt;&lt;m:rPr&gt;&lt;m:sty m:val=&quot;p&quot;/&gt;&lt;/m:rPr&gt;&lt;w:rPr&gt;&lt;w:rFonts w:ascii=&quot;Cambria Math&quot; w:h-ansi=&quot;Cambria Math&quot;/&gt;&lt;wx:font wx:val=&quot;Cambria Math&quot;/&gt;&lt;w:noProof/&gt;&lt;/w:rPr&gt;&lt;m:t&gt;_?/m:t&gt;&lt;/m:r&gt;&lt;/m:e&gt;&lt;/m:nary&gt;&lt;m:f&gt;&lt;m:fPr&gt;&lt;m:ctrlPr&gt;&lt;w:rPr&gt;&lt;w:rFonts w:ascii=&quot;Cambria Math&quot; w:h-ansi=&quot;CambPrri&gt;a&lt; mM:astttyh&quot;/&gt;&lt;wx:font wx:val=&quot;Cambria Math&quot;/&gt;&lt;/w:rPr&gt;&lt;/m:ctrlPr&gt;&lt;/m:fPr&gt;&lt;m:num&gt;&lt;m:r&gt;&lt;w:rPr&gt;&lt;w:rFonts w:ascii=&quot;Cambria Math&quot; w:h-ansi=&quot;Cambria Math&quot;/&gt;&lt;wx:font wx:val=&quot;Cambria Math&quot;/&gt;&lt;w:i/&gt;&lt;w:noProof/&gt;&lt;/w:rPr&gt;&lt;m:t&gt;k&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i&lt;/m:t&gt;&lt;/m:r&gt;&lt;/m:num&gt;&lt;m:den&gt;&lt;m:r&gt;&lt;w:rPr&gt;&lt;w:rFonts w:ascii=&quot;Cambria Math&quot; w:h-ansi=&quot;Cambria Math&quot;/&gt;&lt;wx:font wx:val=&quot;Cambria Math&quot;/&gt;&lt;w:i/&gt;&lt;w:noProof/&gt;&lt;/w:rPr&gt;&lt;m:t&gt;k&lt;/m:t&gt;&lt;/m:r&gt;&lt;/m:den&gt;&lt;/m:f&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x&lt;/m:t&gt;&lt;/m:r&gt;&lt;/m:e&gt;&lt;m:sub&gt;&lt;m:r&gt;&lt;w:rPr&gt;&lt;w:rFonts w:ascii=&quot;Cambria Math&quot; w:h-ansi=&quot;Cambria Math&quot;/&gt;&lt;wx:font wx:val=&quot;Cambria Math&quot;/&gt;&lt;w:i/&gt;&lt;w:noProof/&gt;&lt;/w:rPr&gt;&lt;m:t&gt;i&lt;/m:t&gt;&lt;/m:r&gt;&lt;/m:sub&gt;&lt;/m:sSub&gt;&lt;m:r&gt;&lt;m:rPr&gt;&lt;m:sty m:val=&quot;p&quot;/&gt;&lt;/m:rPr&gt;&lt;w:rPr&gt;&lt;w:rFonts w:ascii=&quot;Cambria Math&quot; w:h-ansi=&quot;Cambria Math&quot;/&gt;&lt;wx:font wx:val=&quot;Cambria Math&quot;/&gt;&lt;w:noProof/&gt;&lt;/w:rPr&gt;&lt;m:t&gt;-&lt;/m:t&gt;&lt;/m:r&gt;&lt;m:f&gt;&lt;m:fPr&gt;&lt;m:ctrlPr&gt;&lt;w:rPr&gt;&lt;w:rFonts w:ascii=&quot;Cambria Math&quot; w:h-ansi=&quot;Cambria Math&quot;/&gt;&lt;wx:font wx:val=&quot;Cambria Math&quot;/&gt;&lt;/w:rPr&gt;&lt;/m:ctrlPr&gt;&lt;/m:fPr&gt;&lt;m:num&gt;&lt;m:r&gt;&lt;m:rPr&gt;&lt;m:sty m:val=&quot;p&quot;/&gt;&lt;/m:rPr&gt;&lt;w:rPr&gt;&lt;w:rFonts w:ascii=&quot;Cambria Math&quot; w:h-ansi=&quot;Cambria Math&quot;/&gt;&lt;wx:font wx:val=&quot;Cambria Math&quot;/&gt;&lt;w:noProof/&gt;&lt;/w:rPr&gt;&lt;m:t&gt;(2&lt;/m:t&gt;&lt;/m:r&gt;&lt;m:r&gt;&lt;w:rPr&gt;&lt;w:rFonts w:ascii=&quot;Cambria Math&quot; w:h-ansi=&quot;Cambria Math&quot;/&gt;&lt;wx:font wx:val=&quot;Cambria Math&quot;/&gt;&lt;w:i/&gt;&lt;w:noProof/&gt;&lt;/w:rPr&gt;&lt;m:t&gt;n&lt;/m:t&gt;&lt;/m:r&gt;&lt;m:r&gt;&lt;m:rPr&gt;&lt;m:sty m:val=&quot;p&quot;/&gt;&lt;/m:rPr&gt;&lt;w:rPr&gt;&lt;w:rFonts w:ascii=&quot;Cambria Math&quot; w:h-ansi=&quot;Cambria Math&quot;/&gt;&lt;wx:font wx:val=&quot;Cambria Math&quot;/&gt;&lt;w:noProof/&gt;&lt;/w:rPr&gt;&lt;m:t&gt;-1)&lt;/m:t&gt;&lt;/m:r&gt;&lt;m:r&gt;&lt;w:rPr&gt;&lt;w:rFonts w:ascii=&quot;Cambria Math&quot; w:h-ansi=&quot;Cambria Math&quot;/&gt;&lt;wx:font wx:val=&quot;Cambria Math&quot;/&gt;&lt;w:i/&gt;&lt;w:noProof/&gt;&lt;/w:rPr&gt;&lt;m:t&gt;N&lt;/m:t&gt;&lt;/m:r&gt;&lt;/m:num&gt;&lt;m:den&gt;&lt;m:r&gt;&lt;w:rPr&gt;&lt;w:rFonts w:ascii=&quot;Cambria Math&quot; w:h-ansi=&quot;Cambria Math&quot;/&gt;&lt;wx:font wx:val=&quot;Cambria Math&quot;/&gt;&lt;w:i/&gt;&lt;w:noProof/&gt;&lt;/w:rPr&gt;&lt;m:t&gt;k&lt;/m:t&gt;&lt;/m:r&gt;&lt;/m:den&gt;&lt;/m:f&gt;&lt;m:r&gt;&lt;m:rPr&gt;&lt;m:sty m:val=&quot;p&quot;/&gt;&lt;/m:rPr&gt;&lt;w:rPr&gt;&lt;w:rFonts w:ascii=&quot;Cambria Math&quot; w:h-ansi=&quot;Cambria Math&quot;/&gt;&lt;wx:font wx:val=&quot;Cambria Math&quot;/&gt;&lt;w:noProof/&gt;&lt;/w:rPr&gt;&lt;m:t&gt;.&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74" o:title="" chromakey="white"/>
          </v:shape>
        </w:pict>
      </w:r>
      <w:r w:rsidRPr="0066337A">
        <w:rPr>
          <w:noProof/>
        </w:rPr>
        <w:instrText xml:space="preserve"> </w:instrText>
      </w:r>
      <w:r w:rsidRPr="0066337A">
        <w:rPr>
          <w:noProof/>
        </w:rPr>
        <w:fldChar w:fldCharType="separate"/>
      </w:r>
      <w:r w:rsidR="00A3404B">
        <w:rPr>
          <w:noProof/>
          <w:position w:val="-21"/>
        </w:rPr>
        <w:pict w14:anchorId="040D6BEC">
          <v:shape id="_x0000_i1165" type="#_x0000_t75" alt="" style="width:187.5pt;height:25.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34FA7&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134FA7&quot; wsp:rsidP=&quot;00134FA7&quot;&gt;&lt;m:oMathPara&gt;&lt;m:oMath&gt;&lt;m:r&gt;&lt;m:rPr&gt;&lt;m:sty m:val=&quot;p&quot;/&gt;&lt;/m:rPr&gt;&lt;w:rPr&gt;&lt;w:rFonts w:ascii=&quot;Cambria Math&quot; w:h-ansi=&quot;Cambria Math&quot;/&gt;&lt;wx:font wx:val=&quot;Cambria Math&quot;/&gt;&lt;w:noProof/&gt;&lt;/w:rPr&gt;&lt;m:t&gt;=(2&lt;/m:t&gt;&lt;/m:r&gt;&lt;m:r&gt;&lt;w:rPr&gt;&lt;w:rFonts w:ascii=&quot;Cambria Math&quot; w:h-ansi=&quot;Cambria Math&quot;/&gt;&lt;wx:font wx:val=&quot;Cambria Math&quot;/&gt;&lt;w:i/&gt;&lt;w:noProof/&gt;&lt;/w:rPr&gt;&lt;m:t&gt;n&lt;/m:t&gt;&lt;/m:r&gt;&lt;m:r&gt;&lt;m:rPr&gt;&lt;m:sty m:val=&quot;p&quot;/&gt;&lt;/m:rPr&gt;&lt;w:rPr&gt;&lt;w:rFonts w:ascii=&quot;Cambria Math&quot; w:h-ansi=&quot;Cambria Math&quot;/&gt;&lt;wx:font wx:val=&quot;Cambria Math&quot;/&gt;&lt;w:noProof/&gt;&lt;/w:rPr&gt;&lt;m:t&gt;-1)&lt;/m:t&gt;&lt;/m:r&gt;&lt;m:r&gt;&lt;w:rPr&gt;&lt;w:rFonts w:ascii=&quot;Cambria Math&quot; w:h-ansi=&quot;Cambria Math&quot;/&gt;&lt;wx:font wx:val=&quot;Cambria Math&quot;/&gt;&lt;w:i/&gt;&lt;w:noProof/&gt;&lt;/w:rPr&gt;&lt;m:t&gt;N&lt;/m:t&gt;&lt;/m:r&gt;&lt;m:r&gt;&lt;m:rPr&gt;&lt;m:sty m:val=&quot;p&quot;/&gt;&lt;/m:rPr&gt;&lt;w:rPr&gt;&lt;w:rFonts w:ascii=&quot;Cambria Math&quot; w:h-ansi=&quot;Cambria Math&quot;/&gt;&lt;wx:font wx:val=&quot;Cambria Math&quot;/&gt;&lt;w:noProof/&gt;&lt;/w:rPr&gt;&lt;m:t&gt;-&lt;/m:t&gt;&lt;/m:r&gt;&lt;m:nary&gt;&lt;m:naryPr&gt;&lt;m:chr m:val=&quot;_?/&gt;&lt;m:limLoc m:val=&quot;undOvr&quot;/&gt;&lt;m:ctrlPr&gt;&lt;w:rPr&gt;&lt;w:rFonts w:ascii=&quot;Cambria Math&quot; w:h-ansi=&quot;Cambria Math&quot;/&gt;&lt;wasssssssssx:font wx:val=&quot;Cambria Math&quot;/&gt;&lt;w:noProof/&gt;&lt;/w:rPr&gt;&lt;/m:ctrlPr&gt;&lt;/m:naryPr&gt;&lt;m:sub&gt;&lt;m:r&gt;&lt;w:rPr&gt;&lt;w:rFonts w:ascii=&quot;Cambria Math&quot; w:h-ansi=&quot;Cambria Math&quot;/&gt;&lt;wx:font wx:val=&quot;Cambria Math&quot;/&gt;&lt;w:i/&gt;&lt;w:noProof/&gt;&lt;/w:rPr&gt;&lt;m:t&gt;i&lt;/m:t&gt;&lt;/m:r&gt;&lt;m:r&gt;&lt;m:rPr&gt;&lt;m:sty m:val=&quot;p&quot;/&gt;&lt;/m:rPr&gt;&lt;w:rPr&gt;&lt;w:rFonts w:ascii=&quot;Cambria Math&quot; w:h-ansi=&quot;Cambria Math&quot;/&gt;&lt;wx:font wx:val=&quot;Cambria Math&quot;/&gt;&lt;w:noProof/&gt;&lt;/w:rPr&gt;&lt;m:t&gt;=1&lt;/m:t&gt;&lt;/m:r&gt;&lt;/m:sub&gt;&lt;m:sup&gt;&lt;m:r&gt;&lt;w:rPr&gt;&lt;w:rFonts w:ascii=&quot;Cambria Math&quot; w:h-ansi=&quot;Cambria Math&quot;/&gt;&lt;wx:font wx:val=&quot;Cambria Math&quot;/&gt;&lt;w:i/&gt;&lt;w:noProof/&gt;&lt;/w:rPr&gt;&lt;m:t&gt;k&lt;/m:t&gt;&lt;/m:r&gt;&lt;m:r&gt;&lt;m:rPr&gt;&lt;m:sty m:val=&quot;p&quot;/&gt;&lt;/m:rPr&gt;&lt;w:rPr&gt;&lt;w:rFonts w:ascii=&quot;Cambria Math&quot; w:h-ansi=&quot;Cambria Math&quot;/&gt;&lt;wx:font wx:val=&quot;Cambria Math&quot;/&gt;&lt;w:noProof/&gt;&lt;/w:rPr&gt;&lt;m:t&gt;-1&lt;/m:t&gt;&lt;/m:r&gt;&lt;/m:sup&gt;&lt;m:e&gt;&lt;m:r&gt;&lt;m:rPr&gt;&lt;m:sty m:val=&quot;p&quot;/&gt;&lt;/m:rPr&gt;&lt;w:rPr&gt;&lt;w:rFonts w:ascii=&quot;Cambria Math&quot; w:h-ansi=&quot;Cambria Math&quot;/&gt;&lt;wx:font wx:val=&quot;Cambria Math&quot;/&gt;&lt;w:noProof/&gt;&lt;/w:rPr&gt;&lt;m:t&gt;_?/m:t&gt;&lt;/m:r&gt;&lt;/m:e&gt;&lt;/m:nary&gt;&lt;m:f&gt;&lt;m:fPr&gt;&lt;m:ctrlPr&gt;&lt;w:rPr&gt;&lt;w:rFonts w:ascii=&quot;Cambria Math&quot; w:h-ansi=&quot;CambPrri&gt;a&lt; mM:astttyh&quot;/&gt;&lt;wx:font wx:val=&quot;Cambria Math&quot;/&gt;&lt;/w:rPr&gt;&lt;/m:ctrlPr&gt;&lt;/m:fPr&gt;&lt;m:num&gt;&lt;m:r&gt;&lt;w:rPr&gt;&lt;w:rFonts w:ascii=&quot;Cambria Math&quot; w:h-ansi=&quot;Cambria Math&quot;/&gt;&lt;wx:font wx:val=&quot;Cambria Math&quot;/&gt;&lt;w:i/&gt;&lt;w:noProof/&gt;&lt;/w:rPr&gt;&lt;m:t&gt;k&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i&lt;/m:t&gt;&lt;/m:r&gt;&lt;/m:num&gt;&lt;m:den&gt;&lt;m:r&gt;&lt;w:rPr&gt;&lt;w:rFonts w:ascii=&quot;Cambria Math&quot; w:h-ansi=&quot;Cambria Math&quot;/&gt;&lt;wx:font wx:val=&quot;Cambria Math&quot;/&gt;&lt;w:i/&gt;&lt;w:noProof/&gt;&lt;/w:rPr&gt;&lt;m:t&gt;k&lt;/m:t&gt;&lt;/m:r&gt;&lt;/m:den&gt;&lt;/m:f&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x&lt;/m:t&gt;&lt;/m:r&gt;&lt;/m:e&gt;&lt;m:sub&gt;&lt;m:r&gt;&lt;w:rPr&gt;&lt;w:rFonts w:ascii=&quot;Cambria Math&quot; w:h-ansi=&quot;Cambria Math&quot;/&gt;&lt;wx:font wx:val=&quot;Cambria Math&quot;/&gt;&lt;w:i/&gt;&lt;w:noProof/&gt;&lt;/w:rPr&gt;&lt;m:t&gt;i&lt;/m:t&gt;&lt;/m:r&gt;&lt;/m:sub&gt;&lt;/m:sSub&gt;&lt;m:r&gt;&lt;m:rPr&gt;&lt;m:sty m:val=&quot;p&quot;/&gt;&lt;/m:rPr&gt;&lt;w:rPr&gt;&lt;w:rFonts w:ascii=&quot;Cambria Math&quot; w:h-ansi=&quot;Cambria Math&quot;/&gt;&lt;wx:font wx:val=&quot;Cambria Math&quot;/&gt;&lt;w:noProof/&gt;&lt;/w:rPr&gt;&lt;m:t&gt;-&lt;/m:t&gt;&lt;/m:r&gt;&lt;m:f&gt;&lt;m:fPr&gt;&lt;m:ctrlPr&gt;&lt;w:rPr&gt;&lt;w:rFonts w:ascii=&quot;Cambria Math&quot; w:h-ansi=&quot;Cambria Math&quot;/&gt;&lt;wx:font wx:val=&quot;Cambria Math&quot;/&gt;&lt;/w:rPr&gt;&lt;/m:ctrlPr&gt;&lt;/m:fPr&gt;&lt;m:num&gt;&lt;m:r&gt;&lt;m:rPr&gt;&lt;m:sty m:val=&quot;p&quot;/&gt;&lt;/m:rPr&gt;&lt;w:rPr&gt;&lt;w:rFonts w:ascii=&quot;Cambria Math&quot; w:h-ansi=&quot;Cambria Math&quot;/&gt;&lt;wx:font wx:val=&quot;Cambria Math&quot;/&gt;&lt;w:noProof/&gt;&lt;/w:rPr&gt;&lt;m:t&gt;(2&lt;/m:t&gt;&lt;/m:r&gt;&lt;m:r&gt;&lt;w:rPr&gt;&lt;w:rFonts w:ascii=&quot;Cambria Math&quot; w:h-ansi=&quot;Cambria Math&quot;/&gt;&lt;wx:font wx:val=&quot;Cambria Math&quot;/&gt;&lt;w:i/&gt;&lt;w:noProof/&gt;&lt;/w:rPr&gt;&lt;m:t&gt;n&lt;/m:t&gt;&lt;/m:r&gt;&lt;m:r&gt;&lt;m:rPr&gt;&lt;m:sty m:val=&quot;p&quot;/&gt;&lt;/m:rPr&gt;&lt;w:rPr&gt;&lt;w:rFonts w:ascii=&quot;Cambria Math&quot; w:h-ansi=&quot;Cambria Math&quot;/&gt;&lt;wx:font wx:val=&quot;Cambria Math&quot;/&gt;&lt;w:noProof/&gt;&lt;/w:rPr&gt;&lt;m:t&gt;-1)&lt;/m:t&gt;&lt;/m:r&gt;&lt;m:r&gt;&lt;w:rPr&gt;&lt;w:rFonts w:ascii=&quot;Cambria Math&quot; w:h-ansi=&quot;Cambria Math&quot;/&gt;&lt;wx:font wx:val=&quot;Cambria Math&quot;/&gt;&lt;w:i/&gt;&lt;w:noProof/&gt;&lt;/w:rPr&gt;&lt;m:t&gt;N&lt;/m:t&gt;&lt;/m:r&gt;&lt;/m:num&gt;&lt;m:den&gt;&lt;m:r&gt;&lt;w:rPr&gt;&lt;w:rFonts w:ascii=&quot;Cambria Math&quot; w:h-ansi=&quot;Cambria Math&quot;/&gt;&lt;wx:font wx:val=&quot;Cambria Math&quot;/&gt;&lt;w:i/&gt;&lt;w:noProof/&gt;&lt;/w:rPr&gt;&lt;m:t&gt;k&lt;/m:t&gt;&lt;/m:r&gt;&lt;/m:den&gt;&lt;/m:f&gt;&lt;m:r&gt;&lt;m:rPr&gt;&lt;m:sty m:val=&quot;p&quot;/&gt;&lt;/m:rPr&gt;&lt;w:rPr&gt;&lt;w:rFonts w:ascii=&quot;Cambria Math&quot; w:h-ansi=&quot;Cambria Math&quot;/&gt;&lt;wx:font wx:val=&quot;Cambria Math&quot;/&gt;&lt;w:noProof/&gt;&lt;/w:rPr&gt;&lt;m:t&gt;.&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74" o:title="" chromakey="white"/>
          </v:shape>
        </w:pict>
      </w:r>
      <w:r w:rsidRPr="0066337A">
        <w:rPr>
          <w:noProof/>
        </w:rPr>
        <w:fldChar w:fldCharType="end"/>
      </w:r>
    </w:p>
    <w:p w14:paraId="0CC9C77E" w14:textId="77777777" w:rsidR="009D2155" w:rsidRDefault="009D2155" w:rsidP="00710717">
      <w:pPr>
        <w:tabs>
          <w:tab w:val="left" w:pos="1500"/>
          <w:tab w:val="right" w:pos="9500"/>
        </w:tabs>
        <w:ind w:firstLineChars="0" w:firstLine="0"/>
        <w:jc w:val="left"/>
        <w:rPr>
          <w:lang w:eastAsia="zh-CN"/>
        </w:rPr>
      </w:pPr>
      <w:r w:rsidRPr="009D2155">
        <w:rPr>
          <w:rFonts w:hint="eastAsia"/>
          <w:lang w:eastAsia="zh-CN"/>
        </w:rPr>
        <w:t>这给出了下面的</w:t>
      </w:r>
      <w:r w:rsidRPr="009D2155">
        <w:rPr>
          <w:rFonts w:hint="eastAsia"/>
          <w:lang w:eastAsia="zh-CN"/>
        </w:rPr>
        <w:t>LP</w:t>
      </w:r>
      <w:r>
        <w:rPr>
          <w:rFonts w:hint="eastAsia"/>
          <w:lang w:eastAsia="zh-CN"/>
        </w:rPr>
        <w:t>，</w:t>
      </w:r>
      <w:r w:rsidRPr="009D2155">
        <w:rPr>
          <w:rFonts w:hint="eastAsia"/>
          <w:lang w:eastAsia="zh-CN"/>
        </w:rPr>
        <w:t>称之为</w:t>
      </w:r>
      <w:r>
        <w:rPr>
          <w:rFonts w:hint="eastAsia"/>
          <w:lang w:eastAsia="zh-CN"/>
        </w:rPr>
        <w:t>L</w:t>
      </w:r>
      <w:r>
        <w:rPr>
          <w:rFonts w:hint="eastAsia"/>
          <w:lang w:eastAsia="zh-CN"/>
        </w:rPr>
        <w:t>。</w:t>
      </w:r>
      <w:r w:rsidRPr="009D2155">
        <w:rPr>
          <w:rFonts w:hint="eastAsia"/>
          <w:lang w:eastAsia="zh-CN"/>
        </w:rPr>
        <w:t>在下面的两个约束中，</w:t>
      </w:r>
      <w:r w:rsidRPr="009D2155">
        <w:rPr>
          <w:rFonts w:hint="eastAsia"/>
          <w:lang w:eastAsia="zh-CN"/>
        </w:rPr>
        <w:t>i</w:t>
      </w:r>
      <w:r w:rsidRPr="009D2155">
        <w:rPr>
          <w:rFonts w:hint="eastAsia"/>
          <w:lang w:eastAsia="zh-CN"/>
        </w:rPr>
        <w:t>的范围从</w:t>
      </w:r>
      <w:r w:rsidRPr="009D2155">
        <w:rPr>
          <w:rFonts w:hint="eastAsia"/>
          <w:lang w:eastAsia="zh-CN"/>
        </w:rPr>
        <w:t>1</w:t>
      </w:r>
      <w:r w:rsidRPr="009D2155">
        <w:rPr>
          <w:rFonts w:hint="eastAsia"/>
          <w:lang w:eastAsia="zh-CN"/>
        </w:rPr>
        <w:t>到</w:t>
      </w:r>
      <w:r w:rsidRPr="009D2155">
        <w:rPr>
          <w:rFonts w:hint="eastAsia"/>
          <w:lang w:eastAsia="zh-CN"/>
        </w:rPr>
        <w:t>k-1</w:t>
      </w:r>
      <w:r w:rsidRPr="009D2155">
        <w:rPr>
          <w:rFonts w:hint="eastAsia"/>
          <w:lang w:eastAsia="zh-CN"/>
        </w:rPr>
        <w:t>。</w:t>
      </w:r>
    </w:p>
    <w:p w14:paraId="33F6D9F5" w14:textId="77777777" w:rsidR="0066337A" w:rsidRPr="00363BD8" w:rsidRDefault="00A3404B" w:rsidP="00710717">
      <w:pPr>
        <w:ind w:firstLineChars="0" w:firstLine="0"/>
        <w:jc w:val="center"/>
        <w:rPr>
          <w:szCs w:val="24"/>
        </w:rPr>
      </w:pPr>
      <w:r>
        <w:rPr>
          <w:noProof/>
        </w:rPr>
        <w:pict w14:anchorId="3C16AA68">
          <v:shape id="_x0000_i1166" type="#_x0000_t75" alt="" style="width:294.75pt;height:103.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6573E&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Pr=&quot;00D6573E&quot; wsp:rsidRDefault=&quot;00D6573E&quot; wsp:rsidP=&quot;00D6573E&quot;&gt;&lt;m:oMathPara&gt;&lt;m:oMath&gt;&lt;m:m&gt;&lt;m:mPr&gt;&lt;m:plcHide m:val=&quot;1&quot;/&gt;&lt;m:mcs&gt;&lt;m:mc&gt;&lt;m:mcPr&gt;&lt;m:count m:val=&quot;2&quot;/&gt;&lt;m:mcJc m:val=&quot;left&quot;/&gt;&lt;/m:mcPr&gt;&lt;/m:mc&gt;&lt;/m:mcs&gt;&lt;m:ctrlPr&gt;&lt;w:rPr&gt;&lt;w:rFonts w:ascii=&quot;Cambria Math&quot; w:h-ansi=&quot;Cambria Math&quot;/&gt;&lt;wx:font wx:val=&quot;Cambria Math&quot;/&gt;&lt;/w:rPr&gt;&lt;/m:ctrlPr&gt;&lt;/m:mPr&gt;&lt;m:mr&gt;&lt;m:e&gt;&lt;m:r&gt;&lt;m:rPr&gt;&lt;m:sty m:val=&quot;p&quot;/&gt;&lt;/m:rPr&gt;&lt;w:rPr&gt;&lt;w:rFonts w:ascii=&quot;Cambria Math&quot; w:h-ansi=&quot;Cambria Math&quot;/&gt;&lt;wx:font wx:val=&quot;Cambria Math&quot;/&gt;&lt;w:noProof/&gt;&lt;/w:rPr&gt;&lt;m:t&gt; &lt;/m:t&gt;&lt;/m:r&gt;&lt;m:r&gt;&lt;w:rPr&gt;&lt;w:rFonts w:ascii=&quot;Cambria Math&quot; w:h-ansi=&quot;Cambria Math&quot;/&gt;&lt;wx:font wx:val=&quot;Cambria Math&quot;/&gt;&lt;w:i/&gt;&lt;w:noProof/&gt;&lt;/w:rPr&gt;&lt;m:t&gt;max&lt;/m:t&gt;&lt;/m:r&gt;&lt;m:r&gt;&lt;m:rPr&gt;&lt;m:sty m:val=&quot;p&quot;/&gt;&lt;/m:rPr&gt;&lt;w:rPr&gt;&lt;w:rFonts w:ascii=&quot;Cambria Math&quot; w:h-ansi=&quot;Cambria Math&quot;/&gt;&lt;wx:font wx:val=&quot;Cambria Math&quot;/&gt;&lt;w:noProof/&gt;&lt;/w:rPr&gt;&lt;m:t&gt; &lt;/m:t&gt;&lt;/m:r&gt;&lt;/m:e&gt;&lt;m:e&gt;&lt;m:r&gt;&lt;m:rPr&gt;&lt;m:sty m:val=&quot;p&quot;/&gt;&lt;/m:rPr&gt;&lt;w:rPr&gt;&lt;w:rFonts w:ascii=&quot;Cambria Math&quot; w:h-ansi=&quot;Cambria Math&quot;/&gt;&lt;wx:font wx:val=&quot;Cambria Math&quot;/&gt;&lt;w:noProof/&gt;&lt;/w:rPr&gt;&lt;m:t&gt;        &lt;/m:t&gt;&lt;/m:r&gt;&lt;m:r&gt;&lt;m:rPr&gt;&lt;m:sty m:val=&quot;p&quot;/&gt;&lt;/m:rPr&gt;&lt;w:rPr&gt;&lt;w:rFonts w:ascii=&quot;Cambria Math&quot; w:h-ansi=&quot;Cambria Math&quot; w:cs=&quot;Cambria Math&quot;/&gt;&lt;wx:font wx:val=&quot;Cambria Math&quot;/&gt;&lt;w:noProof/&gt;&lt;/w:rPr&gt;&lt;m:t&gt;_&lt;/m:t&gt;&lt;/m:r&gt;&lt;m:r&gt;&lt;m:rPr&gt;&lt;m:sty m:val=&quot;p&quot;/&gt;&lt;/m:rPr&gt;&lt;w:rP         r&gt;&lt;w:rFonts w:ascii=&quot;Cambria Math&quot; w:h-ansi=&quot;Cambria Math&quot;/&gt;&lt;wx:font wx:val=&quot;Cambria Math&quot;/&gt;&lt;w:noProof/&gt;&lt;/w:rPr&gt;&lt;m:t&gt;=&lt;/m:t&gt;&lt;/m:r&gt;&lt;m:nary&gt;&lt;m:naryPr&gt;&lt;m:chr m:val=&quot;_?/&gt;&lt;m:limLoc m:val=&quot;undOvr&quot;/&gt;&lt;m:ctrlPr&gt;&lt;w:rPr&gt;&lt;w:rFonts w:ascii=&quot;Cambria Math&quot; w:h- a n s i = &quot; C P ambria Math&quot;/&gt;&lt;wx:font wx:val=&quot;Cambria Math&quot;/&gt;&lt;w:noProof/&gt;&lt;/w:rPr&gt;&lt;/m:ctrlPr&gt;&lt;/m:naryPr&gt;&lt;m:sub&gt;&lt;m:r&gt;&lt;w:rPr&gt;&lt;w:rFonts w:ascii=&quot;Cambria Math&quot; w:h-ansi=&quot;Cambria Math&quot;/&gt;&lt;wx:font wx:val=&quot;Cambria Math&quot;/&gt;&lt;w:i/&gt;&lt;w:noProof/&gt;&lt;/w:rPr&gt;&lt;m:t&gt;i&lt;/m:t&gt;&lt;/m:r&gt;&lt;m:r&gt;&lt;m:rPr&gt;&lt;m:sty m:val=&quot;p&quot;/&gt;&lt;/m:rPr&gt;&lt;w:rPr&gt;&lt;w:rFonts w:ascii=&quot;Cambria Math&quot; w:h-ansi=&quot;Cambria Math&quot;/&gt;&lt;wx:font wx:val=&quot;Cambria Math&quot;/&gt;&lt;w:noProof/&gt;&lt;/w:rPr&gt;&lt;m:t&gt;=1&lt;/m:t&gt;&lt;/m:r&gt;&lt;/m:sub&gt;&lt;m:sup&gt;&lt;m:r&gt;&lt;w:rPr&gt;&lt;w:rFonts w:ascii=&quot;Cambria Math&quot; w:h-ansi=&quot;Cambria Math&quot;/&gt;&lt;wx:font wx:val=&quot;Cambria Math&quot;/&gt;&lt;w:i/&gt;&lt;w:noProof/&gt;&lt;/w:rPr&gt;&lt;m:t&gt;k&lt;/m:t&gt;&lt;/m:r&gt;&lt;m:r&gt;&lt;m:rPr&gt;&lt;m:sty m:val=&quot;p&quot;/&gt;&lt;/m:rPr&gt;&lt;w:rPr&gt;&lt;w:rFonts w:ascii=&quot;Cambria Math&quot; w:h-ansi=&quot;Cambria Math&quot;/&gt;&lt;wx:font wx:val=&quot;Cambria Math&quot;/&gt;&lt;w:noProof/&gt;&lt;/w:rPr&gt;&lt;m:t&gt;-1&lt;/m:t&gt;&lt;/m:r&gt;&lt;/m:sup&gt;&lt;m:e&gt;&lt;m:r&gt;&lt;m:rPr&gt;&lt;m:sty m:val=&quot;p&quot;/&gt;&lt;/m:rPr&gt;&lt;w:rPr&gt;&lt;w:rFonts w:ascii=&quot;Cambria Math&quot; w:h-ansi=&quot;Cambria Math&quot;/&gt;&lt;wx:font wx:val=&quot;Cambria Math&quot;/&gt;&lt;w:noProof/&gt;&lt;/w:rPr&gt;&lt;m:t&gt;_?/m:t&gt;&lt;/m:r&gt;&lt;/m:e&gt;&lt;/m:nary&gt;&lt;m:f&gt;&lt;m:fPr&gt;&lt;m:ctrlPr&gt;&lt;w:rPr&gt;&lt;w:rFonts w:ascii=&quot;Cambrri&lt;a mMasthp&quot; &lt;w::h-&gt;a&lt;mnsi=&quot;Cambria Math&quot;/&gt;&lt;wx:font wx:val=&quot;Cambria Math&quot;/&gt;&lt;/w:rPr&gt;&lt;/m:ctrlPr&gt;&lt;/m:fPr&gt;&lt;m:num&gt;&lt;m:r&gt;&lt;w:rPr&gt;&lt;w:rFonts w:ascii=&quot;Cambria Math&quot; w:h-ansi=&quot;Cambria Math&quot;/&gt;&lt;wx:font wx:val=&quot;Cambria Math&quot;/&gt;&lt;w:i/&gt;&lt;w:noProof/&gt;&lt;/w:rPr&gt;&lt;m:t&gt;k&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i&lt;/m:t&gt;&lt;/m:r&gt;&lt;/m:num&gt;&lt;m:den&gt;&lt;m:r&gt;&lt;w:rPr&gt;&lt;w:rFonts w:ascii=&quot;Cambria Math&quot; w:h-ansi=&quot;Cambria Math&quot;/&gt;&lt;wx:font wx:val=&quot;Cambria Math&quot;/&gt;&lt;w:i/&gt;&lt;w:noProof/&gt;&lt;/w:rPr&gt;&lt;m:t&gt;k&lt;/m:t&gt;&lt;/m:r&gt;&lt;/m:den&gt;&lt;/m:f&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x&lt;/m:t&gt;&lt;/m:r&gt;&lt;/m:e&gt;&lt;m:sub&gt;&lt;m:r&gt;&lt;w:rPr&gt;&lt;w:rFonts w:ascii=&quot;Cambria Math&quot; w:h-ansi=&quot;Cambria Math&quot;/&gt;&lt;wx:font wx:val=&quot;Cambria Math&quot;/&gt;&lt;w:i/&gt;&lt;w:noProof/&gt;&lt;/w:rPr&gt;&lt;m:t&gt;i&lt;/m:t&gt;&lt;/m:r&gt;&lt;/m:sub&gt;&lt;/m:sSub&gt;&lt;m:r&gt;&lt;m:rPr&gt;&lt;m:sty m:val=&quot;p&quot;/&gt;&lt;/m:rPr&gt;&lt;w:rPr&gt;&lt;w:rFonts w:ascii=&quot;Cambria Math&quot; w:h-ansi=&quot;Cambria Math&quot;/&gt;&lt;wx:font wx:val=&quot;Cambria Math&quot;/&gt;&lt;w:noProof/&gt;&lt;/w:rPr&gt;&lt;m:t&gt;,&lt;/m:t&gt;&lt;/m:r&gt;&lt;/m:e&gt;&lt;/m:mr&gt;&lt;m:mr&gt;&lt;m:e&gt;&lt;m:r&gt;&lt;m:rPr&gt;&lt;m:sty m:val=&quot;p&quot;/&gt;&lt;/m:rPr&gt;&lt;w:rPr&gt;&lt;w:rFonts w:ascii=&quot;Cambria Math&quot; w:h-ansi=&quot;Cambria Math&quot;/&gt;&lt;wx:font wx:val=&quot;Cambria Math&quot;/&gt;&lt;w:noProof/&gt;&lt;/w:rPr&gt;&lt;m:t&gt; &lt;/m:t&gt;&lt;/m:r&gt;&lt;m:r&gt;&lt;w:rPr&gt;&lt;w:rFonts w:ascii=&quot;Cambria Math&quot; w:h-ansi=&quot;Cambria Math&quot;/&gt;&lt;wx:font wx:val=&quot;Cambria Math&quot;/&gt;&lt;w:i/&gt;&lt;w:noProof/&gt;&lt;/w:rPr&gt;&lt;m:t&gt;subject&lt;/m:t&gt;&lt;/m:r&gt;&lt;m:r&gt;&lt;m:rPr&gt;&lt;m:sty m:val=&quot;p&quot;/&gt;&lt;/m:rPr&gt;&lt;w:rPr&gt;&lt;w:rFonts w:ascii=&quot;Cambria Math&quot; w:h-ansi=&quot;Cambria Math&quot;/&gt;&lt;wx:font wx:val=&quot;Cambria Math&quot;/&gt;&lt;w:noProof/&gt;&lt;/w:rPr&gt;&lt;m:t&gt;  &lt;/m:t&gt;&lt;/m:r&gt;&lt;m:r&gt;&lt;w:rPr&gt;&lt;w:rFonts w:ascii=&quot;Cambria Math&quot; w:h-ansi=&quot;Cambria Math&quot;/&gt;&lt;wx:font wx:val=&quot;Cambria Math&quot;/&gt;&lt;w:i/&gt;&lt;w:noProof/&gt;&lt;/w:rPr&gt;&lt;m:t&gt;to&lt;/m:t&gt;&lt;/m:r&gt;&lt;m:r&gt;&lt;m:rPr&gt;&lt;m:sty m:val=&quot;p&quot;/&gt;&lt;/m:rPr&gt;&lt;w:rPr&gt;&lt;w:rFonts w:ascii=&quot;Cambria Math&quot; w:h-ansi=&quot;Cambria Math&quot;/&gt;&lt;wx:font wx:val=&quot;Cambria Math&quot;/&gt;&lt;w:noProof/&gt;&lt;/w:rPr&gt;&lt;m:t&gt; &lt;/m:t&gt;&lt;/m:r&gt;&lt;/m:e&gt;&lt;m:e&gt;&lt;m:r&gt;&lt;m:rPr&gt;&lt;m:sty m:val=&quot;p&quot;/&gt;&lt;/m:rPr&gt;&lt;w:rPr&gt;&lt;w:rFonts w:ascii=&quot;Cambria Math&quot; w:h-ansi=&quot;Cambria Math&quot;/&gt;&lt;wx:font wx:val=&quot;Cambria Math&quot;/&gt;&lt;w:noProof/&gt;&lt;/w:rPr&gt;&lt;m:t&gt;        &lt;/m:t&gt;&lt;/m:r&gt;&lt;m:m&gt;&lt;m:mPr&gt;&lt;m:plcHide m:val=&quot;1&quot;/&gt;&lt;m:mcs&gt;&lt;m:mc&gt;&lt;m:mcPr&gt;&lt;m:count m:val=&quot;2&quot;/&gt;&lt;m:mcJc m:val=&quot;left&quot;/&gt;&lt;/m:mcPr&gt;&lt;/m:mc&gt;&lt;/m:mcs&gt;&lt;m:ctrlPr&gt;&lt;w:rPr&gt;&lt;w:rFonts w:ascii=&quot;Cambria Math&quot; w:h-ansi=&quot;Cambria Math&quot;/&gt;&lt;wx:font wx:val=&quot;Cambria Math&quot;/&gt;&lt;/w:rPr&gt;&lt;/m:ctrlPr&gt;&lt;/m:mPr&gt;&lt;m:mr&gt;&lt;m:e&gt;&lt;m:r&gt;&lt;m:rPr&gt;&lt;m:sty m:val=&quot;p&quot;/&gt;&lt;/m:rPr&gt;&lt;w:rPr&gt;&lt;w:rFonts w:ascii=&quot;Cambria Math&quot; w:h-ansi=&quot;Cambria Math&quot;/&gt;&lt;wx:font wx:val=&quot;Cambria Math&quot;/&gt;&lt;w:noProof/&gt;&lt;/w:rPr&gt;&lt;m:t&gt;_€&lt;/m:t&gt;&lt;/m:r&gt;&lt;m:r&gt;&lt;w:rPr&gt;&lt;w:rFonts w:ascii=&quot;Cambria Math&quot; w:h-ansi=&quot;Cambria Math&quot;/&gt;&lt;wx:font wx:val=&quot;Cambria Math&quot;/&gt;&lt;w:i/&gt;&lt;w:noProof/&gt;&lt;/w:rPr&gt;&lt;m:t&gt;i&lt;/m:t&gt;&lt;/m:r&gt;&lt;m:r&gt;&lt;m:rPr&gt;&lt;m:sty m:val=&quot;p&quot;/&gt;&lt;/m:hrPr&gt;&gt;&lt;wx:rPor&gt;&lt; w:r:Fonlts Cw:abscii=&quot;Cambria Math&quot; w:h-ansi=&quot;Cambria Math&quot;/&gt;&lt;wx:font wx:val=&quot;Cambria Math&quot;/&gt;&lt;w:noProof/&gt;&lt;/w:rPr&gt;&lt;m:t&gt;:    &lt;/m:t&gt;&lt;/m:r&gt;&lt;/m:e&gt;&lt;m:e&gt;&lt;m:nary&gt;&lt;m:naryPr&gt;&lt;m:chr m:val=&quot;_?/&gt;&lt;m:limLoc m:val=&quot;undOvr&quot;/&gt;&lt;m:ctrlPr&gt;&lt;w:rPr&gt;&lt;w:rFonts w:ahscii&gt;=&quot;Caxmbrioa Ma th&quot; :w:h-lansiC=&quot;Cabambria Math&quot;/&gt;&lt;wx:font wx:val=&quot;Cambria Math&quot;/&gt;&lt;w:noProof/&gt;&lt;/w:rPr&gt;&lt;/m:ctrlPr&gt;&lt;/m:naryPr&gt;&lt;m:sub&gt;&lt;m:r&gt;&lt;w:rPr&gt;&lt;w:rFonts w:ascii=&quot;Cambria Math&quot; w:h-ansi=&quot;Cambria Math&quot;/&gt;&lt;wx:font wx:val=&quot;Cambria Math&quot;/&gt;&lt;w:i/&gt;&lt;w:noProof/&gt;&lt;/w:rPr&gt;&lt;m:t&gt;j&lt;/m:t&gt;&lt;/m:r&gt;&lt;m:r&gt;&lt;m:rPr&gt;&lt;m:sty m:val=&quot;p&quot;/&gt;&lt;/m:rPr&gt;&lt;w:rPr&gt;&lt;w:rFonts w:ascii=&quot;Cambria Math&quot; w:h-ansi=&quot;Cambria Math&quot;/&gt;&lt;wx:font wx:val=&quot;Cambria Math&quot;/&gt;&lt;w:noProof/&gt;&lt;/w:rPr&gt;&lt;m:t&gt;=1&lt;/m:t&gt;&lt;/m:r&gt;&lt;/m:sub&gt;&lt;m:sup&gt;&lt;m:r&gt;&lt;w:rPr&gt;&lt;w:rFonts w:ascii=&quot;Cambria Math&quot; w:h-ansi=&quot;Cambria Math&quot;/&gt;&lt;wx:font wx:val=&quot;Cambria Math&quot;/&gt;&lt;w:i/&gt;&lt;w:noProof/&gt;&lt;/w:rPr&gt;&lt;m:t&gt;i&lt;/m:t&gt;&lt;/m:r&gt;&lt;/m:sup&gt;&lt;m:e&gt;&lt;m:r&gt;&lt;m:rPr&gt;&lt;m:sty m:val=&quot;p&quot;/&gt;&lt;/m:rPr&gt;&lt;w:rPr&gt;&lt;w:rFonts w:ascii=&quot;Cambria Math&quot; w:h-ansi=&quot;Cambria Math&quot;/&gt;&lt;wx:font wx:val=&quot;Cambria Math&quot;/&gt;&lt;w:noProof/&gt;&lt;/w:rPr&gt;&lt;m:t&gt;?€?/m:&gt;t&gt;&lt;/mf:r&gt;&lt; w/m:e&gt;&lt;/m:nary&gt;&lt;m:r&gt;&lt;m:rPr&gt;&lt;m:sty m:val=&quot;p&quot;/&gt;&lt;/m:rPr&gt;&lt;w:rPr&gt;&lt;w:rFonts w:ascii=&quot;Cambria Math&quot; w:h-ansi=&quot;Cambria Math&quot;/&gt;&lt;wx:font wx:val=&quot;Cambria Math&quot;/&gt;&lt;w:noProof/&gt;&lt;/w:rPr&gt;&lt;m:t&gt;(1+&lt;/m:t&gt;&lt;/m:r&gt;&lt;m:f&gt;&lt;m:fPr&gt;&lt;m:ctrlPr&gt;&lt;w:rPr&gt;&lt;w:rFonts w:ascii=&quot;Cambria Math&quot; w:h-ansi=&quot;Cambria Math&quot;/&gt;&lt;wx:font wx:val=&quot;Cambria Math&quot;/&gt;&lt;/w:rPr&gt;&lt;/m:ctrlPr&gt;&lt;/m:fPr&gt;&lt;m:num&gt;&lt;m:r&gt;&lt;w:rPr&gt;&lt;w:rFonts w:ascii=&quot;Cambria Math&quot; w:h-ansi=&quot;Cambria Math&quot;/&gt;&lt;wx:font wx:val=&quot;Cambria Math&quot;/&gt;&lt;w:i/&gt;&lt;w:noProof/&gt;&lt;/w:rPr&gt;&lt;m:t&gt;i&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j&lt;/m:t&gt;&lt;/m:r&gt;&lt;/m:num&gt;&lt;m:den&gt;&lt;m:r&gt;&lt;w:rPr&gt;&lt;w:rFonts w:ascii=&quot;Cambria Math&quot; w:h-ansi=&quot;Cambria Math&quot;/&gt;&lt;wx:font wx:val=&quot;Cambria Math&quot;/&gt;&lt;w:i/&gt;&lt;w:noProof/&gt;&lt;/w:rPr&gt;&lt;m:t&gt;k&lt;/m:t&gt;&lt;/m:r&gt;&lt;/m:den&gt;&lt;/m:f&gt;&lt;m:r&gt;&lt;m:rPr&gt;&lt;m:sty m:val=&quot;p&quot;/&gt;&lt;/m:rPr&gt;&lt;w:rPr&gt;&lt;w:rFonts w:ascii=&quot;Cambria Math&quot; w:h-ansi=&quot;Cambria Math&quot;/&gt;&lt;wx:font wx:val=&quot;Cambria Math&quot;/&gt;&lt;w:noProof/&gt;&lt;/w:rPr&gt;&lt;m:t&gt;)&lt;/m:t&gt;&lt;/m:r&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x&lt;/m:t&gt;&lt;/m:r&gt;&lt;/m:e&gt;&lt;m:sub&gt;&lt;m:r&gt;&lt;w:rPr&gt;&lt;w:rFonts w:ascii=&quot;Cambria Math&quot; w:h-ansi=&quot;Cambria Math&quot;/&gt;&lt;wx:font wx:val=&quot;Cambria Math&quot;/&gt;&lt;w:i/&gt;&lt;w:noProof/&gt;&lt;/w:rPr&gt;&lt;m:t&gt;j&lt;/m:t&gt;&lt;/m:r&gt;&lt;/m:sub&gt;&lt;/m:sSub&gt;&lt;m:r&gt;&lt;m:rPr&gt;&lt;m:sty m:val=&quot;p&quot;/&gt;&lt;/m:rPr&gt;&lt;w:rPr&gt;&lt;w:rFonts w:ascii=&quot;Cambria Math&quot; w:h-ansi=&quot;Cambria Math&quot;/&gt;&lt;wx:font wx:val=&quot;Cambria Math&quot;/&gt;&lt;w:noProof/&gt;&lt;/w:rPr&gt;&lt;m:t&gt;_?/m:t&gt;&lt;/m:r&gt;&lt;m:f&gt;&lt;m:fPr&gt;&lt;m:ctrlPr&gt;&lt;w:rPr&gt;&lt;w:rFonts w:ascii=&quot;Cambria Math&quot; w:h-ansi=&quot;Cambria Math&quot;/&gt;&lt;wx:font wx:val=&quot;Cambria Math&quot;/&gt;&lt;/w:rPr&gt;&lt;/m:ctrlPr&gt;&lt;/m:fPr&gt;&lt;m:num&gt;&lt;m:r&gt;&lt;w:rPr&gt;&lt;w:rFonts w:ascii=&quot;Cawmbrian Math:&quot; w:h&quot;-ansir=&quot;Camabria M&lt;ath&quot;/&gt;r&lt;wx:f&gt;&lt;ont wx:val=&quot;Cambria Math&quot;/&gt;&lt;w:i/&gt;&lt;w:noProof/&gt;&lt;/w:rPr&gt;&lt;m:t&gt;i&lt;/m:t&gt;&lt;/m:r&gt;&lt;/m:num&gt;&lt;m:den&gt;&lt;m:r&gt;&lt;w:rPr&gt;&lt;w:rFonts w:ascii=&quot;Cambria Math&quot; w:h-ansi=&quot;Cambria Math&quot;/&gt;&lt;wx:font wx:val=&quot;Cambria Math&quot;/&gt;&lt;w:i/&gt;&lt;w:noProof/&gt;&lt;/w:rPr&gt;&lt;m:t&gt;k&lt;/m:t&gt;&lt;/m:r&gt;&lt;/m:den&gt;&lt;/m:f&gt;&lt;m:r&gt;&lt;m:rPr&gt;&lt;m:sty m:val=&quot;p&quot;/&gt;&lt;/m:rPr&gt;&lt;w:rPr&gt;&lt;w:rFonts w:ascii=&quot;Cambria Math&quot; w:h-ansi=&quot;Cambria Math&quot;/&gt;&lt;wx:font wx:val=&quot;Cambria Math&quot;/&gt;&lt;w:noProof/&gt;&lt;/w:rPr&gt;&lt;m:t&gt;(2&lt;/m:t&gt;&lt;/m:r&gt;&lt;m:r&gt;&lt;w:rPr&gt;&lt;w:rFonts w:ascii=&quot;Cambria Math&quot; w:h-ansi=&quot;Cambria Math&quot;/&gt;&lt;wx:font wx:val=&quot;Cambria Math&quot;/&gt;&lt;w:i/&gt;&lt;w:noProof/&gt;&lt;/w:rPr&gt;&lt;m:t&gt;n&lt;/m:t&gt;&lt;/m:r&gt;&lt;m:r&gt;&lt;m:rPr&gt;&lt;m:sty m:val=&quot;p&quot;/&gt;&lt;/m:rPr&gt;&lt;w:rPr&gt;&lt;w:rFonts w:ascii=&quot;Cambria Math&quot; w:h-ansi=&quot;Cambria Math&quot;/&gt;&lt;wx:font wx:val=&quot;Cambria Math&quot;/&gt;&lt;w:noProof/&gt;&lt;/w:rPr&gt;&lt;m:t&gt;-1)&lt;/m:t&gt;&lt;/m:r&gt;&lt;m:r&gt;&lt;w:rPr&gt;&lt;w:rFonts w:ascii=&quot;Cambria Math&quot; w:h-ansi=&quot;Cambria Math&quot;/&gt;&lt;wx:font wx:val=&quot;Cambria Math&quot;/&gt;&lt;w:i/&gt;&lt;w:noProof/&gt;&lt;/w:rPr&gt;&lt;m:t&gt;N&lt;/m:t&gt;&lt;/m:r&gt;&lt;/m:e&gt;&lt;/m:mr&gt;&lt;m:mr&gt;&lt;m:e&gt;&lt;m:r&gt;&lt;m:rPr&gt;&lt;m:sty m:val=&quot;p&quot;/&gt;&lt;/m:rPr&gt;&lt;w:rPr&gt;&lt;w:rFonts w:ascii=&quot;Cambria Math&quot; w:h-ansi=&quot;Cambria Math&quot;/&gt;&lt;wx:font wx:val=&quot;Cambria Math&quot;/&gt;&lt;w:noProof/&gt;&lt;/w:rPr&gt;&lt;m:t&gt;_€&lt;/m:t&gt;&lt;/m:r&gt;&lt;m:r&gt;&lt;w:rPr&gt;&lt;w:rFonts w:ascii=&quot;Cambria Math&quot; w:h-ansi=&quot;Cambria Math&quot;/&gt;&lt;wx:font wx:val=&quot;Cambria Math&quot;/&gt;&lt;w:i/&gt;&lt;w:noProof/&gt;&lt;/w:rPr&gt;&lt;m:t&gt;i&lt;/m:at&gt;&lt;/m:&quot;r&gt;&lt;m:ri&gt;&lt;m:rPhr&gt;&lt;m:s-ty m:v&quot;al=&quot;p&quot;/a&gt;&lt;/m:rP/r&gt;&lt;w:rPor&gt;&lt;w:rFonts w:ascii=&quot;Cambria Math&quot; w:h-ansi=&quot;Cambria Math&quot;/&gt;&lt;wx:font wx:val=&quot;Cambria Math&quot;/&gt;&lt;w:noProof/&gt;&lt;/w:rPr&gt;&lt;m:t&gt;:    &lt;/m:t&gt;&lt;/m:r&gt;&lt;/m:e&gt;&lt;m:e&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x&lt;/m:t&gt;&lt;/m:r&gt;&lt;/m:e&gt;&lt;m:sub&gt;&lt;m:r&gt;&lt;w:rPr&gt;&lt;w:rFonts w:ascii=&quot;Cambria Math&quot; w:h-ansi=&quot;Cambria Math&quot;/&gt;&lt;wx:font wx:val=&quot;Cambria Math&quot;/&gt;&lt;w:i/&gt;&lt;w:noProof/&gt;&lt;/w:rPr&gt;&lt;m:t&gt;i&lt;/m:t&gt;&lt;/m:r&gt;&lt;/m:sub&gt;&lt;/m:sSub&gt;&lt;m:r&gt;&lt;m:rPr&gt;&lt;m:sty m:val=&quot;p&quot;/&gt;&lt;/m:rPr&gt;&lt;w:rPr&gt;&lt;w:rFonts w:ascii=&quot;Cambria Math&quot; w:h-ansi=&quot;Cambria Math&quot;/&gt;&lt;wx:font wx:val=&quot;Cambria Math&quot;/&gt;&lt;w:noProof/&gt;&lt;/w:rPr&gt;&lt;m:t&gt;_?.&lt;/m:t&gt;&lt;/m:r&gt;&lt;/m:e&gt;&lt;/m:mr&gt;&lt;/m:m&gt;&lt;/m:e&gt;&lt;/m:mr&gt;&lt;/m:m&gt;&lt;/m:oMath&gt;&lt;/m:oMathPara&gt;&lt;/w:p&gt;&lt;w:sectPr wsp:rsidR=&quot;00000000&quot; wsp:rsidRPr=&quot;00D6573E&quot;&gt;&lt;w:pgSz w:w=&quot;12240&quot; w:h=&quot;15840&quot;/&gt;&lt;w:wpgMar wi:top=&quot;1r440&quot; w:hright=&quot;:1800&quot; wx:bottom=a&quot;1440&quot; wa:left=&quot;w:1800&quot; w:header=&quot;720&quot; w:footer=&quot;720&quot; w:gutter=&quot;0&quot;/&gt;&lt;w:cols w:space=&quot;720&quot;/&gt;&lt;/w:sectPr&gt;&lt;/wx:sect&gt;&lt;/w:body&gt;&lt;/w:wordDocument&gt;">
            <v:imagedata r:id="rId75" o:title="" chromakey="white"/>
          </v:shape>
        </w:pict>
      </w:r>
    </w:p>
    <w:p w14:paraId="201453CA" w14:textId="77777777" w:rsidR="009D2155" w:rsidRDefault="009D2155" w:rsidP="00710717">
      <w:pPr>
        <w:ind w:firstLineChars="0" w:firstLine="0"/>
        <w:jc w:val="left"/>
        <w:rPr>
          <w:lang w:eastAsia="zh-CN"/>
        </w:rPr>
      </w:pPr>
      <w:r w:rsidRPr="009D2155">
        <w:rPr>
          <w:rFonts w:hint="eastAsia"/>
          <w:lang w:eastAsia="zh-CN"/>
        </w:rPr>
        <w:t>双</w:t>
      </w:r>
      <w:r w:rsidRPr="009D2155">
        <w:rPr>
          <w:rFonts w:hint="eastAsia"/>
          <w:lang w:eastAsia="zh-CN"/>
        </w:rPr>
        <w:t>LP</w:t>
      </w:r>
      <w:r w:rsidRPr="009D2155">
        <w:rPr>
          <w:rFonts w:hint="eastAsia"/>
          <w:lang w:eastAsia="zh-CN"/>
        </w:rPr>
        <w:t>，</w:t>
      </w:r>
      <w:r w:rsidRPr="009D2155">
        <w:rPr>
          <w:rFonts w:hint="eastAsia"/>
          <w:lang w:eastAsia="zh-CN"/>
        </w:rPr>
        <w:t>D</w:t>
      </w:r>
      <w:r w:rsidRPr="009D2155">
        <w:rPr>
          <w:rFonts w:hint="eastAsia"/>
          <w:lang w:eastAsia="zh-CN"/>
        </w:rPr>
        <w:t>将用于任意需求带宽的情况</w:t>
      </w:r>
    </w:p>
    <w:p w14:paraId="46DF204F" w14:textId="77777777" w:rsidR="0066337A" w:rsidRPr="00363BD8" w:rsidRDefault="00A3404B" w:rsidP="00710717">
      <w:pPr>
        <w:ind w:firstLineChars="0" w:firstLine="0"/>
        <w:jc w:val="center"/>
        <w:rPr>
          <w:szCs w:val="24"/>
        </w:rPr>
      </w:pPr>
      <w:r>
        <w:rPr>
          <w:noProof/>
        </w:rPr>
        <w:pict w14:anchorId="7F44CE59">
          <v:shape id="_x0000_i1167" type="#_x0000_t75" alt="" style="width:256.5pt;height:103.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46643&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Pr=&quot;00D46643&quot; wsp:rsidRDefault=&quot;00D46643&quot; wsp:rsidP=&quot;00D46643&quot;&gt;&lt;m:oMathPara&gt;&lt;m:oMath&gt;&lt;m:m&gt;&lt;m:mPr&gt;&lt;m:plcHide m:val=&quot;1&quot;/&gt;&lt;m:mcs&gt;&lt;m:mc&gt;&lt;m:mcPr&gt;&lt;m:count m:val=&quot;2&quot;/&gt;&lt;m:mcJc m:val=&quot;left&quot;/&gt;&lt;/m:mcPr&gt;&lt;/m:mc&gt;&lt;/m:mcs&gt;&lt;m:ctrlPr&gt;&lt;w:rPr&gt;&lt;w:rFonts w:ascii=&quot;Cambria Math&quot; w:h-ansi=&quot;Cambria Math&quot;/&gt;&lt;wx:font wx:val=&quot;Cambria Math&quot;/&gt;&lt;/w:rPr&gt;&lt;/m:ctrlPr&gt;&lt;/m:mPr&gt;&lt;m:mr&gt;&lt;m:e&gt;&lt;m:r&gt;&lt;m:rPr&gt;&lt;m:sty m:val=&quot;p&quot;/&gt;&lt;/m:rPr&gt;&lt;w:rPr&gt;&lt;w:rFonts w:ascii=&quot;Cambria Math&quot; w:h-ansi=&quot;Cambria Math&quot;/&gt;&lt;wx:font wx:val=&quot;Cambria Math&quot;/&gt;&lt;w:noProof/&gt;&lt;/w:rPr&gt;&lt;m:t&gt; &lt;/m:t&gt;&lt;/m:r&gt;&lt;m:r&gt;&lt;w:rPr&gt;&lt;w:rFonts w:ascii=&quot;Cambria Math&quot; w:h-ansi=&quot;Cambria Math&quot;/&gt;&lt;wx:font wx:val=&quot;Cambria Math&quot;/&gt;&lt;w:i/&gt;&lt;w:noProof/&gt;&lt;/w:rPr&gt;&lt;m:t&gt;min&lt;/m:t&gt;&lt;/m:r&gt;&lt;m:r&gt;&lt;m:rPr&gt;&lt;m:sty m:val=&quot;p&quot;/&gt;&lt;/m:rPr&gt;&lt;w:rPr&gt;&lt;w:rFonts w:ascii=&quot;Cambria Math&quot; w:h-ansi=&quot;Cambria Math&quot;/&gt;&lt;wx:font wx:val=&quot;Cambria Math&quot;/&gt;&lt;w:noProof/&gt;&lt;/w:rPr&gt;&lt;m:t&gt; &lt;/m:t&gt;&lt;/m:r&gt;&lt;/m:e&gt;&lt;m:e&gt;&lt;m:r&gt;&lt;m:rPr&gt;&lt;m:sty m:val=&quot;p&quot;/&gt;&lt;/m:rPr&gt;&lt;w:rPr&gt;&lt;w:rFonts w:ascii=&quot;Cambria Math&quot; w:h-ansi=&quot;Cambria Math&quot;/&gt;&lt;wx:font wx:val=&quot;Cambria Math&quot;/&gt;&lt;w:noProof/&gt;&lt;/w:rPr&gt;&lt;m:t&gt;        &lt;/m:t&gt;&lt;/m:r&gt;&lt;m:r&gt;&lt;m:rPr&gt;&lt;m:sty m:val=&quot;p&quot;/&gt;&lt;/m:rPr&gt;&lt;w:rPr&gt;&lt;w:rFonts w:ascii=&quot;Cambria Math&quot; w:h-ansi=&quot;Cambria Math&quot; w:cs=&quot;Cambria Math&quot;/&gt;&lt;wx:font wx:val=&quot;Cambria Math&quot;/&gt;&lt;w:noProof/&gt;&lt;/w:rPr&gt;&lt;m:t&gt;_&lt;/m:t&gt;&lt;/m:r&gt;&lt;m:r&gt;&lt;m:rPr&gt;&lt;m:sty m:val=&quot;p&quot;/&gt;&lt;/m:rPr&gt;&lt;w:rP         r&gt;&lt;w:rFonts w:ascii=&quot;Cambria Math&quot; w:h-ansi=&quot;Cambria Math&quot;/&gt;&lt;wx:font wx:val=&quot;Cambria Math&quot;/&gt;&lt;w:noProof/&gt;&lt;/w:rPr&gt;&lt;m:t&gt;=&lt;/m:t&gt;&lt;/m:r&gt;&lt;m:nary&gt;&lt;m:naryPr&gt;&lt;m:chr m:val=&quot;_?/&gt;&lt;m:limLoc m:val=&quot;undOvr&quot;/&gt;&lt;m:ctrlPr&gt;&lt;w:rPr&gt;&lt;w:rFonts w:ascii=&quot;Cambria Math&quot; w:h- a n s i = &quot; C P ambria Math&quot;/&gt;&lt;wx:font wx:val=&quot;Cambria Math&quot;/&gt;&lt;w:noProof/&gt;&lt;/w:rPr&gt;&lt;/m:ctrlPr&gt;&lt;/m:naryPr&gt;&lt;m:sub&gt;&lt;m:r&gt;&lt;w:rPr&gt;&lt;w:rFonts w:ascii=&quot;Cambria Math&quot; w:h-ansi=&quot;Cambria Math&quot;/&gt;&lt;wx:font wx:val=&quot;Cambria Math&quot;/&gt;&lt;w:i/&gt;&lt;w:noProof/&gt;&lt;/w:rPr&gt;&lt;m:t&gt;i&lt;/m:t&gt;&lt;/m:r&gt;&lt;m:r&gt;&lt;m:rPr&gt;&lt;m:sty m:val=&quot;p&quot;/&gt;&lt;/m:rPr&gt;&lt;w:rPr&gt;&lt;w:rFonts w:ascii=&quot;Cambria Math&quot; w:h-ansi=&quot;Cambria Math&quot;/&gt;&lt;wx:font wx:val=&quot;Cambria Math&quot;/&gt;&lt;w:noProof/&gt;&lt;/w:rPr&gt;&lt;m:t&gt;=1&lt;/m:t&gt;&lt;/m:r&gt;&lt;/m:sub&gt;&lt;m:sup&gt;&lt;m:r&gt;&lt;w:rPr&gt;&lt;w:rFonts w:ascii=&quot;Cambria Math&quot; w:h-ansi=&quot;Cambria Math&quot;/&gt;&lt;wx:font wx:val=&quot;Cambria Math&quot;/&gt;&lt;w:i/&gt;&lt;w:noProof/&gt;&lt;/w:rPr&gt;&lt;m:t&gt;k&lt;/m:t&gt;&lt;/m:r&gt;&lt;m:r&gt;&lt;m:rPr&gt;&lt;m:sty m:val=&quot;p&quot;/&gt;&lt;/m:rPr&gt;&lt;w:rPr&gt;&lt;w:rFonts w:ascii=&quot;Cambria Math&quot; w:h-ansi=&quot;Cambria Math&quot;/&gt;&lt;wx:font wx:val=&quot;Cambria Math&quot;/&gt;&lt;w:noProof/&gt;&lt;/w:rPr&gt;&lt;m:t&gt;-1&lt;/m:t&gt;&lt;/m:r&gt;&lt;/m:sup&gt;&lt;m:e&gt;&lt;m:r&gt;&lt;m:rPr&gt;&lt;m:sty m:val=&quot;p&quot;/&gt;&lt;/m:rPr&gt;&lt;w:rPr&gt;&lt;w:rFonts w:ascii=&quot;Cambria Math&quot; w:h-ansi=&quot;Cambria Math&quot;/&gt;&lt;wx:font wx:val=&quot;Cambria Math&quot;/&gt;&lt;w:noProof/&gt;&lt;/w:rPr&gt;&lt;m:t&gt;_?/m:t&gt;&lt;/m:r&gt;&lt;/m:e&gt;&lt;/m:nary&gt;&lt;m:f&gt;&lt;m:fPr&gt;&lt;m:ctrlPr&gt;&lt;w:rPr&gt;&lt;w:rFonts w:ascii=&quot;Cambrri&lt;a mMasthp&quot; &lt;w::h-&gt;a&lt;mnsi=&quot;Cambria Math&quot;/&gt;&lt;wx:font wx:val=&quot;Cambria Math&quot;/&gt;&lt;/w:rPr&gt;&lt;/m:ctrlPr&gt;&lt;/m:fPr&gt;&lt;m:num&gt;&lt;m:r&gt;&lt;w:rPr&gt;&lt;w:rFonts w:ascii=&quot;Cambria Math&quot; w:h-ansi=&quot;Cambria Math&quot;/&gt;&lt;wx:font wx:val=&quot;Cambria Math&quot;/&gt;&lt;w:i/&gt;&lt;w:noProof/&gt;&lt;/w:rPr&gt;&lt;m:t&gt;i&lt;/m:t&gt;&lt;/m:r&gt;&lt;/m:num&gt;&lt;m:den&gt;&lt;m:r&gt;&lt;w:rPr&gt;&lt;w:rFonts w:ascii=&quot;Cambria Math&quot; w:h-ansi=&quot;Cambria Math&quot;/&gt;&lt;wx:font wx:val=&quot;Cambria Math&quot;/&gt;&lt;w:i/&gt;&lt;w:noProof/&gt;&lt;/w:rPr&gt;&lt;m:t&gt;k&lt;/m:t&gt;&lt;/m:r&gt;&lt;/m:den&gt;&lt;/m:f&gt;&lt;m:r&gt;&lt;m:rPr&gt;&lt;m:sty m:val=&quot;p&quot;/&gt;&lt;/m:rPr&gt;&lt;w:rPr&gt;&lt;w:rFonts w:ascii=&quot;Cambria Math&quot; w:h-ansi=&quot;Cambria Math&quot;/&gt;&lt;wx:font wx:val=&quot;Cambria Math&quot;/&gt;&lt;w:noProof/&gt;&lt;/w:rPr&gt;&lt;m:t&gt;(2&lt;/m:t&gt;&lt;/m:r&gt;&lt;m:r&gt;&lt;w:rPr&gt;&lt;w:rFonts w:ascii=&quot;Cambria Math&quot; w:h-ansi=&quot;Cambria Math&quot;/&gt;&lt;wx:font wx:val=&quot;Cambria Math&quot;/&gt;&lt;w:i/&gt;&lt;w:noProof/&gt;&lt;/w:rPr&gt;&lt;m:t&gt;n&lt;/m:t&gt;&lt;/m:r&gt;&lt;m:r&gt;&lt;m:rPr&gt;&lt;m:sty m:val=&quot;p&quot;/&gt;&lt;/m:rPr&gt;&lt;w:rPr&gt;&lt;w:rFonts w:ascii=&quot;Cambria Math&quot; w:h-ansi=&quot;Cambria Math&quot;/&gt;&lt;wx:font wx:val=&quot;Cambria Math&quot;/&gt;&lt;w:noProof/&gt;&lt;/w:rPr&gt;&lt;m:t&gt;-1)&lt;/m:t&gt;&lt;/m:r&gt;&lt;m:r&gt;&lt;w:rPr&gt;&lt;w:rFonts w:ascii=&quot;Cambria Math&quot; w:h-ansi=&quot;Cambria Math&quot;/&gt;&lt;wx:font wx:val=&quot;Cambria Math&quot;/&gt;&lt;w:i/&gt;&lt;w:noProof/&gt;&lt;/w:rPr&gt;&lt;m:t&gt;N&lt;/m:t&gt;&lt;/m:r&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y&lt;/m:t&gt;&lt;/m:r&gt;&lt;/m:e&gt;&lt;m:sub&gt;&lt;m:r&gt;&lt;w:rPr&gt;&lt;w:rFonts w:ascii=&quot;Cambria Math&quot; w:h-ansi=&quot;Cambria Math&quot;/&gt;&lt;wx:font wx:val=&quot;Cambria Math&quot;/&gt;&lt;w:i/&gt;&lt;w:noProof/&gt;&lt;/w:rPr&gt;&lt;m:t&gt;i&lt;/m:t&gt;&lt;/m:r&gt;&lt;/m:sub&gt;&lt;/m:sSub&gt;&lt;m:r&gt;&lt;m:rPr&gt;&lt;m:sty m:val=&quot;p&quot;/&gt;&lt;/m:rPr&gt;&lt;w:rPr&gt;&lt;w:rFonts w:ascii=&quot;Cambria Math&quot; w:h-ansi=&quot;Cambria Math&quot;/&gt;&lt;wx:font wx:val=&quot;Cambria Math&quot;/&gt;&lt;w:noProof/&gt;&lt;/w:rPr&gt;&lt;m:t&gt;,&lt;/m:t&gt;&lt;/m:r&gt;&lt;/m:e&gt;&lt;/m:mr&gt;&lt;m:mr&gt;&lt;m:e&gt;&lt;m:r&gt;&lt;m:rPr&gt;&lt;m:sty m:val=&quot;p&quot;/&gt;&lt;/m:rPr&gt;&lt;w:rPr&gt;&lt;w:rFonts w:ascii=&quot;Cambria Math&quot; w:h-ansi=&quot;Cambria Math&quot;/&gt;&lt;wx:font wx:val=&quot;Cambria Math&quot;/&gt;&lt;w:noProof/&gt;&lt;/w:rPr&gt;&lt;m:t&gt; &lt;/m:t&gt;&lt;/m:r&gt;&lt;m:r&gt;&lt;w:rPr&gt;&lt;w:rFonts w:ascii=&quot;Cambria Math&quot; w:h-ansi=&quot;Cambria Math&quot;/&gt;&lt;wx:font wx:val=&quot;Cambria Math&quot;/&gt;&lt;w:i/&gt;&lt;w:noProof/&gt;&lt;/w:rPr&gt;&lt;m:t&gt;subject&lt;/m:t&gt;&lt;/m:r&gt;&lt;m:r&gt;&lt;m:rPr&gt;&lt;m:sty m:val=&quot;p&quot;/&gt;&lt;/m:rPr&gt;&lt;w:rPr&gt;&lt;w:rFonts w:ascii=&quot;Cambria Math&quot; w:h-ansi=&quot;Cambria Math&quot;/&gt;&lt;wx:font wx:val=&quot;Cambria Math&quot;/&gt;&lt;w:noProof/&gt;&lt;/w:rPr&gt;&lt;m:t&gt;  &lt;/m:t&gt;&lt;/m:r&gt;&lt;m:r&gt;&lt;w:rPr&gt;&lt;w:rFonts w:ascii=&quot;Cambria Math&quot; w:h-ansi=&quot;Cambria Math&quot;/&gt;&lt;wx:font wx:val=&quot;Cambria Math&quot;/&gt;&lt;w:i/&gt;&lt;w:noProof/&gt;&lt;/w:rPr&gt;&lt;m:t&gt;to&lt;/m:t&gt;&lt;/m:r&gt;&lt;m:r&gt;&lt;m:rPr&gt;&lt;m:sty m:val=&quot;p&quot;/&gt;&lt;/m:rPr&gt;&lt;w:rPr&gt;&lt;w:rFonts w:ascii=&quot;Cambria Math&quot; w:h-ansi=&quot;Cambria Math&quot;/&gt;&lt;wx:font wx:val=&quot;Cambria Math&quot;/&gt;&lt;w:noProof/&gt;&lt;/w:rPr&gt;&lt;m:t&gt; &lt;/m:t&gt;&lt;/m:r&gt;&lt;/m:e&gt;&lt;m:e&gt;&lt;m:r&gt;&lt;m:rPr&gt;&lt;m:sty m:val=&quot;p&quot;/&gt;&lt;/m:rPr&gt;&lt;w:rPr&gt;&lt;w:rFonts w:ascii=&quot;Cambria Math&quot; w:h-ansi=&quot;Cambria Math&quot;/&gt;&lt;wx:font wx:val=&quot;Cambria Math&quot;/&gt;&lt;w:noProof/&gt;&lt;/w:rPr&gt;&lt;m:t&gt;        &lt;/m:t&gt;&lt;/m:r&gt;&lt;m:m&gt;&lt;m:mPr&gt;&lt;m:plcHide m:val=&quot;1&quot;/&gt;&lt;m:mcs&gt;&lt;m:mc&gt;&lt;m:mcPr&gt;&lt;m:count m:val=&quot;2&quot;/&gt;&lt;m:mcJc m:val=&quot;left&quot;/&gt;&lt;/m:mcPr&gt;&lt;/m:mc&gt;&lt;/m:mcs&gt;&lt;m:ctrlPr&gt;&lt;w:rPr&gt;&lt;w:rFonts w:ascii=&quot;Cambria Math&quot; w:h-ansi=&quot;Cambria Math&quot;/&gt;&lt;wx:font wx:val=&quot;Cambria Math&quot;/&gt;&lt;/w:rPr&gt;&lt;/m:ctrlPr&gt;&lt;/m:mPr&gt;&lt;m:mr&gt;&lt;m:e&gt;&lt;m:r&gt;&lt;m:rPr&gt;&lt;m:sty m:val=&quot;p&quot;/&gt;&lt;/m:rPr&gt;&lt;w:rPr&gt;&lt;w:rFonts w:ascii=&quot;Cambria Math&quot; w:h-ansi=&quot;Cambria Math&quot;/&gt;&lt;wx:font wx:val=&quot;Cambria Math&quot;/&gt;&lt;w:noProof/&gt;&lt;/w:rPr&gt;&lt;m:t&gt;_€&lt;/m:t&gt;&lt;/m:r&gt;&lt;m:r&gt;&lt;w:rPr&gt;&lt;w:rFonts w:ascii=&quot;Cambria Math&quot; w:h-ansi=&quot;Cambria Math&quot;/&gt;&lt;wx:font wx:val=&quot;Cambria Math&quot;/&gt;&lt;w:i/&gt;&lt;w:nomProPof/&lt;&gt;&lt;/rw:r&gt;Pr&gt;:&lt;m:ot&gt;is&lt;/m::t&gt;&lt;/m:r&gt;&lt;m:r&gt;&lt;m:rPr&gt;&lt;m:sty m:val=&quot;p&quot;/&gt;&lt;/m:rPr&gt;&lt;w:rPr&gt;&lt;w:rFonts w:ascii=&quot;Cambria Math&quot; w:h-ansi=&quot;Cambria Math&quot;/&gt;&lt;wx:font wx:val=&quot;Cambria Math&quot;/&gt;&lt;w:noProof/&gt;&lt;/w:rPr&gt;&lt;m:t&gt;:    &lt;/m:t&gt;&lt;/m:r&gt;&lt;/m:e&gt;&lt;m:e&gt;&lt;m:nary&gt;&lt;m:naryPr&gt;&lt;m:chr m:val=&quot;_&lt;?/&gt;&lt;rm:li&gt;mLoc: m:voal=&quot;sundm:Ovr&quot;/&gt;&lt;m:ctrlPr&gt;&lt;w:rPr&gt;&lt;w:rFonts w:ascii=&quot;Cambria Math&quot; w:h-ansi=&quot;Cambria Math&quot;/&gt;&lt;wx:font wx:val=&quot;Cambria Math&quot;/&gt;&lt;w:noProof/&gt;&lt;/w:rPr&gt;&lt;/m:ctrlPr&gt;&lt;/m:naryPr&gt;&lt;m:sub&gt;&lt;m:r&gt;&lt;w:rPr&gt;&lt;w:rFonts w:ascii=&quot;Cambria Math&quot; w:h-ansi=m&quot;Camlbria Math&quot;/&gt;&lt;wx:font wx:val=&quot;Cambria Math&quot;/&gt;&lt;w:i/&gt;&lt;w:noProof/&gt;&lt;/w:rPr&gt;&lt;m:t&gt;j&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i&lt;/m:t&gt;&lt;/m:r&gt;&lt;/m:sub&gt;&lt;m:sup&gt;&lt;m:r&gt;&lt;w:rPr&gt;&lt;w:rFonts w:ascii=&quot;Cambria Math&quot; w:h-ansi=&quot;Cambria Math&quot;/&gt;&lt;wx:font wx:val=&quot;Cambria Math&quot;/&gt;&lt;w:i/&gt;&lt;w:noProof/&gt;&lt;/w:rPr&gt;&lt;m:t&gt;k&lt;/m:t&gt;&lt;/m:r&gt;&lt;m:r&gt;&lt;m:rPr&gt;&lt;m:sty m:val=&quot;p&quot;/&gt;&lt;/m:rPr&gt;&lt;w:rPr&gt;&lt;w:rFonts w:ascii=&quot;Cambria Math&quot; w:h-ansi=&quot;Cambria Math&quot;/&gt;&lt;wx:font wx:val=&quot;Cambria Math&quot;/&gt;&lt;w:noProof/&gt;&lt;/w:rPr&gt;&lt;m:t&gt;-1&lt;/m:t&gt;&lt;/m:r&gt;&lt;/m:sup&gt;&lt;m:e&gt;&lt;m:r&gt;&lt;m:rPr&gt;&lt;m:sty m:val=&quot;p&quot;/&gt;&lt;/m:rPr&gt;&lt;w:rPr&gt;&lt;w:rFonts w:ascii=&quot;Cambria Math&quot; w:h-ansi=&quot;Cambria Math&quot;/&gt;&lt;wx:font wx:val=&quot;Cambria Math&quot;/&gt;&lt;w:noProof/&gt;&lt;/w:rPr&gt;&lt;m:t&gt;_?/m:t&gt;&lt;/m:r&gt;&lt;/m:e&gt;&lt;/m:nary&gt;&lt;m:r&gt;&lt;m:rPr&gt;&lt;m:sty m:val=&quot;p&quot;/&gt;&lt;/m:rPr&gt;&lt;w:rPr&gt;&lt;w:rFonts w:ascii=&quot;Cambria&gt; MathP&quot; w:h:-ansim=&quot;Cam=bria &gt;Math&quot;r/&gt;&lt;wxw:fonr&gt;t wx:val=&quot;Cambria Math&quot;/&gt;&lt;w:noProof/&gt;&lt;/w:rPr&gt;&lt;m:t&gt;(1+&lt;/m:t&gt;&lt;/m:r&gt;&lt;m:f&gt;&lt;m:fPr&gt;&lt;m:ctrlPr&gt;&lt;w:rPr&gt;&lt;w:rFonts w:ascii=&quot;Cambria Math&quot; w:h-ansi=&quot;Cambria Math&quot;/&gt;&lt;wx:font wx:val=&quot;Cambria Math&quot;/&gt;&lt;/w:rPr&gt;&lt;/m:ctrlPr&gt;&lt;/m:fPr&gt;&lt;m:num&gt;&lt;m:r&gt;&lt;w:rPr&gt;&lt;w:rFonts w:ascii=&quot;Cambria Math&quot; w:h-ansi=&quot;Cambria Math&quot;/&gt;&lt;wx:font wx:val=&quot;Cambria Math&quot;/&gt;&lt;w:i/&gt;&lt;w:noProof/&gt;&lt;/w:rPr&gt;&lt;m:t&gt;j&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i&lt;/m:t&gt;&lt;/m:r&gt;&lt;/m:num&gt;&lt;m:den&gt;&lt;m:r&gt;&lt;w:rPr&gt;&lt;w:rFonts w:ascii=&quot;Cambria Math&quot; w:h-ansi=&quot;Cambria Math&quot;/&gt;&lt;wx:font wx:val=&quot;Cambria Math&quot;/&gt;&lt;w:i/&gt;&lt;w:noProof/&gt;&lt;/w:rPr&gt;&lt;m:t&gt;k&lt;/m:t&gt;&lt;/m:r&gt;&lt;/m:den&gt;&lt;/m:f&gt;&lt;m:r&gt;&lt;m:rPr&gt;&lt;m:sty m:val=&quot;p&quot;/&gt;&lt;/m:rPr&gt;&lt;w:rPr&gt;&lt;w:rFonts w:ascii=&quot;Cambria Math&quot; w:h-ansi=&quot;Cambria Math&quot;/&gt;&lt;wx:font wx:val=&quot;Cambria Math&quot;/&gt;&lt;w:noProof/&gt;&lt;/w:rPr&gt;&lt;m:t&gt;)&lt;/m:t&gt;&lt;/m:r&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y&lt;/m:t&gt;&lt;/m:r&gt;&lt;/m:e&gt;&lt;m:sub&gt;&lt;m:r&gt;&lt;w:rPr&gt;&lt;w:rFonts w:ascii=&quot;Cambria Math&quot; w:h-ansi=&quot;Cambria Math&quot;/&gt;&lt;wx:font wx:val=&quot;Cambria Math&quot;/&gt;&lt;w:i/&gt;&lt;w:noProof/&gt;&lt;/w:rPr&gt;&lt;m:t&gt;j&lt;/m:t&gt;&lt;/m:r&gt;&lt;/m:sub&gt;&lt;/m:sSub&gt;&lt;m:r&gt;&lt;m:rPr&gt;&lt;m:sty m:val=&quot;p&quot;/&gt;&lt;/m:rPr&gt;&lt;w:rPr&gt;&lt;w:rFonts w:ascii=&quot;Cambria Math&quot; w:h-ansi=&quot;Cambria Math&quot;/&gt;&lt;wx:font wx:val=&quot;Cambria Math&quot;/&gt;&lt;w:noProof/&gt;&lt;/w:rPr&gt;&lt;m:t&gt;_?/m:t&gt;&lt;/m:r&gt;&lt;m:f&gt;&lt;m:fPr&gt;&lt;m:ctrlPr&gt;&lt;w:rPr&gt;&lt;w:rFonts w:ascii=&quot;Catmbria :Math&quot; :w:h-an:si=&quot;Ca/mbria bMath&quot;/&gt;&gt;&lt;wx:front wstx:val=&quot;Cambria Math&quot;/&gt;&lt;/w:rPr&gt;&lt;/m:ctrlPr&gt;&lt;/m:fPr&gt;&lt;m:num&gt;&lt;m:r&gt;&lt;w:rPr&gt;&lt;w:rFonts w:ascii=&quot;Cambria Math&quot; w:h-ansi=&quot;Cambria Math&quot;/&gt;&lt;wx:font wx:val=&quot;Cambria Math&quot;/&gt;&lt;w:i/&gt;&lt;w:noProof/&gt;&lt;/w:rPr&gt;&lt;m:t&gt;k&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i&lt;/m:t&gt;&lt;/m:r&gt;&lt;/m:num&gt;&lt;m:den&gt;&lt;m:r&gt;&lt;w:rPr&gt;&lt;w:rFonts w:ascii=&quot;Cambria Math&quot; w:h-ansi=&quot;Cambria Math&quot;/&gt;&lt;wx:font wx:val=&quot;Cambria Math&quot;/&gt;&lt;w:i/&gt;&lt;w:noProof/&gt;&lt;/w:rPr&gt;&lt;m:t&gt;k&lt;/m:t&gt;&lt;/m:r&gt;&lt;/m:den&gt;&lt;/m:f&gt;&lt;/m:e&gt;&lt;/m:mr&gt;&lt;m:mr&gt;&lt;m:e&gt;&lt;m:r&gt;&lt;m:rPr&gt;&lt;m:sty m:val=&quot;p&quot;/&gt;&lt;/m:rPr&gt;&lt;w:rPr&gt;&lt;w:rFonts w:ascii=&quot;Cambria Math&quot; w:h-ansi=&quot;Cambria Math&quot;/&gt;&lt;wx:font wx:val=&quot;Cambria Math&quot;/&gt;&lt;w:noProof/&gt;&lt;/w:rPr&gt;&lt;m:t&gt;_€&lt;/m:t&gt;&lt;/m:r&gt;&lt;m:r&gt;&lt;w:rPr&gt;&lt;w:rFonts w:ascii=&quot;Cambria Math&quot; w:h-ansi=&quot;Cambria Math&quot;/&gt;&gt;&lt;wx:fo&lt;nt wx:v:al=&quot;CamPbria Matth&quot;/&gt;&lt;wl:i/&gt;&lt;w:&lt;noProof&gt;/&gt;&lt;/w:r&gt;Pr&gt;&lt;m:t&gt;i&lt;/m:t&gt;&lt;/m:r&gt;&lt;m:r&gt;&lt;m:rPr&gt;&lt;m:sty m:val=&quot;p&quot;/&gt;&lt;/m:rPr&gt;&lt;w:rPr&gt;&lt;w:rFonts w:ascii=&quot;Cambria Math&quot; w:h-ansi=&quot;Cambria Math&quot;/&gt;&lt;wx:font wx:val=&quot;Cambria Math&quot;/&gt;&lt;w:noProof/&gt;&lt;/w:rPr&gt;&lt;m:t&gt;:    &lt;/m:t&gt;&lt;/m:r&gt;&lt;/m:e&gt;&lt;m:e&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y&lt;/m:t&gt;&lt;/m:r&gt;&lt;/m:e&gt;&lt;m:sub&gt;&lt;m:r&gt;&lt;w:rPr&gt;&lt;w:rFonts w:ascii=&quot;Cambria Math&quot; w:h-ansi=&quot;Cambria Math&quot;/&gt;&lt;wx:font wx:val=&quot;Cambria Math&quot;/&gt;&lt;w:i/&gt;&lt;w:noProof/&gt;&lt;/w:rPr&gt;&lt;m:t&gt;i&lt;/m:t&gt;&lt;/m:r&gt;&lt;/m:sub&gt;&lt;/m:sSub&gt;&lt;m:r&gt;&lt;m:rPr&gt;&lt;m:sty m:val=&quot;p&quot;/&gt;&lt;/m:rPr&gt;&lt;w:rPr&gt;&lt;w:rFonts w:ascii=&quot;Cambria Math&quot; w:h-ansi=&quot;Cambria Math&quot;/&gt;&lt;wx:font wx:val=&quot;Cambria Math&quot;/&gt;&lt;w:noProof/&gt;&lt;/w:rPr&gt;&lt;m:t&gt;_?.&lt;/m:t&gt;&lt;/m:r&gt;&lt;/m:e&gt;&lt;/m:mr&gt;&lt;/m:m&gt;&lt;/m:e&gt;&lt;/m:mr&gt;&lt;/m:m&gt;&lt;/m:oMath&gt;&lt;/m:oMathPara&gt;&lt;/w:p&gt;&lt;w:sectPr wsp:rsidR=&quot;P00000000y&quot; wsp:rs&quot;idRPr=&quot;0:0D46643&quot;r&gt;&lt;w:pgSzF w:w=&quot;12a240&quot; w:ha=&quot;15840Ma&quot;/&gt;&lt;w:pgMar w:top=&quot;1440&quot; w:right=&quot;1800&quot; w:bottom=&quot;1440&quot; w:left=&quot;1800&quot; w:header=&quot;720&quot; w:footer=&quot;720&quot; w:gutter=&quot;0&quot;/&gt;&lt;w:cols w:space=&quot;720&quot;/&gt;&lt;/w:sectPr&gt;&lt;/wx:sect&gt;&lt;/w:body&gt;&lt;/w:wordDocument&gt;">
            <v:imagedata r:id="rId76" o:title="" chromakey="white"/>
          </v:shape>
        </w:pict>
      </w:r>
    </w:p>
    <w:p w14:paraId="78E74BD1" w14:textId="77777777" w:rsidR="00CE742F" w:rsidRDefault="0066337A" w:rsidP="00CE742F">
      <w:pPr>
        <w:tabs>
          <w:tab w:val="left" w:pos="5250"/>
        </w:tabs>
        <w:ind w:firstLineChars="0" w:firstLine="0"/>
        <w:rPr>
          <w:lang w:eastAsia="zh-CN"/>
        </w:rPr>
      </w:pPr>
      <w:r w:rsidRPr="00363BD8">
        <w:rPr>
          <w:rFonts w:hint="eastAsia"/>
          <w:lang w:eastAsia="zh-CN"/>
        </w:rPr>
        <w:lastRenderedPageBreak/>
        <w:t>根据</w:t>
      </w:r>
      <w:r w:rsidR="00EA6F9D">
        <w:rPr>
          <w:lang w:eastAsia="zh-CN"/>
        </w:rPr>
        <w:fldChar w:fldCharType="begin"/>
      </w:r>
      <w:r w:rsidR="00262261">
        <w:rPr>
          <w:lang w:eastAsia="zh-CN"/>
        </w:rPr>
        <w:instrText xml:space="preserve"> ADDIN EN.CITE &lt;EndNote&gt;&lt;Cite&gt;&lt;Author&gt;!!! INVALID CITATION !!! [76]&lt;/Author&gt;&lt;RecNum&gt;0&lt;/RecNum&gt;&lt;DisplayText&gt;[79]&lt;/DisplayText&gt;&lt;record&gt;&lt;dates&gt;&lt;year&gt;!!! INVALID CITATION !!! [76]&lt;/year&gt;&lt;/dates&gt;&lt;/record&gt;&lt;/Cite&gt;&lt;/EndNote&gt;</w:instrText>
      </w:r>
      <w:r w:rsidR="00EA6F9D">
        <w:rPr>
          <w:lang w:eastAsia="zh-CN"/>
        </w:rPr>
        <w:fldChar w:fldCharType="separate"/>
      </w:r>
      <w:r w:rsidR="00262261">
        <w:rPr>
          <w:noProof/>
          <w:lang w:eastAsia="zh-CN"/>
        </w:rPr>
        <w:t>[79]</w:t>
      </w:r>
      <w:r w:rsidR="00EA6F9D">
        <w:rPr>
          <w:lang w:eastAsia="zh-CN"/>
        </w:rPr>
        <w:fldChar w:fldCharType="end"/>
      </w:r>
      <w:r w:rsidRPr="00363BD8">
        <w:rPr>
          <w:rFonts w:hint="eastAsia"/>
          <w:lang w:eastAsia="zh-CN"/>
        </w:rPr>
        <w:t>的分析，程序</w:t>
      </w:r>
      <w:r w:rsidRPr="00363BD8">
        <w:rPr>
          <w:lang w:eastAsia="zh-CN"/>
        </w:rPr>
        <w:t>L</w:t>
      </w:r>
      <w:r w:rsidRPr="00363BD8">
        <w:rPr>
          <w:rFonts w:hint="eastAsia"/>
          <w:lang w:eastAsia="zh-CN"/>
        </w:rPr>
        <w:t>和</w:t>
      </w:r>
      <w:r w:rsidRPr="00363BD8">
        <w:rPr>
          <w:lang w:eastAsia="zh-CN"/>
        </w:rPr>
        <w:t>D</w:t>
      </w:r>
      <w:r w:rsidRPr="00363BD8">
        <w:rPr>
          <w:rFonts w:hint="eastAsia"/>
          <w:lang w:eastAsia="zh-CN"/>
        </w:rPr>
        <w:t>的</w:t>
      </w:r>
      <w:r w:rsidRPr="00363BD8">
        <w:rPr>
          <w:rFonts w:hint="eastAsia"/>
        </w:rPr>
        <w:t>Φ</w:t>
      </w:r>
      <w:r w:rsidRPr="00363BD8">
        <w:rPr>
          <w:rFonts w:hint="eastAsia"/>
          <w:lang w:eastAsia="zh-CN"/>
        </w:rPr>
        <w:t>值为</w:t>
      </w:r>
      <w:r w:rsidRPr="0066337A">
        <w:fldChar w:fldCharType="begin"/>
      </w:r>
      <w:r w:rsidRPr="0066337A">
        <w:rPr>
          <w:lang w:eastAsia="zh-CN"/>
        </w:rPr>
        <w:instrText xml:space="preserve"> QUOTE </w:instrText>
      </w:r>
      <w:r w:rsidR="00A3404B">
        <w:rPr>
          <w:noProof/>
          <w:position w:val="-14"/>
        </w:rPr>
        <w:pict w14:anchorId="4DFFA16B">
          <v:shape id="_x0000_i1168" type="#_x0000_t75" alt="" style="width:65.2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12FBB&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D12FBB&quot; wsp:rsidP=&quot;00D12FBB&quot;&gt;&lt;m:oMathPara&gt;&lt;m:oMath&gt;&lt;m:r&gt;&lt;m:rPr&gt;&lt;m:sty m:val=&quot;p&quot;/&gt;&lt;/m:rPr&gt;&lt;w:rPr&gt;&lt;w:rFonts w:ascii=&quot;Cambria Math&quot; w:h-ansi=&quot;Cambria Math&quot;/&gt;&lt;wx:font wx:val=&quot;Cambria Math&quot;/&gt;&lt;w:noProof/&gt;&lt;/w:rPr&gt;&lt;m:t&gt;(2&lt;/m:t&gt;&lt;/m:r&gt;&lt;m:r&gt;&lt;w:rPr&gt;&lt;w:rFonts w:ascii=&quot;Cambria Math&quot; w:h-ansi=&quot;Cambria Math&quot;/&gt;&lt;wx:font wx:val=&quot;Cambria Math&quot;/&gt;&lt;w:i/&gt;&lt;w:noProof/&gt;&lt;/w:rPr&gt;&lt;m:t&gt;n&lt;/m:t&gt;&lt;/m:r&gt;&lt;m:r&gt;&lt;m:rPr&gt;&lt;m:sty m:val=&quot;p&quot;/&gt;&lt;/m:rPr&gt;&lt;w:rPr&gt;&lt;w:rFonts w:ascii=&quot;Cambria Math&quot; w:h-ansi=&quot;Cambria Math&quot;/&gt;&lt;wx:font wx:val=&quot;Cambria Math&quot;/&gt;&lt;w:noProof/&gt;&lt;/w:rPr&gt;&lt;m:t&gt;-1)&lt;/m:t&gt;&lt;/m:r&gt;&lt;m:r&gt;&lt;w:rPr&gt;&lt;w:rFonts w:ascii=&quot;Cambria Math&quot; w:h-ansi=&quot;Cambria Math&quot;/&gt;&lt;wx:font wx:val=&quot;Cambria Math&quot;/&gt;&lt;w:i/&gt;&lt;w:noProof/&gt;&lt;/w:rPr&gt;&lt;m:t&gt;N&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e&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77" o:title="" chromakey="white"/>
          </v:shape>
        </w:pict>
      </w:r>
      <w:r w:rsidRPr="0066337A">
        <w:rPr>
          <w:lang w:eastAsia="zh-CN"/>
        </w:rPr>
        <w:instrText xml:space="preserve"> </w:instrText>
      </w:r>
      <w:r w:rsidRPr="0066337A">
        <w:fldChar w:fldCharType="separate"/>
      </w:r>
      <w:r w:rsidR="00A3404B">
        <w:rPr>
          <w:noProof/>
          <w:position w:val="-14"/>
        </w:rPr>
        <w:pict w14:anchorId="1D3C0251">
          <v:shape id="_x0000_i1169" type="#_x0000_t75" alt="" style="width:65.2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12FBB&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D12FBB&quot; wsp:rsidP=&quot;00D12FBB&quot;&gt;&lt;m:oMathPara&gt;&lt;m:oMath&gt;&lt;m:r&gt;&lt;m:rPr&gt;&lt;m:sty m:val=&quot;p&quot;/&gt;&lt;/m:rPr&gt;&lt;w:rPr&gt;&lt;w:rFonts w:ascii=&quot;Cambria Math&quot; w:h-ansi=&quot;Cambria Math&quot;/&gt;&lt;wx:font wx:val=&quot;Cambria Math&quot;/&gt;&lt;w:noProof/&gt;&lt;/w:rPr&gt;&lt;m:t&gt;(2&lt;/m:t&gt;&lt;/m:r&gt;&lt;m:r&gt;&lt;w:rPr&gt;&lt;w:rFonts w:ascii=&quot;Cambria Math&quot; w:h-ansi=&quot;Cambria Math&quot;/&gt;&lt;wx:font wx:val=&quot;Cambria Math&quot;/&gt;&lt;w:i/&gt;&lt;w:noProof/&gt;&lt;/w:rPr&gt;&lt;m:t&gt;n&lt;/m:t&gt;&lt;/m:r&gt;&lt;m:r&gt;&lt;m:rPr&gt;&lt;m:sty m:val=&quot;p&quot;/&gt;&lt;/m:rPr&gt;&lt;w:rPr&gt;&lt;w:rFonts w:ascii=&quot;Cambria Math&quot; w:h-ansi=&quot;Cambria Math&quot;/&gt;&lt;wx:font wx:val=&quot;Cambria Math&quot;/&gt;&lt;w:noProof/&gt;&lt;/w:rPr&gt;&lt;m:t&gt;-1)&lt;/m:t&gt;&lt;/m:r&gt;&lt;m:r&gt;&lt;w:rPr&gt;&lt;w:rFonts w:ascii=&quot;Cambria Math&quot; w:h-ansi=&quot;Cambria Math&quot;/&gt;&lt;wx:font wx:val=&quot;Cambria Math&quot;/&gt;&lt;w:i/&gt;&lt;w:noProof/&gt;&lt;/w:rPr&gt;&lt;m:t&gt;N&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e&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77" o:title="" chromakey="white"/>
          </v:shape>
        </w:pict>
      </w:r>
      <w:r w:rsidRPr="0066337A">
        <w:fldChar w:fldCharType="end"/>
      </w:r>
      <w:r w:rsidRPr="00363BD8">
        <w:rPr>
          <w:rFonts w:hint="eastAsia"/>
          <w:lang w:eastAsia="zh-CN"/>
        </w:rPr>
        <w:t>。</w:t>
      </w:r>
      <w:r w:rsidRPr="00363BD8">
        <w:rPr>
          <w:lang w:eastAsia="zh-CN"/>
        </w:rPr>
        <w:t xml:space="preserve"> </w:t>
      </w:r>
    </w:p>
    <w:p w14:paraId="5C5477F3" w14:textId="77777777" w:rsidR="0066337A" w:rsidRPr="00363BD8" w:rsidRDefault="009D2155" w:rsidP="00CE742F">
      <w:pPr>
        <w:tabs>
          <w:tab w:val="left" w:pos="5250"/>
        </w:tabs>
        <w:ind w:firstLineChars="0" w:firstLine="0"/>
        <w:rPr>
          <w:lang w:eastAsia="zh-CN"/>
        </w:rPr>
      </w:pPr>
      <w:r>
        <w:rPr>
          <w:rFonts w:hint="eastAsia"/>
          <w:lang w:eastAsia="zh-CN"/>
        </w:rPr>
        <w:t xml:space="preserve">    </w:t>
      </w:r>
      <w:r w:rsidR="0066337A" w:rsidRPr="00363BD8">
        <w:rPr>
          <w:rFonts w:hint="eastAsia"/>
        </w:rPr>
        <w:t>引理</w:t>
      </w:r>
      <w:r w:rsidR="0066337A" w:rsidRPr="00363BD8">
        <w:t>3</w:t>
      </w:r>
      <w:r w:rsidR="0066337A" w:rsidRPr="00363BD8">
        <w:rPr>
          <w:rFonts w:hint="eastAsia"/>
        </w:rPr>
        <w:t>：</w:t>
      </w:r>
      <w:r w:rsidR="0066337A" w:rsidRPr="00363BD8">
        <w:t>SIMPLIFIEDASSOCIATION</w:t>
      </w:r>
      <w:r w:rsidR="0066337A" w:rsidRPr="00363BD8">
        <w:rPr>
          <w:rFonts w:hint="eastAsia"/>
        </w:rPr>
        <w:t>算法的竞争比例至少为</w:t>
      </w:r>
      <w:r w:rsidR="0066337A" w:rsidRPr="0066337A">
        <w:fldChar w:fldCharType="begin"/>
      </w:r>
      <w:r w:rsidR="0066337A" w:rsidRPr="0066337A">
        <w:instrText xml:space="preserve"> QUOTE </w:instrText>
      </w:r>
      <w:r w:rsidR="00A3404B">
        <w:rPr>
          <w:noProof/>
          <w:position w:val="-21"/>
        </w:rPr>
        <w:pict w14:anchorId="4E52FFBD">
          <v:shape id="_x0000_i1170" type="#_x0000_t75" alt="" style="width:25.5pt;height:25.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29E5&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8229E5&quot; wsp:rsidP=&quot;008229E5&quot;&gt;&lt;m:oMathPara&gt;&lt;m:oMath&gt;&lt;m:r&gt;&lt;w:rPr&gt;&lt;w:rFonts w:ascii=&quot;Cambria Math&quot; w:h-ansi=&quot;Cambria Math&quot;/&gt;&lt;wx:font wx:val=&quot;Cambria Math&quot;/&gt;&lt;w:i/&gt;&lt;w:noProof/&gt;&lt;/w:rPr&gt;&lt;m:t&gt;1-&lt;/m:t&gt;&lt;/m:r&gt;&lt;m:f&gt;&lt;m:fPr&gt;&lt;m:ctrlPr&gt;&lt;w:rPr&gt;&lt;w:rFonts w:ascii=&quot;Cambria Math&quot; w:h-ansi=&quot;Cambria Math&quot;/&gt;&lt;wx:font wx:val=&quot;Cambria Math&quot;/&gt;&lt;/w:rPr&gt;&lt;/m:ctrlPr&gt;&lt;/m:fPr&gt;&lt;m:num&gt;&lt;m:r&gt;&lt;w:rPr&gt;&lt;w:rFonts w:ascii=&quot;Cambria Math&quot; w:h-ansi=&quot;Cambria Math&quot;/&gt;&lt;wx:font wx:val=&quot;Cambria Math&quot;/&gt;&lt;w:i/&gt;&lt;w:noProof/&gt;&lt;/w:rPr&gt;&lt;m:t&gt;1&lt;/m:t&gt;&lt;/m:r&gt;&lt;/m:num&gt;&lt;m:den&gt;&lt;m:r&gt;&lt;w:rPr&gt;&lt;w:rFonts w:ascii=&quot;Cambria Math&quot; w:h-ansi=&quot;Cambria Math&quot;/&gt;&lt;wx:font wx:val=&quot;Cambria Math&quot;/&gt;&lt;w:i/&gt;&lt;w:noProof/&gt;&lt;/w:rPr&gt;&lt;m:t&gt;e&lt;/m:t&gt;&lt;/m:r&gt;&lt;/m:den&gt;&lt;/m:f&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78" o:title="" chromakey="white"/>
          </v:shape>
        </w:pict>
      </w:r>
      <w:r w:rsidR="0066337A" w:rsidRPr="0066337A">
        <w:instrText xml:space="preserve"> </w:instrText>
      </w:r>
      <w:r w:rsidR="0066337A" w:rsidRPr="0066337A">
        <w:fldChar w:fldCharType="separate"/>
      </w:r>
      <w:r w:rsidR="00A3404B">
        <w:rPr>
          <w:noProof/>
          <w:position w:val="-21"/>
        </w:rPr>
        <w:pict w14:anchorId="2A6D4190">
          <v:shape id="_x0000_i1171" type="#_x0000_t75" alt="" style="width:25.5pt;height:25.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29E5&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8229E5&quot; wsp:rsidP=&quot;008229E5&quot;&gt;&lt;m:oMathPara&gt;&lt;m:oMath&gt;&lt;m:r&gt;&lt;w:rPr&gt;&lt;w:rFonts w:ascii=&quot;Cambria Math&quot; w:h-ansi=&quot;Cambria Math&quot;/&gt;&lt;wx:font wx:val=&quot;Cambria Math&quot;/&gt;&lt;w:i/&gt;&lt;w:noProof/&gt;&lt;/w:rPr&gt;&lt;m:t&gt;1-&lt;/m:t&gt;&lt;/m:r&gt;&lt;m:f&gt;&lt;m:fPr&gt;&lt;m:ctrlPr&gt;&lt;w:rPr&gt;&lt;w:rFonts w:ascii=&quot;Cambria Math&quot; w:h-ansi=&quot;Cambria Math&quot;/&gt;&lt;wx:font wx:val=&quot;Cambria Math&quot;/&gt;&lt;/w:rPr&gt;&lt;/m:ctrlPr&gt;&lt;/m:fPr&gt;&lt;m:num&gt;&lt;m:r&gt;&lt;w:rPr&gt;&lt;w:rFonts w:ascii=&quot;Cambria Math&quot; w:h-ansi=&quot;Cambria Math&quot;/&gt;&lt;wx:font wx:val=&quot;Cambria Math&quot;/&gt;&lt;w:i/&gt;&lt;w:noProof/&gt;&lt;/w:rPr&gt;&lt;m:t&gt;1&lt;/m:t&gt;&lt;/m:r&gt;&lt;/m:num&gt;&lt;m:den&gt;&lt;m:r&gt;&lt;w:rPr&gt;&lt;w:rFonts w:ascii=&quot;Cambria Math&quot; w:h-ansi=&quot;Cambria Math&quot;/&gt;&lt;wx:font wx:val=&quot;Cambria Math&quot;/&gt;&lt;w:i/&gt;&lt;w:noProof/&gt;&lt;/w:rPr&gt;&lt;m:t&gt;e&lt;/m:t&gt;&lt;/m:r&gt;&lt;/m:den&gt;&lt;/m:f&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78" o:title="" chromakey="white"/>
          </v:shape>
        </w:pict>
      </w:r>
      <w:r w:rsidR="0066337A" w:rsidRPr="0066337A">
        <w:fldChar w:fldCharType="end"/>
      </w:r>
      <w:r w:rsidR="0066337A" w:rsidRPr="00363BD8">
        <w:rPr>
          <w:rFonts w:hint="eastAsia"/>
        </w:rPr>
        <w:t>。证明：回想一下</w:t>
      </w:r>
      <w:r w:rsidR="0066337A" w:rsidRPr="00363BD8">
        <w:t>SIMPLIFIED-ASSOCIATION</w:t>
      </w:r>
      <w:r w:rsidR="0066337A" w:rsidRPr="00363BD8">
        <w:rPr>
          <w:rFonts w:hint="eastAsia"/>
        </w:rPr>
        <w:t>算法的流量至少是</w:t>
      </w:r>
      <w:r w:rsidR="0066337A" w:rsidRPr="0066337A">
        <w:fldChar w:fldCharType="begin"/>
      </w:r>
      <w:r w:rsidR="0066337A" w:rsidRPr="0066337A">
        <w:instrText xml:space="preserve"> QUOTE </w:instrText>
      </w:r>
      <w:r w:rsidR="00A3404B">
        <w:rPr>
          <w:noProof/>
          <w:position w:val="-21"/>
        </w:rPr>
        <w:pict w14:anchorId="07E1C815">
          <v:shape id="_x0000_i1172" type="#_x0000_t75" alt="" style="width:127.5pt;height:25.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45BD&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9545BD&quot; wsp:rsidP=&quot;009545BD&quot;&gt;&lt;m:oMathPara&gt;&lt;m:oMath&gt;&lt;m:r&gt;&lt;m:rPr&gt;&lt;m:sty m:val=&quot;p&quot;/&gt;&lt;/m:rPr&gt;&lt;w:rPr&gt;&lt;w:rFonts w:ascii=&quot;Cambria Math&quot; w:h-ansi=&quot;Cambria Math&quot;/&gt;&lt;wx:font wx:val=&quot;Cambria Math&quot;/&gt;&lt;w:noProof/&gt;&lt;/w:rPr&gt;&lt;m:t&gt;(2&lt;/m:t&gt;&lt;/m:r&gt;&lt;m:r&gt;&lt;w:rPr&gt;&lt;w:rFonts w:ascii=&quot;Cambria Math&quot; w:h-ansi=&quot;Cambria Math&quot;/&gt;&lt;wx:font wx:val=&quot;Cambria Math&quot;/&gt;&lt;w:i/&gt;&lt;w:noProof/&gt;&lt;/w:rPr&gt;&lt;m:t&gt;n&lt;/m:t&gt;&lt;/m:r&gt;&lt;m:r&gt;&lt;m:rPr&gt;&lt;m:sty m:val=&quot;p&quot;/&gt;&lt;/m:rPr&gt;&lt;w:rPr&gt;&lt;w:rFonts w:ascii=&quot;Cambria Math&quot; w:h-ansi=&quot;Cambria Math&quot;/&gt;&lt;wx:font wx:val=&quot;Cambria Math&quot;/&gt;&lt;w:noProof/&gt;&lt;/w:rPr&gt;&lt;m:t&gt;-1)&lt;/m:t&gt;&lt;/m:r&gt;&lt;m:r&gt;&lt;w:rPr&gt;&lt;w:rFonts w:ascii=&quot;Cambria Math&quot; w:h-ansi=&quot;Cambria Math&quot;/&gt;&lt;wx:font wx:val=&quot;Cambria Math&quot;/&gt;&lt;w:i/&gt;&lt;w:noProof/&gt;&lt;/w:rPr&gt;&lt;m:t&gt;N&lt;/m:t&gt;&lt;/m:r&gt;&lt;m:r&gt;&lt;m:rPr&gt;&lt;m:sty m:val=&quot;p&quot;/&gt;&lt;/m:rPr&gt;&lt;w:rPr&gt;&lt;w:rFonts w:ascii=&quot;Cambria Math&quot; w:h-ansi=&quot;Cambria Math&quot;/&gt;&lt;wx:font wx:val=&quot;Cambria Math&quot;/&gt;&lt;w:noProof/&gt;&lt;/w:rPr&gt;&lt;m:t&gt;-&lt;/m:t&gt;&lt;/m:r&gt;&lt;m:r&gt;&lt;m:rPr&gt;&lt;m:sty m:val=&quot;p&quot;/&gt;&lt;/m:rPr&gt;&lt;w:rPr&gt;&lt;w:rFonts w:ascii=&quot;Cambria Math&quot; w:h-ansi=&quot;Cambria Math&quot; w:cs=&quot;Cambria Math&quot;/&gt;&lt;wx:font wx:val=&quot;Cambria Math&quot;/&gt;&lt;w:noProof/&gt;&lt;/w:rPr&gt;&lt;m:t&gt;_&lt;/m:t&gt;&lt;/m:r&gt;&lt;m:r&gt;&lt;m:rPr&gt;&lt;m:sty m:val=&quot;p&quot;/&gt;&lt;/m:rPr&gt;&lt;w:rPr&gt;&lt;w:rFonts w:ascii=&quot;Cambria Math&quot; w:h-ansi=&quot;Cambria Math&quot;/&gt;&lt;wx:font wx:val=&quot;Cambria Math&quot;/&gt;&lt;w:noProof/&gt;&lt;/w:rPr&gt;&lt;m:t&gt;-&lt;/m:t&gt;&lt;/m:r&gt;&lt;m:f&gt;&lt;m:fPr&gt;&lt;m:ctrlPr&gt;&lt;w:rPr&gt;&lt;aaaaaaaaaw:rFonts w:ascii=&quot;Cambria Math&quot; w:h-ansi=&quot;Cambria Math&quot;/&gt;&lt;wx:font wx:val=&quot;Cambria Math&quot;/&gt;&lt;/w:rPr&gt;&lt;/m:ctrlPr&gt;&lt;/m:fPr&gt;&lt;m:num&gt;&lt;m:r&gt;&lt;m:rPr&gt;&lt;m:sty m:val=&quot;p&quot;/&gt;&lt;/m:rPr&gt;&lt;w:rPr&gt;&lt;w:rFonts w:ascii=&quot;Cambria Math&quot; w:h-ansi=&quot;Cambria Math&quot;/&gt;&lt;wx:font wx:val=&quot;Cambria Math&quot;/&gt;&lt;w:noProof/&gt;&lt;/w:rPr&gt;&lt;m:t&gt;(2&lt;/m:t&gt;&lt;/m:r&gt;&lt;m:r&gt;&lt;w:rPr&gt;&lt;w:rFonts w:ascii=&quot;Cambria Math&quot; w:h-ansi=&quot;Cambria Math&quot;/&gt;&lt;wx:font wx:val=&quot;Cambria Math&quot;/&gt;&lt;w:i/&gt;&lt;w:noProof/&gt;&lt;/w:rPr&gt;&lt;m:t&gt;n&lt;/m:t&gt;&lt;/m:r&gt;&lt;m:r&gt;&lt;m:rPr&gt;&lt;m:sty m:val=&quot;p&quot;/&gt;&lt;/m:rPr&gt;&lt;w:rPr&gt;&lt;w:rFonts w:ascii=&quot;Cambria Math&quot; w:h-ansi=&quot;Cambria Math&quot;/&gt;&lt;wx:font wx:val=&quot;Cambria Math&quot;/&gt;&lt;w:noProof/&gt;&lt;/w:rPr&gt;&lt;m:t&gt;-1)&lt;/m:t&gt;&lt;/m:r&gt;&lt;m:r&gt;&lt;w:rPr&gt;&lt;w:rFonts w:ascii=&quot;Cambria Math&quot; w:h-ansi=&quot;Cambria Math&quot;/&gt;&lt;wx:font wx:val=&quot;Cambria Math&quot;/&gt;&lt;w:i/&gt;&lt;w:noProof/&gt;&lt;/w:rPr&gt;&lt;m:t&gt;N&lt;/m:t&gt;&lt;/m:r&gt;&lt;/m:num&gt;&lt;m:den&gt;&lt;m:r&gt;&lt;w:rPr&gt;&lt;w:rFonts w:ascii=&quot;Cambria Math&quot; w:h-ansi=&quot;Cambria Math&quot;/&gt;&lt;wx:font wx:val=&quot;Cambria Math&quot;/&gt;&lt;w:i/&gt;&lt;w:noProof/&gt;&lt;/w:rPr&gt;&lt;m:t&gt;k&lt;/m:t&gt;&lt;/m:r&gt;&lt;/m:den&gt;&lt;/m:f&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79" o:title="" chromakey="white"/>
          </v:shape>
        </w:pict>
      </w:r>
      <w:r w:rsidR="0066337A" w:rsidRPr="0066337A">
        <w:instrText xml:space="preserve"> </w:instrText>
      </w:r>
      <w:r w:rsidR="0066337A" w:rsidRPr="0066337A">
        <w:fldChar w:fldCharType="separate"/>
      </w:r>
      <w:r w:rsidR="00A3404B">
        <w:rPr>
          <w:noProof/>
          <w:position w:val="-21"/>
        </w:rPr>
        <w:pict w14:anchorId="6792BBED">
          <v:shape id="_x0000_i1173" type="#_x0000_t75" alt="" style="width:127.5pt;height:25.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45BD&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9545BD&quot; wsp:rsidP=&quot;009545BD&quot;&gt;&lt;m:oMathPara&gt;&lt;m:oMath&gt;&lt;m:r&gt;&lt;m:rPr&gt;&lt;m:sty m:val=&quot;p&quot;/&gt;&lt;/m:rPr&gt;&lt;w:rPr&gt;&lt;w:rFonts w:ascii=&quot;Cambria Math&quot; w:h-ansi=&quot;Cambria Math&quot;/&gt;&lt;wx:font wx:val=&quot;Cambria Math&quot;/&gt;&lt;w:noProof/&gt;&lt;/w:rPr&gt;&lt;m:t&gt;(2&lt;/m:t&gt;&lt;/m:r&gt;&lt;m:r&gt;&lt;w:rPr&gt;&lt;w:rFonts w:ascii=&quot;Cambria Math&quot; w:h-ansi=&quot;Cambria Math&quot;/&gt;&lt;wx:font wx:val=&quot;Cambria Math&quot;/&gt;&lt;w:i/&gt;&lt;w:noProof/&gt;&lt;/w:rPr&gt;&lt;m:t&gt;n&lt;/m:t&gt;&lt;/m:r&gt;&lt;m:r&gt;&lt;m:rPr&gt;&lt;m:sty m:val=&quot;p&quot;/&gt;&lt;/m:rPr&gt;&lt;w:rPr&gt;&lt;w:rFonts w:ascii=&quot;Cambria Math&quot; w:h-ansi=&quot;Cambria Math&quot;/&gt;&lt;wx:font wx:val=&quot;Cambria Math&quot;/&gt;&lt;w:noProof/&gt;&lt;/w:rPr&gt;&lt;m:t&gt;-1)&lt;/m:t&gt;&lt;/m:r&gt;&lt;m:r&gt;&lt;w:rPr&gt;&lt;w:rFonts w:ascii=&quot;Cambria Math&quot; w:h-ansi=&quot;Cambria Math&quot;/&gt;&lt;wx:font wx:val=&quot;Cambria Math&quot;/&gt;&lt;w:i/&gt;&lt;w:noProof/&gt;&lt;/w:rPr&gt;&lt;m:t&gt;N&lt;/m:t&gt;&lt;/m:r&gt;&lt;m:r&gt;&lt;m:rPr&gt;&lt;m:sty m:val=&quot;p&quot;/&gt;&lt;/m:rPr&gt;&lt;w:rPr&gt;&lt;w:rFonts w:ascii=&quot;Cambria Math&quot; w:h-ansi=&quot;Cambria Math&quot;/&gt;&lt;wx:font wx:val=&quot;Cambria Math&quot;/&gt;&lt;w:noProof/&gt;&lt;/w:rPr&gt;&lt;m:t&gt;-&lt;/m:t&gt;&lt;/m:r&gt;&lt;m:r&gt;&lt;m:rPr&gt;&lt;m:sty m:val=&quot;p&quot;/&gt;&lt;/m:rPr&gt;&lt;w:rPr&gt;&lt;w:rFonts w:ascii=&quot;Cambria Math&quot; w:h-ansi=&quot;Cambria Math&quot; w:cs=&quot;Cambria Math&quot;/&gt;&lt;wx:font wx:val=&quot;Cambria Math&quot;/&gt;&lt;w:noProof/&gt;&lt;/w:rPr&gt;&lt;m:t&gt;_&lt;/m:t&gt;&lt;/m:r&gt;&lt;m:r&gt;&lt;m:rPr&gt;&lt;m:sty m:val=&quot;p&quot;/&gt;&lt;/m:rPr&gt;&lt;w:rPr&gt;&lt;w:rFonts w:ascii=&quot;Cambria Math&quot; w:h-ansi=&quot;Cambria Math&quot;/&gt;&lt;wx:font wx:val=&quot;Cambria Math&quot;/&gt;&lt;w:noProof/&gt;&lt;/w:rPr&gt;&lt;m:t&gt;-&lt;/m:t&gt;&lt;/m:r&gt;&lt;m:f&gt;&lt;m:fPr&gt;&lt;m:ctrlPr&gt;&lt;w:rPr&gt;&lt;aaaaaaaaaw:rFonts w:ascii=&quot;Cambria Math&quot; w:h-ansi=&quot;Cambria Math&quot;/&gt;&lt;wx:font wx:val=&quot;Cambria Math&quot;/&gt;&lt;/w:rPr&gt;&lt;/m:ctrlPr&gt;&lt;/m:fPr&gt;&lt;m:num&gt;&lt;m:r&gt;&lt;m:rPr&gt;&lt;m:sty m:val=&quot;p&quot;/&gt;&lt;/m:rPr&gt;&lt;w:rPr&gt;&lt;w:rFonts w:ascii=&quot;Cambria Math&quot; w:h-ansi=&quot;Cambria Math&quot;/&gt;&lt;wx:font wx:val=&quot;Cambria Math&quot;/&gt;&lt;w:noProof/&gt;&lt;/w:rPr&gt;&lt;m:t&gt;(2&lt;/m:t&gt;&lt;/m:r&gt;&lt;m:r&gt;&lt;w:rPr&gt;&lt;w:rFonts w:ascii=&quot;Cambria Math&quot; w:h-ansi=&quot;Cambria Math&quot;/&gt;&lt;wx:font wx:val=&quot;Cambria Math&quot;/&gt;&lt;w:i/&gt;&lt;w:noProof/&gt;&lt;/w:rPr&gt;&lt;m:t&gt;n&lt;/m:t&gt;&lt;/m:r&gt;&lt;m:r&gt;&lt;m:rPr&gt;&lt;m:sty m:val=&quot;p&quot;/&gt;&lt;/m:rPr&gt;&lt;w:rPr&gt;&lt;w:rFonts w:ascii=&quot;Cambria Math&quot; w:h-ansi=&quot;Cambria Math&quot;/&gt;&lt;wx:font wx:val=&quot;Cambria Math&quot;/&gt;&lt;w:noProof/&gt;&lt;/w:rPr&gt;&lt;m:t&gt;-1)&lt;/m:t&gt;&lt;/m:r&gt;&lt;m:r&gt;&lt;w:rPr&gt;&lt;w:rFonts w:ascii=&quot;Cambria Math&quot; w:h-ansi=&quot;Cambria Math&quot;/&gt;&lt;wx:font wx:val=&quot;Cambria Math&quot;/&gt;&lt;w:i/&gt;&lt;w:noProof/&gt;&lt;/w:rPr&gt;&lt;m:t&gt;N&lt;/m:t&gt;&lt;/m:r&gt;&lt;/m:num&gt;&lt;m:den&gt;&lt;m:r&gt;&lt;w:rPr&gt;&lt;w:rFonts w:ascii=&quot;Cambria Math&quot; w:h-ansi=&quot;Cambria Math&quot;/&gt;&lt;wx:font wx:val=&quot;Cambria Math&quot;/&gt;&lt;w:i/&gt;&lt;w:noProof/&gt;&lt;/w:rPr&gt;&lt;m:t&gt;k&lt;/m:t&gt;&lt;/m:r&gt;&lt;/m:den&gt;&lt;/m:f&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79" o:title="" chromakey="white"/>
          </v:shape>
        </w:pict>
      </w:r>
      <w:r w:rsidR="0066337A" w:rsidRPr="0066337A">
        <w:fldChar w:fldCharType="end"/>
      </w:r>
      <w:r w:rsidR="0066337A" w:rsidRPr="00363BD8">
        <w:rPr>
          <w:rFonts w:hint="eastAsia"/>
        </w:rPr>
        <w:t>，因此它倾向于</w:t>
      </w:r>
      <w:r w:rsidR="0066337A" w:rsidRPr="0066337A">
        <w:fldChar w:fldCharType="begin"/>
      </w:r>
      <w:r w:rsidR="0066337A" w:rsidRPr="0066337A">
        <w:instrText xml:space="preserve"> QUOTE </w:instrText>
      </w:r>
      <w:r w:rsidR="00A3404B">
        <w:rPr>
          <w:noProof/>
          <w:position w:val="-21"/>
        </w:rPr>
        <w:pict w14:anchorId="5787F5B1">
          <v:shape id="_x0000_i1174" type="#_x0000_t75" alt="" style="width:89.25pt;height:25.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017D&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D8017D&quot; wsp:rsidP=&quot;00D8017D&quot;&gt;&lt;m:oMathPara&gt;&lt;m:oMath&gt;&lt;m:r&gt;&lt;m:rPr&gt;&lt;m:sty m:val=&quot;p&quot;/&gt;&lt;/m:rPr&gt;&lt;w:rPr&gt;&lt;w:rFonts w:ascii=&quot;Cambria Math&quot; w:h-ansi=&quot;Cambria Math&quot;/&gt;&lt;wx:font wx:val=&quot;Cambria Math&quot;/&gt;&lt;w:noProof/&gt;&lt;/w:rPr&gt;&lt;m:t&gt;(2&lt;/m:t&gt;&lt;/m:r&gt;&lt;m:r&gt;&lt;w:rPr&gt;&lt;w:rFonts w:ascii=&quot;Cambria Math&quot; w:h-ansi=&quot;Cambria Math&quot;/&gt;&lt;wx:font wx:val=&quot;Cambria Math&quot;/&gt;&lt;w:i/&gt;&lt;w:noProof/&gt;&lt;/w:rPr&gt;&lt;m:t&gt;n&lt;/m:t&gt;&lt;/m:r&gt;&lt;m:r&gt;&lt;m:rPr&gt;&lt;m:sty m:val=&quot;p&quot;/&gt;&lt;/m:rPr&gt;&lt;w:rPr&gt;&lt;w:rFonts w:ascii=&quot;Cambria Math&quot; w:h-ansi=&quot;Cambria Math&quot;/&gt;&lt;wx:font wx:val=&quot;Cambria Math&quot;/&gt;&lt;w:noProof/&gt;&lt;/w:rPr&gt;&lt;m:t&gt;-1)&lt;/m:t&gt;&lt;/m:r&gt;&lt;m:r&gt;&lt;w:rPr&gt;&lt;w:rFonts w:ascii=&quot;Cambria Math&quot; w:h-ansi=&quot;Cambria Math&quot;/&gt;&lt;wx:font wx:val=&quot;Cambria Math&quot;/&gt;&lt;w:i/&gt;&lt;w:noProof/&gt;&lt;/w:rPr&gt;&lt;m:t&gt;N&lt;/m:t&gt;&lt;/m:r&gt;&lt;m:r&gt;&lt;m:rPr&gt;&lt;m:sty m:val=&quot;p&quot;/&gt;&lt;/m:rPr&gt;&lt;w:rPr&gt;&lt;w:rFonts w:ascii=&quot;Cambria Math&quot; w:h-ansi=&quot;Cambria Math&quot;/&gt;&lt;wx:font wx:val=&quot;Cambria Math&quot;/&gt;&lt;w:noProof/&gt;&lt;/w:rPr&gt;&lt;m:t&gt;(1-&lt;/m:t&gt;&lt;/m:r&gt;&lt;m:f&gt;&lt;m:fPr&gt;&lt;m:ctrlPr&gt;&lt;w:rPr&gt;&lt;w:rFonts w:ascii=&quot;Cambria Math&quot; w:h-ansi=&quot;Cambria Math&quot;/&gt;&lt;wx:font wx:val=&quot;Cambria Math&quot;/&gt;&lt;/w:rPr&gt;&lt;/m:ctrlPr&gt;&lt;/m:fPr&gt;&lt;m:num&gt;&lt;m:r&gt;&lt;m:rPr&gt;&lt;m:sty m:val=&quot;p&quot;/&gt;&lt;/m:rPr&gt;&lt;w:rPr&gt;&lt;w:rFonts w:ascii=&quot;Cambria Math&quot; w:h-ansi=&quot;Cambria Math&quot;/&gt;&lt;wx:font wx:val=&quot;Cambria Math&quot;/&gt;&lt;w:noProof/&gt;&lt;/w:rPr&gt;&lt;m:t&gt;1&lt;/m:t&gt;&lt;/m:r&gt;&lt;/m:num&gt;&lt;m:den&gt;&lt;m:r&gt;&lt;w:rPr&gt;&lt;w:rFonts w:ascii=&quot;Cambria Math&quot; w:h-ansi=&quot;Cambria Math&quot;/&gt;&lt;wx:font wx:val=&quot;Cambria Math&quot;/&gt;&lt;w:i/&gt;&lt;w:noProof/&gt;&lt;/w:rPr&gt;&lt;m:t&gt;e&lt;/m:t&gt;&lt;/m:r&gt;&lt;/m:den&gt;&lt;/m:f&gt;&lt;m:r&gt;&lt;m:rPr&gt;&lt;m:sty m:val=&quot;p&quot;/&gt;&lt;/m:rPr&gt;&lt;w:rPr&gt;&lt;w:rFonts w:ascii=&quot;Cambria Math&quot; w:h-ansi=&quot;Cambria Math&quot;/&gt;&lt;wx:font wx:val=&quot;Cambria Math&quot;/&gt;&lt;w:noProof/&gt;&lt;/w:rPr&gt;&lt;m:t&gt;)&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80" o:title="" chromakey="white"/>
          </v:shape>
        </w:pict>
      </w:r>
      <w:r w:rsidR="0066337A" w:rsidRPr="0066337A">
        <w:instrText xml:space="preserve"> </w:instrText>
      </w:r>
      <w:r w:rsidR="0066337A" w:rsidRPr="0066337A">
        <w:fldChar w:fldCharType="separate"/>
      </w:r>
      <w:r w:rsidR="00A3404B">
        <w:rPr>
          <w:noProof/>
          <w:position w:val="-21"/>
        </w:rPr>
        <w:pict w14:anchorId="4F7FEDA8">
          <v:shape id="_x0000_i1175" type="#_x0000_t75" alt="" style="width:89.25pt;height:25.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017D&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D8017D&quot; wsp:rsidP=&quot;00D8017D&quot;&gt;&lt;m:oMathPara&gt;&lt;m:oMath&gt;&lt;m:r&gt;&lt;m:rPr&gt;&lt;m:sty m:val=&quot;p&quot;/&gt;&lt;/m:rPr&gt;&lt;w:rPr&gt;&lt;w:rFonts w:ascii=&quot;Cambria Math&quot; w:h-ansi=&quot;Cambria Math&quot;/&gt;&lt;wx:font wx:val=&quot;Cambria Math&quot;/&gt;&lt;w:noProof/&gt;&lt;/w:rPr&gt;&lt;m:t&gt;(2&lt;/m:t&gt;&lt;/m:r&gt;&lt;m:r&gt;&lt;w:rPr&gt;&lt;w:rFonts w:ascii=&quot;Cambria Math&quot; w:h-ansi=&quot;Cambria Math&quot;/&gt;&lt;wx:font wx:val=&quot;Cambria Math&quot;/&gt;&lt;w:i/&gt;&lt;w:noProof/&gt;&lt;/w:rPr&gt;&lt;m:t&gt;n&lt;/m:t&gt;&lt;/m:r&gt;&lt;m:r&gt;&lt;m:rPr&gt;&lt;m:sty m:val=&quot;p&quot;/&gt;&lt;/m:rPr&gt;&lt;w:rPr&gt;&lt;w:rFonts w:ascii=&quot;Cambria Math&quot; w:h-ansi=&quot;Cambria Math&quot;/&gt;&lt;wx:font wx:val=&quot;Cambria Math&quot;/&gt;&lt;w:noProof/&gt;&lt;/w:rPr&gt;&lt;m:t&gt;-1)&lt;/m:t&gt;&lt;/m:r&gt;&lt;m:r&gt;&lt;w:rPr&gt;&lt;w:rFonts w:ascii=&quot;Cambria Math&quot; w:h-ansi=&quot;Cambria Math&quot;/&gt;&lt;wx:font wx:val=&quot;Cambria Math&quot;/&gt;&lt;w:i/&gt;&lt;w:noProof/&gt;&lt;/w:rPr&gt;&lt;m:t&gt;N&lt;/m:t&gt;&lt;/m:r&gt;&lt;m:r&gt;&lt;m:rPr&gt;&lt;m:sty m:val=&quot;p&quot;/&gt;&lt;/m:rPr&gt;&lt;w:rPr&gt;&lt;w:rFonts w:ascii=&quot;Cambria Math&quot; w:h-ansi=&quot;Cambria Math&quot;/&gt;&lt;wx:font wx:val=&quot;Cambria Math&quot;/&gt;&lt;w:noProof/&gt;&lt;/w:rPr&gt;&lt;m:t&gt;(1-&lt;/m:t&gt;&lt;/m:r&gt;&lt;m:f&gt;&lt;m:fPr&gt;&lt;m:ctrlPr&gt;&lt;w:rPr&gt;&lt;w:rFonts w:ascii=&quot;Cambria Math&quot; w:h-ansi=&quot;Cambria Math&quot;/&gt;&lt;wx:font wx:val=&quot;Cambria Math&quot;/&gt;&lt;/w:rPr&gt;&lt;/m:ctrlPr&gt;&lt;/m:fPr&gt;&lt;m:num&gt;&lt;m:r&gt;&lt;m:rPr&gt;&lt;m:sty m:val=&quot;p&quot;/&gt;&lt;/m:rPr&gt;&lt;w:rPr&gt;&lt;w:rFonts w:ascii=&quot;Cambria Math&quot; w:h-ansi=&quot;Cambria Math&quot;/&gt;&lt;wx:font wx:val=&quot;Cambria Math&quot;/&gt;&lt;w:noProof/&gt;&lt;/w:rPr&gt;&lt;m:t&gt;1&lt;/m:t&gt;&lt;/m:r&gt;&lt;/m:num&gt;&lt;m:den&gt;&lt;m:r&gt;&lt;w:rPr&gt;&lt;w:rFonts w:ascii=&quot;Cambria Math&quot; w:h-ansi=&quot;Cambria Math&quot;/&gt;&lt;wx:font wx:val=&quot;Cambria Math&quot;/&gt;&lt;w:i/&gt;&lt;w:noProof/&gt;&lt;/w:rPr&gt;&lt;m:t&gt;e&lt;/m:t&gt;&lt;/m:r&gt;&lt;/m:den&gt;&lt;/m:f&gt;&lt;m:r&gt;&lt;m:rPr&gt;&lt;m:sty m:val=&quot;p&quot;/&gt;&lt;/m:rPr&gt;&lt;w:rPr&gt;&lt;w:rFonts w:ascii=&quot;Cambria Math&quot; w:h-ansi=&quot;Cambria Math&quot;/&gt;&lt;wx:font wx:val=&quot;Cambria Math&quot;/&gt;&lt;w:noProof/&gt;&lt;/w:rPr&gt;&lt;m:t&gt;)&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80" o:title="" chromakey="white"/>
          </v:shape>
        </w:pict>
      </w:r>
      <w:r w:rsidR="0066337A" w:rsidRPr="0066337A">
        <w:fldChar w:fldCharType="end"/>
      </w:r>
      <w:r w:rsidR="0066337A" w:rsidRPr="00363BD8">
        <w:rPr>
          <w:rFonts w:hint="eastAsia"/>
        </w:rPr>
        <w:t>。</w:t>
      </w:r>
      <w:r w:rsidR="0066337A" w:rsidRPr="00363BD8">
        <w:t xml:space="preserve"> </w:t>
      </w:r>
      <w:r w:rsidR="0066337A" w:rsidRPr="00363BD8">
        <w:rPr>
          <w:rFonts w:hint="eastAsia"/>
          <w:lang w:eastAsia="zh-CN"/>
        </w:rPr>
        <w:t>由于</w:t>
      </w:r>
      <w:r w:rsidR="0066337A" w:rsidRPr="00363BD8">
        <w:rPr>
          <w:lang w:eastAsia="zh-CN"/>
        </w:rPr>
        <w:t>OPT</w:t>
      </w:r>
      <w:r w:rsidR="0066337A" w:rsidRPr="00363BD8">
        <w:rPr>
          <w:rFonts w:hint="eastAsia"/>
          <w:lang w:eastAsia="zh-CN"/>
        </w:rPr>
        <w:t>是</w:t>
      </w:r>
      <w:r w:rsidR="0066337A" w:rsidRPr="0066337A">
        <w:fldChar w:fldCharType="begin"/>
      </w:r>
      <w:r w:rsidR="0066337A" w:rsidRPr="0066337A">
        <w:rPr>
          <w:lang w:eastAsia="zh-CN"/>
        </w:rPr>
        <w:instrText xml:space="preserve"> QUOTE </w:instrText>
      </w:r>
      <w:r w:rsidR="00A3404B">
        <w:rPr>
          <w:noProof/>
          <w:position w:val="-14"/>
        </w:rPr>
        <w:pict w14:anchorId="6DC72415">
          <v:shape id="_x0000_i1176" type="#_x0000_t75" alt="" style="width:55.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03E3&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3903E3&quot; wsp:rsidP=&quot;003903E3&quot;&gt;&lt;m:oMathPara&gt;&lt;m:oMath&gt;&lt;m:r&gt;&lt;m:rPr&gt;&lt;m:sty m:val=&quot;p&quot;/&gt;&lt;/m:rPr&gt;&lt;w:rPr&gt;&lt;w:rFonts w:ascii=&quot;Cambria Math&quot; w:h-ansi=&quot;Cambria Math&quot;/&gt;&lt;wx:font wx:val=&quot;Cambria Math&quot;/&gt;&lt;w:noProof/&gt;&lt;/w:rPr&gt;&lt;m:t&gt;(2&lt;/m:t&gt;&lt;/m:r&gt;&lt;m:r&gt;&lt;w:rPr&gt;&lt;w:rFonts w:ascii=&quot;Cambria Math&quot; w:h-ansi=&quot;Cambria Math&quot;/&gt;&lt;wx:font wx:val=&quot;Cambria Math&quot;/&gt;&lt;w:i/&gt;&lt;w:noProof/&gt;&lt;/w:rPr&gt;&lt;m:t&gt;n&lt;/m:t&gt;&lt;/m:r&gt;&lt;m:r&gt;&lt;m:rPr&gt;&lt;m:sty m:val=&quot;p&quot;/&gt;&lt;/m:rPr&gt;&lt;w:rPr&gt;&lt;w:rFonts w:ascii=&quot;Cambria Math&quot; w:h-ansi=&quot;Cambria Math&quot;/&gt;&lt;wx:font wx:val=&quot;Cambria Math&quot;/&gt;&lt;w:noProof/&gt;&lt;/w:rPr&gt;&lt;m:t&gt;-1)&lt;/m:t&gt;&lt;/m:r&gt;&lt;m:r&gt;&lt;w:rPr&gt;&lt;w:rFonts w:ascii=&quot;Cambria Math&quot; w:h-ansi=&quot;Cambria Math&quot;/&gt;&lt;wx:font wx:val=&quot;Cambria Math&quot;/&gt;&lt;w:i/&gt;&lt;w:noProof/&gt;&lt;/w:rPr&gt;&lt;m:t&gt;N&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81" o:title="" chromakey="white"/>
          </v:shape>
        </w:pict>
      </w:r>
      <w:r w:rsidR="0066337A" w:rsidRPr="0066337A">
        <w:rPr>
          <w:lang w:eastAsia="zh-CN"/>
        </w:rPr>
        <w:instrText xml:space="preserve"> </w:instrText>
      </w:r>
      <w:r w:rsidR="0066337A" w:rsidRPr="0066337A">
        <w:fldChar w:fldCharType="separate"/>
      </w:r>
      <w:r w:rsidR="00A3404B">
        <w:rPr>
          <w:noProof/>
          <w:position w:val="-14"/>
        </w:rPr>
        <w:pict w14:anchorId="0D1F1A52">
          <v:shape id="_x0000_i1177" type="#_x0000_t75" alt="" style="width:55.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03E3&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3903E3&quot; wsp:rsidP=&quot;003903E3&quot;&gt;&lt;m:oMathPara&gt;&lt;m:oMath&gt;&lt;m:r&gt;&lt;m:rPr&gt;&lt;m:sty m:val=&quot;p&quot;/&gt;&lt;/m:rPr&gt;&lt;w:rPr&gt;&lt;w:rFonts w:ascii=&quot;Cambria Math&quot; w:h-ansi=&quot;Cambria Math&quot;/&gt;&lt;wx:font wx:val=&quot;Cambria Math&quot;/&gt;&lt;w:noProof/&gt;&lt;/w:rPr&gt;&lt;m:t&gt;(2&lt;/m:t&gt;&lt;/m:r&gt;&lt;m:r&gt;&lt;w:rPr&gt;&lt;w:rFonts w:ascii=&quot;Cambria Math&quot; w:h-ansi=&quot;Cambria Math&quot;/&gt;&lt;wx:font wx:val=&quot;Cambria Math&quot;/&gt;&lt;w:i/&gt;&lt;w:noProof/&gt;&lt;/w:rPr&gt;&lt;m:t&gt;n&lt;/m:t&gt;&lt;/m:r&gt;&lt;m:r&gt;&lt;m:rPr&gt;&lt;m:sty m:val=&quot;p&quot;/&gt;&lt;/m:rPr&gt;&lt;w:rPr&gt;&lt;w:rFonts w:ascii=&quot;Cambria Math&quot; w:h-ansi=&quot;Cambria Math&quot;/&gt;&lt;wx:font wx:val=&quot;Cambria Math&quot;/&gt;&lt;w:noProof/&gt;&lt;/w:rPr&gt;&lt;m:t&gt;-1)&lt;/m:t&gt;&lt;/m:r&gt;&lt;m:r&gt;&lt;w:rPr&gt;&lt;w:rFonts w:ascii=&quot;Cambria Math&quot; w:h-ansi=&quot;Cambria Math&quot;/&gt;&lt;wx:font wx:val=&quot;Cambria Math&quot;/&gt;&lt;w:i/&gt;&lt;w:noProof/&gt;&lt;/w:rPr&gt;&lt;m:t&gt;N&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81" o:title="" chromakey="white"/>
          </v:shape>
        </w:pict>
      </w:r>
      <w:r w:rsidR="0066337A" w:rsidRPr="0066337A">
        <w:fldChar w:fldCharType="end"/>
      </w:r>
      <w:r w:rsidR="0066337A" w:rsidRPr="00363BD8">
        <w:rPr>
          <w:rFonts w:hint="eastAsia"/>
          <w:lang w:eastAsia="zh-CN"/>
        </w:rPr>
        <w:t>，因此竞争比率至少为</w:t>
      </w:r>
      <w:r w:rsidR="0066337A" w:rsidRPr="0066337A">
        <w:fldChar w:fldCharType="begin"/>
      </w:r>
      <w:r w:rsidR="0066337A" w:rsidRPr="0066337A">
        <w:rPr>
          <w:lang w:eastAsia="zh-CN"/>
        </w:rPr>
        <w:instrText xml:space="preserve"> QUOTE </w:instrText>
      </w:r>
      <w:r w:rsidR="00A3404B">
        <w:rPr>
          <w:noProof/>
          <w:position w:val="-21"/>
        </w:rPr>
        <w:pict w14:anchorId="6F384D0F">
          <v:shape id="_x0000_i1178" type="#_x0000_t75" alt="" style="width:25.5pt;height:25.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0952&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DD0952&quot; wsp:rsidP=&quot;00DD0952&quot;&gt;&lt;m:oMathPara&gt;&lt;m:oMath&gt;&lt;m:r&gt;&lt;m:rPr&gt;&lt;m:sty m:val=&quot;p&quot;/&gt;&lt;/m:rPr&gt;&lt;w:rPr&gt;&lt;w:rFonts w:ascii=&quot;Cambria Math&quot; w:h-ansi=&quot;Cambria Math&quot;/&gt;&lt;wx:font wx:val=&quot;Cambria Math&quot;/&gt;&lt;w:noProof/&gt;&lt;/w:rPr&gt;&lt;m:t&gt;1-&lt;/m:t&gt;&lt;/m:r&gt;&lt;m:f&gt;&lt;m:fPr&gt;&lt;m:ctrlPr&gt;&lt;w:rPr&gt;&lt;w:rFonts w:ascii=&quot;Cambria Math&quot; w:h-ansi=&quot;Cambria Math&quot;/&gt;&lt;wx:font wx:val=&quot;Cambria Math&quot;/&gt;&lt;/w:rPr&gt;&lt;/m:ctrlPr&gt;&lt;/m:fPr&gt;&lt;m:num&gt;&lt;m:r&gt;&lt;m:rPr&gt;&lt;m:sty m:val=&quot;p&quot;/&gt;&lt;/m:rPr&gt;&lt;w:rPr&gt;&lt;w:rFonts w:ascii=&quot;Cambria Math&quot; w:h-ansi=&quot;Cambria Math&quot;/&gt;&lt;wx:font wx:val=&quot;Cambria Math&quot;/&gt;&lt;w:noProof/&gt;&lt;/w:rPr&gt;&lt;m:t&gt;1&lt;/m:t&gt;&lt;/m:r&gt;&lt;/m:num&gt;&lt;m:den&gt;&lt;m:r&gt;&lt;w:rPr&gt;&lt;w:rFonts w:ascii=&quot;Cambria Math&quot; w:h-ansi=&quot;Cambria Math&quot;/&gt;&lt;wx:font wx:val=&quot;Cambria Math&quot;/&gt;&lt;w:i/&gt;&lt;w:noProof/&gt;&lt;/w:rPr&gt;&lt;m:t&gt;e&lt;/m:t&gt;&lt;/m:r&gt;&lt;/m:den&gt;&lt;/m:f&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78" o:title="" chromakey="white"/>
          </v:shape>
        </w:pict>
      </w:r>
      <w:r w:rsidR="0066337A" w:rsidRPr="0066337A">
        <w:rPr>
          <w:lang w:eastAsia="zh-CN"/>
        </w:rPr>
        <w:instrText xml:space="preserve"> </w:instrText>
      </w:r>
      <w:r w:rsidR="0066337A" w:rsidRPr="0066337A">
        <w:fldChar w:fldCharType="separate"/>
      </w:r>
      <w:r w:rsidR="00A3404B">
        <w:rPr>
          <w:noProof/>
          <w:position w:val="-21"/>
        </w:rPr>
        <w:pict w14:anchorId="6D26E938">
          <v:shape id="_x0000_i1179" type="#_x0000_t75" alt="" style="width:25.5pt;height:25.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0952&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DD0952&quot; wsp:rsidP=&quot;00DD0952&quot;&gt;&lt;m:oMathPara&gt;&lt;m:oMath&gt;&lt;m:r&gt;&lt;m:rPr&gt;&lt;m:sty m:val=&quot;p&quot;/&gt;&lt;/m:rPr&gt;&lt;w:rPr&gt;&lt;w:rFonts w:ascii=&quot;Cambria Math&quot; w:h-ansi=&quot;Cambria Math&quot;/&gt;&lt;wx:font wx:val=&quot;Cambria Math&quot;/&gt;&lt;w:noProof/&gt;&lt;/w:rPr&gt;&lt;m:t&gt;1-&lt;/m:t&gt;&lt;/m:r&gt;&lt;m:f&gt;&lt;m:fPr&gt;&lt;m:ctrlPr&gt;&lt;w:rPr&gt;&lt;w:rFonts w:ascii=&quot;Cambria Math&quot; w:h-ansi=&quot;Cambria Math&quot;/&gt;&lt;wx:font wx:val=&quot;Cambria Math&quot;/&gt;&lt;/w:rPr&gt;&lt;/m:ctrlPr&gt;&lt;/m:fPr&gt;&lt;m:num&gt;&lt;m:r&gt;&lt;m:rPr&gt;&lt;m:sty m:val=&quot;p&quot;/&gt;&lt;/m:rPr&gt;&lt;w:rPr&gt;&lt;w:rFonts w:ascii=&quot;Cambria Math&quot; w:h-ansi=&quot;Cambria Math&quot;/&gt;&lt;wx:font wx:val=&quot;Cambria Math&quot;/&gt;&lt;w:noProof/&gt;&lt;/w:rPr&gt;&lt;m:t&gt;1&lt;/m:t&gt;&lt;/m:r&gt;&lt;/m:num&gt;&lt;m:den&gt;&lt;m:r&gt;&lt;w:rPr&gt;&lt;w:rFonts w:ascii=&quot;Cambria Math&quot; w:h-ansi=&quot;Cambria Math&quot;/&gt;&lt;wx:font wx:val=&quot;Cambria Math&quot;/&gt;&lt;w:i/&gt;&lt;w:noProof/&gt;&lt;/w:rPr&gt;&lt;m:t&gt;e&lt;/m:t&gt;&lt;/m:r&gt;&lt;/m:den&gt;&lt;/m:f&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78" o:title="" chromakey="white"/>
          </v:shape>
        </w:pict>
      </w:r>
      <w:r w:rsidR="0066337A" w:rsidRPr="0066337A">
        <w:fldChar w:fldCharType="end"/>
      </w:r>
      <w:r w:rsidR="0066337A" w:rsidRPr="00363BD8">
        <w:rPr>
          <w:rFonts w:hint="eastAsia"/>
          <w:lang w:eastAsia="zh-CN"/>
        </w:rPr>
        <w:t>。</w:t>
      </w:r>
    </w:p>
    <w:p w14:paraId="2F8A9C31" w14:textId="77777777" w:rsidR="00CE742F" w:rsidRDefault="0066337A" w:rsidP="00CE742F">
      <w:pPr>
        <w:pStyle w:val="af7"/>
        <w:tabs>
          <w:tab w:val="left" w:pos="5250"/>
        </w:tabs>
        <w:ind w:left="0"/>
        <w:rPr>
          <w:lang w:eastAsia="zh-CN"/>
        </w:rPr>
      </w:pPr>
      <w:r w:rsidRPr="00363BD8">
        <w:rPr>
          <w:rFonts w:hint="eastAsia"/>
          <w:lang w:eastAsia="zh-CN"/>
        </w:rPr>
        <w:t>在本节中，将展示如何导出出价与可用流量之间的最佳折衷函数。对于每个单调递减的折衷函数</w:t>
      </w:r>
      <w:r w:rsidRPr="00363BD8">
        <w:rPr>
          <w:rFonts w:hint="eastAsia"/>
        </w:rPr>
        <w:t>ψ</w:t>
      </w:r>
      <w:r w:rsidRPr="00363BD8">
        <w:rPr>
          <w:rFonts w:hint="eastAsia"/>
          <w:lang w:eastAsia="zh-CN"/>
        </w:rPr>
        <w:t>和关联问题的每个实例</w:t>
      </w:r>
      <w:r w:rsidRPr="00363BD8">
        <w:rPr>
          <w:rFonts w:hint="eastAsia"/>
        </w:rPr>
        <w:t>π</w:t>
      </w:r>
      <w:r w:rsidRPr="00363BD8">
        <w:rPr>
          <w:rFonts w:hint="eastAsia"/>
          <w:lang w:eastAsia="zh-CN"/>
        </w:rPr>
        <w:t>，并为</w:t>
      </w:r>
      <w:r>
        <w:rPr>
          <w:rFonts w:hint="eastAsia"/>
          <w:lang w:eastAsia="zh-CN"/>
        </w:rPr>
        <w:t>本</w:t>
      </w:r>
      <w:r w:rsidRPr="00363BD8">
        <w:rPr>
          <w:rFonts w:hint="eastAsia"/>
          <w:lang w:eastAsia="zh-CN"/>
        </w:rPr>
        <w:t>关联算法写一个新的</w:t>
      </w:r>
      <w:r w:rsidRPr="00363BD8">
        <w:rPr>
          <w:lang w:eastAsia="zh-CN"/>
        </w:rPr>
        <w:t xml:space="preserve">LP </w:t>
      </w:r>
      <w:r w:rsidRPr="0066337A">
        <w:fldChar w:fldCharType="begin"/>
      </w:r>
      <w:r w:rsidRPr="0066337A">
        <w:rPr>
          <w:lang w:eastAsia="zh-CN"/>
        </w:rPr>
        <w:instrText xml:space="preserve"> QUOTE </w:instrText>
      </w:r>
      <w:r w:rsidR="00A3404B">
        <w:rPr>
          <w:noProof/>
          <w:position w:val="-14"/>
        </w:rPr>
        <w:pict w14:anchorId="144BB87F">
          <v:shape id="_x0000_i1180" type="#_x0000_t75" alt="" style="width:35.2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0B37&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270B37&quot; wsp:rsidP=&quot;00270B37&quot;&gt;&lt;m:oMathPara&gt;&lt;m:oMath&gt;&lt;m:r&gt;&lt;w:rPr&gt;&lt;w:rFonts w:ascii=&quot;Cambria Math&quot; w:h-ansi=&quot;Cambria Math&quot;/&gt;&lt;wx:font wx:val=&quot;Cambria Math&quot;/&gt;&lt;w:i/&gt;&lt;w:noProof/&gt;&lt;/w:rPr&gt;&lt;m:t&gt;L&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 w:cs=&quot;Cambria Math&quot;/&gt;&lt;wx:font wx:val=&quot;Cambria Math&quot;/&gt;&lt;w:i/&gt;&lt;w:noProof/&gt;&lt;/w:rPr&gt;&lt;m:t&gt;_&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 w:cs=&quot;Cambria Math&quot;/&gt;&lt;wx:font wx:val=&quot;Cambria Math&quot;/&gt;&lt;w:i/&gt;&lt;w:noProof/&gt;&lt;/w:rPr&gt;&lt;m:t&gt;_&lt;/m:t&gt;&lt;/m:r&gt;&lt;m:r&gt;&lt;m:rPr&gt;&lt;m:sty m:val=&quot;p&quot;/&gt;&lt;/m:rPr&gt;&lt;w:rPr&gt;&lt;w:rFonts w:ascii=&quot;Cambria Math&quot; w:h-ansi=&quot;Cambria Math&quot;/&gt;&lt;wx:font wx:val=&quot;Ca/m/b/r/i/a/ /M/a/th&quot;/&gt;&lt;w:noProof/&gt;&lt;/w:rPr&gt;&lt;m:t&gt;)&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82" o:title="" chromakey="white"/>
          </v:shape>
        </w:pict>
      </w:r>
      <w:r w:rsidRPr="0066337A">
        <w:rPr>
          <w:lang w:eastAsia="zh-CN"/>
        </w:rPr>
        <w:instrText xml:space="preserve"> </w:instrText>
      </w:r>
      <w:r w:rsidRPr="0066337A">
        <w:fldChar w:fldCharType="separate"/>
      </w:r>
      <w:r w:rsidR="00A3404B">
        <w:rPr>
          <w:noProof/>
          <w:position w:val="-14"/>
        </w:rPr>
        <w:pict w14:anchorId="560FC710">
          <v:shape id="_x0000_i1181" type="#_x0000_t75" alt="" style="width:35.2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0B37&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270B37&quot; wsp:rsidP=&quot;00270B37&quot;&gt;&lt;m:oMathPara&gt;&lt;m:oMath&gt;&lt;m:r&gt;&lt;w:rPr&gt;&lt;w:rFonts w:ascii=&quot;Cambria Math&quot; w:h-ansi=&quot;Cambria Math&quot;/&gt;&lt;wx:font wx:val=&quot;Cambria Math&quot;/&gt;&lt;w:i/&gt;&lt;w:noProof/&gt;&lt;/w:rPr&gt;&lt;m:t&gt;L&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 w:cs=&quot;Cambria Math&quot;/&gt;&lt;wx:font wx:val=&quot;Cambria Math&quot;/&gt;&lt;w:i/&gt;&lt;w:noProof/&gt;&lt;/w:rPr&gt;&lt;m:t&gt;_&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 w:cs=&quot;Cambria Math&quot;/&gt;&lt;wx:font wx:val=&quot;Cambria Math&quot;/&gt;&lt;w:i/&gt;&lt;w:noProof/&gt;&lt;/w:rPr&gt;&lt;m:t&gt;_&lt;/m:t&gt;&lt;/m:r&gt;&lt;m:r&gt;&lt;m:rPr&gt;&lt;m:sty m:val=&quot;p&quot;/&gt;&lt;/m:rPr&gt;&lt;w:rPr&gt;&lt;w:rFonts w:ascii=&quot;Cambria Math&quot; w:h-ansi=&quot;Cambria Math&quot;/&gt;&lt;wx:font wx:val=&quot;Ca/m/b/r/i/a/ /M/a/th&quot;/&gt;&lt;w:noProof/&gt;&lt;/w:rPr&gt;&lt;m:t&gt;)&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82" o:title="" chromakey="white"/>
          </v:shape>
        </w:pict>
      </w:r>
      <w:r w:rsidRPr="0066337A">
        <w:fldChar w:fldCharType="end"/>
      </w:r>
      <w:r w:rsidRPr="00363BD8">
        <w:rPr>
          <w:rFonts w:hint="eastAsia"/>
          <w:lang w:eastAsia="zh-CN"/>
        </w:rPr>
        <w:t>。当然，一旦指定了关联算法以及输入实例，</w:t>
      </w:r>
      <w:r w:rsidRPr="00363BD8">
        <w:rPr>
          <w:lang w:eastAsia="zh-CN"/>
        </w:rPr>
        <w:t>STA</w:t>
      </w:r>
      <w:r w:rsidRPr="00363BD8">
        <w:rPr>
          <w:rFonts w:hint="eastAsia"/>
          <w:lang w:eastAsia="zh-CN"/>
        </w:rPr>
        <w:t>和</w:t>
      </w:r>
      <w:r w:rsidRPr="00363BD8">
        <w:rPr>
          <w:lang w:eastAsia="zh-CN"/>
        </w:rPr>
        <w:t>AP</w:t>
      </w:r>
      <w:r w:rsidRPr="00363BD8">
        <w:rPr>
          <w:rFonts w:hint="eastAsia"/>
          <w:lang w:eastAsia="zh-CN"/>
        </w:rPr>
        <w:t>之间的实际关联就完全确定了。特别是，类型</w:t>
      </w:r>
      <w:r w:rsidRPr="00363BD8">
        <w:rPr>
          <w:lang w:eastAsia="zh-CN"/>
        </w:rPr>
        <w:t>i</w:t>
      </w:r>
      <w:r w:rsidRPr="00363BD8">
        <w:rPr>
          <w:rFonts w:hint="eastAsia"/>
          <w:lang w:eastAsia="zh-CN"/>
        </w:rPr>
        <w:t>的</w:t>
      </w:r>
      <w:r w:rsidRPr="00363BD8">
        <w:rPr>
          <w:lang w:eastAsia="zh-CN"/>
        </w:rPr>
        <w:t>AP</w:t>
      </w:r>
      <w:r w:rsidRPr="00363BD8">
        <w:rPr>
          <w:rFonts w:hint="eastAsia"/>
          <w:lang w:eastAsia="zh-CN"/>
        </w:rPr>
        <w:t>的数量</w:t>
      </w:r>
      <w:r w:rsidRPr="0066337A">
        <w:fldChar w:fldCharType="begin"/>
      </w:r>
      <w:r w:rsidRPr="0066337A">
        <w:rPr>
          <w:lang w:eastAsia="zh-CN"/>
        </w:rPr>
        <w:instrText xml:space="preserve"> QUOTE </w:instrText>
      </w:r>
      <w:r w:rsidR="00A3404B">
        <w:rPr>
          <w:noProof/>
          <w:position w:val="-14"/>
        </w:rPr>
        <w:pict w14:anchorId="2390AB32">
          <v:shape id="_x0000_i1182" type="#_x0000_t75" alt="" style="width:10.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740D2&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4740D2&quot; wsp:rsidP=&quot;004740D2&quot;&gt;&lt;m:oMathPara&gt;&lt;m:oMath&gt;&lt;m:sSub&gt;&lt;m:sSubPr&gt;&lt;m:ctrlPr&gt;&lt;w:rPr&gt;&lt;w:rFonts w:ascii=&quot;Cambria Math&quot; w:h-ansi=&quot;Cambria Math&quot;/&gt;&lt;wx:font wx:val=&quot;Cambria Math&quot;/&gt;&lt;/w:rPr&gt;&lt;/m:ctrlPr&gt;&lt;/m:sSubPr&gt;&lt;m:e&gt;&lt;m:r&gt;&lt;w:rPr&gt;&lt;w:rFonts w:ascii=&quot;Cambria Math&quot; w:h-ansi=&quot;Cambria Math&quot; w:cs=&quot;Cambria Math&quot;/&gt;&lt;wx:font wx:val=&quot;Cambria Math&quot;/&gt;&lt;w:i/&gt;&lt;w:noProof/&gt;&lt;/w:rPr&gt;&lt;m:t&gt;_&lt;/m:t&gt;&lt;/m:r&gt;&lt;/m:e&gt;&lt;m:sub&gt;&lt;m:r&gt;&lt;w:rPr&gt;&lt;w:rFonts w:ascii=&quot;Cambria Math&quot; w:h-ansi=&quot;Cambria Math&quot;/&gt;&lt;wx:font wx:val=&quot;Cambria Math&quot;/&gt;&lt;w:i&quot;&quot;&quot;&quot;&quot;&quot;&quot;&quot;&quot;/&gt;&lt;w:noProof/&gt;&lt;/w:rPr&gt;&lt;m:t&gt;i&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83" o:title="" chromakey="white"/>
          </v:shape>
        </w:pict>
      </w:r>
      <w:r w:rsidRPr="0066337A">
        <w:rPr>
          <w:lang w:eastAsia="zh-CN"/>
        </w:rPr>
        <w:instrText xml:space="preserve"> </w:instrText>
      </w:r>
      <w:r w:rsidRPr="0066337A">
        <w:fldChar w:fldCharType="separate"/>
      </w:r>
      <w:r w:rsidR="00A3404B">
        <w:rPr>
          <w:noProof/>
          <w:position w:val="-14"/>
        </w:rPr>
        <w:pict w14:anchorId="6AE6CC7B">
          <v:shape id="_x0000_i1183" type="#_x0000_t75" alt="" style="width:10.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740D2&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4740D2&quot; wsp:rsidP=&quot;004740D2&quot;&gt;&lt;m:oMathPara&gt;&lt;m:oMath&gt;&lt;m:sSub&gt;&lt;m:sSubPr&gt;&lt;m:ctrlPr&gt;&lt;w:rPr&gt;&lt;w:rFonts w:ascii=&quot;Cambria Math&quot; w:h-ansi=&quot;Cambria Math&quot;/&gt;&lt;wx:font wx:val=&quot;Cambria Math&quot;/&gt;&lt;/w:rPr&gt;&lt;/m:ctrlPr&gt;&lt;/m:sSubPr&gt;&lt;m:e&gt;&lt;m:r&gt;&lt;w:rPr&gt;&lt;w:rFonts w:ascii=&quot;Cambria Math&quot; w:h-ansi=&quot;Cambria Math&quot; w:cs=&quot;Cambria Math&quot;/&gt;&lt;wx:font wx:val=&quot;Cambria Math&quot;/&gt;&lt;w:i/&gt;&lt;w:noProof/&gt;&lt;/w:rPr&gt;&lt;m:t&gt;_&lt;/m:t&gt;&lt;/m:r&gt;&lt;/m:e&gt;&lt;m:sub&gt;&lt;m:r&gt;&lt;w:rPr&gt;&lt;w:rFonts w:ascii=&quot;Cambria Math&quot; w:h-ansi=&quot;Cambria Math&quot;/&gt;&lt;wx:font wx:val=&quot;Cambria Math&quot;/&gt;&lt;w:i&quot;&quot;&quot;&quot;&quot;&quot;&quot;&quot;&quot;/&gt;&lt;w:noProof/&gt;&lt;/w:rPr&gt;&lt;m:t&gt;i&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83" o:title="" chromakey="white"/>
          </v:shape>
        </w:pict>
      </w:r>
      <w:r w:rsidRPr="0066337A">
        <w:fldChar w:fldCharType="end"/>
      </w:r>
      <w:r w:rsidRPr="00363BD8">
        <w:rPr>
          <w:rFonts w:hint="eastAsia"/>
          <w:lang w:eastAsia="zh-CN"/>
        </w:rPr>
        <w:t>是固定的。</w:t>
      </w:r>
      <w:r w:rsidRPr="00363BD8">
        <w:rPr>
          <w:lang w:eastAsia="zh-CN"/>
        </w:rPr>
        <w:t xml:space="preserve"> </w:t>
      </w:r>
      <w:r w:rsidRPr="0066337A">
        <w:fldChar w:fldCharType="begin"/>
      </w:r>
      <w:r w:rsidRPr="0066337A">
        <w:rPr>
          <w:lang w:eastAsia="zh-CN"/>
        </w:rPr>
        <w:instrText xml:space="preserve"> QUOTE </w:instrText>
      </w:r>
      <w:r w:rsidR="00A3404B">
        <w:rPr>
          <w:noProof/>
          <w:position w:val="-14"/>
        </w:rPr>
        <w:pict w14:anchorId="447D1536">
          <v:shape id="_x0000_i1184" type="#_x0000_t75" alt="" style="width:35.2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027&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777027&quot; wsp:rsidP=&quot;00777027&quot;&gt;&lt;m:oMathPara&gt;&lt;m:oMath&gt;&lt;m:r&gt;&lt;w:rPr&gt;&lt;w:rFonts w:ascii=&quot;Cambria Math&quot; w:h-ansi=&quot;Cambria Math&quot;/&gt;&lt;wx:font wx:val=&quot;Cambria Math&quot;/&gt;&lt;w:i/&gt;&lt;w:noProof/&gt;&lt;/w:rPr&gt;&lt;m:t&gt;L&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 w:cs=&quot;Cambria Math&quot;/&gt;&lt;wx:font wx:val=&quot;Cambria Math&quot;/&gt;&lt;w:i/&gt;&lt;w:noProof/&gt;&lt;/w:rPr&gt;&lt;m:t&gt;_&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 w:cs=&quot;Cambria Math&quot;/&gt;&lt;wx:font wx:val=&quot;Cambria Math&quot;/&gt;&lt;w:i/&gt;&lt;w:noProof/&gt;&lt;/w:rPr&gt;&lt;m:t&gt;_&lt;/m:t&gt;&lt;/m:r&gt;&lt;m:r&gt;&lt;m:rPr&gt;&lt;m:sty m:val=&quot;p&quot;/&gt;&lt;/m:rPr&gt;&lt;w:rPr&gt;&lt;w:rFonts w:ascii=&quot;Cambria Math&quot; w:h-ansi=&quot;Cambria Math&quot;/&gt;&lt;wx:font wx:val=&quot;Ca/m/b/r/i/a/ /M/a/th&quot;/&gt;&lt;w:noProof/&gt;&lt;/w:rPr&gt;&lt;m:t&gt;)&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82" o:title="" chromakey="white"/>
          </v:shape>
        </w:pict>
      </w:r>
      <w:r w:rsidRPr="0066337A">
        <w:rPr>
          <w:lang w:eastAsia="zh-CN"/>
        </w:rPr>
        <w:instrText xml:space="preserve"> </w:instrText>
      </w:r>
      <w:r w:rsidRPr="0066337A">
        <w:fldChar w:fldCharType="separate"/>
      </w:r>
      <w:r w:rsidR="00A3404B">
        <w:rPr>
          <w:noProof/>
          <w:position w:val="-14"/>
        </w:rPr>
        <w:pict w14:anchorId="0C6F0019">
          <v:shape id="_x0000_i1185" type="#_x0000_t75" alt="" style="width:35.2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027&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777027&quot; wsp:rsidP=&quot;00777027&quot;&gt;&lt;m:oMathPara&gt;&lt;m:oMath&gt;&lt;m:r&gt;&lt;w:rPr&gt;&lt;w:rFonts w:ascii=&quot;Cambria Math&quot; w:h-ansi=&quot;Cambria Math&quot;/&gt;&lt;wx:font wx:val=&quot;Cambria Math&quot;/&gt;&lt;w:i/&gt;&lt;w:noProof/&gt;&lt;/w:rPr&gt;&lt;m:t&gt;L&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 w:cs=&quot;Cambria Math&quot;/&gt;&lt;wx:font wx:val=&quot;Cambria Math&quot;/&gt;&lt;w:i/&gt;&lt;w:noProof/&gt;&lt;/w:rPr&gt;&lt;m:t&gt;_&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 w:cs=&quot;Cambria Math&quot;/&gt;&lt;wx:font wx:val=&quot;Cambria Math&quot;/&gt;&lt;w:i/&gt;&lt;w:noProof/&gt;&lt;/w:rPr&gt;&lt;m:t&gt;_&lt;/m:t&gt;&lt;/m:r&gt;&lt;m:r&gt;&lt;m:rPr&gt;&lt;m:sty m:val=&quot;p&quot;/&gt;&lt;/m:rPr&gt;&lt;w:rPr&gt;&lt;w:rFonts w:ascii=&quot;Cambria Math&quot; w:h-ansi=&quot;Cambria Math&quot;/&gt;&lt;wx:font wx:val=&quot;Ca/m/b/r/i/a/ /M/a/th&quot;/&gt;&lt;w:noProof/&gt;&lt;/w:rPr&gt;&lt;m:t&gt;)&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82" o:title="" chromakey="white"/>
          </v:shape>
        </w:pict>
      </w:r>
      <w:r w:rsidRPr="0066337A">
        <w:fldChar w:fldCharType="end"/>
      </w:r>
      <w:r w:rsidRPr="00363BD8">
        <w:rPr>
          <w:rFonts w:hint="eastAsia"/>
          <w:lang w:eastAsia="zh-CN"/>
        </w:rPr>
        <w:t>是通过在显示</w:t>
      </w:r>
      <w:r w:rsidRPr="00363BD8">
        <w:rPr>
          <w:lang w:eastAsia="zh-CN"/>
        </w:rPr>
        <w:t>LP</w:t>
      </w:r>
      <w:r w:rsidRPr="0066337A">
        <w:fldChar w:fldCharType="begin"/>
      </w:r>
      <w:r w:rsidRPr="0066337A">
        <w:rPr>
          <w:lang w:eastAsia="zh-CN"/>
        </w:rPr>
        <w:instrText xml:space="preserve"> QUOTE </w:instrText>
      </w:r>
      <w:r w:rsidR="00A3404B">
        <w:rPr>
          <w:noProof/>
          <w:position w:val="-14"/>
        </w:rPr>
        <w:pict w14:anchorId="418E210D">
          <v:shape id="_x0000_i1186" type="#_x0000_t75" alt="" style="width:10.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3413&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C33413&quot; wsp:rsidP=&quot;00C33413&quot;&gt;&lt;m:oMathPara&gt;&lt;m:oMath&gt;&lt;m:r&gt;&lt;w:rPr&gt;&lt;w:rFonts w:ascii=&quot;Cambria Math&quot; w:h-ansi=&quot;Cambria Math&quot;/&gt;&lt;wx:font wx:val=&quot;Cambria Math&quot;/&gt;&lt;w:i/&gt;&lt;w:noProof/&gt;&lt;/w:rPr&gt;&lt;m:t&gt; L&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84" o:title="" chromakey="white"/>
          </v:shape>
        </w:pict>
      </w:r>
      <w:r w:rsidRPr="0066337A">
        <w:rPr>
          <w:lang w:eastAsia="zh-CN"/>
        </w:rPr>
        <w:instrText xml:space="preserve"> </w:instrText>
      </w:r>
      <w:r w:rsidRPr="0066337A">
        <w:fldChar w:fldCharType="separate"/>
      </w:r>
      <w:r w:rsidR="00A3404B">
        <w:rPr>
          <w:noProof/>
          <w:position w:val="-14"/>
        </w:rPr>
        <w:pict w14:anchorId="6126D5E1">
          <v:shape id="_x0000_i1187" type="#_x0000_t75" alt="" style="width:10.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3413&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C33413&quot; wsp:rsidP=&quot;00C33413&quot;&gt;&lt;m:oMathPara&gt;&lt;m:oMath&gt;&lt;m:r&gt;&lt;w:rPr&gt;&lt;w:rFonts w:ascii=&quot;Cambria Math&quot; w:h-ansi=&quot;Cambria Math&quot;/&gt;&lt;wx:font wx:val=&quot;Cambria Math&quot;/&gt;&lt;w:i/&gt;&lt;w:noProof/&gt;&lt;/w:rPr&gt;&lt;m:t&gt; L&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84" o:title="" chromakey="white"/>
          </v:shape>
        </w:pict>
      </w:r>
      <w:r w:rsidRPr="0066337A">
        <w:fldChar w:fldCharType="end"/>
      </w:r>
      <w:r w:rsidRPr="00363BD8">
        <w:rPr>
          <w:rFonts w:hint="eastAsia"/>
          <w:lang w:eastAsia="zh-CN"/>
        </w:rPr>
        <w:t>的因子中取每个不等式的左手边而代入</w:t>
      </w:r>
      <w:r w:rsidRPr="0066337A">
        <w:fldChar w:fldCharType="begin"/>
      </w:r>
      <w:r w:rsidRPr="0066337A">
        <w:rPr>
          <w:lang w:eastAsia="zh-CN"/>
        </w:rPr>
        <w:instrText xml:space="preserve"> QUOTE </w:instrText>
      </w:r>
      <w:r w:rsidR="00A3404B">
        <w:rPr>
          <w:noProof/>
          <w:position w:val="-14"/>
        </w:rPr>
        <w:pict w14:anchorId="3AEB73AD">
          <v:shape id="_x0000_i1188" type="#_x0000_t75" alt="" style="width:35.2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14&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445014&quot; wsp:rsidP=&quot;00445014&quot;&gt;&lt;m:oMathPara&gt;&lt;m:oMath&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x&lt;/m:t&gt;&lt;/m:r&gt;&lt;/m:e&gt;&lt;m:sub&gt;&lt;m:r&gt;&lt;w:rPr&gt;&lt;w:rFonts w:ascii=&quot;Cambria Math&quot; w:h-ansi=&quot;Cambria Math&quot;/&gt;&lt;wx:font wx:val=&quot;Cambria Math&quot;/&gt;&lt;w:i/&gt;&lt;w:noProof/&gt;&lt;/w:rPr&gt;&lt;m:t&gt;i&lt;/m:t&gt;&lt;/m:r&gt;&lt;/m:sub&gt;&lt;/m:sSub&gt;&lt;m:r&gt;&lt;m:rPr&gt;&lt;m:sty m:val=&quot;p&quot;/&gt;&lt;/m:rPr&gt;&lt;w:rPr&gt;&lt;w:rFonts w:ascii=&quot;Cambria Math&quot; w:h-ansi=&quot;Cambria Math&quot;/&gt;&lt;wx:font wx:val=&quot;Cambria Math&quot;/&gt;&lt;w:noProof/&gt;&lt;/w:rPr&gt;&lt;m:t&gt;=&lt;/m:t&gt;&lt;/m:r&gt;&lt;m:sSub&gt;&lt;m:sSubPr&gt;&lt;m:ctrlPr&gt;&lt;w:rPr&gt;&lt;w:rFonts w:ascii=&quot;Cambria Math&quot; w:h-ansi=&quot;Cambria Math&quot;/&gt;&lt;wx:font wx:val=&quot;Cambria Math&quot;/&gt;&lt;/w:rPr&gt;&lt;/m:ctrlPr&gt;&lt;/m:sSubPr&gt;&lt;m:e&gt;&lt;m:r&gt;&lt;w:rPr&gt;&lt;w:rFonts w:ascii=&quot;Cambria Math&quot; w:h-ansi=&quot;Cambria Math&quot; w:cs=&quot;Cambria Math&quot;/&gt;&lt;wx:font wx:val=&quot;Cambria Math&quot;/&gt;&lt;w:i/&gt;&lt;w:noProof/&gt;&lt;/w:rPr&gt;&lt;m:t&gt;_&lt;/m:t&gt;&lt;/m:r&gt;&lt;/m:e&gt;&lt;m:sub&gt;&lt;m:r&gt;&lt;w:rPr&gt;&lt;w:rFonts w:ascii=&quot;Cambria Math&quot; w:h-ansi=&quot;Cambria Math&quot;/&gt;&lt;wx:font wx:val=&quot;Cambria Math&quot;/&gt;&lt;w:i/&gt;&lt;w:noProof/&gt;&lt;/w:rPr&gt;&lt;m:t&gt;i&lt;/m:t&gt;&lt;/m:r&gt;&lt;/m:sub&gt;&lt;/m:sSub&gt;&lt;/m:oMath&gt;&lt;/m:oMathPara&gt;&lt;/w:p&gt;&lt;w:sectPr wsp:rsidR=&quot;00&lt;&lt;&lt;&lt;&lt;&lt;&lt;&lt;&lt;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85" o:title="" chromakey="white"/>
          </v:shape>
        </w:pict>
      </w:r>
      <w:r w:rsidRPr="0066337A">
        <w:rPr>
          <w:lang w:eastAsia="zh-CN"/>
        </w:rPr>
        <w:instrText xml:space="preserve"> </w:instrText>
      </w:r>
      <w:r w:rsidRPr="0066337A">
        <w:fldChar w:fldCharType="separate"/>
      </w:r>
      <w:r w:rsidR="00A3404B">
        <w:rPr>
          <w:noProof/>
          <w:position w:val="-14"/>
        </w:rPr>
        <w:pict w14:anchorId="2D8B61A2">
          <v:shape id="_x0000_i1189" type="#_x0000_t75" alt="" style="width:35.2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14&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445014&quot; wsp:rsidP=&quot;00445014&quot;&gt;&lt;m:oMathPara&gt;&lt;m:oMath&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x&lt;/m:t&gt;&lt;/m:r&gt;&lt;/m:e&gt;&lt;m:sub&gt;&lt;m:r&gt;&lt;w:rPr&gt;&lt;w:rFonts w:ascii=&quot;Cambria Math&quot; w:h-ansi=&quot;Cambria Math&quot;/&gt;&lt;wx:font wx:val=&quot;Cambria Math&quot;/&gt;&lt;w:i/&gt;&lt;w:noProof/&gt;&lt;/w:rPr&gt;&lt;m:t&gt;i&lt;/m:t&gt;&lt;/m:r&gt;&lt;/m:sub&gt;&lt;/m:sSub&gt;&lt;m:r&gt;&lt;m:rPr&gt;&lt;m:sty m:val=&quot;p&quot;/&gt;&lt;/m:rPr&gt;&lt;w:rPr&gt;&lt;w:rFonts w:ascii=&quot;Cambria Math&quot; w:h-ansi=&quot;Cambria Math&quot;/&gt;&lt;wx:font wx:val=&quot;Cambria Math&quot;/&gt;&lt;w:noProof/&gt;&lt;/w:rPr&gt;&lt;m:t&gt;=&lt;/m:t&gt;&lt;/m:r&gt;&lt;m:sSub&gt;&lt;m:sSubPr&gt;&lt;m:ctrlPr&gt;&lt;w:rPr&gt;&lt;w:rFonts w:ascii=&quot;Cambria Math&quot; w:h-ansi=&quot;Cambria Math&quot;/&gt;&lt;wx:font wx:val=&quot;Cambria Math&quot;/&gt;&lt;/w:rPr&gt;&lt;/m:ctrlPr&gt;&lt;/m:sSubPr&gt;&lt;m:e&gt;&lt;m:r&gt;&lt;w:rPr&gt;&lt;w:rFonts w:ascii=&quot;Cambria Math&quot; w:h-ansi=&quot;Cambria Math&quot; w:cs=&quot;Cambria Math&quot;/&gt;&lt;wx:font wx:val=&quot;Cambria Math&quot;/&gt;&lt;w:i/&gt;&lt;w:noProof/&gt;&lt;/w:rPr&gt;&lt;m:t&gt;_&lt;/m:t&gt;&lt;/m:r&gt;&lt;/m:e&gt;&lt;m:sub&gt;&lt;m:r&gt;&lt;w:rPr&gt;&lt;w:rFonts w:ascii=&quot;Cambria Math&quot; w:h-ansi=&quot;Cambria Math&quot;/&gt;&lt;wx:font wx:val=&quot;Cambria Math&quot;/&gt;&lt;w:i/&gt;&lt;w:noProof/&gt;&lt;/w:rPr&gt;&lt;m:t&gt;i&lt;/m:t&gt;&lt;/m:r&gt;&lt;/m:sub&gt;&lt;/m:sSub&gt;&lt;/m:oMath&gt;&lt;/m:oMathPara&gt;&lt;/w:p&gt;&lt;w:sectPr wsp:rsidR=&quot;00&lt;&lt;&lt;&lt;&lt;&lt;&lt;&lt;&lt;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85" o:title="" chromakey="white"/>
          </v:shape>
        </w:pict>
      </w:r>
      <w:r w:rsidRPr="0066337A">
        <w:fldChar w:fldCharType="end"/>
      </w:r>
      <w:r w:rsidRPr="00363BD8">
        <w:rPr>
          <w:rFonts w:hint="eastAsia"/>
          <w:lang w:eastAsia="zh-CN"/>
        </w:rPr>
        <w:t>来获得右手边而获得的表面平凡</w:t>
      </w:r>
      <w:r w:rsidRPr="00363BD8">
        <w:rPr>
          <w:lang w:eastAsia="zh-CN"/>
        </w:rPr>
        <w:t>LP</w:t>
      </w:r>
      <w:r w:rsidRPr="00363BD8">
        <w:rPr>
          <w:rFonts w:hint="eastAsia"/>
          <w:lang w:eastAsia="zh-CN"/>
        </w:rPr>
        <w:t>。正式：</w:t>
      </w:r>
    </w:p>
    <w:p w14:paraId="7396C164" w14:textId="77777777" w:rsidR="0066337A" w:rsidRPr="00363BD8" w:rsidRDefault="0066337A" w:rsidP="00CE742F">
      <w:pPr>
        <w:pStyle w:val="af7"/>
        <w:tabs>
          <w:tab w:val="left" w:pos="5250"/>
        </w:tabs>
        <w:ind w:left="0"/>
        <w:rPr>
          <w:lang w:eastAsia="zh-CN"/>
        </w:rPr>
      </w:pPr>
      <w:r w:rsidRPr="00363BD8">
        <w:rPr>
          <w:rFonts w:hint="eastAsia"/>
          <w:lang w:eastAsia="zh-CN"/>
        </w:rPr>
        <w:t>回顾上一节中的</w:t>
      </w:r>
      <w:r w:rsidRPr="00363BD8">
        <w:rPr>
          <w:lang w:eastAsia="zh-CN"/>
        </w:rPr>
        <w:t xml:space="preserve">LP </w:t>
      </w:r>
      <w:r w:rsidRPr="0066337A">
        <w:fldChar w:fldCharType="begin"/>
      </w:r>
      <w:r w:rsidRPr="0066337A">
        <w:rPr>
          <w:lang w:eastAsia="zh-CN"/>
        </w:rPr>
        <w:instrText xml:space="preserve"> QUOTE </w:instrText>
      </w:r>
      <w:r w:rsidR="00A3404B">
        <w:rPr>
          <w:noProof/>
          <w:position w:val="-14"/>
        </w:rPr>
        <w:pict w14:anchorId="29F48668">
          <v:shape id="_x0000_i1190" type="#_x0000_t75" alt="" style="width:8.2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202E&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DA202E&quot; wsp:rsidP=&quot;00DA202E&quot;&gt;&lt;m:oMathPara&gt;&lt;m:oMath&gt;&lt;m:r&gt;&lt;w:rPr&gt;&lt;w:rFonts w:ascii=&quot;Cambria Math&quot; w:h-ansi=&quot;Cambria Math&quot;/&gt;&lt;wx:font wx:val=&quot;Cambria Math&quot;/&gt;&lt;w:i/&gt;&lt;w:noProof/&gt;&lt;/w:rPr&gt;&lt;m:t&gt;L&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86" o:title="" chromakey="white"/>
          </v:shape>
        </w:pict>
      </w:r>
      <w:r w:rsidRPr="0066337A">
        <w:rPr>
          <w:lang w:eastAsia="zh-CN"/>
        </w:rPr>
        <w:instrText xml:space="preserve"> </w:instrText>
      </w:r>
      <w:r w:rsidRPr="0066337A">
        <w:fldChar w:fldCharType="separate"/>
      </w:r>
      <w:r w:rsidR="00A3404B">
        <w:rPr>
          <w:noProof/>
          <w:position w:val="-14"/>
        </w:rPr>
        <w:pict w14:anchorId="440A50B4">
          <v:shape id="_x0000_i1191" type="#_x0000_t75" alt="" style="width:8.2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202E&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DA202E&quot; wsp:rsidP=&quot;00DA202E&quot;&gt;&lt;m:oMathPara&gt;&lt;m:oMath&gt;&lt;m:r&gt;&lt;w:rPr&gt;&lt;w:rFonts w:ascii=&quot;Cambria Math&quot; w:h-ansi=&quot;Cambria Math&quot;/&gt;&lt;wx:font wx:val=&quot;Cambria Math&quot;/&gt;&lt;w:i/&gt;&lt;w:noProof/&gt;&lt;/w:rPr&gt;&lt;m:t&gt;L&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86" o:title="" chromakey="white"/>
          </v:shape>
        </w:pict>
      </w:r>
      <w:r w:rsidRPr="0066337A">
        <w:fldChar w:fldCharType="end"/>
      </w:r>
      <w:r w:rsidRPr="00363BD8">
        <w:rPr>
          <w:rFonts w:hint="eastAsia"/>
          <w:lang w:eastAsia="zh-CN"/>
        </w:rPr>
        <w:t>：</w:t>
      </w:r>
    </w:p>
    <w:p w14:paraId="7985FF01" w14:textId="77777777" w:rsidR="00CE742F" w:rsidRDefault="00A3404B" w:rsidP="00CE742F">
      <w:pPr>
        <w:pStyle w:val="af7"/>
        <w:tabs>
          <w:tab w:val="left" w:pos="5250"/>
        </w:tabs>
        <w:ind w:left="960" w:firstLineChars="0" w:firstLine="0"/>
        <w:jc w:val="center"/>
        <w:rPr>
          <w:b/>
        </w:rPr>
      </w:pPr>
      <w:r>
        <w:rPr>
          <w:noProof/>
        </w:rPr>
        <w:pict w14:anchorId="2103B5B0">
          <v:shape id="_x0000_i1192" type="#_x0000_t75" alt="" style="width:191.2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0551&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Pr=&quot;00CC0551&quot; wsp:rsidRDefault=&quot;00CC0551&quot; wsp:rsidP=&quot;00CC0551&quot;&gt;&lt;m:oMathPara&gt;&lt;m:oMath&gt;&lt;m:r&gt;&lt;m:rPr&gt;&lt;m:sty m:val=&quot;p&quot;/&gt;&lt;/m:rPr&gt;&lt;w:rPr&gt;&lt;w:rFonts w:ascii=&quot;Cambria Math&quot; w:h-ansi=&quot;Cambria Math&quot;/&gt;&lt;wx:font wx:val=&quot;Cambria Math&quot;/&gt;&lt;w:noProof/&gt;&lt;/w:rPr&gt;&lt;m:t&gt;max    &lt;/m:t&gt;&lt;/m:r&gt;&lt;m:r&gt;&lt;m:rPr&gt;&lt;m:sty m:val=&quot;b&quot;/&gt;&lt;/m:rPr&gt;&lt;w:rPr&gt;&lt;w:rFonts w:ascii=&quot;Cambria Math&quot; w:h-ansi=&quot;Cambria Math&quot;/&gt;&lt;wx:font wx:val=&quot;Cambria Math&quot;/&gt;&lt;w:b/&gt;&lt;w:noProof/&gt;&lt;/w:rPr&gt;&lt;m:t&gt;c&lt;/m:t&gt;&lt;/m:r&gt;&lt;m:r&gt;&lt;m:rPr&gt;&lt;m:sty m:val=&quot;p&quot;/&gt;&lt;/m:rPr&gt;&lt;w:rPr&gt;&lt;w:rFonts w:ascii=&quot;Cambria Math&quot; w:h-ansi=&quot;Cambria Math&quot;/&gt;&lt;wx:font wx:val=&quot;Cambria Math&quot;/&gt;&lt;w:noProof/&gt;&lt;/w:rPr&gt;&lt;m:t&gt;_?/m:t&gt;&lt;/m:r&gt;&lt;m:r&gt;&lt;m:rPr&gt;&lt;m:sty m:val=&quot;b&quot;/&gt;&lt;/m:rPr&gt;&lt;w:rPr&gt;&lt;w:rFonts w:ascii=&quot;Cambria Math&quot; w:h-ansi=&quot;Cambria Math&quot;/&gt;&lt;wx:font wx:val=&quot;Cambria Math&quot;/&gt;&lt;w:b/&gt;&lt;w:n&quot;CCCCCCCCCoProof/&gt;&lt;/w:rPr&gt;&lt;m:t&gt;x&lt;/m:t&gt;&lt;/m:r&gt;&lt;m:r&gt;&lt;m:rPr&gt;&lt;m:sty m:val=&quot;p&quot;/&gt;&lt;/m:rPr&gt;&lt;w:rPr&gt;&lt;w:rFonts w:ascii=&quot;Cambria Math&quot; w:h-ansi=&quot;Cambria Math&quot;/&gt;&lt;wx:font wx:val=&quot;Cambria Math&quot;/&gt;&lt;w:noProof/&gt;&lt;/w:rPr&gt;&lt;m:t&gt;        &lt;/m:t&gt;&lt;/m:r&gt;&lt;m:r&gt;&lt;w:rPr&gt;&lt;w:rFonts w:ascii=&quot;Cambria Math&quot; w:h-ansi=&quot;Cambria Math&quot;/&gt;&lt;wx:font wx:val=&quot;Cambria Math&quot;/&gt;&lt;w:i/&gt;&lt;w:noProof/&gt;&lt;/w:rPr&gt;&lt;m:t&gt;s&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t&lt;/m:t&gt;&lt;/m:r&gt;&lt;m:r&gt;&lt;m:rPr&gt;&lt;m:sty m:val=&quot;p&quot;/&gt;&lt;/m:rPr&gt;&lt;w:rPr&gt;&lt;w:rFonts w:ascii=&quot;Cambria Math&quot; w:h-ansi=&quot;Cambria Math&quot;/&gt;&lt;wx:font wx:val=&quot;Cambria Math&quot;/&gt;&lt;w:noProof/&gt;&lt;/w:rPr&gt;&lt;m:t&gt;.    &lt;/m:t&gt;&lt;/m:r&gt;&lt;m:r&gt;&lt;m:rPr&gt;&lt;m:sty m:val=&quot;b&quot;/&gt;&lt;/m:rPr&gt;&lt;w:rPr&gt;&lt;w:rFonts w:ascii=&quot;Cambria Math&quot; w:h-ansi=&quot;Cambria Math&quot;/&gt;&lt;wx:font wx:val=&quot;Cambria Math&quot;/&gt;&lt;w:b/&gt;&lt;w:noProof/&gt;&lt;/w:rPr&gt;&lt;m:t&gt;Ax&lt;/m:t&gt;&lt;/m:r&gt;&lt;m:r&gt;&lt;m:rPr&gt;&lt;m:sty m:val=&quot;p&quot;/&gt;&lt;/m:rPr&gt;&lt;w:rPr&gt;&lt;w:rFonts w:ascii=&quot;Cambria Math&quot; w:h-ansi=&quot;Cambria Math&quot;/&gt;&lt;wx:font wx:val=&quot;Cambria Math&quot;/&gt;&lt;w:noProof/&gt;&lt;/w:rPr&gt;&lt;m:t&gt;_?/m:t&gt;&lt;/m:r&gt;&lt;m:r&gt;&lt;m:rPr&gt;&lt;m:sty m:val=&quot;b&quot;/&gt;&lt;/m:rPr&gt;&lt;w:rPr&gt;&lt;w:rFonts w:wa:srcPiri&gt;=&lt;&quot;mm:Cambria Math&quot; w:h-ansi=&quot;Cambria Math&quot;/&gt;&lt;wx:font wx:val=&quot;Cambria Math&quot;/&gt;&lt;w:b/&gt;&lt;w:noProof/&gt;&lt;/w:rPr&gt;&lt;m:t&gt;b&lt;/m:t&gt;&lt;/m:r&gt;&lt;m:r&gt;&lt;m:rPr&gt;&lt;m:sty m:val=&quot;p&quot;/&gt;&lt;/m:rPr&gt;&lt;w:rPr&gt;&lt;w:rFonts w:ascii=&quot;Cambria Math&quot; w:h-ansi=&quot;Cambria Math&quot;/&gt;&lt;wx:font wx:val=&quot;Cambria Math&quot;/&gt;&lt;w:noProof/&gt;&lt;/w:rPr&gt;&lt;m:t&gt;        &lt;/m:t&gt;&lt;/m:r&gt;&lt;m:r&gt;&lt;m:rPr&gt;&lt;m:sty m:val=&quot;b&quot;/&gt;&lt;/m:rPr&gt;&lt;w:rPr&gt;&lt;w:rFonts w:ascii=&quot;Cambria Math&quot; w:h-ansi=&quot;Cambria Math&quot;/&gt;&lt;wx:font wx:val=&quot;Cambria Math&quot;/&gt;&lt;w:b/&gt;&lt;w:noProof/&gt;&lt;/w:rPr&gt;&lt;m:t&gt;x&lt;/m:t&gt;&lt;/m:r&gt;&lt;m:r&gt;&lt;m:rPr&gt;&lt;m:sty m:val=&quot;p&quot;/&gt;&lt;/m:rPr&gt;&lt;w:rPr&gt;&lt;w:rFonts w:ascii=&quot;Cambria Math&quot; w:h-ansi=&quot;Cambria Math&quot;/&gt;&lt;wx:font wx:val=&quot;Cambria Math&quot;/&gt;&lt;w:noProof/&gt;&lt;/w:rPr&gt;&lt;m:t&gt;_?.&lt;/m:t&gt;&lt;/m:r&gt;&lt;/m:oMath&gt;&lt;/m:oMathPara&gt;&lt;/w:p&gt;&lt;w:sectPr wsp:rsidR=&quot;00000000&quot; wsp:rsidRPr=&quot;00CC0551&quot;&gt;&lt;w:pgSz w:w=&quot;12m24v0&quot;l w&quot;:h&quot;=&quot;&gt;15/84:0rP&quot;/&gt;&lt;w:pgMar w:top=&quot;1440&quot; w:right=&quot;1800&quot; w:bottom=&quot;1440&quot; w:left=&quot;1800&quot; w:header=&quot;720&quot; w:footer=&quot;720&quot; w:gutter=&quot;0&quot;/&gt;&lt;w:cols w:space=&quot;720&quot;/&gt;&lt;/w:sectPr&gt;&lt;/wx:sect&gt;&lt;/w:body&gt;&lt;/w:wordDocument&gt;">
            <v:imagedata r:id="rId87" o:title="" chromakey="white"/>
          </v:shape>
        </w:pict>
      </w:r>
    </w:p>
    <w:p w14:paraId="2494B5F0" w14:textId="77777777" w:rsidR="0066337A" w:rsidRPr="00CE742F" w:rsidRDefault="009D2155" w:rsidP="00CE742F">
      <w:pPr>
        <w:pStyle w:val="af7"/>
        <w:tabs>
          <w:tab w:val="left" w:pos="5250"/>
        </w:tabs>
        <w:ind w:left="0" w:firstLineChars="0" w:firstLine="0"/>
        <w:rPr>
          <w:b/>
          <w:lang w:eastAsia="zh-CN"/>
        </w:rPr>
      </w:pPr>
      <w:r w:rsidRPr="009D2155">
        <w:rPr>
          <w:rFonts w:hint="eastAsia"/>
          <w:lang w:eastAsia="zh-CN"/>
        </w:rPr>
        <w:t>设</w:t>
      </w:r>
      <w:r w:rsidRPr="009D2155">
        <w:rPr>
          <w:rFonts w:hint="eastAsia"/>
        </w:rPr>
        <w:t>α</w:t>
      </w:r>
      <w:r w:rsidRPr="009D2155">
        <w:rPr>
          <w:rFonts w:hint="eastAsia"/>
          <w:lang w:eastAsia="zh-CN"/>
        </w:rPr>
        <w:t>是第</w:t>
      </w:r>
      <w:r w:rsidRPr="009D2155">
        <w:rPr>
          <w:rFonts w:hint="eastAsia"/>
          <w:lang w:eastAsia="zh-CN"/>
        </w:rPr>
        <w:t>i</w:t>
      </w:r>
      <w:r w:rsidRPr="009D2155">
        <w:rPr>
          <w:rFonts w:hint="eastAsia"/>
          <w:lang w:eastAsia="zh-CN"/>
        </w:rPr>
        <w:t>个分量为</w:t>
      </w:r>
      <w:r w:rsidRPr="009D2155">
        <w:rPr>
          <w:rFonts w:hint="eastAsia"/>
        </w:rPr>
        <w:t>α</w:t>
      </w:r>
      <w:r w:rsidRPr="009D2155">
        <w:rPr>
          <w:rFonts w:hint="eastAsia"/>
          <w:lang w:eastAsia="zh-CN"/>
        </w:rPr>
        <w:t>i</w:t>
      </w:r>
      <w:r w:rsidRPr="009D2155">
        <w:rPr>
          <w:rFonts w:hint="eastAsia"/>
          <w:lang w:eastAsia="zh-CN"/>
        </w:rPr>
        <w:t>的</w:t>
      </w:r>
      <w:r w:rsidRPr="009D2155">
        <w:rPr>
          <w:rFonts w:hint="eastAsia"/>
          <w:lang w:eastAsia="zh-CN"/>
        </w:rPr>
        <w:t>k-1</w:t>
      </w:r>
      <w:r w:rsidRPr="009D2155">
        <w:rPr>
          <w:rFonts w:hint="eastAsia"/>
          <w:lang w:eastAsia="zh-CN"/>
        </w:rPr>
        <w:t>维向量。令</w:t>
      </w:r>
      <w:r w:rsidRPr="009D2155">
        <w:rPr>
          <w:rFonts w:hint="eastAsia"/>
          <w:lang w:eastAsia="zh-CN"/>
        </w:rPr>
        <w:t>A</w:t>
      </w:r>
      <w:r w:rsidRPr="009D2155">
        <w:rPr>
          <w:rFonts w:hint="eastAsia"/>
        </w:rPr>
        <w:t>α</w:t>
      </w:r>
      <w:r w:rsidRPr="009D2155">
        <w:rPr>
          <w:rFonts w:hint="eastAsia"/>
          <w:lang w:eastAsia="zh-CN"/>
        </w:rPr>
        <w:t>= 1</w:t>
      </w:r>
      <w:r w:rsidRPr="009D2155">
        <w:rPr>
          <w:rFonts w:hint="eastAsia"/>
          <w:lang w:eastAsia="zh-CN"/>
        </w:rPr>
        <w:t>。用</w:t>
      </w:r>
      <w:r w:rsidRPr="009D2155">
        <w:rPr>
          <w:rFonts w:hint="eastAsia"/>
          <w:lang w:eastAsia="zh-CN"/>
        </w:rPr>
        <w:t>L</w:t>
      </w:r>
      <w:r w:rsidRPr="009D2155">
        <w:rPr>
          <w:rFonts w:hint="eastAsia"/>
          <w:lang w:eastAsia="zh-CN"/>
        </w:rPr>
        <w:t>（</w:t>
      </w:r>
      <w:r w:rsidRPr="009D2155">
        <w:rPr>
          <w:rFonts w:hint="eastAsia"/>
        </w:rPr>
        <w:t>π</w:t>
      </w:r>
      <w:r w:rsidRPr="009D2155">
        <w:rPr>
          <w:rFonts w:hint="eastAsia"/>
          <w:lang w:eastAsia="zh-CN"/>
        </w:rPr>
        <w:t>，</w:t>
      </w:r>
      <w:r w:rsidRPr="009D2155">
        <w:rPr>
          <w:rFonts w:hint="eastAsia"/>
        </w:rPr>
        <w:t>ψ</w:t>
      </w:r>
      <w:r w:rsidRPr="009D2155">
        <w:rPr>
          <w:rFonts w:hint="eastAsia"/>
          <w:lang w:eastAsia="zh-CN"/>
        </w:rPr>
        <w:t>）表示以下</w:t>
      </w:r>
      <w:r w:rsidRPr="009D2155">
        <w:rPr>
          <w:rFonts w:hint="eastAsia"/>
          <w:lang w:eastAsia="zh-CN"/>
        </w:rPr>
        <w:t>LP</w:t>
      </w:r>
      <w:r w:rsidRPr="009D2155">
        <w:rPr>
          <w:rFonts w:hint="eastAsia"/>
          <w:lang w:eastAsia="zh-CN"/>
        </w:rPr>
        <w:t>：</w:t>
      </w:r>
      <w:r w:rsidR="0066337A" w:rsidRPr="00363BD8">
        <w:rPr>
          <w:lang w:eastAsia="zh-CN"/>
        </w:rPr>
        <w:t>L(</w:t>
      </w:r>
      <w:r w:rsidR="0066337A" w:rsidRPr="00363BD8">
        <w:t>π</w:t>
      </w:r>
      <w:r w:rsidR="0066337A" w:rsidRPr="00363BD8">
        <w:rPr>
          <w:lang w:eastAsia="zh-CN"/>
        </w:rPr>
        <w:t>,</w:t>
      </w:r>
      <w:r w:rsidR="0066337A" w:rsidRPr="00363BD8">
        <w:t>ψ</w:t>
      </w:r>
      <w:r w:rsidR="0066337A" w:rsidRPr="00363BD8">
        <w:rPr>
          <w:lang w:eastAsia="zh-CN"/>
        </w:rPr>
        <w:t>):</w:t>
      </w:r>
    </w:p>
    <w:p w14:paraId="7814734E" w14:textId="77777777" w:rsidR="0066337A" w:rsidRPr="00363BD8" w:rsidRDefault="0066337A" w:rsidP="0066337A">
      <w:pPr>
        <w:pStyle w:val="af7"/>
        <w:tabs>
          <w:tab w:val="left" w:pos="5250"/>
        </w:tabs>
        <w:ind w:left="960" w:firstLineChars="0" w:firstLine="0"/>
        <w:jc w:val="center"/>
        <w:rPr>
          <w:lang w:eastAsia="zh-CN"/>
        </w:rPr>
      </w:pPr>
      <w:r w:rsidRPr="0066337A">
        <w:fldChar w:fldCharType="begin"/>
      </w:r>
      <w:r w:rsidRPr="0066337A">
        <w:rPr>
          <w:lang w:eastAsia="zh-CN"/>
        </w:rPr>
        <w:instrText xml:space="preserve"> QUOTE </w:instrText>
      </w:r>
      <w:r w:rsidR="00A3404B">
        <w:rPr>
          <w:noProof/>
          <w:position w:val="-14"/>
        </w:rPr>
        <w:pict w14:anchorId="7B5C7E17">
          <v:shape id="_x0000_i1193" type="#_x0000_t75" alt="" style="width:189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A6F6F&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EA6F6F&quot; wsp:rsidP=&quot;00EA6F6F&quot;&gt;&lt;m:oMathPara&gt;&lt;m:oMath&gt;&lt;m:r&gt;&lt;m:rPr&gt;&lt;m:sty m:val=&quot;p&quot;/&gt;&lt;/m:rPr&gt;&lt;w:rPr&gt;&lt;w:rFonts w:ascii=&quot;Cambria Math&quot; w:h-ansi=&quot;Cambria Math&quot;/&gt;&lt;wx:font wx:val=&quot;Cambria Math&quot;/&gt;&lt;w:noProof/&gt;&lt;/w:rPr&gt;&lt;m:t&gt;max    &lt;/m:t&gt;&lt;/m:r&gt;&lt;m:r&gt;&lt;m:rPr&gt;&lt;m:sty m:val=&quot;b&quot;/&gt;&lt;/m:rPr&gt;&lt;w:rPr&gt;&lt;w:rFonts w:ascii=&quot;Cambria Math&quot; w:h-ansi=&quot;Cambria Math&quot;/&gt;&lt;wx:font wx:val=&quot;Cambria Math&quot;/&gt;&lt;w:b/&gt;&lt;w:noProof/&gt;&lt;/w:rPr&gt;&lt;m:t&gt;c&lt;/m:t&gt;&lt;/m:r&gt;&lt;m:r&gt;&lt;m:rPr&gt;&lt;m:sty m:val=&quot;p&quot;/&gt;&lt;/m:rPr&gt;&lt;w:rPr&gt;&lt;w:rFonts w:ascii=&quot;Cambria Math&quot; w:h-ansi=&quot;Cambria Math&quot;/&gt;&lt;wx:font wx:val=&quot;Cambria Math&quot;/&gt;&lt;w:noProof/&gt;&lt;/w:rPr&gt;&lt;m:t&gt;_?/m:t&gt;&lt;/m:r&gt;&lt;m:r&gt;&lt;m:rPr&gt;&lt;m:sty m:val=&quot;b&quot;/&gt;&lt;/m:rPr&gt;&lt;w:rPr&gt;&lt;w:rFonts w:ascii=&quot;Cambria Math&quot; w:h-ansi=&quot;Cambria Math&quot;/&gt;&lt;wx:font wx:val=&quot;Cambria Math&quot;/&gt;&lt;w:b/&gt;&lt;w:noProof/&gt;&lt;/w:rPr&gt;&lt;m:t&gt;x&lt;=&quot;&quot;&quot;&quot;&quot;&quot;&quot;&quot;&quot;/m:t&gt;&lt;/m:r&gt;&lt;m:r&gt;&lt;m:rPr&gt;&lt;m:sty m:val=&quot;p&quot;/&gt;&lt;/m:rPr&gt;&lt;w:rPr&gt;&lt;w:rFonts w:ascii=&quot;Cambria Math&quot; w:h-ansi=&quot;Cambria Math&quot;/&gt;&lt;wx:font wx:val=&quot;Cambria Math&quot;/&gt;&lt;w:noProof/&gt;&lt;/w:rPr&gt;&lt;m:t&gt;        &lt;/m:t&gt;&lt;/m:r&gt;&lt;m:r&gt;&lt;w:rPr&gt;&lt;w:rFonts w:ascii=&quot;Cambria Math&quot; w:h-ansi=&quot;Cambria Math&quot;/&gt;&lt;wx:font wx:val=&quot;Cambria Math&quot;/&gt;&lt;w:i/&gt;&lt;w:noProof/&gt;&lt;/w:rPr&gt;&lt;m:t&gt;s&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t&lt;/m:t&gt;&lt;/m:r&gt;&lt;m:r&gt;&lt;m:rPr&gt;&lt;m:sty m:val=&quot;p&quot;/&gt;&lt;/m:rPr&gt;&lt;w:rPr&gt;&lt;w:rFonts w:ascii=&quot;Cambria Math&quot; w:h-ansi=&quot;Cambria Math&quot;/&gt;&lt;wx:font wx:val=&quot;Cambria Math&quot;/&gt;&lt;w:noProof/&gt;&lt;/w:rPr&gt;&lt;m:t&gt;.    &lt;/m:t&gt;&lt;/m:r&gt;&lt;m:r&gt;&lt;m:rPr&gt;&lt;m:sty m:val=&quot;b&quot;/&gt;&lt;/m:rPr&gt;&lt;w:rPr&gt;&lt;w:rFonts w:ascii=&quot;Cambria Math&quot; w:h-ansi=&quot;Cambria Math&quot;/&gt;&lt;wx:font wx:val=&quot;Cambria Math&quot;/&gt;&lt;w:b/&gt;&lt;w:noProof/&gt;&lt;/w:rPr&gt;&lt;m:t&gt;Ax&lt;/m:t&gt;&lt;/m:r&gt;&lt;m:r&gt;&lt;m:rPr&gt;&lt;m:sty m:val=&quot;p&quot;/&gt;&lt;/m:rPr&gt;&lt;w:rPr&gt;&lt;w:rFonts w:ascii=&quot;Cambria Math&quot; w:h-ansi=&quot;Cambria Math&quot;/&gt;&lt;wx:font wx:val=&quot;Cambria Math&quot;/&gt;&lt;w:noProof/&gt;&lt;/w:rPr&gt;&lt;m:t&gt;_?/m:t&gt;&lt;/m:r&gt;&lt;m:r&gt;&lt;m:rPr&gt;&lt;m:sty m:val=&quot;b&quot;/&gt;&lt;/m:rPr&gt;&lt;w:rPr&gt;&lt;w:rFonts w:ascii=&quot;Cambria Math&quot; w:rh&gt;-&lt;amn:sri&gt;=&lt;&lt;m&quot;Cambria Math&quot;/&gt;&lt;wx:font wx:val=&quot;Cambria Math&quot;/&gt;&lt;w:b/&gt;&lt;w:noProof/&gt;&lt;/w:rPr&gt;&lt;m:t&gt;l&lt;/m:t&gt;&lt;/m:r&gt;&lt;m:r&gt;&lt;m:rPr&gt;&lt;m:sty m:val=&quot;p&quot;/&gt;&lt;/m:rPr&gt;&lt;w:rPr&gt;&lt;w:rFonts w:ascii=&quot;Cambria Math&quot; w:h-ansi=&quot;Cambria Math&quot;/&gt;&lt;wx:font wx:val=&quot;Cambria Math&quot;/&gt;&lt;w:noProof/&gt;&lt;/w:rPr&gt;&lt;m:t&gt;        &lt;/m:t&gt;&lt;/m:r&gt;&lt;m:r&gt;&lt;m:rPr&gt;&lt;m:sty m:val=&quot;b&quot;/&gt;&lt;/m:rPr&gt;&lt;w:rPr&gt;&lt;w:rFonts w:ascii=&quot;Cambria Math&quot; w:h-ansi=&quot;Cambria Math&quot;/&gt;&lt;wx:font wx:val=&quot;Cambria Math&quot;/&gt;&lt;w:b/&gt;&lt;w:noProof/&gt;&lt;/w:rPr&gt;&lt;m:t&gt;x&lt;/m:t&gt;&lt;/m:r&gt;&lt;m:r&gt;&lt;m:rPr&gt;&lt;m:sty m:val=&quot;p&quot;/&gt;&lt;/m:rPr&gt;&lt;w:rPr&gt;&lt;w:rFonts w:ascii=&quot;Cambria Math&quot; w:h-ansi=&quot;Cambria Math&quot;/&gt;&lt;wx:font wx:val=&quot;Cambria Math&quot;/&gt;&lt;w:noProof/&gt;&lt;/w:rPr&gt;&lt;m:t&gt;_?.&lt;/m:t&gt;&lt;/m:r&gt;&lt;/m:oMath&gt;&lt;/m:oMathPara&gt;&lt;/w:p&gt;&lt;w:sectPr wsp:rsidR=&quot;00000000&quot;&gt;&lt;w:pgSz w:w=&quot;12240&quot; w:h=&quot;15840&quot;/&gt;&lt;w:pgMar w:top=&quot;1440&quot; w:righPt=&gt;&quot;1w80r0&quot;o wt:b ot:tasom=&quot;1440&quot; w:left=&quot;1800&quot; w:header=&quot;720&quot; w:footer=&quot;720&quot; w:gutter=&quot;0&quot;/&gt;&lt;w:cols w:space=&quot;720&quot;/&gt;&lt;/w:sectPr&gt;&lt;/wx:sect&gt;&lt;/w:body&gt;&lt;/w:wordDocument&gt;">
            <v:imagedata r:id="rId88" o:title="" chromakey="white"/>
          </v:shape>
        </w:pict>
      </w:r>
      <w:r w:rsidRPr="0066337A">
        <w:rPr>
          <w:lang w:eastAsia="zh-CN"/>
        </w:rPr>
        <w:instrText xml:space="preserve"> </w:instrText>
      </w:r>
      <w:r w:rsidRPr="0066337A">
        <w:fldChar w:fldCharType="separate"/>
      </w:r>
      <w:r w:rsidR="00A3404B">
        <w:rPr>
          <w:noProof/>
          <w:position w:val="-14"/>
        </w:rPr>
        <w:pict w14:anchorId="68960D06">
          <v:shape id="_x0000_i1194" type="#_x0000_t75" alt="" style="width:189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A6F6F&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EA6F6F&quot; wsp:rsidP=&quot;00EA6F6F&quot;&gt;&lt;m:oMathPara&gt;&lt;m:oMath&gt;&lt;m:r&gt;&lt;m:rPr&gt;&lt;m:sty m:val=&quot;p&quot;/&gt;&lt;/m:rPr&gt;&lt;w:rPr&gt;&lt;w:rFonts w:ascii=&quot;Cambria Math&quot; w:h-ansi=&quot;Cambria Math&quot;/&gt;&lt;wx:font wx:val=&quot;Cambria Math&quot;/&gt;&lt;w:noProof/&gt;&lt;/w:rPr&gt;&lt;m:t&gt;max    &lt;/m:t&gt;&lt;/m:r&gt;&lt;m:r&gt;&lt;m:rPr&gt;&lt;m:sty m:val=&quot;b&quot;/&gt;&lt;/m:rPr&gt;&lt;w:rPr&gt;&lt;w:rFonts w:ascii=&quot;Cambria Math&quot; w:h-ansi=&quot;Cambria Math&quot;/&gt;&lt;wx:font wx:val=&quot;Cambria Math&quot;/&gt;&lt;w:b/&gt;&lt;w:noProof/&gt;&lt;/w:rPr&gt;&lt;m:t&gt;c&lt;/m:t&gt;&lt;/m:r&gt;&lt;m:r&gt;&lt;m:rPr&gt;&lt;m:sty m:val=&quot;p&quot;/&gt;&lt;/m:rPr&gt;&lt;w:rPr&gt;&lt;w:rFonts w:ascii=&quot;Cambria Math&quot; w:h-ansi=&quot;Cambria Math&quot;/&gt;&lt;wx:font wx:val=&quot;Cambria Math&quot;/&gt;&lt;w:noProof/&gt;&lt;/w:rPr&gt;&lt;m:t&gt;_?/m:t&gt;&lt;/m:r&gt;&lt;m:r&gt;&lt;m:rPr&gt;&lt;m:sty m:val=&quot;b&quot;/&gt;&lt;/m:rPr&gt;&lt;w:rPr&gt;&lt;w:rFonts w:ascii=&quot;Cambria Math&quot; w:h-ansi=&quot;Cambria Math&quot;/&gt;&lt;wx:font wx:val=&quot;Cambria Math&quot;/&gt;&lt;w:b/&gt;&lt;w:noProof/&gt;&lt;/w:rPr&gt;&lt;m:t&gt;x&lt;=&quot;&quot;&quot;&quot;&quot;&quot;&quot;&quot;&quot;/m:t&gt;&lt;/m:r&gt;&lt;m:r&gt;&lt;m:rPr&gt;&lt;m:sty m:val=&quot;p&quot;/&gt;&lt;/m:rPr&gt;&lt;w:rPr&gt;&lt;w:rFonts w:ascii=&quot;Cambria Math&quot; w:h-ansi=&quot;Cambria Math&quot;/&gt;&lt;wx:font wx:val=&quot;Cambria Math&quot;/&gt;&lt;w:noProof/&gt;&lt;/w:rPr&gt;&lt;m:t&gt;        &lt;/m:t&gt;&lt;/m:r&gt;&lt;m:r&gt;&lt;w:rPr&gt;&lt;w:rFonts w:ascii=&quot;Cambria Math&quot; w:h-ansi=&quot;Cambria Math&quot;/&gt;&lt;wx:font wx:val=&quot;Cambria Math&quot;/&gt;&lt;w:i/&gt;&lt;w:noProof/&gt;&lt;/w:rPr&gt;&lt;m:t&gt;s&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t&lt;/m:t&gt;&lt;/m:r&gt;&lt;m:r&gt;&lt;m:rPr&gt;&lt;m:sty m:val=&quot;p&quot;/&gt;&lt;/m:rPr&gt;&lt;w:rPr&gt;&lt;w:rFonts w:ascii=&quot;Cambria Math&quot; w:h-ansi=&quot;Cambria Math&quot;/&gt;&lt;wx:font wx:val=&quot;Cambria Math&quot;/&gt;&lt;w:noProof/&gt;&lt;/w:rPr&gt;&lt;m:t&gt;.    &lt;/m:t&gt;&lt;/m:r&gt;&lt;m:r&gt;&lt;m:rPr&gt;&lt;m:sty m:val=&quot;b&quot;/&gt;&lt;/m:rPr&gt;&lt;w:rPr&gt;&lt;w:rFonts w:ascii=&quot;Cambria Math&quot; w:h-ansi=&quot;Cambria Math&quot;/&gt;&lt;wx:font wx:val=&quot;Cambria Math&quot;/&gt;&lt;w:b/&gt;&lt;w:noProof/&gt;&lt;/w:rPr&gt;&lt;m:t&gt;Ax&lt;/m:t&gt;&lt;/m:r&gt;&lt;m:r&gt;&lt;m:rPr&gt;&lt;m:sty m:val=&quot;p&quot;/&gt;&lt;/m:rPr&gt;&lt;w:rPr&gt;&lt;w:rFonts w:ascii=&quot;Cambria Math&quot; w:h-ansi=&quot;Cambria Math&quot;/&gt;&lt;wx:font wx:val=&quot;Cambria Math&quot;/&gt;&lt;w:noProof/&gt;&lt;/w:rPr&gt;&lt;m:t&gt;_?/m:t&gt;&lt;/m:r&gt;&lt;m:r&gt;&lt;m:rPr&gt;&lt;m:sty m:val=&quot;b&quot;/&gt;&lt;/m:rPr&gt;&lt;w:rPr&gt;&lt;w:rFonts w:ascii=&quot;Cambria Math&quot; w:rh&gt;-&lt;amn:sri&gt;=&lt;&lt;m&quot;Cambria Math&quot;/&gt;&lt;wx:font wx:val=&quot;Cambria Math&quot;/&gt;&lt;w:b/&gt;&lt;w:noProof/&gt;&lt;/w:rPr&gt;&lt;m:t&gt;l&lt;/m:t&gt;&lt;/m:r&gt;&lt;m:r&gt;&lt;m:rPr&gt;&lt;m:sty m:val=&quot;p&quot;/&gt;&lt;/m:rPr&gt;&lt;w:rPr&gt;&lt;w:rFonts w:ascii=&quot;Cambria Math&quot; w:h-ansi=&quot;Cambria Math&quot;/&gt;&lt;wx:font wx:val=&quot;Cambria Math&quot;/&gt;&lt;w:noProof/&gt;&lt;/w:rPr&gt;&lt;m:t&gt;        &lt;/m:t&gt;&lt;/m:r&gt;&lt;m:r&gt;&lt;m:rPr&gt;&lt;m:sty m:val=&quot;b&quot;/&gt;&lt;/m:rPr&gt;&lt;w:rPr&gt;&lt;w:rFonts w:ascii=&quot;Cambria Math&quot; w:h-ansi=&quot;Cambria Math&quot;/&gt;&lt;wx:font wx:val=&quot;Cambria Math&quot;/&gt;&lt;w:b/&gt;&lt;w:noProof/&gt;&lt;/w:rPr&gt;&lt;m:t&gt;x&lt;/m:t&gt;&lt;/m:r&gt;&lt;m:r&gt;&lt;m:rPr&gt;&lt;m:sty m:val=&quot;p&quot;/&gt;&lt;/m:rPr&gt;&lt;w:rPr&gt;&lt;w:rFonts w:ascii=&quot;Cambria Math&quot; w:h-ansi=&quot;Cambria Math&quot;/&gt;&lt;wx:font wx:val=&quot;Cambria Math&quot;/&gt;&lt;w:noProof/&gt;&lt;/w:rPr&gt;&lt;m:t&gt;_?.&lt;/m:t&gt;&lt;/m:r&gt;&lt;/m:oMath&gt;&lt;/m:oMathPara&gt;&lt;/w:p&gt;&lt;w:sectPr wsp:rsidR=&quot;00000000&quot;&gt;&lt;w:pgSz w:w=&quot;12240&quot; w:h=&quot;15840&quot;/&gt;&lt;w:pgMar w:top=&quot;1440&quot; w:righPt=&gt;&quot;1w80r0&quot;o wt:b ot:tasom=&quot;1440&quot; w:left=&quot;1800&quot; w:header=&quot;720&quot; w:footer=&quot;720&quot; w:gutter=&quot;0&quot;/&gt;&lt;w:cols w:space=&quot;720&quot;/&gt;&lt;/w:sectPr&gt;&lt;/wx:sect&gt;&lt;/w:body&gt;&lt;/w:wordDocument&gt;">
            <v:imagedata r:id="rId88" o:title="" chromakey="white"/>
          </v:shape>
        </w:pict>
      </w:r>
      <w:r w:rsidRPr="0066337A">
        <w:fldChar w:fldCharType="end"/>
      </w:r>
      <w:r w:rsidRPr="00363BD8">
        <w:rPr>
          <w:lang w:eastAsia="zh-CN"/>
        </w:rPr>
        <w:t>.</w:t>
      </w:r>
    </w:p>
    <w:p w14:paraId="43985D3D" w14:textId="77777777" w:rsidR="0066337A" w:rsidRPr="00363BD8" w:rsidRDefault="009D2155" w:rsidP="00CE742F">
      <w:pPr>
        <w:pStyle w:val="af7"/>
        <w:tabs>
          <w:tab w:val="left" w:pos="5250"/>
        </w:tabs>
        <w:ind w:left="0" w:firstLineChars="0" w:firstLine="0"/>
        <w:rPr>
          <w:lang w:eastAsia="zh-CN"/>
        </w:rPr>
      </w:pPr>
      <w:r w:rsidRPr="009D2155">
        <w:rPr>
          <w:rFonts w:hint="eastAsia"/>
          <w:lang w:eastAsia="zh-CN"/>
        </w:rPr>
        <w:t>双重</w:t>
      </w:r>
      <w:r w:rsidRPr="009D2155">
        <w:rPr>
          <w:rFonts w:hint="eastAsia"/>
          <w:lang w:eastAsia="zh-CN"/>
        </w:rPr>
        <w:t>LP</w:t>
      </w:r>
      <w:r w:rsidRPr="009D2155">
        <w:rPr>
          <w:rFonts w:hint="eastAsia"/>
          <w:lang w:eastAsia="zh-CN"/>
        </w:rPr>
        <w:t>由</w:t>
      </w:r>
      <w:r w:rsidRPr="009D2155">
        <w:rPr>
          <w:rFonts w:hint="eastAsia"/>
          <w:lang w:eastAsia="zh-CN"/>
        </w:rPr>
        <w:t>D</w:t>
      </w:r>
      <w:r w:rsidRPr="009D2155">
        <w:rPr>
          <w:rFonts w:hint="eastAsia"/>
          <w:lang w:eastAsia="zh-CN"/>
        </w:rPr>
        <w:t>（</w:t>
      </w:r>
      <w:r w:rsidRPr="009D2155">
        <w:rPr>
          <w:rFonts w:hint="eastAsia"/>
        </w:rPr>
        <w:t>π</w:t>
      </w:r>
      <w:r w:rsidRPr="009D2155">
        <w:rPr>
          <w:rFonts w:hint="eastAsia"/>
          <w:lang w:eastAsia="zh-CN"/>
        </w:rPr>
        <w:t>，</w:t>
      </w:r>
      <w:r w:rsidRPr="009D2155">
        <w:rPr>
          <w:rFonts w:hint="eastAsia"/>
        </w:rPr>
        <w:t>ψ</w:t>
      </w:r>
      <w:r w:rsidRPr="009D2155">
        <w:rPr>
          <w:rFonts w:hint="eastAsia"/>
          <w:lang w:eastAsia="zh-CN"/>
        </w:rPr>
        <w:t>）表示并且是</w:t>
      </w:r>
      <w:r w:rsidR="0066337A" w:rsidRPr="00363BD8">
        <w:rPr>
          <w:lang w:eastAsia="zh-CN"/>
        </w:rPr>
        <w:t>:</w:t>
      </w:r>
    </w:p>
    <w:p w14:paraId="473DC833" w14:textId="77777777" w:rsidR="0066337A" w:rsidRPr="0066337A" w:rsidRDefault="00A3404B" w:rsidP="00CE742F">
      <w:pPr>
        <w:tabs>
          <w:tab w:val="left" w:pos="5250"/>
        </w:tabs>
        <w:jc w:val="center"/>
        <w:rPr>
          <w:rFonts w:ascii="Cambria Math" w:hAnsi="Cambria Math"/>
          <w:noProof/>
        </w:rPr>
      </w:pPr>
      <w:r>
        <w:rPr>
          <w:noProof/>
        </w:rPr>
        <w:pict w14:anchorId="7E78ACFA">
          <v:shape id="_x0000_i1195" type="#_x0000_t75" alt="" style="width:204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D564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Pr=&quot;00AD5643&quot; wsp:rsidRDefault=&quot;00AD5643&quot; wsp:rsidP=&quot;00AD5643&quot;&gt;&lt;m:oMathPara&gt;&lt;m:oMathParaPr&gt;&lt;m:jc m:val=&quot;center&quot;/&gt;&lt;/m:oMathParaPr&gt;&lt;m:oMath&gt;&lt;m:func&gt;&lt;m:funcPr&gt;&lt;m:ctrlPr&gt;&lt;w:rPr&gt;&lt;w:rFonts w:ascii=&quot;Cambria Math&quot; w:h-ansi=&quot;Cambria Math&quot;/&gt;&lt;wx:font wx:val=&quot;Cambria Math&quot;/&gt;&lt;w:noProof/&gt;&lt;/w:rPr&gt;&lt;/m:ctrlPr&gt;&lt;/m:funcPr&gt;&lt;m:fName&gt;&lt;m:r&gt;&lt;m:rPr&gt;&lt;m:sty m:val=&quot;p&quot;/&gt;&lt;/m:rPr&gt;&lt;w:rPr&gt;&lt;w:rFonts w:ascii=&quot;Cambria Math&quot; w:h-ansi=&quot;Cambria Math&quot;/&gt;&lt;wx:font wx:val=&quot;Cambria Math&quot;/&gt;&lt;w:noProof/&gt;&lt;/w:rPr&gt;&lt;m:t&gt;min&lt;/m:t&gt;&lt;/m:r&gt;&lt;/m:fName&gt;&lt;m:e/&gt;&lt;/m:func&gt;&lt;m:r&gt;&lt;m:rPr&gt;&lt;m:sty m:val=&quot;p&quot;/&gt;&lt;/m:rPr&gt;&lt;w:rPr&gt;&lt;w:rFonts w:ascii=&quot;Cambria Math&quot; w:h-ansi=&quot;Cambria Math&quot;/&gt;&lt;wx:font wx:val=&quot;Cambria Math&quot;/&gt;&lt;w:noProof/&gt;&lt;/w:rPr&gt;&lt;m:t&gt;  &lt;/m:t&gt;&lt;/m:r&gt;&lt;m:r&gt;&lt;m:rPr&gt;&lt;m:sty m:val=&quot;b&quot;/&gt;&lt;/m:rPr&gt;&lt;w:rPr&gt;&lt;w:rFonts w:ascii=&quot;Cambria Math&quot; w:h-ansi=&quot;Cambria Math&quot;/&gt;&lt;wx:font wx:val=&quot;Cambria Math&quot;/&gt;&lt;w:b/&gt;&lt;w:noProof/&gt;&lt;/w:rPr&gt;&lt;m:t&gt;l&lt;/m:t&gt;&lt;/m:r&gt;&lt;m:r&gt;&lt;m:rPr&gt;&lt;m:sty m:val=&quot;p&quot;/&gt;&lt;/m:rPr&gt;&lt;w:rPr&gt;&lt;w:rFonts w:ascii=&quot;Cambria Math&quot; w:h-ansi=&quot;Cambria Math&quot;/&gt;&lt;wx:font wx:val=&quot;Cambria Math&quot;/&gt;&lt;w:noProof/&gt;&lt;/w:rPr&gt;&lt;m:t&gt;_?/m:t&gt;&lt;/m:r&gt;&lt;m:r&gt;&lt;m:rPr&gt;&lt;m:sty m:val=&quot;b&quot;/&gt;&lt;/m:rPr&gt;&lt;w:rPr&gt;&lt;w:rFonts w:ascii=&quot;Cambria Math&quot; w:h-ansi=&quot;Cambria Math&quot;/&gt;&lt;wx:font wx:val=&quot;Cambria Math&quot;/&gt;&lt;w:b/&gt;&lt;w:noProof/&gt;&lt;/w:rPr&gt;&lt;m:t&gt;y&lt;/m:t&gt;&lt;/m:r&gt;&lt;m:r&gt;&lt;m:rPr&gt;&lt;m:sty m:val=&quot;p&quot;/&gt;&lt;/m:rPr&gt;&lt;w:rPr&gt;&lt;w:rFonw:::::::::ts w:ascii=&quot;Cambria Math&quot; w:h-ansi=&quot;Cambria Math&quot;/&gt;&lt;wx:font wx:val=&quot;Cambria Math&quot;/&gt;&lt;w:noProof/&gt;&lt;/w:rPr&gt;&lt;m:t&gt;        &lt;/m:t&gt;&lt;/m:r&gt;&lt;m:r&gt;&lt;w:rPr&gt;&lt;w:rFonts w:ascii=&quot;Cambria Math&quot; w:h-ansi=&quot;Cambria Math&quot;/&gt;&lt;wx:font wx:val=&quot;Cambria Math&quot;/&gt;&lt;w:i/&gt;&lt;w:noProof/&gt;&lt;/w:rPr&gt;&lt;m:t&gt;s&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t&lt;/m:t&gt;&lt;/m:r&gt;&lt;m:r&gt;&lt;m:rPr&gt;&lt;m:sty m:val=&quot;p&quot;/&gt;&lt;/m:rPr&gt;&lt;w:rPr&gt;&lt;w:rFonts w:ascii=&quot;Cambria Math&quot; w:h-ansi=&quot;Cambria Math&quot;/&gt;&lt;wx:font wx:val=&quot;Cambria Math&quot;/&gt;&lt;w:noProof/&gt;&lt;/w:rPr&gt;&lt;m:t&gt;.    &lt;/m:t&gt;&lt;/m:r&gt;&lt;m:sSup&gt;&lt;m:sSupPr&gt;&lt;m:ctrlPr&gt;&lt;w:rPr&gt;&lt;w:rFonts w:ascii=&quot;Cambria Math&quot; w:h-ansi=&quot;Cambria Math&quot;/&gt;&lt;wx:font wx:val=&quot;Cambria Math&quot;/&gt;&lt;/w:rPr&gt;&lt;/m:ctrlPr&gt;&lt;/m:sSupPr&gt;&lt;m:e&gt;&lt;m:r&gt;&lt;m:rPr&gt;&lt;m:sty m:val=&quot;b&quot;/&gt;&lt;/m:rPr&gt;&lt;w:rPr&gt;&lt;w:rFonts w:ascii=&quot;Cambria Math&quot; w:h-ansi=&quot;Cambria Math&quot;/&gt;&lt;wx:font wx:val=&quot;Cambria Math&quot;/&gt;&lt;w:b/&gt;&lt;w:noProof/&gt;&lt;/w:rPr&gt;&lt;m:t&gt;A&lt;/m:t&gt;&lt;/m:r&gt;&lt;/m:e&gt;&lt;m:sup&gt;&lt;m:r&gt;&lt;m:rPr&gt;&lt;m:sty m:val=&quot;b&quot;/&gt;&lt;/m:rPr&gt;&lt;w:rPr&gt;&lt;w:rFonts w:ascii=&quot;Cambria Math&quot; w:h-ansi=&quot;Cambria Math&quot;/&gt;&lt;wx:font wx:val=&quot;Cambria Math&quot;/&gt;&lt;w:b/&gt;&lt;w:noProof/&gt;&lt;/w:rPr&gt;&lt;m:t&gt;T&lt;/m:t&gt;&lt;/m:r&gt;&lt;/m:sup&gt;&lt;/m:sSup&gt;&lt;m:r&gt;&lt;m:rPr&gt;&lt;m:sty m:val=&quot;b&quot;/&gt;&lt;/m:rPr&gt;&lt;w:rPr&gt;&lt;w:rFonts w:ascii=&quot;Cambria Math&quot; w:h-ansi=&quot;Cambria Math&quot;/&gt;&lt;wx:font wx:val=&quot;Cambria Math&quot;/&gt;&lt;w:b/&gt;&lt;w:noProof/&gt;&lt;/w:rPr&gt;&lt;m:t&gt;y&lt;/m:t&gt;&lt;/m:r&gt;&lt;m:r&gt;&lt;m:rPr&gt;&lt;m:sty m:val=&quot;p&quot;/&gt;&lt;/m:rPr&gt;&lt;w:rPr&gt;&lt;w:rFonts w:ascii=&quot;Cambria Math&quot; w:h-ansi=&quot;Cambria Math&quot;/&gt;&lt;wx:font wx:val=&quot;Cambria Math&quot;/&gt;&lt;w:noProof/&gt;&lt;/w:rPr&gt;&lt;m:t&gt;_?/m:t&gt;&lt;/m:r&gt;&lt;m:r&gt;&lt;m:rPr&gt;&lt;m:sty m:val=&quot;b&quot;/&gt;&lt;/m:rPr&gt;&lt;w:rPr&gt;&lt;w:rFonts w:ascii=&quot;Cambria Math&quot; w:h-ansi=&quot;Cambria Math&quot;/&gt;&lt;wx=:&quot;fpo&quot;n/t&gt; &lt;w//mx:val=&quot;Cambria Math&quot;/&gt;&lt;w:b/&gt;&lt;w:noProof/&gt;&lt;/w:rPr&gt;&lt;m:t&gt;c&lt;/m:t&gt;&lt;/m:r&gt;&lt;m:r&gt;&lt;m:rPr&gt;&lt;m:sty m:val=&quot;p&quot;/&gt;&lt;/m:rPr&gt;&lt;w:rPr&gt;&lt;w:rFonts w:ascii=&quot;Cambria Math&quot; w:h-ansi=&quot;Cambria Math&quot;/&gt;&lt;wx:font wx:val=&quot;Cambria Math&quot;/&gt;&lt;w:noProof/&gt;&lt;/w:rPr&gt;&lt;m:t&gt;        &lt;/m:t&gt;&lt;/m:r&gt;&lt;m:r&gt;&lt;m:rPr&gt;&lt;m:sty m:val=&quot;b&quot;/&gt;&lt;/m:rPr&gt;&lt;w:rPr&gt;&lt;w:rFonts w:ascii=&quot;Cambria Math&quot; w:h-ansi=&quot;Cambria Math&quot;/&gt;&lt;wx:font wx:val=&quot;Cambria Math&quot;/&gt;&lt;w:b/&gt;&lt;w:noProof/&gt;&lt;/w:rPr&gt;&lt;m:t&gt;y&lt;/m:t&gt;&lt;/m:r&gt;&lt;m:r&gt;&lt;m:rPr&gt;&lt;m:sty m:val=&quot;p&quot;/&gt;&lt;/m:rPr&gt;&lt;w:rPr&gt;&lt;w:rFonts w:ascii=&quot;Cambria Math&quot; w:h-ansi=&quot;Cambria Math&quot;/&gt;&lt;wx:font wx:val=&quot;Cambria Math&quot;/&gt;&lt;w:noProof/&gt;&lt;/w:rPr&gt;&lt;m:t&gt;_?.&lt;/m:t&gt;&lt;/m:r&gt;&lt;/m:oMath&gt;&lt;/m:oMathPara&gt;&lt;/w:p&gt;&lt;w:sectPr wsp:rsidR=&quot;00000000&quot; wsp:rsidRPr=&quot;00AD5643&quot;&gt;&lt;w:pgSz w:w=&quot;12240&quot; w:h=&quot;15840&quot;/&gt;&lt;w:pgMar w:top=&quot;1440&quot; w:right=&quot;r18a00M&quot; tw:&quot;bowtthoma=ns&quot;1440&quot; w:left=&quot;1800&quot; w:header=&quot;720&quot; w:footer=&quot;720&quot; w:gutter=&quot;0&quot;/&gt;&lt;w:cols w:space=&quot;720&quot;/&gt;&lt;/w:sectPr&gt;&lt;/wx:sect&gt;&lt;/w:body&gt;&lt;/w:wordDocument&gt;">
            <v:imagedata r:id="rId89" o:title="" chromakey="white"/>
          </v:shape>
        </w:pict>
      </w:r>
    </w:p>
    <w:p w14:paraId="28361A9B" w14:textId="77777777" w:rsidR="0066337A" w:rsidRPr="00363BD8" w:rsidRDefault="009D2155" w:rsidP="0066337A">
      <w:pPr>
        <w:tabs>
          <w:tab w:val="left" w:pos="5250"/>
        </w:tabs>
        <w:rPr>
          <w:lang w:eastAsia="zh-CN"/>
        </w:rPr>
      </w:pPr>
      <w:r w:rsidRPr="009D2155">
        <w:rPr>
          <w:rFonts w:hint="eastAsia"/>
          <w:lang w:eastAsia="zh-CN"/>
        </w:rPr>
        <w:t>很容易发现</w:t>
      </w:r>
      <w:r>
        <w:rPr>
          <w:rFonts w:hint="eastAsia"/>
          <w:lang w:eastAsia="zh-CN"/>
        </w:rPr>
        <w:t>的</w:t>
      </w:r>
      <w:r w:rsidRPr="009D2155">
        <w:rPr>
          <w:rFonts w:hint="eastAsia"/>
          <w:lang w:eastAsia="zh-CN"/>
        </w:rPr>
        <w:t>最佳解决方案也是</w:t>
      </w:r>
      <w:r>
        <w:rPr>
          <w:rFonts w:hint="eastAsia"/>
          <w:lang w:eastAsia="zh-CN"/>
        </w:rPr>
        <w:t>的</w:t>
      </w:r>
      <w:r w:rsidRPr="009D2155">
        <w:rPr>
          <w:rFonts w:hint="eastAsia"/>
          <w:lang w:eastAsia="zh-CN"/>
        </w:rPr>
        <w:t>最佳解决方案</w:t>
      </w:r>
      <w:r>
        <w:rPr>
          <w:rFonts w:hint="eastAsia"/>
          <w:lang w:eastAsia="zh-CN"/>
        </w:rPr>
        <w:t>。</w:t>
      </w:r>
      <w:r w:rsidRPr="009D2155">
        <w:rPr>
          <w:rFonts w:hint="eastAsia"/>
          <w:lang w:eastAsia="zh-CN"/>
        </w:rPr>
        <w:t>设为维矢量分量</w:t>
      </w:r>
      <w:r w:rsidR="0066337A" w:rsidRPr="0066337A">
        <w:fldChar w:fldCharType="begin"/>
      </w:r>
      <w:r w:rsidR="0066337A" w:rsidRPr="0066337A">
        <w:rPr>
          <w:lang w:eastAsia="zh-CN"/>
        </w:rPr>
        <w:instrText xml:space="preserve"> QUOTE </w:instrText>
      </w:r>
      <w:r w:rsidR="00A3404B">
        <w:rPr>
          <w:noProof/>
          <w:position w:val="-14"/>
        </w:rPr>
        <w:pict w14:anchorId="6C55F815">
          <v:shape id="_x0000_i1196" type="#_x0000_t75" alt="" style="width:10.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1298&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621298&quot; wsp:rsidP=&quot;00621298&quot;&gt;&lt;m:oMathPara&gt;&lt;m:oMath&gt;&lt;m:r&gt;&lt;w:rPr&gt;&lt;w:rFonts w:ascii=&quot;Cambria Math&quot; w:h-ansi=&quot;Cambria Math&quot;/&gt;&lt;wx:font wx:val=&quot;Cambria Math&quot;/&gt;&lt;w:i/&gt;&lt;w:noProof/&gt;&lt;/w:rPr&gt;&lt;m:t&gt;D&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90" o:title="" chromakey="white"/>
          </v:shape>
        </w:pict>
      </w:r>
      <w:r w:rsidR="0066337A" w:rsidRPr="0066337A">
        <w:rPr>
          <w:lang w:eastAsia="zh-CN"/>
        </w:rPr>
        <w:instrText xml:space="preserve"> </w:instrText>
      </w:r>
      <w:r w:rsidR="0066337A" w:rsidRPr="0066337A">
        <w:fldChar w:fldCharType="end"/>
      </w:r>
      <w:r w:rsidR="0066337A" w:rsidRPr="0066337A">
        <w:fldChar w:fldCharType="begin"/>
      </w:r>
      <w:r w:rsidR="0066337A" w:rsidRPr="0066337A">
        <w:rPr>
          <w:lang w:eastAsia="zh-CN"/>
        </w:rPr>
        <w:instrText xml:space="preserve"> QUOTE </w:instrText>
      </w:r>
      <w:r w:rsidR="00A3404B">
        <w:rPr>
          <w:noProof/>
          <w:position w:val="-14"/>
        </w:rPr>
        <w:pict w14:anchorId="1859D4D6">
          <v:shape id="_x0000_i1197" type="#_x0000_t75" alt="" style="width:133.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4F3D&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4B4F3D&quot; wsp:rsidP=&quot;004B4F3D&quot;&gt;&lt;m:oMathPara&gt;&lt;m:oMath&gt;&lt;m:r&gt;&lt;m:rPr&gt;&lt;m:sty m:val=&quot;p&quot;/&gt;&lt;/m:rPr&gt;&lt;w:rPr&gt;&lt;w:rFonts w:ascii=&quot;Cambria Math&quot; w:h-ansi=&quot;Cambria Math&quot;/&gt;&lt;wx:font wx:val=&quot;Cambria Math&quot;/&gt;&lt;w:noProof/&gt;&lt;/w:rPr&gt;&lt;m:t&gt;(&lt;/m:t&gt;&lt;/m:r&gt;&lt;m:sSub&gt;&lt;m:sSubPr&gt;&lt;m:ctrlPr&gt;&lt;w:rPr&gt;&lt;w:rFonts w:ascii=&quot;Cambria Math&quot; w:h-ansi=&quot;Cambria Math&quot;/&gt;&lt;wx:font wx:val=&quot;Cambria Math&quot;/&gt;&lt;/w:rPr&gt;&lt;/m:ctrlPr&gt;&lt;/m:sSubPr&gt;&lt;m:e&gt;&lt;m:r&gt;&lt;w:rPr&gt;&lt;w:rFonts w:ascii=&quot;Cambria Math&quot; w:h-ansi=&quot;Cambria Math&quot; w:cs=&quot;Cambria Math&quot;/&gt;&lt;wx:font wx:val=&quot;Cambria Math&quot;/&gt;&lt;w:i/&gt;&lt;w:noProof/&gt;&lt;/w:rPr&gt;&lt;m:t&gt;_&lt;/m:t&gt;&lt;/m:r&gt;&lt;/m:e&gt;&lt;m:sub&gt;&lt;m:r&gt;&lt;m:rPr&gt;&lt;m:sty m:val=&quot;p&quot;/&gt;&lt;/m:rPr&gt;&lt;w:rPr&gt;&lt;w:rFonts w:ascii=&quot;Cambria Math&quot; w:h-ansi=&quot;Cambria Math&quot;/&gt;&lt;wx:font wx:val=&quot;Cambria Math&quot;/&gt;&lt;w:noProof/&gt;&lt;/w:rPr&gt;&lt;m:t&gt;1&lt;/m:t&gt;&lt;/m:r&gt;&lt;/m:sub&gt;&lt;/m:sSuiiiiiiiiib&gt;&lt;m:r&gt;&lt;m:rPr&gt;&lt;m:sty m:val=&quot;p&quot;/&gt;&lt;/m:rPr&gt;&lt;w:rPr&gt;&lt;w:rFonts w:ascii=&quot;Cambria Math&quot; w:h-ansi=&quot;Cambria Math&quot;/&gt;&lt;wx:font wx:val=&quot;Cambria Math&quot;/&gt;&lt;w:noProof/&gt;&lt;/w:rPr&gt;&lt;m:t&gt;-&lt;/m:t&gt;&lt;/m:r&gt;&lt;m:sSub&gt;&lt;m:sSubPr&gt;&lt;m:ctrlPr&gt;&lt;w:rPr&gt;&lt;w:rFonts w:ascii=&quot;Cambria Math&quot; w:h-ansi=&quot;Cambria Math&quot;/&gt;&lt;wx:font wx:val=&quot;Cambria Math&quot;/&gt;&lt;/w:rPr&gt;&lt;/m:ctrlPr&gt;&lt;/m:sSubPr&gt;&lt;m:e&gt;&lt;m:r&gt;&lt;w:rPr&gt;&lt;w:rFonts w:ascii=&quot;Cambria Math&quot; w:h-ansi=&quot;Cambria Math&quot; w:cs=&quot;Cambria Math&quot;/&gt;&lt;wx:font wx:val=&quot;Cambria Math&quot;/&gt;&lt;w:i/&gt;&lt;w:noProof/&gt;&lt;/w:rPr&gt;&lt;m:t&gt;_&lt;/m:t&gt;&lt;/m:r&gt;-&lt;a/nms:ie=&gt;&quot;&lt;Cma:sub&gt;&lt;m:r&gt;&lt;m:rPr&gt;&lt;m:sty m:val=&quot;p&quot;/&gt;&lt;/m:rPr&gt;&lt;w:rPr&gt;&lt;w:rFonts w:ascii=&quot;Cambria Math&quot; w:h-ansi=&quot;Cambria Math&quot;/&gt;&lt;wx:font wx:val=&quot;Cambria Math&quot;/&gt;&lt;w:noProof/&gt;&lt;/w:rPr&gt;&lt;m:t&gt;1&lt;/m:t&gt;&lt;/m:r&gt;&lt;/m:sub&gt;&lt;/m:sSub&gt;&lt;m:r&gt;&lt;m:rPr&gt;&lt;m:sty m:val=&quot;p&quot;/&gt;&lt;/m:rPr&gt;&lt;w:rPr&gt;&lt;w:rFonts w:ascii=&quot;Cambria Math&quot; w:h-ansi=&quot;Cambria Math&quot;/&gt;&lt;wx:font wx:val=&quot;Cambria Math&quot;/&gt;&lt;w:noProof/&gt;&lt;/w:rPr&gt;&lt;m:t&gt;)+_?(&lt;/m:t&gt;&lt;/m:r&gt;&lt;m:sSub&gt;&lt;m:sSubPr&gt;&lt;m:ctrlPr&gt;&lt;w:rPr&gt;&lt;w:rFonts w:ascii=&quot;Cambria Math&quot; w:h-ansi=&quot;Cambria Math&quot;/&gt;&lt;wx:font wx:val=&quot;Cambria Matrh&quot;&lt;/&gt;:&lt;/Fw:nrPsr&gt;w&lt;/amsc:ctrlPr&gt;&lt;/m:sSubPr&gt;&lt;m:e&gt;&lt;m:r&gt;&lt;w:rPr&gt;&lt;w:rFonts w:ascii=&quot;Cambria Math&quot; w:h-ansi=&quot;Cambria Math&quot; w:cs=&quot;Cambria Math&quot;/&gt;&lt;wx:font wx:val=&quot;Cambria Math&quot;/&gt;&lt;w:i/&gt;&lt;w:noProof/&gt;&lt;/w:rPr&gt;&lt;m:t&gt;_&lt;/m:t&gt;&lt;/m:r&gt;&lt;/m:e&gt;&lt;m:sub&gt;&lt;m:r&gt;&lt;w:rPr&gt;&lt;w:rFonts w:ascrii=&lt;&quot;Ca:mbrFia nMatsh&quot; ww:ha-ancsi=&quot;Cambria Math&quot;/&gt;&lt;wx:font wx:val=&quot;Cambria Math&quot;/&gt;&lt;w:i/&gt;&lt;w:noProof/&gt;&lt;/w:rPr&gt;&lt;m:t&gt;i&lt;/m:t&gt;&lt;/m:r&gt;&lt;/m:sub&gt;&lt;/m:sSub&gt;&lt;m:r&gt;&lt;m:rPr&gt;&lt;m:sty m:val=&quot;p&quot;/&gt;&lt;/m:rPr&gt;&lt;w:rPr&gt;&lt;w:rFonts w:ascii=&quot;Cambria Math&quot; w:h-ansi=&quot;Cambria Math&quot;/&gt;&lt;wx:font wx:val=&quot;Cambria Math&quot;/&gt;&lt;w:noProof/&gt;&lt;/w:rPr&gt;&lt;m:t&gt;-&lt;/m:t&gt;&lt;/m:r&gt;&lt;m:sSub&gt;&lt;m:sSubPr&gt;&lt;m:ctrlPr&gt;&lt;w:rPr&gt;&lt;w:rFonts w:ascii=&quot;Cambria Math&quot; w:h-ansi=&quot;Cambria Math&quot;/&gt;&lt;wx:font wx:val=&quot;Cambria Math&quot;/&gt;&lt;/w:rPr&gt;&lt;/m:ctrlPr&gt;&lt;/m:sSubPr&gt;&lt;m:e&gt;&lt;m:r&gt;&lt;w:rPr&gt;&lt;w:rFonts w:ascii=&quot;Cambria Math&quot; w:h-ansi=&quot;Cambria Math&quot; w:cs=&quot;Cambria Math&quot;/&gt;&lt;wx:font wx:val=&quot;Cambria Math&quot;/&gt;&lt;w:i/&gt;&lt;w:noProof/&gt;&lt;/w:rPr&gt;&lt;m:t&gt;_&lt;/m:t&gt;&lt;/m:r&gt;&lt;/m:e&gt;&lt;m:sub&gt;&lt;m:r&gt;&lt;w:rPr&gt;&lt;w:rFonts w:ascii=&quot;Cambria Math&quot; w:h-ansi=&quot;Cambria Math&quot;/&gt;&lt;wx:font wx:val=&quot;Cambria Math&quot;/&gt;&lt;w:i/&gt;a&lt;w:nioProaof/&gt; &lt;/w:-rPr&gt;i&lt;m:ta&gt;i&lt;/im:t&gt;a&lt;/m:r&gt;&lt;/m:sub&gt;&lt;/m:sSub&gt;&lt;m:r&gt;&lt;m:rPr&gt;&lt;m:sty m:val=&quot;p&quot;/&gt;&lt;/m:rPr&gt;&lt;w:rPr&gt;&lt;w:rFonts w:ascii=&quot;Cambria Math&quot; w:h-ansi=&quot;Cambria Math&quot;/&gt;&lt;wx:font wx:val=&quot;Cambria Math&quot;/&gt;&lt;w:noProof/&gt;&lt;/w:rPr&gt;&lt;m:t&gt;)&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91" o:title="" chromakey="white"/>
          </v:shape>
        </w:pict>
      </w:r>
      <w:r w:rsidR="0066337A" w:rsidRPr="0066337A">
        <w:rPr>
          <w:lang w:eastAsia="zh-CN"/>
        </w:rPr>
        <w:instrText xml:space="preserve"> </w:instrText>
      </w:r>
      <w:r w:rsidR="0066337A" w:rsidRPr="0066337A">
        <w:fldChar w:fldCharType="separate"/>
      </w:r>
      <w:r w:rsidR="00A3404B">
        <w:rPr>
          <w:noProof/>
          <w:position w:val="-14"/>
        </w:rPr>
        <w:pict w14:anchorId="1C26EF8E">
          <v:shape id="_x0000_i1198" type="#_x0000_t75" alt="" style="width:133.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4F3D&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4B4F3D&quot; wsp:rsidP=&quot;004B4F3D&quot;&gt;&lt;m:oMathPara&gt;&lt;m:oMath&gt;&lt;m:r&gt;&lt;m:rPr&gt;&lt;m:sty m:val=&quot;p&quot;/&gt;&lt;/m:rPr&gt;&lt;w:rPr&gt;&lt;w:rFonts w:ascii=&quot;Cambria Math&quot; w:h-ansi=&quot;Cambria Math&quot;/&gt;&lt;wx:font wx:val=&quot;Cambria Math&quot;/&gt;&lt;w:noProof/&gt;&lt;/w:rPr&gt;&lt;m:t&gt;(&lt;/m:t&gt;&lt;/m:r&gt;&lt;m:sSub&gt;&lt;m:sSubPr&gt;&lt;m:ctrlPr&gt;&lt;w:rPr&gt;&lt;w:rFonts w:ascii=&quot;Cambria Math&quot; w:h-ansi=&quot;Cambria Math&quot;/&gt;&lt;wx:font wx:val=&quot;Cambria Math&quot;/&gt;&lt;/w:rPr&gt;&lt;/m:ctrlPr&gt;&lt;/m:sSubPr&gt;&lt;m:e&gt;&lt;m:r&gt;&lt;w:rPr&gt;&lt;w:rFonts w:ascii=&quot;Cambria Math&quot; w:h-ansi=&quot;Cambria Math&quot; w:cs=&quot;Cambria Math&quot;/&gt;&lt;wx:font wx:val=&quot;Cambria Math&quot;/&gt;&lt;w:i/&gt;&lt;w:noProof/&gt;&lt;/w:rPr&gt;&lt;m:t&gt;_&lt;/m:t&gt;&lt;/m:r&gt;&lt;/m:e&gt;&lt;m:sub&gt;&lt;m:r&gt;&lt;m:rPr&gt;&lt;m:sty m:val=&quot;p&quot;/&gt;&lt;/m:rPr&gt;&lt;w:rPr&gt;&lt;w:rFonts w:ascii=&quot;Cambria Math&quot; w:h-ansi=&quot;Cambria Math&quot;/&gt;&lt;wx:font wx:val=&quot;Cambria Math&quot;/&gt;&lt;w:noProof/&gt;&lt;/w:rPr&gt;&lt;m:t&gt;1&lt;/m:t&gt;&lt;/m:r&gt;&lt;/m:sub&gt;&lt;/m:sSuiiiiiiiiib&gt;&lt;m:r&gt;&lt;m:rPr&gt;&lt;m:sty m:val=&quot;p&quot;/&gt;&lt;/m:rPr&gt;&lt;w:rPr&gt;&lt;w:rFonts w:ascii=&quot;Cambria Math&quot; w:h-ansi=&quot;Cambria Math&quot;/&gt;&lt;wx:font wx:val=&quot;Cambria Math&quot;/&gt;&lt;w:noProof/&gt;&lt;/w:rPr&gt;&lt;m:t&gt;-&lt;/m:t&gt;&lt;/m:r&gt;&lt;m:sSub&gt;&lt;m:sSubPr&gt;&lt;m:ctrlPr&gt;&lt;w:rPr&gt;&lt;w:rFonts w:ascii=&quot;Cambria Math&quot; w:h-ansi=&quot;Cambria Math&quot;/&gt;&lt;wx:font wx:val=&quot;Cambria Math&quot;/&gt;&lt;/w:rPr&gt;&lt;/m:ctrlPr&gt;&lt;/m:sSubPr&gt;&lt;m:e&gt;&lt;m:r&gt;&lt;w:rPr&gt;&lt;w:rFonts w:ascii=&quot;Cambria Math&quot; w:h-ansi=&quot;Cambria Math&quot; w:cs=&quot;Cambria Math&quot;/&gt;&lt;wx:font wx:val=&quot;Cambria Math&quot;/&gt;&lt;w:i/&gt;&lt;w:noProof/&gt;&lt;/w:rPr&gt;&lt;m:t&gt;_&lt;/m:t&gt;&lt;/m:r&gt;-&lt;a/nms:ie=&gt;&quot;&lt;Cma:sub&gt;&lt;m:r&gt;&lt;m:rPr&gt;&lt;m:sty m:val=&quot;p&quot;/&gt;&lt;/m:rPr&gt;&lt;w:rPr&gt;&lt;w:rFonts w:ascii=&quot;Cambria Math&quot; w:h-ansi=&quot;Cambria Math&quot;/&gt;&lt;wx:font wx:val=&quot;Cambria Math&quot;/&gt;&lt;w:noProof/&gt;&lt;/w:rPr&gt;&lt;m:t&gt;1&lt;/m:t&gt;&lt;/m:r&gt;&lt;/m:sub&gt;&lt;/m:sSub&gt;&lt;m:r&gt;&lt;m:rPr&gt;&lt;m:sty m:val=&quot;p&quot;/&gt;&lt;/m:rPr&gt;&lt;w:rPr&gt;&lt;w:rFonts w:ascii=&quot;Cambria Math&quot; w:h-ansi=&quot;Cambria Math&quot;/&gt;&lt;wx:font wx:val=&quot;Cambria Math&quot;/&gt;&lt;w:noProof/&gt;&lt;/w:rPr&gt;&lt;m:t&gt;)+_?(&lt;/m:t&gt;&lt;/m:r&gt;&lt;m:sSub&gt;&lt;m:sSubPr&gt;&lt;m:ctrlPr&gt;&lt;w:rPr&gt;&lt;w:rFonts w:ascii=&quot;Cambria Math&quot; w:h-ansi=&quot;Cambria Math&quot;/&gt;&lt;wx:font wx:val=&quot;Cambria Matrh&quot;&lt;/&gt;:&lt;/Fw:nrPsr&gt;w&lt;/amsc:ctrlPr&gt;&lt;/m:sSubPr&gt;&lt;m:e&gt;&lt;m:r&gt;&lt;w:rPr&gt;&lt;w:rFonts w:ascii=&quot;Cambria Math&quot; w:h-ansi=&quot;Cambria Math&quot; w:cs=&quot;Cambria Math&quot;/&gt;&lt;wx:font wx:val=&quot;Cambria Math&quot;/&gt;&lt;w:i/&gt;&lt;w:noProof/&gt;&lt;/w:rPr&gt;&lt;m:t&gt;_&lt;/m:t&gt;&lt;/m:r&gt;&lt;/m:e&gt;&lt;m:sub&gt;&lt;m:r&gt;&lt;w:rPr&gt;&lt;w:rFonts w:ascrii=&lt;&quot;Ca:mbrFia nMatsh&quot; ww:ha-ancsi=&quot;Cambria Math&quot;/&gt;&lt;wx:font wx:val=&quot;Cambria Math&quot;/&gt;&lt;w:i/&gt;&lt;w:noProof/&gt;&lt;/w:rPr&gt;&lt;m:t&gt;i&lt;/m:t&gt;&lt;/m:r&gt;&lt;/m:sub&gt;&lt;/m:sSub&gt;&lt;m:r&gt;&lt;m:rPr&gt;&lt;m:sty m:val=&quot;p&quot;/&gt;&lt;/m:rPr&gt;&lt;w:rPr&gt;&lt;w:rFonts w:ascii=&quot;Cambria Math&quot; w:h-ansi=&quot;Cambria Math&quot;/&gt;&lt;wx:font wx:val=&quot;Cambria Math&quot;/&gt;&lt;w:noProof/&gt;&lt;/w:rPr&gt;&lt;m:t&gt;-&lt;/m:t&gt;&lt;/m:r&gt;&lt;m:sSub&gt;&lt;m:sSubPr&gt;&lt;m:ctrlPr&gt;&lt;w:rPr&gt;&lt;w:rFonts w:ascii=&quot;Cambria Math&quot; w:h-ansi=&quot;Cambria Math&quot;/&gt;&lt;wx:font wx:val=&quot;Cambria Math&quot;/&gt;&lt;/w:rPr&gt;&lt;/m:ctrlPr&gt;&lt;/m:sSubPr&gt;&lt;m:e&gt;&lt;m:r&gt;&lt;w:rPr&gt;&lt;w:rFonts w:ascii=&quot;Cambria Math&quot; w:h-ansi=&quot;Cambria Math&quot; w:cs=&quot;Cambria Math&quot;/&gt;&lt;wx:font wx:val=&quot;Cambria Math&quot;/&gt;&lt;w:i/&gt;&lt;w:noProof/&gt;&lt;/w:rPr&gt;&lt;m:t&gt;_&lt;/m:t&gt;&lt;/m:r&gt;&lt;/m:e&gt;&lt;m:sub&gt;&lt;m:r&gt;&lt;w:rPr&gt;&lt;w:rFonts w:ascii=&quot;Cambria Math&quot; w:h-ansi=&quot;Cambria Math&quot;/&gt;&lt;wx:font wx:val=&quot;Cambria Math&quot;/&gt;&lt;w:i/&gt;a&lt;w:nioProaof/&gt; &lt;/w:-rPr&gt;i&lt;m:ta&gt;i&lt;/im:t&gt;a&lt;/m:r&gt;&lt;/m:sub&gt;&lt;/m:sSub&gt;&lt;m:r&gt;&lt;m:rPr&gt;&lt;m:sty m:val=&quot;p&quot;/&gt;&lt;/m:rPr&gt;&lt;w:rPr&gt;&lt;w:rFonts w:ascii=&quot;Cambria Math&quot; w:h-ansi=&quot;Cambria Math&quot;/&gt;&lt;wx:font wx:val=&quot;Cambria Math&quot;/&gt;&lt;w:noProof/&gt;&lt;/w:rPr&gt;&lt;m:t&gt;)&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91" o:title="" chromakey="white"/>
          </v:shape>
        </w:pict>
      </w:r>
      <w:r w:rsidR="0066337A" w:rsidRPr="0066337A">
        <w:fldChar w:fldCharType="end"/>
      </w:r>
      <w:r>
        <w:rPr>
          <w:rFonts w:hint="eastAsia"/>
          <w:lang w:eastAsia="zh-CN"/>
        </w:rPr>
        <w:t>。然后</w:t>
      </w:r>
      <w:r w:rsidR="0066337A" w:rsidRPr="0066337A">
        <w:fldChar w:fldCharType="begin"/>
      </w:r>
      <w:r w:rsidR="0066337A" w:rsidRPr="0066337A">
        <w:rPr>
          <w:lang w:eastAsia="zh-CN"/>
        </w:rPr>
        <w:instrText xml:space="preserve"> QUOTE </w:instrText>
      </w:r>
      <w:r w:rsidR="00A3404B">
        <w:rPr>
          <w:noProof/>
          <w:position w:val="-14"/>
        </w:rPr>
        <w:pict w14:anchorId="55121979">
          <v:shape id="_x0000_i1199" type="#_x0000_t75" alt="" style="width:80.2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1B87&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8A1B87&quot; wsp:rsidP=&quot;008A1B87&quot;&gt;&lt;w:pPr&gt;&lt;w:ind w:first-line=&quot;482&quot;/&gt;&lt;/w:pPr&gt;&lt;m:oMathPara&gt;&lt;m:oMath&gt;&lt;m:r&gt;&lt;m:rPr&gt;&lt;m:sty m:val=&quot;b&quot;/&gt;&lt;/m:rPr&gt;&lt;w:rPr&gt;&lt;w:rFonts w:ascii=&quot;Cambria Math&quot; w:h-ansi=&quot;Cambria Math&quot;/&gt;&lt;wx:font wx:val=&quot;Cambria Math&quot;/&gt;&lt;w:b/&gt;&lt;w:noProof/&gt;&lt;/w:rPr&gt;&lt;m:t&gt;l&lt;/m:t&gt;&lt;/m:r&gt;&lt;m:r&gt;&lt;m:rPr&gt;&lt;m:sty m:val=&quot;p&quot;/&gt;&lt;/m:rPr&gt;&lt;w:rPr&gt;&lt;w:rFonts w:ascii=&quot;Cambria Math&quot; w:h-ansi=&quot;Cambria Math&quot;/&gt;&lt;wx:font wx:val=&quot;Cambria Math&quot;/&gt;&lt;w:noProof/&gt;&lt;/w:rPr&gt;&lt;m:t&gt;=&lt;/m:t&gt;&lt;/m:r&gt;&lt;m:r&gt;&lt;m:rPr&gt;&lt;m:sty m:val=&quot;b&quot;/&gt;&lt;/m:rPr&gt;&lt;w:rPr&gt;&lt;w:rFonts w:ascii=&quot;Cambria Math&quot; w:h-ansi=&quot;Cambria Math&quot;/&gt;&lt;wx:font wx:val=&quot;Cambria Math&quot;/&gt;&lt;w:b/&gt;&lt;w:noProof/&gt;&lt;/w:rPr&gt;&lt;m:t&gt;b&lt;/m:t&gt;&lt;/m:r&gt;&lt;m:r&gt;&lt;m:rPr&gt;&lt;m:sty m:val=&quot;p&quot;/&gt;&lt;/m:rPr&gt;&lt;w:rPr&gt;&lt;w:rFonts w:ascii=&quot;Cambria Math&quot; w:h-ansi=&quot;Cambria Math&quot;/&gt;&lt;wx:font wx:val=&quot;Cambria Math&quot;/&gt;&lt;w:noProof/&gt;&lt;/w:rPr&gt;&lt;m:t&gt;+&lt;/m:t&gt;&lt;/m:r&gt;&lt;m:r&gt;&lt;m:rPr&gt;&lt;m:sty m:val=&quot;p&quot;/&gt;&lt;/m:rPr&gt;&lt;w:rPr&gt;&lt;w:rFonts w:ascii=&quot;Cambria Math&quot; w:h-ansi=&quot;Cambria Math&quot; w:cs=&quot;Cambria Math&quot;/&gt;&lt;wx:font wx:val=&quot;Cambria Math&quot;/&gt;&lt;w:noProof/&gt;&lt;/w:rPr&gt;&lt;m:t&gt;_&lt;/m:t&gt;&lt;/m:r&gt;&lt;m:r&gt;&lt;m:rPr&gt;&lt;m:s         ty m:val=&quot;p&quot;/&gt;&lt;/m:rPr&gt;&lt;w:rPr&gt;&lt;w:rFonts w:ascii=&quot;Cambria Math&quot; w:h-ansi=&quot;Cambria Math&quot;/&gt;&lt;wx:font wx:val=&quot;Cambria Math&quot;/&gt;&lt;w:noProof/&gt;&lt;/w:rPr&gt;&lt;m:t&gt;(&lt;/m:t&gt;&lt;/m:r&gt;&lt;m:r&gt;&lt;w:rPr&gt;&lt;w:rFonts w:ascii=&quot;Cambria Math&quot; w:h-ansi=&quot;Cambria Math&quot; w:cs=&quot;Cambria Math&quot;/&gt;&lt;wx:font wx:val=&quot;Cambria Math&quot;/&gt;&lt;w:i/&gt;&lt;w:noProof/&gt;&lt;/w:rPr&gt;&lt;m:t&gt;_&lt;/m:t&gt;&lt;/m:r&gt;&lt;m:r&gt;&lt;m:rPr&gt;&lt;m:sty m:val=&quot;p&quot;/&gt;&lt;/m:rPr&gt;&lt;w:rPr&gt;&lt;w:rFonts w:ascii=&quot;Cambria Math&quot; w:h-ansi=&quot;Cambria Math&quot;/&gt;&lt;wx:font wx:val=&quot;Cambria Math&quot;/&gt;&lt;w:noProof/&gt;&lt;/w:rPr&gt;&lt;m:t&gt;,&lt;/m:t&gt;&lt;/m:r&gt;&lt;m:r&gt;&gt;&lt;&lt;ww:xr:Pfro&gt;n&lt;tw:rFonts w:ascii=&quot;Cambria Math&quot; w:h-ansi=&quot;Cambria Math&quot; w:cs=&quot;Cambria Math&quot;/&gt;&lt;wx:font wx:val=&quot;Cambria Math&quot;/&gt;&lt;w:i/&gt;&lt;w:noProof/&gt;&lt;/w:rPr&gt;&lt;m:t&gt;_&lt;/m:t&gt;&lt;/m:r&gt;&lt;m:r&gt;&lt;m:rPr&gt;&lt;m:sty m:val=&quot;p&quot;/&gt;&lt;/m:rPr&gt;&lt;w:rPr&gt;&lt;w:rFonts w:ascii=&quot;Cambria Math&quot; w:h-ans&gt;i=&lt;&quot;Cwamxbr:iaf Moatnh&quot;t/&gt;&lt;wx:font wx:val=&quot;Cambria Math&quot;/&gt;&lt;w:noProof/&gt;&lt;/w:rPr&gt;&lt;m:t&gt;)&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92" o:title="" chromakey="white"/>
          </v:shape>
        </w:pict>
      </w:r>
      <w:r w:rsidR="0066337A" w:rsidRPr="0066337A">
        <w:rPr>
          <w:lang w:eastAsia="zh-CN"/>
        </w:rPr>
        <w:instrText xml:space="preserve"> </w:instrText>
      </w:r>
      <w:r w:rsidR="0066337A" w:rsidRPr="0066337A">
        <w:fldChar w:fldCharType="separate"/>
      </w:r>
      <w:r w:rsidR="00A3404B">
        <w:rPr>
          <w:noProof/>
          <w:position w:val="-14"/>
        </w:rPr>
        <w:pict w14:anchorId="2425F6AB">
          <v:shape id="_x0000_i1200" type="#_x0000_t75" alt="" style="width:80.2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1B87&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8A1B87&quot; wsp:rsidP=&quot;008A1B87&quot;&gt;&lt;w:pPr&gt;&lt;w:ind w:first-line=&quot;482&quot;/&gt;&lt;/w:pPr&gt;&lt;m:oMathPara&gt;&lt;m:oMath&gt;&lt;m:r&gt;&lt;m:rPr&gt;&lt;m:sty m:val=&quot;b&quot;/&gt;&lt;/m:rPr&gt;&lt;w:rPr&gt;&lt;w:rFonts w:ascii=&quot;Cambria Math&quot; w:h-ansi=&quot;Cambria Math&quot;/&gt;&lt;wx:font wx:val=&quot;Cambria Math&quot;/&gt;&lt;w:b/&gt;&lt;w:noProof/&gt;&lt;/w:rPr&gt;&lt;m:t&gt;l&lt;/m:t&gt;&lt;/m:r&gt;&lt;m:r&gt;&lt;m:rPr&gt;&lt;m:sty m:val=&quot;p&quot;/&gt;&lt;/m:rPr&gt;&lt;w:rPr&gt;&lt;w:rFonts w:ascii=&quot;Cambria Math&quot; w:h-ansi=&quot;Cambria Math&quot;/&gt;&lt;wx:font wx:val=&quot;Cambria Math&quot;/&gt;&lt;w:noProof/&gt;&lt;/w:rPr&gt;&lt;m:t&gt;=&lt;/m:t&gt;&lt;/m:r&gt;&lt;m:r&gt;&lt;m:rPr&gt;&lt;m:sty m:val=&quot;b&quot;/&gt;&lt;/m:rPr&gt;&lt;w:rPr&gt;&lt;w:rFonts w:ascii=&quot;Cambria Math&quot; w:h-ansi=&quot;Cambria Math&quot;/&gt;&lt;wx:font wx:val=&quot;Cambria Math&quot;/&gt;&lt;w:b/&gt;&lt;w:noProof/&gt;&lt;/w:rPr&gt;&lt;m:t&gt;b&lt;/m:t&gt;&lt;/m:r&gt;&lt;m:r&gt;&lt;m:rPr&gt;&lt;m:sty m:val=&quot;p&quot;/&gt;&lt;/m:rPr&gt;&lt;w:rPr&gt;&lt;w:rFonts w:ascii=&quot;Cambria Math&quot; w:h-ansi=&quot;Cambria Math&quot;/&gt;&lt;wx:font wx:val=&quot;Cambria Math&quot;/&gt;&lt;w:noProof/&gt;&lt;/w:rPr&gt;&lt;m:t&gt;+&lt;/m:t&gt;&lt;/m:r&gt;&lt;m:r&gt;&lt;m:rPr&gt;&lt;m:sty m:val=&quot;p&quot;/&gt;&lt;/m:rPr&gt;&lt;w:rPr&gt;&lt;w:rFonts w:ascii=&quot;Cambria Math&quot; w:h-ansi=&quot;Cambria Math&quot; w:cs=&quot;Cambria Math&quot;/&gt;&lt;wx:font wx:val=&quot;Cambria Math&quot;/&gt;&lt;w:noProof/&gt;&lt;/w:rPr&gt;&lt;m:t&gt;_&lt;/m:t&gt;&lt;/m:r&gt;&lt;m:r&gt;&lt;m:rPr&gt;&lt;m:s         ty m:val=&quot;p&quot;/&gt;&lt;/m:rPr&gt;&lt;w:rPr&gt;&lt;w:rFonts w:ascii=&quot;Cambria Math&quot; w:h-ansi=&quot;Cambria Math&quot;/&gt;&lt;wx:font wx:val=&quot;Cambria Math&quot;/&gt;&lt;w:noProof/&gt;&lt;/w:rPr&gt;&lt;m:t&gt;(&lt;/m:t&gt;&lt;/m:r&gt;&lt;m:r&gt;&lt;w:rPr&gt;&lt;w:rFonts w:ascii=&quot;Cambria Math&quot; w:h-ansi=&quot;Cambria Math&quot; w:cs=&quot;Cambria Math&quot;/&gt;&lt;wx:font wx:val=&quot;Cambria Math&quot;/&gt;&lt;w:i/&gt;&lt;w:noProof/&gt;&lt;/w:rPr&gt;&lt;m:t&gt;_&lt;/m:t&gt;&lt;/m:r&gt;&lt;m:r&gt;&lt;m:rPr&gt;&lt;m:sty m:val=&quot;p&quot;/&gt;&lt;/m:rPr&gt;&lt;w:rPr&gt;&lt;w:rFonts w:ascii=&quot;Cambria Math&quot; w:h-ansi=&quot;Cambria Math&quot;/&gt;&lt;wx:font wx:val=&quot;Cambria Math&quot;/&gt;&lt;w:noProof/&gt;&lt;/w:rPr&gt;&lt;m:t&gt;,&lt;/m:t&gt;&lt;/m:r&gt;&lt;m:r&gt;&gt;&lt;&lt;ww:xr:Pfro&gt;n&lt;tw:rFonts w:ascii=&quot;Cambria Math&quot; w:h-ansi=&quot;Cambria Math&quot; w:cs=&quot;Cambria Math&quot;/&gt;&lt;wx:font wx:val=&quot;Cambria Math&quot;/&gt;&lt;w:i/&gt;&lt;w:noProof/&gt;&lt;/w:rPr&gt;&lt;m:t&gt;_&lt;/m:t&gt;&lt;/m:r&gt;&lt;m:r&gt;&lt;m:rPr&gt;&lt;m:sty m:val=&quot;p&quot;/&gt;&lt;/m:rPr&gt;&lt;w:rPr&gt;&lt;w:rFonts w:ascii=&quot;Cambria Math&quot; w:h-ans&gt;i=&lt;&quot;Cwamxbr:iaf Moatnh&quot;t/&gt;&lt;wx:font wx:val=&quot;Cambria Math&quot;/&gt;&lt;w:noProof/&gt;&lt;/w:rPr&gt;&lt;m:t&gt;)&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92" o:title="" chromakey="white"/>
          </v:shape>
        </w:pict>
      </w:r>
      <w:r w:rsidR="0066337A" w:rsidRPr="0066337A">
        <w:fldChar w:fldCharType="end"/>
      </w:r>
      <w:r>
        <w:rPr>
          <w:rFonts w:hint="eastAsia"/>
          <w:lang w:eastAsia="zh-CN"/>
        </w:rPr>
        <w:t>。</w:t>
      </w:r>
      <w:r w:rsidR="0066337A">
        <w:rPr>
          <w:rFonts w:hint="eastAsia"/>
          <w:lang w:eastAsia="zh-CN"/>
        </w:rPr>
        <w:t xml:space="preserve">  </w:t>
      </w:r>
    </w:p>
    <w:p w14:paraId="3EA76A20" w14:textId="77777777" w:rsidR="0066337A" w:rsidRPr="00363BD8" w:rsidRDefault="0066337A" w:rsidP="00CE742F">
      <w:pPr>
        <w:tabs>
          <w:tab w:val="left" w:pos="5250"/>
        </w:tabs>
        <w:rPr>
          <w:lang w:eastAsia="zh-CN"/>
        </w:rPr>
      </w:pPr>
      <w:r w:rsidRPr="00363BD8">
        <w:rPr>
          <w:rFonts w:hint="eastAsia"/>
          <w:lang w:eastAsia="zh-CN"/>
        </w:rPr>
        <w:t>将</w:t>
      </w:r>
      <w:r>
        <w:rPr>
          <w:rFonts w:hint="eastAsia"/>
          <w:lang w:eastAsia="zh-CN"/>
        </w:rPr>
        <w:t>本</w:t>
      </w:r>
      <w:r w:rsidRPr="00363BD8">
        <w:rPr>
          <w:rFonts w:hint="eastAsia"/>
          <w:lang w:eastAsia="zh-CN"/>
        </w:rPr>
        <w:t>关联算法（缩写为</w:t>
      </w:r>
      <w:r w:rsidRPr="00363BD8">
        <w:rPr>
          <w:lang w:eastAsia="zh-CN"/>
        </w:rPr>
        <w:t>ALG</w:t>
      </w:r>
      <w:r w:rsidRPr="00363BD8">
        <w:rPr>
          <w:rFonts w:hint="eastAsia"/>
          <w:lang w:eastAsia="zh-CN"/>
        </w:rPr>
        <w:t>）与最优算法</w:t>
      </w:r>
      <w:r w:rsidRPr="00363BD8">
        <w:rPr>
          <w:lang w:eastAsia="zh-CN"/>
        </w:rPr>
        <w:t>OPT</w:t>
      </w:r>
      <w:r w:rsidRPr="00363BD8">
        <w:rPr>
          <w:rFonts w:hint="eastAsia"/>
          <w:lang w:eastAsia="zh-CN"/>
        </w:rPr>
        <w:t>的性能进行比较。以下定义着重于比较</w:t>
      </w:r>
      <w:r w:rsidRPr="00363BD8">
        <w:rPr>
          <w:lang w:eastAsia="zh-CN"/>
        </w:rPr>
        <w:t>ALG</w:t>
      </w:r>
      <w:r w:rsidRPr="00363BD8">
        <w:rPr>
          <w:rFonts w:hint="eastAsia"/>
          <w:lang w:eastAsia="zh-CN"/>
        </w:rPr>
        <w:t>和</w:t>
      </w:r>
      <w:r w:rsidRPr="00363BD8">
        <w:rPr>
          <w:lang w:eastAsia="zh-CN"/>
        </w:rPr>
        <w:t>OPT</w:t>
      </w:r>
      <w:r w:rsidRPr="00363BD8">
        <w:rPr>
          <w:rFonts w:hint="eastAsia"/>
          <w:lang w:eastAsia="zh-CN"/>
        </w:rPr>
        <w:t>如何处理</w:t>
      </w:r>
      <w:r w:rsidRPr="00363BD8">
        <w:rPr>
          <w:lang w:eastAsia="zh-CN"/>
        </w:rPr>
        <w:t>STA</w:t>
      </w:r>
      <w:r w:rsidRPr="00363BD8">
        <w:rPr>
          <w:rFonts w:hint="eastAsia"/>
          <w:lang w:eastAsia="zh-CN"/>
        </w:rPr>
        <w:t>的一些相关参数：</w:t>
      </w:r>
    </w:p>
    <w:p w14:paraId="379F21D8" w14:textId="77777777" w:rsidR="0066337A" w:rsidRDefault="0066337A" w:rsidP="0066337A">
      <w:pPr>
        <w:tabs>
          <w:tab w:val="left" w:pos="5250"/>
        </w:tabs>
        <w:rPr>
          <w:lang w:eastAsia="zh-CN"/>
        </w:rPr>
      </w:pPr>
      <w:r w:rsidRPr="00363BD8">
        <w:rPr>
          <w:rFonts w:hint="eastAsia"/>
          <w:lang w:eastAsia="zh-CN"/>
        </w:rPr>
        <w:t>定义</w:t>
      </w:r>
      <w:r w:rsidRPr="00363BD8">
        <w:rPr>
          <w:lang w:eastAsia="zh-CN"/>
        </w:rPr>
        <w:t>1</w:t>
      </w:r>
      <w:r w:rsidRPr="00363BD8">
        <w:rPr>
          <w:rFonts w:hint="eastAsia"/>
          <w:lang w:eastAsia="zh-CN"/>
        </w:rPr>
        <w:t>：设</w:t>
      </w:r>
      <w:r w:rsidRPr="00363BD8">
        <w:rPr>
          <w:lang w:eastAsia="zh-CN"/>
        </w:rPr>
        <w:t>ALG</w:t>
      </w:r>
      <w:r w:rsidRPr="00363BD8">
        <w:rPr>
          <w:rFonts w:hint="eastAsia"/>
          <w:lang w:eastAsia="zh-CN"/>
        </w:rPr>
        <w:t>（</w:t>
      </w:r>
      <w:r w:rsidRPr="00363BD8">
        <w:rPr>
          <w:lang w:eastAsia="zh-CN"/>
        </w:rPr>
        <w:t>s</w:t>
      </w:r>
      <w:r w:rsidRPr="00363BD8">
        <w:rPr>
          <w:rFonts w:hint="eastAsia"/>
          <w:lang w:eastAsia="zh-CN"/>
        </w:rPr>
        <w:t>）（</w:t>
      </w:r>
      <w:r w:rsidRPr="00363BD8">
        <w:rPr>
          <w:lang w:eastAsia="zh-CN"/>
        </w:rPr>
        <w:t>OPT</w:t>
      </w:r>
      <w:r w:rsidRPr="00363BD8">
        <w:rPr>
          <w:rFonts w:hint="eastAsia"/>
          <w:lang w:eastAsia="zh-CN"/>
        </w:rPr>
        <w:t>（</w:t>
      </w:r>
      <w:r w:rsidRPr="00363BD8">
        <w:rPr>
          <w:lang w:eastAsia="zh-CN"/>
        </w:rPr>
        <w:t>s</w:t>
      </w:r>
      <w:r w:rsidRPr="00363BD8">
        <w:rPr>
          <w:rFonts w:hint="eastAsia"/>
          <w:lang w:eastAsia="zh-CN"/>
        </w:rPr>
        <w:t>））表示由算法（</w:t>
      </w:r>
      <w:r w:rsidRPr="00363BD8">
        <w:rPr>
          <w:lang w:eastAsia="zh-CN"/>
        </w:rPr>
        <w:t>OPT</w:t>
      </w:r>
      <w:r w:rsidRPr="00363BD8">
        <w:rPr>
          <w:rFonts w:hint="eastAsia"/>
          <w:lang w:eastAsia="zh-CN"/>
        </w:rPr>
        <w:t>）划分的</w:t>
      </w:r>
      <w:r w:rsidRPr="00363BD8">
        <w:rPr>
          <w:lang w:eastAsia="zh-CN"/>
        </w:rPr>
        <w:t>STA</w:t>
      </w:r>
      <w:r w:rsidRPr="00363BD8">
        <w:rPr>
          <w:rFonts w:hint="eastAsia"/>
          <w:lang w:eastAsia="zh-CN"/>
        </w:rPr>
        <w:t>的业务片段。假设一个交通工具是</w:t>
      </w:r>
      <w:r w:rsidRPr="00363BD8">
        <w:rPr>
          <w:lang w:eastAsia="zh-CN"/>
        </w:rPr>
        <w:t>i</w:t>
      </w:r>
      <w:r w:rsidRPr="00363BD8">
        <w:rPr>
          <w:rFonts w:hint="eastAsia"/>
          <w:lang w:eastAsia="zh-CN"/>
        </w:rPr>
        <w:t>类型的，如果</w:t>
      </w:r>
      <w:r w:rsidRPr="00363BD8">
        <w:rPr>
          <w:lang w:eastAsia="zh-CN"/>
        </w:rPr>
        <w:t>OPT</w:t>
      </w:r>
      <w:r w:rsidRPr="00363BD8">
        <w:rPr>
          <w:rFonts w:hint="eastAsia"/>
          <w:lang w:eastAsia="zh-CN"/>
        </w:rPr>
        <w:t>用类型</w:t>
      </w:r>
      <w:r w:rsidRPr="00363BD8">
        <w:rPr>
          <w:lang w:eastAsia="zh-CN"/>
        </w:rPr>
        <w:t>i</w:t>
      </w:r>
      <w:r w:rsidRPr="00363BD8">
        <w:rPr>
          <w:rFonts w:hint="eastAsia"/>
          <w:lang w:eastAsia="zh-CN"/>
        </w:rPr>
        <w:t>的分形</w:t>
      </w:r>
      <w:r w:rsidRPr="00363BD8">
        <w:rPr>
          <w:lang w:eastAsia="zh-CN"/>
        </w:rPr>
        <w:t>AP</w:t>
      </w:r>
      <w:r w:rsidRPr="00363BD8">
        <w:rPr>
          <w:rFonts w:hint="eastAsia"/>
          <w:lang w:eastAsia="zh-CN"/>
        </w:rPr>
        <w:t>处理它，并且说如果算法从平板</w:t>
      </w:r>
      <w:r w:rsidRPr="00363BD8">
        <w:rPr>
          <w:lang w:eastAsia="zh-CN"/>
        </w:rPr>
        <w:t>i</w:t>
      </w:r>
      <w:r w:rsidRPr="00363BD8">
        <w:rPr>
          <w:rFonts w:hint="eastAsia"/>
          <w:lang w:eastAsia="zh-CN"/>
        </w:rPr>
        <w:t>服务它，则该工件位于平板</w:t>
      </w:r>
      <w:r w:rsidRPr="00363BD8">
        <w:rPr>
          <w:lang w:eastAsia="zh-CN"/>
        </w:rPr>
        <w:t>i</w:t>
      </w:r>
      <w:r w:rsidRPr="00363BD8">
        <w:rPr>
          <w:rFonts w:hint="eastAsia"/>
          <w:lang w:eastAsia="zh-CN"/>
        </w:rPr>
        <w:t>中。</w:t>
      </w:r>
    </w:p>
    <w:p w14:paraId="6EE23B99" w14:textId="77777777" w:rsidR="0066337A" w:rsidRDefault="0066337A" w:rsidP="0066337A">
      <w:pPr>
        <w:tabs>
          <w:tab w:val="center" w:pos="4800"/>
          <w:tab w:val="right" w:pos="9500"/>
        </w:tabs>
        <w:rPr>
          <w:noProof/>
          <w:lang w:eastAsia="zh-CN"/>
        </w:rPr>
      </w:pPr>
      <w:r w:rsidRPr="007F0215">
        <w:rPr>
          <w:rFonts w:hint="eastAsia"/>
          <w:lang w:eastAsia="zh-CN"/>
        </w:rPr>
        <w:t>引理</w:t>
      </w:r>
      <w:r>
        <w:rPr>
          <w:lang w:eastAsia="zh-CN"/>
        </w:rPr>
        <w:t xml:space="preserve">4: </w:t>
      </w:r>
      <w:r w:rsidR="00681CBF" w:rsidRPr="00681CBF">
        <w:rPr>
          <w:rFonts w:hint="eastAsia"/>
          <w:lang w:eastAsia="zh-CN"/>
        </w:rPr>
        <w:t>对于每个</w:t>
      </w:r>
      <w:r>
        <w:rPr>
          <w:i/>
          <w:iCs/>
          <w:noProof/>
          <w:lang w:eastAsia="zh-CN"/>
        </w:rPr>
        <w:t xml:space="preserve">STA </w:t>
      </w:r>
      <w:r w:rsidRPr="0066337A">
        <w:rPr>
          <w:iCs/>
          <w:noProof/>
        </w:rPr>
        <w:fldChar w:fldCharType="begin"/>
      </w:r>
      <w:r w:rsidRPr="0066337A">
        <w:rPr>
          <w:iCs/>
          <w:noProof/>
          <w:lang w:eastAsia="zh-CN"/>
        </w:rPr>
        <w:instrText xml:space="preserve"> QUOTE </w:instrText>
      </w:r>
      <w:r w:rsidR="00A3404B">
        <w:rPr>
          <w:noProof/>
          <w:position w:val="-14"/>
        </w:rPr>
        <w:pict w14:anchorId="2C3164E4">
          <v:shape id="_x0000_i1201" type="#_x0000_t75" alt="" style="width:6.7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D4E3A&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3D4E3A&quot; wsp:rsidP=&quot;003D4E3A&quot;&gt;&lt;m:oMathPara&gt;&lt;m:oMath&gt;&lt;m:r&gt;&lt;w:rPr&gt;&lt;w:rFonts w:ascii=&quot;Cambria Math&quot; w:h-ansi=&quot;Cambria Math&quot;/&gt;&lt;wx:font wx:val=&quot;Cambria Math&quot;/&gt;&lt;w:i/&gt;&lt;w:noProof/&gt;&lt;/w:rPr&gt;&lt;m:t&gt;s&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45" o:title="" chromakey="white"/>
          </v:shape>
        </w:pict>
      </w:r>
      <w:r w:rsidRPr="0066337A">
        <w:rPr>
          <w:iCs/>
          <w:noProof/>
          <w:lang w:eastAsia="zh-CN"/>
        </w:rPr>
        <w:instrText xml:space="preserve"> </w:instrText>
      </w:r>
      <w:r w:rsidRPr="0066337A">
        <w:rPr>
          <w:iCs/>
          <w:noProof/>
        </w:rPr>
        <w:fldChar w:fldCharType="separate"/>
      </w:r>
      <w:r w:rsidR="00A3404B">
        <w:rPr>
          <w:noProof/>
          <w:position w:val="-14"/>
        </w:rPr>
        <w:pict w14:anchorId="1056A1F4">
          <v:shape id="_x0000_i1202" type="#_x0000_t75" alt="" style="width:6.7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D4E3A&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3D4E3A&quot; wsp:rsidP=&quot;003D4E3A&quot;&gt;&lt;m:oMathPara&gt;&lt;m:oMath&gt;&lt;m:r&gt;&lt;w:rPr&gt;&lt;w:rFonts w:ascii=&quot;Cambria Math&quot; w:h-ansi=&quot;Cambria Math&quot;/&gt;&lt;wx:font wx:val=&quot;Cambria Math&quot;/&gt;&lt;w:i/&gt;&lt;w:noProof/&gt;&lt;/w:rPr&gt;&lt;m:t&gt;s&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45" o:title="" chromakey="white"/>
          </v:shape>
        </w:pict>
      </w:r>
      <w:r w:rsidRPr="0066337A">
        <w:rPr>
          <w:iCs/>
          <w:noProof/>
        </w:rPr>
        <w:fldChar w:fldCharType="end"/>
      </w:r>
      <w:r>
        <w:rPr>
          <w:i/>
          <w:iCs/>
          <w:noProof/>
          <w:lang w:eastAsia="zh-CN"/>
        </w:rPr>
        <w:t xml:space="preserve">, </w:t>
      </w:r>
      <w:r w:rsidR="00681CBF" w:rsidRPr="00710717">
        <w:rPr>
          <w:rFonts w:hint="eastAsia"/>
          <w:iCs/>
          <w:noProof/>
          <w:lang w:eastAsia="zh-CN"/>
        </w:rPr>
        <w:t>每个流量片段都是这样的</w:t>
      </w:r>
      <w:r>
        <w:rPr>
          <w:i/>
          <w:iCs/>
          <w:noProof/>
          <w:lang w:eastAsia="zh-CN"/>
        </w:rPr>
        <w:t xml:space="preserve"> </w:t>
      </w:r>
      <w:r w:rsidRPr="0066337A">
        <w:rPr>
          <w:iCs/>
          <w:noProof/>
        </w:rPr>
        <w:fldChar w:fldCharType="begin"/>
      </w:r>
      <w:r w:rsidRPr="0066337A">
        <w:rPr>
          <w:iCs/>
          <w:noProof/>
          <w:lang w:eastAsia="zh-CN"/>
        </w:rPr>
        <w:instrText xml:space="preserve"> QUOTE </w:instrText>
      </w:r>
      <w:r w:rsidR="00A3404B">
        <w:rPr>
          <w:noProof/>
          <w:position w:val="-14"/>
        </w:rPr>
        <w:pict w14:anchorId="6063C0FA">
          <v:shape id="_x0000_i1203" type="#_x0000_t75" alt="" style="width:105.7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24&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2B3424&quot; wsp:rsidP=&quot;002B3424&quot;&gt;&lt;m:oMathPara&gt;&lt;m:oMath&gt;&lt;m:r&gt;&lt;w:rPr&gt;&lt;w:rFonts w:ascii=&quot;Cambria Math&quot; w:h-ansi=&quot;Cambria Math&quot;/&gt;&lt;wx:font wx:val=&quot;Cambria Math&quot;/&gt;&lt;w:i/&gt;&lt;w:noProof/&gt;&lt;/w:rPr&gt;&lt;m:t&gt;1__ype(s)__-1&lt;/m:t&gt;&lt;/m:r&gt;&lt;/m:oMath&gt;&lt;/m:oMathPara&gt;&lt;/w:p:rsi:rsi:rsi:rsi:rsi:rsi:rsi:rsi:rsi&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93" o:title="" chromakey="white"/>
          </v:shape>
        </w:pict>
      </w:r>
      <w:r w:rsidRPr="0066337A">
        <w:rPr>
          <w:iCs/>
          <w:noProof/>
          <w:lang w:eastAsia="zh-CN"/>
        </w:rPr>
        <w:instrText xml:space="preserve"> </w:instrText>
      </w:r>
      <w:r w:rsidRPr="0066337A">
        <w:rPr>
          <w:iCs/>
          <w:noProof/>
        </w:rPr>
        <w:fldChar w:fldCharType="separate"/>
      </w:r>
      <w:r w:rsidR="00A3404B">
        <w:rPr>
          <w:noProof/>
          <w:position w:val="-14"/>
        </w:rPr>
        <w:pict w14:anchorId="41A44B77">
          <v:shape id="_x0000_i1204" type="#_x0000_t75" alt="" style="width:105.7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24&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2B3424&quot; wsp:rsidP=&quot;002B3424&quot;&gt;&lt;m:oMathPara&gt;&lt;m:oMath&gt;&lt;m:r&gt;&lt;w:rPr&gt;&lt;w:rFonts w:ascii=&quot;Cambria Math&quot; w:h-ansi=&quot;Cambria Math&quot;/&gt;&lt;wx:font wx:val=&quot;Cambria Math&quot;/&gt;&lt;w:i/&gt;&lt;w:noProof/&gt;&lt;/w:rPr&gt;&lt;m:t&gt;1__ype(s)__-1&lt;/m:t&gt;&lt;/m:r&gt;&lt;/m:oMath&gt;&lt;/m:oMathPara&gt;&lt;/w:p:rsi:rsi:rsi:rsi:rsi:rsi:rsi:rsi:rsi&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93" o:title="" chromakey="white"/>
          </v:shape>
        </w:pict>
      </w:r>
      <w:r w:rsidRPr="0066337A">
        <w:rPr>
          <w:iCs/>
          <w:noProof/>
        </w:rPr>
        <w:fldChar w:fldCharType="end"/>
      </w:r>
      <w:r>
        <w:rPr>
          <w:i/>
          <w:iCs/>
          <w:noProof/>
          <w:lang w:eastAsia="zh-CN"/>
        </w:rPr>
        <w:t xml:space="preserve">, </w:t>
      </w:r>
    </w:p>
    <w:p w14:paraId="78155E81" w14:textId="77777777" w:rsidR="0066337A" w:rsidRPr="00363BD8" w:rsidRDefault="00A3404B" w:rsidP="00710717">
      <w:pPr>
        <w:tabs>
          <w:tab w:val="left" w:pos="5250"/>
        </w:tabs>
        <w:ind w:firstLineChars="0" w:firstLine="0"/>
        <w:jc w:val="center"/>
      </w:pPr>
      <w:r>
        <w:rPr>
          <w:noProof/>
        </w:rPr>
        <w:pict w14:anchorId="1825F1BC">
          <v:shape id="_x0000_i1205" type="#_x0000_t75" alt="" style="width:267.7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1578&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Pr=&quot;00B81578&quot; wsp:rsidRDefault=&quot;00B81578&quot; wsp:rsidP=&quot;00B81578&quot;&gt;&lt;m:oMathPara&gt;&lt;m:oMath&gt;&lt;m:r&gt;&lt;m:rPr&gt;&lt;m:sty m:val=&quot;p&quot;/&gt;&lt;/m:rPr&gt;&lt;w:rPr&gt;&lt;w:rFonts w:ascii=&quot;Cambria Math&quot; w:h-ansi=&quot;Cambria Math&quot;/&gt;&lt;wx:font wx:val=&quot;Cambria Math&quot;/&gt;&lt;w:noProof/&gt;&lt;/w:rPr&gt;&lt;m:t&gt;OPT(&lt;/m:t&gt;&lt;/m:r&gt;&lt;m:r&gt;&lt;w:rPr&gt;&lt;w:rFonts w:ascii=&quot;Cambria Math&quot; w:h-ansi=&quot;Cambria Math&quot;/&gt;&lt;wx:font wx:val=&quot;Cambria Math&quot;/&gt;&lt;w:i/&gt;&lt;w:noProof/&gt;&lt;/w:rPr&gt;&lt;m:t&gt;s&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 w:cs=&quot;Cambria Math&quot;/&gt;&lt;wx:font wx:val=&quot;Cambria Math&quot;/&gt;&lt;w:i/&gt;&lt;w:noProof/&gt;&lt;/w:rPr&gt;&lt;m:t&gt;_&lt;/m:t&gt;&lt;/m:r&gt;&lt;m:r&gt;&lt;m:rPr&gt;&lt;m:s&quot;&quot;&quot;&quot;&quot;&quot;&quot;&quot;&quot;ty m:val=&quot;p&quot;/&gt;&lt;/m:rPr&gt;&lt;w:rPr&gt;&lt;w:rFonts w:ascii=&quot;Cambria Math&quot; w:h-ansi=&quot;Cambria Math&quot;/&gt;&lt;wx:font wx:val=&quot;Cambria Math&quot;/&gt;&lt;w:noProof/&gt;&lt;/w:rPr&gt;&lt;m:t&gt;(type(OPT(&lt;/m:t&gt;&lt;/m:r&gt;&lt;m:r&gt;&lt;w:rPr&gt;&lt;w:rFonts w:ascii=&quot;Cambria Math&quot; w:h-ansi=&quot;Cambria Math&quot;/&gt;&lt;wx:font wx:val=&quot;Cambria Math&quot;/&gt;&lt;w:i/&gt;&lt;w:noProof/&gt;&lt;/w:rPr&gt;&lt;m:t&gt;s&lt;/m:t&gt;&lt;/m:r&gt;&lt;m:r&gt;&lt;m:rPr&gt;&lt;m:sty m:val=&quot;p&quot;/&gt;&lt;/m:rPr&gt;&lt;w:rPr&gt;&lt;w:rFonts w:ascii=&quot;Cambria Math&quot; w:h-ansi=&quot;Cambria Math&quot;/&gt;&lt;wx:font wx:val=&quot;Cambria Math&quot;/&gt;&lt;w:noProof/&gt;&lt;/w:rPr&gt;&lt;m:t&gt;)))__LG(&lt;/m:t&gt;&lt;/m:r&gt;&lt;m:r&gt;&lt;w:wxrx:P:vrva&gt;al&lt;l=w=&quot;:&quot;CrCaFonts w:ascii=&quot;Cambria Math&quot; w:h-ansi=&quot;Cambria Math&quot;/&gt;&lt;wx:font wx:val=&quot;Cambria Math&quot;/&gt;&lt;w:i/&gt;&lt;w:noProof/&gt;&lt;/w:rPr&gt;&lt;m:t&gt;s&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 w:cs=&quot;Cambria Math&quot;/&gt;&lt;wx:font wx:val=&quot;Cambria Math&quot;/&gt;&lt;w:i/&gt;&lt;w:noProof/&gt;&lt;/w:rPr&gt;&lt;m:t&gt;_&lt;/m:t&gt;&lt;/m:r&gt;&lt;m:r&gt;&lt;m:rPr&gt;&lt;m:s&quot;ty &lt;m:v:al=n&quot;p&quot;w/&gt;&lt;v/m:=rPra&gt;&lt;wr:rPr&gt;&lt;w:rFonts w:ascii=&quot;Cambria Math&quot; w:h-ansi=&quot;Cambria Math&quot;/&gt;&lt;wx:font wx:val=&quot;Cambria Math&quot;/&gt;&lt;w:noProof/&gt;&lt;/w:rPr&gt;&lt;m:t&gt;(slab(ALG(&lt;/m:t&gt;&lt;/m:r&gt;&lt;m:r&gt;&lt;w:rPr&gt;&lt;w:rFonts w:ascii=&quot;Cambria Math&quot; w:h-ansi=&quot;Cambria Math&quot;/&gt;&lt;wx:font wx:val=&quot;Cambria Math&quot;/&gt;&lt;w:i/&gt;&lt;w:noProof/&gt;&lt;/w:rPr&gt;&lt;m:t&gt;s&lt;/m:t&gt;&lt;/m:r&gt;&lt;m:r&gt;&lt;m:rPr&gt;&lt;m:sty m:val=&quot;p&quot;/&gt;&lt;/m:rPr&gt;&lt;w:rPr&gt;&lt;w:rFonts w:ascii=&quot;Cambria Math&quot; w:h-ansi=&quot;Cambria Math&quot;/&gt;&lt;wx:font wx:val=&quot;Cambria Math&quot;/&gt;&lt;w:noProof/&gt;&lt;/w:rPr&gt;&lt;m:t&gt;))).&lt;/m:t&gt;&lt;/m:r&gt;&lt;/m:oMath&gt;&lt;/m:oMathPara&gt;&lt;/w:p&gt;&lt;w:sectPr wsp:rsidR=&quot;00000000&quot; wsp:rsidRPr=&quot;00B81578&quot;&gt;&lt;w:pgSz w:w=&quot;12240&quot; w:h=&quot;15840&quot;/&gt;&lt;w:pgMar w:top=&quot;1440&quot; w:right=&quot;1800&quot; w:bottom=&quot;1440&quot; w:left=&quot;1800&quot; w:header=&quot;720&quot; w:footer=&quot;720&quot; w:gutter=&quot;0&quot;/&gt;&lt;w:cols w:space=&quot;720&quot;/&gt;&lt;/w:sectPr&gt;&lt;/wx:sect&gt;&lt;/w:body&gt;&lt;/w:wordDocument&gt;">
            <v:imagedata r:id="rId94" o:title="" chromakey="white"/>
          </v:shape>
        </w:pict>
      </w:r>
    </w:p>
    <w:p w14:paraId="66D779DD" w14:textId="77777777" w:rsidR="0066337A" w:rsidRDefault="0066337A" w:rsidP="0066337A">
      <w:pPr>
        <w:tabs>
          <w:tab w:val="left" w:pos="5250"/>
        </w:tabs>
        <w:rPr>
          <w:lang w:eastAsia="zh-CN"/>
        </w:rPr>
      </w:pPr>
      <w:r w:rsidRPr="00363BD8">
        <w:rPr>
          <w:rFonts w:hint="eastAsia"/>
          <w:lang w:eastAsia="zh-CN"/>
        </w:rPr>
        <w:t>证明：考虑在算法运行时间内</w:t>
      </w:r>
      <w:r w:rsidRPr="00363BD8">
        <w:rPr>
          <w:lang w:eastAsia="zh-CN"/>
        </w:rPr>
        <w:t>s</w:t>
      </w:r>
      <w:r w:rsidRPr="00363BD8">
        <w:rPr>
          <w:rFonts w:hint="eastAsia"/>
          <w:lang w:eastAsia="zh-CN"/>
        </w:rPr>
        <w:t>的到达。由于</w:t>
      </w:r>
      <w:r w:rsidRPr="007E274E" w:rsidDel="007E274E">
        <w:rPr>
          <w:lang w:eastAsia="zh-CN"/>
        </w:rPr>
        <w:t xml:space="preserve"> </w:t>
      </w:r>
      <w:r>
        <w:rPr>
          <w:rFonts w:hint="eastAsia"/>
          <w:lang w:eastAsia="zh-CN"/>
        </w:rPr>
        <w:t>type</w:t>
      </w:r>
      <w:r w:rsidRPr="0066337A">
        <w:fldChar w:fldCharType="begin"/>
      </w:r>
      <w:r w:rsidRPr="0066337A">
        <w:rPr>
          <w:lang w:eastAsia="zh-CN"/>
        </w:rPr>
        <w:instrText xml:space="preserve"> QUOTE </w:instrText>
      </w:r>
      <w:r w:rsidR="00A3404B">
        <w:rPr>
          <w:noProof/>
          <w:position w:val="-14"/>
        </w:rPr>
        <w:pict w14:anchorId="594AEBBF">
          <v:shape id="_x0000_i1206" type="#_x0000_t75" alt="" style="width:88.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43E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B143E1&quot; wsp:rsidP=&quot;00B143E1&quot;&gt;&lt;m:oMathPara&gt;&lt;m:oMath&gt;&lt;m:r&gt;&lt;m:rPr&gt;&lt;m:sty m:val=&quot;p&quot;/&gt;&lt;/m:rPr&gt;&lt;w:rPr&gt;&lt;w:rFonts w:ascii=&quot;Cambria Math&quot; w:h-ansi=&quot;Cambria Math&quot;/&gt;&lt;wx:font wx:val=&quot;Cambria Math&quot;/&gt;&lt;w:noProof/&gt;&lt;/w:rPr&gt;&lt;m:t&gt;(OPT(&lt;/m:t&gt;&lt;/m:r&gt;&lt;m:r&gt;&lt;w:rPr&gt;&lt;w:rFonts w:ascii=&quot;Cambria Math&quot; w:h-ansi=&quot;Cambria Math&quot;/&gt;&lt;wx:font wx:val=&quot;Cambria Math&quot;/&gt;&lt;w:i/&gt;&lt;w:noProof/&gt;&lt;/w:rPr&gt;&lt;m:t&gt;s&lt;/m:t&gt;&lt;/m:r&gt;&lt;m:r&gt;&lt;m:rPr&gt;&lt;m:sty m:val=&quot;p&quot;/&gt;&lt;/m:rPr&gt;&lt;w:rPr&gt;&lt;w:rFonts w:ascii=&quot;Cambria Math&quot; w:h-ansi=&quot;Cambria Math&quot;/&gt;&lt;wx:font wx:val=&quot;Cambria Math&quot;/&gt;&lt;w:noProof/&gt;&lt;/w:rPr&gt;&lt;m:t&gt;))_?/m:t&gt;&lt;/m:r&gt;&lt;m:r&gt;&lt;w:rPr&gt;&lt;w:rFonts w:ascii=&quot;Cambria Math&quot; w:h-ansi=&quot;Cambria Math&quot;/&gt;&lt;wx:font wx:val=&quot;Cambria Math&quot;/&gt;&lt;w:i/&gt;&lt;w:noProof/&gt;&lt;/w:rPr&gt;&lt;m:t&gt;k&lt;/m:t&gt;&lt;/m:r&gt;&lt;m:r&gt;&lt;m:rPr&gt;&lt;m:sty m:val=&quot;p&quot;/&gt;&lt;/m:rPr&gt;&lt;w:rPr&gt;&lt;w:rFonts ammmmmmmmmw:ascii=&quot;Cambria Math&quot; w:h-ansi=&quot;Cambria Math&quot;/&gt;&lt;wx:font wx:val=&quot;Cambria Math&quot;/&gt;&lt;w:noProof/&gt;&lt;/w:rPr&gt;&lt;m:t&gt;-1&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95" o:title="" chromakey="white"/>
          </v:shape>
        </w:pict>
      </w:r>
      <w:r w:rsidRPr="0066337A">
        <w:rPr>
          <w:lang w:eastAsia="zh-CN"/>
        </w:rPr>
        <w:instrText xml:space="preserve"> </w:instrText>
      </w:r>
      <w:r w:rsidRPr="0066337A">
        <w:fldChar w:fldCharType="separate"/>
      </w:r>
      <w:r w:rsidR="00A3404B">
        <w:rPr>
          <w:noProof/>
          <w:position w:val="-14"/>
        </w:rPr>
        <w:pict w14:anchorId="56FACAE7">
          <v:shape id="_x0000_i1207" type="#_x0000_t75" alt="" style="width:88.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43E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B143E1&quot; wsp:rsidP=&quot;00B143E1&quot;&gt;&lt;m:oMathPara&gt;&lt;m:oMath&gt;&lt;m:r&gt;&lt;m:rPr&gt;&lt;m:sty m:val=&quot;p&quot;/&gt;&lt;/m:rPr&gt;&lt;w:rPr&gt;&lt;w:rFonts w:ascii=&quot;Cambria Math&quot; w:h-ansi=&quot;Cambria Math&quot;/&gt;&lt;wx:font wx:val=&quot;Cambria Math&quot;/&gt;&lt;w:noProof/&gt;&lt;/w:rPr&gt;&lt;m:t&gt;(OPT(&lt;/m:t&gt;&lt;/m:r&gt;&lt;m:r&gt;&lt;w:rPr&gt;&lt;w:rFonts w:ascii=&quot;Cambria Math&quot; w:h-ansi=&quot;Cambria Math&quot;/&gt;&lt;wx:font wx:val=&quot;Cambria Math&quot;/&gt;&lt;w:i/&gt;&lt;w:noProof/&gt;&lt;/w:rPr&gt;&lt;m:t&gt;s&lt;/m:t&gt;&lt;/m:r&gt;&lt;m:r&gt;&lt;m:rPr&gt;&lt;m:sty m:val=&quot;p&quot;/&gt;&lt;/m:rPr&gt;&lt;w:rPr&gt;&lt;w:rFonts w:ascii=&quot;Cambria Math&quot; w:h-ansi=&quot;Cambria Math&quot;/&gt;&lt;wx:font wx:val=&quot;Cambria Math&quot;/&gt;&lt;w:noProof/&gt;&lt;/w:rPr&gt;&lt;m:t&gt;))_?/m:t&gt;&lt;/m:r&gt;&lt;m:r&gt;&lt;w:rPr&gt;&lt;w:rFonts w:ascii=&quot;Cambria Math&quot; w:h-ansi=&quot;Cambria Math&quot;/&gt;&lt;wx:font wx:val=&quot;Cambria Math&quot;/&gt;&lt;w:i/&gt;&lt;w:noProof/&gt;&lt;/w:rPr&gt;&lt;m:t&gt;k&lt;/m:t&gt;&lt;/m:r&gt;&lt;m:r&gt;&lt;m:rPr&gt;&lt;m:sty m:val=&quot;p&quot;/&gt;&lt;/m:rPr&gt;&lt;w:rPr&gt;&lt;w:rFonts ammmmmmmmmw:ascii=&quot;Cambria Math&quot; w:h-ansi=&quot;Cambria Math&quot;/&gt;&lt;wx:font wx:val=&quot;Cambria Math&quot;/&gt;&lt;w:noProof/&gt;&lt;/w:rPr&gt;&lt;m:t&gt;-1&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95" o:title="" chromakey="white"/>
          </v:shape>
        </w:pict>
      </w:r>
      <w:r w:rsidRPr="0066337A">
        <w:fldChar w:fldCharType="end"/>
      </w:r>
      <w:r w:rsidRPr="00363BD8">
        <w:rPr>
          <w:rFonts w:hint="eastAsia"/>
          <w:lang w:eastAsia="zh-CN"/>
        </w:rPr>
        <w:t>，与</w:t>
      </w:r>
      <w:r w:rsidRPr="00363BD8">
        <w:rPr>
          <w:lang w:eastAsia="zh-CN"/>
        </w:rPr>
        <w:t>OP</w:t>
      </w:r>
      <w:r w:rsidRPr="00363BD8">
        <w:rPr>
          <w:rFonts w:hint="eastAsia"/>
          <w:lang w:eastAsia="zh-CN"/>
        </w:rPr>
        <w:t>相关的</w:t>
      </w:r>
      <w:r w:rsidRPr="00363BD8">
        <w:rPr>
          <w:lang w:eastAsia="zh-CN"/>
        </w:rPr>
        <w:t>AP</w:t>
      </w:r>
      <w:r w:rsidRPr="00363BD8">
        <w:rPr>
          <w:rFonts w:hint="eastAsia"/>
          <w:lang w:eastAsia="zh-CN"/>
        </w:rPr>
        <w:t>在他的期间从一些平板</w:t>
      </w:r>
      <w:r w:rsidRPr="0066337A">
        <w:fldChar w:fldCharType="begin"/>
      </w:r>
      <w:r w:rsidRPr="0066337A">
        <w:rPr>
          <w:lang w:eastAsia="zh-CN"/>
        </w:rPr>
        <w:instrText xml:space="preserve"> QUOTE </w:instrText>
      </w:r>
      <w:r w:rsidR="00A3404B">
        <w:rPr>
          <w:noProof/>
          <w:position w:val="-14"/>
        </w:rPr>
        <w:pict w14:anchorId="2522864F">
          <v:shape id="_x0000_i1208" type="#_x0000_t75" alt="" style="width:88.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6C0&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9166C0&quot; wsp:rsidP=&quot;009166C0&quot;&gt;&lt;m:oMathPara&gt;&lt;m:oMath&gt;&lt;m:r&gt;&lt;w:rPr&gt;&lt;w:rFonts w:ascii=&quot;Cambria Math&quot; w:h-ansi=&quot;Cambria Math&quot;/&gt;&lt;wx:font wx:val=&quot;Cambria Math&quot;/&gt;&lt;w:i/&gt;&lt;w:noProof/&gt;&lt;/w:rPr&gt;&lt;m:t&gt;j&lt;/m:t&gt;&lt;/m:r&gt;&lt;m:r&gt;&lt;m:rPr&gt;&lt;m:sty m:val=&quot;p&quot;/&gt;&lt;/m:rPr&gt;&lt;w:rPr&gt;&lt;w:rFonts w:ascii=&quot;Cambria Math&quot; w:h-ansi=&quot;Cambria Math&quot;/&gt;&lt;wx:font wx:val=&quot;Cambria Math&quot;/&gt;&lt;w:noProof/&gt;&lt;/w:rPr&gt;&lt;m:t&gt;__ype(OPT(&lt;/m:t&gt;&lt;/m:r&gt;&lt;m:r&gt;&lt;w:rPr&gt;&lt;w:rFonts w:ascii=&quot;Cambria Math&quot; w:h-ansi=&quot;Cambria Math&quot;/&gt;&lt;wx:font wx:val=&quot;Cambria Math&quot;/&gt;&lt;w:i/&gt;&lt;w:noPror&gt;r&gt;r&gt;r&gt;r&gt;r&gt;r&gt;r&gt;r&gt;of/&gt;&lt;/w:rPr&gt;&lt;m:t&gt;s&lt;/m:t&gt;&lt;/m:r&gt;&lt;m:r&gt;&lt;m:rPr&gt;&lt;m:sty m:val=&quot;p&quot;/&gt;&lt;/m:rPr&gt;&lt;w:rPr&gt;&lt;w:rFonts w:ascii=&quot;Cambria Math&quot; w:h-ansi=&quot;Cambria Math&quot;/&gt;&lt;wx:font wx:val=&quot;Cambria Math&quot;/&gt;&lt;w:noProof/&gt;&lt;/w:rPr&gt;&lt;m:t&gt;))&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96" o:title="" chromakey="white"/>
          </v:shape>
        </w:pict>
      </w:r>
      <w:r w:rsidRPr="0066337A">
        <w:rPr>
          <w:lang w:eastAsia="zh-CN"/>
        </w:rPr>
        <w:instrText xml:space="preserve"> </w:instrText>
      </w:r>
      <w:r w:rsidRPr="0066337A">
        <w:fldChar w:fldCharType="separate"/>
      </w:r>
      <w:r w:rsidR="00A3404B">
        <w:rPr>
          <w:noProof/>
          <w:position w:val="-14"/>
        </w:rPr>
        <w:pict w14:anchorId="49E9CC06">
          <v:shape id="_x0000_i1209" type="#_x0000_t75" alt="" style="width:88.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6C0&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9166C0&quot; wsp:rsidP=&quot;009166C0&quot;&gt;&lt;m:oMathPara&gt;&lt;m:oMath&gt;&lt;m:r&gt;&lt;w:rPr&gt;&lt;w:rFonts w:ascii=&quot;Cambria Math&quot; w:h-ansi=&quot;Cambria Math&quot;/&gt;&lt;wx:font wx:val=&quot;Cambria Math&quot;/&gt;&lt;w:i/&gt;&lt;w:noProof/&gt;&lt;/w:rPr&gt;&lt;m:t&gt;j&lt;/m:t&gt;&lt;/m:r&gt;&lt;m:r&gt;&lt;m:rPr&gt;&lt;m:sty m:val=&quot;p&quot;/&gt;&lt;/m:rPr&gt;&lt;w:rPr&gt;&lt;w:rFonts w:ascii=&quot;Cambria Math&quot; w:h-ansi=&quot;Cambria Math&quot;/&gt;&lt;wx:font wx:val=&quot;Cambria Math&quot;/&gt;&lt;w:noProof/&gt;&lt;/w:rPr&gt;&lt;m:t&gt;__ype(OPT(&lt;/m:t&gt;&lt;/m:r&gt;&lt;m:r&gt;&lt;w:rPr&gt;&lt;w:rFonts w:ascii=&quot;Cambria Math&quot; w:h-ansi=&quot;Cambria Math&quot;/&gt;&lt;wx:font wx:val=&quot;Cambria Math&quot;/&gt;&lt;w:i/&gt;&lt;w:noPror&gt;r&gt;r&gt;r&gt;r&gt;r&gt;r&gt;r&gt;r&gt;of/&gt;&lt;/w:rPr&gt;&lt;m:t&gt;s&lt;/m:t&gt;&lt;/m:r&gt;&lt;m:r&gt;&lt;m:rPr&gt;&lt;m:sty m:val=&quot;p&quot;/&gt;&lt;/m:rPr&gt;&lt;w:rPr&gt;&lt;w:rFonts w:ascii=&quot;Cambria Math&quot; w:h-ansi=&quot;Cambria Math&quot;/&gt;&lt;wx:font wx:val=&quot;Cambria Math&quot;/&gt;&lt;w:noProof/&gt;&lt;/w:rPr&gt;&lt;m:t&gt;))&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96" o:title="" chromakey="white"/>
          </v:shape>
        </w:pict>
      </w:r>
      <w:r w:rsidRPr="0066337A">
        <w:fldChar w:fldCharType="end"/>
      </w:r>
      <w:r w:rsidRPr="00363BD8">
        <w:rPr>
          <w:rFonts w:hint="eastAsia"/>
          <w:lang w:eastAsia="zh-CN"/>
        </w:rPr>
        <w:t>发射交通段</w:t>
      </w:r>
      <w:r w:rsidRPr="00363BD8">
        <w:rPr>
          <w:lang w:eastAsia="zh-CN"/>
        </w:rPr>
        <w:t>OPT</w:t>
      </w:r>
      <w:r w:rsidRPr="00363BD8">
        <w:rPr>
          <w:rFonts w:hint="eastAsia"/>
          <w:lang w:eastAsia="zh-CN"/>
        </w:rPr>
        <w:t>（</w:t>
      </w:r>
      <w:r w:rsidRPr="00363BD8">
        <w:rPr>
          <w:lang w:eastAsia="zh-CN"/>
        </w:rPr>
        <w:t>s</w:t>
      </w:r>
      <w:r w:rsidRPr="00363BD8">
        <w:rPr>
          <w:rFonts w:hint="eastAsia"/>
          <w:lang w:eastAsia="zh-CN"/>
        </w:rPr>
        <w:t>）。引理中的不等式遵循算法用于关联</w:t>
      </w:r>
      <w:r w:rsidRPr="00363BD8">
        <w:rPr>
          <w:lang w:eastAsia="zh-CN"/>
        </w:rPr>
        <w:t>STA</w:t>
      </w:r>
      <w:r w:rsidRPr="00363BD8">
        <w:rPr>
          <w:rFonts w:hint="eastAsia"/>
          <w:lang w:eastAsia="zh-CN"/>
        </w:rPr>
        <w:t>的标准以及</w:t>
      </w:r>
      <w:r w:rsidRPr="00363BD8">
        <w:rPr>
          <w:rFonts w:hint="eastAsia"/>
        </w:rPr>
        <w:t>ψ</w:t>
      </w:r>
      <w:r w:rsidRPr="00363BD8">
        <w:rPr>
          <w:rFonts w:hint="eastAsia"/>
          <w:lang w:eastAsia="zh-CN"/>
        </w:rPr>
        <w:t>的单调性。</w:t>
      </w:r>
    </w:p>
    <w:p w14:paraId="736B0EFD" w14:textId="77777777" w:rsidR="0066337A" w:rsidRDefault="0066337A" w:rsidP="0066337A">
      <w:pPr>
        <w:tabs>
          <w:tab w:val="left" w:pos="5250"/>
        </w:tabs>
      </w:pPr>
      <w:r>
        <w:rPr>
          <w:rFonts w:hint="eastAsia"/>
        </w:rPr>
        <w:t>引理</w:t>
      </w:r>
      <w:r>
        <w:rPr>
          <w:rFonts w:hint="eastAsia"/>
        </w:rPr>
        <w:t>5:</w:t>
      </w:r>
    </w:p>
    <w:p w14:paraId="6D2AFBD7" w14:textId="77777777" w:rsidR="0066337A" w:rsidRPr="008F04CC" w:rsidRDefault="00A3404B" w:rsidP="00710717">
      <w:pPr>
        <w:tabs>
          <w:tab w:val="left" w:pos="5250"/>
        </w:tabs>
        <w:jc w:val="center"/>
      </w:pPr>
      <w:r>
        <w:rPr>
          <w:noProof/>
        </w:rPr>
        <w:lastRenderedPageBreak/>
        <w:pict w14:anchorId="0B63AB55">
          <v:shape id="_x0000_i1210" type="#_x0000_t75" alt="" style="width:112.5pt;height:43.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7358&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Pr=&quot;00ED7358&quot; wsp:rsidRDefault=&quot;00ED7358&quot; wsp:rsidP=&quot;00ED7358&quot;&gt;&lt;m:oMathPara&gt;&lt;m:oMath&gt;&lt;m:nary&gt;&lt;m:naryPr&gt;&lt;m:chr m:val=&quot;_?/&gt;&lt;m:limLoc m:val=&quot;undOvr&quot;/&gt;&lt;m:ctrlPr&gt;&lt;w:rPr&gt;&lt;w:rFonts w:ascii=&quot;Cambria Math&quot; w:h-ansi=&quot;Cambria Math&quot;/&gt;&lt;wx:font wx:val=&quot;Cambria Mathsiiiiiiiii&quot;/&gt;&lt;w:noProof/&gt;&lt;/w:rPr&gt;&lt;/m:ctrlPr&gt;&lt;/m:naryPr&gt;&lt;m:sub&gt;&lt;m:r&gt;&lt;w:rPr&gt;&lt;w:rFonts w:ascii=&quot;Cambria Math&quot; w:h-ansi=&quot;Cambria Math&quot;/&gt;&lt;wx:font wx:val=&quot;Cambria Math&quot;/&gt;&lt;w:i/&gt;&lt;w:noProof/&gt;&lt;/w:rPr&gt;&lt;m:t&gt;i&lt;/m:t&gt;&lt;/m:r&gt;&lt;m:r&gt;&lt;m:rPr&gt;&lt;m:sty m:val=&quot;p&quot;/&gt;&lt;/m:rPr&gt;&lt;w:rPr&gt;&lt;w:rFonts w:ascii=&quot;Cambria Math&quot; w:h-ansi=&quot;Cambria Math&quot;/&gt;&lt;wx:font wx:val=&quot;Cambria Math&quot;/&gt;&lt;w:noProof/&gt;&lt;/w:rPr&gt;&lt;m:t&gt;=1&lt;/m:t&gt;&lt;/m:r&gt;&lt;/m:sub&gt;&lt;m:sup&gt;&lt;m:r&gt;&lt;w:rPr&gt;&lt;w:rFonts w:ascii=&quot;Cambria Math&quot; w:h-ansi=&quot;Cambria Math&quot;/&gt;&lt;wx:font wx:val=&quot;Cambria Math&quot;/&gt;&lt;w:i/&gt;&lt;w:noProof/&gt;&lt;/w:rPr&gt;&lt;m:t&gt;k&lt;/m:t&gt;&lt;/m:r&gt;&lt;m:r&gt;&lt;m:rPr&gt;&lt;m:sty m:val=&quot;p&quot;/&gt;&lt;/m:rPr&gt;&lt;w:rPr&gt;&lt;w:rFonts w:ascii=&quot;Cambria Math&quot; w:h-ansi=&quot;Cambria Math&quot;/&gt;&lt;wx:font wx:val=&quot;Cambria Math&quot;/&gt;&lt;w:noProof/&gt;&lt;/w:rPr&gt;&lt;m:t&gt;-1&lt;/m:t&gt;&lt;/m:r&gt;&lt;/m:sup&gt;&lt;m:e&gt;&lt;m:r&gt;&lt;m:rPr&gt;&lt;m:sty m:val=&quot;p&quot;/&gt;&lt;/m:rPr&gt;&lt;w:rPr&gt;&lt;w:rFonts w:ascii=&quot;Cambria Math&quot; w:h-ansi=&quot;Cambria Math&quot;/&gt;&lt;wx:font wx:val=&quot;Cambria Math&quot;/&gt;&lt;w:noProof/&gt;&lt;/w:rPr&gt;&lt;m:t&gt;_?/m:t&gt;&lt;/m:r&gt;&lt;/m:e&gt;&lt;/m:nary&gt;&lt;m:r&gt;&lt;w:rPr&gt;&lt;w:rFonts w:ascii=&quot;Cambria Math&quot; w:h-ansi=&quot;Cambria Math&quot; w:cs=&quot;Cambria Math&quot;/&gt;&lt;wx:font wx:vra&gt;l&lt;=w&quot;:CraPmrr&gt;bria Math&quot;/&gt;&lt;w:i/&gt;&lt;w:noProof/&gt;&lt;/w:rPr&gt;&lt;m:t&gt;_&lt;/m:t&gt;&lt;/m:r&gt;&lt;m:r&gt;&lt;m:rPr&gt;&lt;m:sty m:val=&quot;p&quot;/&gt;&lt;/m:rPr&gt;&lt;w:rPr&gt;&lt;w:rFonts w:ascii=&quot;Cambria Math&quot; w:h-ansi=&quot;Cambria Math&quot;/&gt;&lt;wx:font wx:val=&quot;Cambria Math&quot;/&gt;&lt;w:noProof/&gt;&lt;/w:rPr&gt;&lt;m:t&gt;(&lt;/m:t&gt;&lt;/m:r&gt;&lt;m:r&gt;&lt;w:rrPr&gt;&gt;&lt;&lt;w:wrF:onrtsP wr:a&gt;scii=&quot;Cambria Math&quot; w:h-ansi=&quot;Cambria Math&quot;/&gt;&lt;wx:font wx:val=&quot;Cambria Math&quot;/&gt;&lt;w:i/&gt;&lt;w:noProof/&gt;&lt;/w:rPr&gt;&lt;m:t&gt;i&lt;/m:t&gt;&lt;/m:r&gt;&lt;m:r&gt;&lt;m:rPr&gt;&lt;m:sty m:val=&quot;p&quot;/&gt;&lt;/m:rPr&gt;&lt;w:rPr&gt;&lt;w:rFonts w:ascii=&quot;Cambria Math&quot; w:h-ansi=&quot;Cambria Math&quot;/&gt;&lt;wx:font wx:val=&quot;Cambria Math&quot;/&gt;&lt;w:noProof/&gt;&lt;/w:rPr&gt;&lt;m:t&gt;)(&lt;/m:t&gt;&lt;/m:r&gt;&lt;m:sSub&gt;&lt;m:sSubPr&gt;&lt;m:ctrlPr&gt;&lt;w:rPr&gt;&lt;w:rFonts w:ascii=&quot;Cambria Math&quot; w:h-ansi=&quot;Cambria Math&quot;/&gt;&lt;wx:font wx:val=&quot;Cambria Math&quot;/&gt;&lt;/w:rPr&gt;&lt;/m:ctrlPr&gt;&lt;/m:sSubPr&gt;&lt;m:e&gt;&lt;m:r&gt;&lt;w:rPr&gt;&lt;w:rFonts w:ascii=&quot;Cambria Math&quot; w:h-ansi=&quot;Cambria Math&quot; w:cs=&quot;Cambria Math&quot;/&gt;&lt;wx:font wx:val=&quot;Cambria Math&quot;/&gt;&lt;w:i/&gt;&lt;w:noProof/&gt;&lt;/w:rPr&gt;&lt;m:t&gt;_&lt;/m:t&gt;&lt;/m:r&gt;&lt;/m:e&gt;&lt;m:sub&gt;&lt;m:r&gt;&lt;w:rPr&gt;&lt;w:rFonts w:ascii=&quot;Cambria Math&quot; w:h-ansi=&quot;Cambria Math&quot;/&gt;&lt;wx:font wx:val=&quot;Cambria Math&quot;/&gt;&lt;w:i&quot;/&gt;&lt;mw:nioPrMoofh/&gt;&lt;w/w:-rPrs&gt;&lt;m&quot;:t&gt;i&lt;/m:t&gt;&lt;/m:r&gt;&lt;/m:sub&gt;&lt;/m:sSub&gt;&lt;m:r&gt;&lt;m:rPr&gt;&lt;m:sty m:val=&quot;p&quot;/&gt;&lt;/m:rPr&gt;&lt;w:rPr&gt;&lt;w:rFonts w:ascii=&quot;Cambria Math&quot; w:h-ansi=&quot;Cambria Math&quot;/&gt;&lt;wx:font wx:val=&quot;Cambria Math&quot;/&gt;&lt;w:noProof/&gt;&lt;/w:rPr&gt;&lt;m:t&gt;-&lt;/m:t&gt;&lt;/m:r&gt;&lt;m:sSub&gt;&lt;m:sSubPr&gt;&lt;m:ctrlPr&gt;&lt;w:rPr&gt;&lt;w:rFonts w:ascii=&quot;Cambria Math&quot; w:h-ansi=&quot;Cambria Math&quot;/&gt;&lt;wx:font wx:val=&quot;Cambria Math&quot;/&gt;&lt;/w:rPr&gt;&lt;/m:ctrlPr&gt;&lt;/m:sSubPr&gt;&lt;m:e&gt;&lt;m:r&gt;&lt;w:rPr&gt;&lt;w:rFonts w:ascii=&quot;Cambria Math&quot; w:h-ansi=&quot;Cambria Math&quot; w:cs=&quot;Cambria Math&quot;/&gt;&lt;wx:font wx:val=&quot;Cambria Math&quot;/&gt;&lt;w:i/&gt;&lt;w:noProof/&gt;&lt;/w:rPr&gt;&lt;m:t&gt;_&lt;/m:t&gt;&lt;/m:r&gt;&lt;/m:e&gt;&lt;m:sub&gt;&lt;m:r&gt;&lt;w:rPr&gt;&lt;w:rFonts w:ascii=&quot;Cambria Math&quot; w:h-ansi=&quot;Cambria Math&quot;/&gt;&lt;wx:font wx:val=&quot;Cambria Math&quot;/&gt;&lt;w:i/&gt;&lt;w:noProof/&gt;&lt;/w:rPr&gt;&lt;m:t&gt;i&lt;/m:t&gt;&lt;/m:r&gt;&lt;/m:sub&gt;&lt;/m:sSub&gt;&lt;m:r&gt;&lt;m:rPr&gt;&lt;m:sty m:valr=&quot;p&quot;M/&gt;&lt;/&quot;m:rPwr&gt;&lt;w&gt;:rPrn&gt;&lt;w:orFon&gt;ts w::ascii=&quot;Cambria Math&quot; w:h-ansi=&quot;Cambria Math&quot;/&gt;&lt;wx:font wx:val=&quot;Cambria Math&quot;/&gt;&lt;w:noProof/&gt;&lt;/w:rPr&gt;&lt;m:t&gt;)_?.&lt;/m:t&gt;&lt;/m:r&gt;&lt;/m:oMath&gt;&lt;/m:oMathPara&gt;&lt;/w:p&gt;&lt;w:sectPr wsp:rsidR=&quot;00000000&quot; wsp:rsidRPr=&quot;00ED7358&quot;&gt;&lt;w:pgSz w:rw=&quot;12M240&quot; &quot;w:h=&quot;w15840&gt;&quot;/&gt;&lt;wn:pgMaor w:t&gt;op=&quot;w:1440&quot; w:right=&quot;1800&quot; w:bottom=&quot;1440&quot; w:left=&quot;1800&quot; w:header=&quot;720&quot; w:footer=&quot;720&quot; w:gutter=&quot;0&quot;/&gt;&lt;w:cols w:space=&quot;720&quot;/&gt;&lt;/w:sectPr&gt;&lt;/wx:sect&gt;&lt;/w:body&gt;&lt;/w:wordDocument&gt;">
            <v:imagedata r:id="rId97" o:title="" chromakey="white"/>
          </v:shape>
        </w:pict>
      </w:r>
    </w:p>
    <w:p w14:paraId="250C51BB" w14:textId="77777777" w:rsidR="0066337A" w:rsidRDefault="0066337A" w:rsidP="0066337A">
      <w:pPr>
        <w:tabs>
          <w:tab w:val="left" w:pos="5250"/>
        </w:tabs>
        <w:rPr>
          <w:noProof/>
        </w:rPr>
      </w:pPr>
      <w:r>
        <w:rPr>
          <w:rFonts w:hint="eastAsia"/>
        </w:rPr>
        <w:t>首选观察</w:t>
      </w:r>
      <w:r w:rsidRPr="0066337A">
        <w:rPr>
          <w:noProof/>
        </w:rPr>
        <w:fldChar w:fldCharType="begin"/>
      </w:r>
      <w:r w:rsidRPr="0066337A">
        <w:rPr>
          <w:noProof/>
        </w:rPr>
        <w:instrText xml:space="preserve"> QUOTE </w:instrText>
      </w:r>
      <w:r w:rsidR="00A3404B">
        <w:rPr>
          <w:noProof/>
          <w:position w:val="-14"/>
        </w:rPr>
        <w:pict w14:anchorId="40A45011">
          <v:shape id="_x0000_i1211" type="#_x0000_t75" alt="" style="width:1in;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194A&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FB194A&quot; wsp:rsidP=&quot;00FB194A&quot;&gt;&lt;m:oMathPara&gt;&lt;m:oMath&gt;&lt;m:r&gt;&lt;m:rPr&gt;&lt;m:sty m:val=&quot;p&quot;/&gt;&lt;/m:rPr&gt;&lt;w:rPr&gt;&lt;w:rFonts w:ascii=&quot;Cambria Math&quot; w:h-ansi=&quot;Cambria Math&quot;/&gt;&lt;wx:font wx:val=&quot;Cambria Math&quot;/&gt;&lt;w:noProof/&gt;&lt;/w:rPr&gt;&lt;m:t&gt;1_?/m:t&gt;&lt;/m:r&gt;&lt;m:r&gt;&lt;w:rPr&gt;&lt;w:siiiiiiiiirFonts w:ascii=&quot;Cambria Math&quot; w:h-ansi=&quot;Cambria Math&quot;/&gt;&lt;wx:font wx:val=&quot;Cambria Math&quot;/&gt;&lt;w:i/&gt;&lt;w:noProof/&gt;&lt;/w:rPr&gt;&lt;m:t&gt;i&lt;/m:t&gt;&lt;/m:r&gt;&lt;m:r&gt;&lt;m:rPr&gt;&lt;m:sty m:val=&quot;p&quot;/&gt;&lt;/m:rPr&gt;&lt;w:rPr&gt;&lt;w:rFonts w:ascii=&quot;Cambria Math&quot; w:h-ansi=&quot;Cambria Math&quot;/&gt;&lt;wx:font wx:val=&quot;Cambria Math&quot;/&gt;&lt;w:noProof/&gt;&lt;/w:rPr&gt;&lt;m:t&gt;_?/m:t&gt;&lt;/m:r&gt;&lt;m:r&gt;&lt;w:rPr&gt;&lt;w:rFonts w:ascii=&quot;Cambria Math&quot; w:h-ansi=&quot;Cambria Math&quot;/&gt;&lt;wx:font wx:val=&quot;Cambria Math&quot;/&gt;&lt;w:i/&gt;&lt;w:noProof/&gt;&lt;/w:rPr&gt;&lt;m:t&gt;k&lt;/m:t&gt;&lt;/m:r&gt;&lt;m:r&gt;&lt;m:rPr&gt;&lt;m:sty m:val=&quot;p&quot;/&gt;&lt;/m:rPr&gt;&lt;w:rPr&gt;&lt;w:rFovnatls= &quot;wC:aammbscii=&quot;Cambria Math&quot; w:h-ansi=&quot;Cambria Math&quot;/&gt;&lt;wx:font wx:val=&quot;Cambria Math&quot;/&gt;&lt;w:noProof/&gt;&lt;/w:rPr&gt;&lt;m:t&gt;-1&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98" o:title="" chromakey="white"/>
          </v:shape>
        </w:pict>
      </w:r>
      <w:r w:rsidRPr="0066337A">
        <w:rPr>
          <w:noProof/>
        </w:rPr>
        <w:instrText xml:space="preserve"> </w:instrText>
      </w:r>
      <w:r w:rsidRPr="0066337A">
        <w:rPr>
          <w:noProof/>
        </w:rPr>
        <w:fldChar w:fldCharType="separate"/>
      </w:r>
      <w:r w:rsidR="00A3404B">
        <w:rPr>
          <w:noProof/>
          <w:position w:val="-14"/>
        </w:rPr>
        <w:pict w14:anchorId="064E1CBE">
          <v:shape id="_x0000_i1212" type="#_x0000_t75" alt="" style="width:1in;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194A&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FB194A&quot; wsp:rsidP=&quot;00FB194A&quot;&gt;&lt;m:oMathPara&gt;&lt;m:oMath&gt;&lt;m:r&gt;&lt;m:rPr&gt;&lt;m:sty m:val=&quot;p&quot;/&gt;&lt;/m:rPr&gt;&lt;w:rPr&gt;&lt;w:rFonts w:ascii=&quot;Cambria Math&quot; w:h-ansi=&quot;Cambria Math&quot;/&gt;&lt;wx:font wx:val=&quot;Cambria Math&quot;/&gt;&lt;w:noProof/&gt;&lt;/w:rPr&gt;&lt;m:t&gt;1_?/m:t&gt;&lt;/m:r&gt;&lt;m:r&gt;&lt;w:rPr&gt;&lt;w:siiiiiiiiirFonts w:ascii=&quot;Cambria Math&quot; w:h-ansi=&quot;Cambria Math&quot;/&gt;&lt;wx:font wx:val=&quot;Cambria Math&quot;/&gt;&lt;w:i/&gt;&lt;w:noProof/&gt;&lt;/w:rPr&gt;&lt;m:t&gt;i&lt;/m:t&gt;&lt;/m:r&gt;&lt;m:r&gt;&lt;m:rPr&gt;&lt;m:sty m:val=&quot;p&quot;/&gt;&lt;/m:rPr&gt;&lt;w:rPr&gt;&lt;w:rFonts w:ascii=&quot;Cambria Math&quot; w:h-ansi=&quot;Cambria Math&quot;/&gt;&lt;wx:font wx:val=&quot;Cambria Math&quot;/&gt;&lt;w:noProof/&gt;&lt;/w:rPr&gt;&lt;m:t&gt;_?/m:t&gt;&lt;/m:r&gt;&lt;m:r&gt;&lt;w:rPr&gt;&lt;w:rFonts w:ascii=&quot;Cambria Math&quot; w:h-ansi=&quot;Cambria Math&quot;/&gt;&lt;wx:font wx:val=&quot;Cambria Math&quot;/&gt;&lt;w:i/&gt;&lt;w:noProof/&gt;&lt;/w:rPr&gt;&lt;m:t&gt;k&lt;/m:t&gt;&lt;/m:r&gt;&lt;m:r&gt;&lt;m:rPr&gt;&lt;m:sty m:val=&quot;p&quot;/&gt;&lt;/m:rPr&gt;&lt;w:rPr&gt;&lt;w:rFovnatls= &quot;wC:aammbscii=&quot;Cambria Math&quot; w:h-ansi=&quot;Cambria Math&quot;/&gt;&lt;wx:font wx:val=&quot;Cambria Math&quot;/&gt;&lt;w:noProof/&gt;&lt;/w:rPr&gt;&lt;m:t&gt;-1&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98" o:title="" chromakey="white"/>
          </v:shape>
        </w:pict>
      </w:r>
      <w:r w:rsidRPr="0066337A">
        <w:rPr>
          <w:noProof/>
        </w:rPr>
        <w:fldChar w:fldCharType="end"/>
      </w:r>
      <w:r>
        <w:rPr>
          <w:noProof/>
        </w:rPr>
        <w:t>:</w:t>
      </w:r>
    </w:p>
    <w:p w14:paraId="64A838B1" w14:textId="77777777" w:rsidR="0066337A" w:rsidRDefault="00A3404B" w:rsidP="00710717">
      <w:pPr>
        <w:tabs>
          <w:tab w:val="left" w:pos="1500"/>
          <w:tab w:val="right" w:pos="9500"/>
        </w:tabs>
        <w:jc w:val="center"/>
        <w:rPr>
          <w:noProof/>
        </w:rPr>
      </w:pPr>
      <w:r>
        <w:rPr>
          <w:noProof/>
        </w:rPr>
        <w:pict w14:anchorId="740960EF">
          <v:shape id="_x0000_i1213" type="#_x0000_t75" alt="" style="width:137.25pt;height:39.7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0575&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Pr=&quot;00A20575&quot; wsp:rsidRDefault=&quot;00A20575&quot; wsp:rsidP=&quot;00A20575&quot;&gt;&lt;m:oMathPara&gt;&lt;m:oMath&gt;&lt;m:nary&gt;&lt;m:naryPr&gt;&lt;m:chr m:val=&quot;_?/&gt;&lt;m:limLoc m:val=&quot;undOvr&quot;/&gt;&lt;m:supHide m:val=&quot;1&quot;/&gt;&lt;m:ctrlPr&gt;&lt;w:rPr&gt;&lt;w:rFonts w:ascii=&quot;Cambria Math&quot; w:h-ansi=&quot;Cambria Math&quot;/&gt;&lt;wx:fonsiiiiiiiiit wx:val=&quot;Cambria Math&quot;/&gt;&lt;w:noProof/&gt;&lt;/w:rPr&gt;&lt;/m:ctrlPr&gt;&lt;/m:naryPr&gt;&lt;m:sub&gt;&lt;m:r&gt;&lt;w:rPr&gt;&lt;w:rFonts w:ascii=&quot;Cambria Math&quot; w:h-ansi=&quot;Cambria Math&quot;/&gt;&lt;wx:font wx:val=&quot;Cambria Math&quot;/&gt;&lt;w:i/&gt;&lt;w:noProof/&gt;&lt;/w:rPr&gt;&lt;m:t&gt;s&lt;/m:t&gt;&lt;/m:r&gt;&lt;m:r&gt;&lt;m:rPr&gt;&lt;m:sty m:val=&quot;p&quot;/&gt;&lt;/m:rPr&gt;&lt;w:rPr&gt;&lt;w:rFonts w:ascii=&quot;Cambria Math&quot; w:h-ansi=&quot;Cambria Math&quot;/&gt;&lt;wx:font wx:val=&quot;Cambria Math&quot;/&gt;&lt;w:noProof/&gt;&lt;/w:rPr&gt;&lt;m:t&gt;:type(OPT(&lt;/m:t&gt;&lt;/m:r&gt;&lt;m:r&gt;&lt;w:rPr&gt;&lt;w:rFonts w:ascii=&quot;Cambria Math&quot; w:h-ansi=&quot;Cambria Math&quot;/&gt;&lt;wx:font wx:val=&quot;Cambria Math&quot;/&gt;&lt;w:i/&gt;&lt;w:noProof/&gt;&lt;/w:rPr&gt;&lt;m:t&gt;s&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i&lt;/m:t&gt;&lt;/m:r&gt;&lt;/m:sub&gt;&lt;m:sup/&gt;&lt;m:e&gt;&lt;m:r&gt;&lt;m:rPr&gt;&lt;m:sty m:val=&quot;p&quot;/&gt;&lt;/m:rPr&gt;&lt;w:rPr&gt;&lt;w:rFonts w:ascii=&quot;Cambria Math&quot; w:h-ansi=&quot;Cambria Math&quot;/&gt;&lt;wx:font wx:val=&quot;Cambria Math&quot;/&gt;&lt;w:noProof/&gt;&lt;/w:rPr&gt;&lt;m:t&gt;_?/m:t&gt;&lt;/m:r&gt;&lt;/m:e&gt;&lt;/m:nary&gt;&lt;m:r&gt;&lt;m:rPr&gt;&lt;m:sty m:val=&quot;p&quot;/&gt;&lt;/m:rPr&gt;&lt;w:rPr&gt;&lt;w:rFonts w:ascii=&quot;Cambria Math&quot; w:h-ansi=&quot;Cambria Math&quot;/&gt;&lt;wx:font wx:val=&quot;Cambria Math&quot;/&gt;&lt;w:noProof/&gt;&lt;/w:rPr&gt;&lt;m:t&gt;OPT(&lt;/m:t&gt;&lt;/m:r&gt;&lt;m:r&gt;&lt;w:rPr&gt;a&lt;mwb:rriFao nMMats w:ascii=&quot;Cambria Math&quot; w:h-ansi=&quot;Cambria Math&quot;/&gt;&lt;wx:font wx:val=&quot;Cambria Math&quot;/&gt;&lt;w:i/&gt;&lt;w:noProof/&gt;&lt;/w:rPr&gt;&lt;m:t&gt;s&lt;/m:t&gt;&lt;/m:r&gt;&lt;m:r&gt;&lt;m:rPr&gt;&lt;m:sty m:val=&quot;p&quot;/&gt;&lt;/m:rPr&gt;&lt;w:rPr&gt;&lt;w:rFonts w:ascii=&quot;Cambria Math&quot; w:h-ansi=&quot;Cambria Math&quot;/&gt;&lt;wx:font wx:val=&quot;Cambria Math&quot;/&gt;&lt;w:noProof/&gt;&lt;/w:rPr&gt;&lt;m:t&gt;)=&lt;/m:t&gt;&lt;/m:r&gt;&lt;m:sSub&gt;&lt;m:sSubPr&gt;&lt;m:ctrlPr&gt;&lt;w:rPr&gt;&lt;w:rFonts w:ascii=&quot;Cambria Math&quot; w:h-ansi=&quot;Cambria Math&quot;/&gt;&lt;wx:font wx:val=&quot;Cambria Math&quot;/&gt;&lt;/w:rPr&gt;&lt;/m:ctrlPr&gt;&lt;/m:sSubPr&gt;&lt;m:e&gt;&lt;m:r&gt;&lt;w:rPr&gt;&lt;w:rFonts w:ascii=&quot;Cambria Math&quot; w:h-ansi=&quot;Cambria Math&quot; w:cs=&quot;Cambria Math&quot;/&gt;&lt;wx:font wx:val=&quot;Cambria Math&quot;/&gt;&lt;w:i/&gt;&lt;w:noProof/&gt;&lt;/w:rPr&gt;&lt;m:t&gt;_&lt;/m:t&gt;&lt;/m:r&gt;&lt;/m:e&gt;&lt;m:sub&gt;&lt;m:r&gt;&lt;w:rPr&gt;&lt;w:rFonts w:ascii=&quot;Cambria Math&quot; w:h-ansi=&quot;Cambria Math&quot;/&gt;&lt;wx:font wx:val=&quot;Cambria Math&quot;/&gt;&lt;w:i/&gt;a&lt;wb:nioP roaofh/&gt; &lt;/:w:-rPr&gt;&lt;m:t&gt;i&lt;/m:t&gt;&lt;/m:r&gt;&lt;/m:sub&gt;&lt;/m:sSub&gt;&lt;/m:oMath&gt;&lt;/m:oMathPara&gt;&lt;/w:p&gt;&lt;w:sectPr wsp:rsidR=&quot;00000000&quot; wsp:rsidRPr=&quot;00A20575&quot;&gt;&lt;w:pgSz w:w=&quot;12240&quot; w:h=&quot;15840&quot;/&gt;&lt;w:pgMar w:top=&quot;1440&quot; w:right=&quot;1800&quot; w:bottom=&quot;1440&quot; w:left=&quot;1800&quot; w:header=&quot;720&quot; w:footer=&quot;720&quot; w:gutter=&quot;0&quot;/&gt;&lt;w:cols w:space=&quot;720&quot;/&gt;&lt;/w:sectPr&gt;&lt;/wx:sect&gt;&lt;/w:body&gt;&lt;/w:wordDocument&gt;">
            <v:imagedata r:id="rId99" o:title="" chromakey="white"/>
          </v:shape>
        </w:pict>
      </w:r>
    </w:p>
    <w:p w14:paraId="2493BC43" w14:textId="77777777" w:rsidR="0066337A" w:rsidRDefault="0066337A" w:rsidP="00710717">
      <w:pPr>
        <w:tabs>
          <w:tab w:val="left" w:pos="1500"/>
          <w:tab w:val="right" w:pos="9500"/>
        </w:tabs>
        <w:jc w:val="center"/>
        <w:rPr>
          <w:noProof/>
        </w:rPr>
      </w:pPr>
      <w:r w:rsidRPr="0066337A">
        <w:rPr>
          <w:noProof/>
        </w:rPr>
        <w:fldChar w:fldCharType="begin"/>
      </w:r>
      <w:r w:rsidRPr="0066337A">
        <w:rPr>
          <w:noProof/>
        </w:rPr>
        <w:instrText xml:space="preserve"> QUOTE </w:instrText>
      </w:r>
      <w:r w:rsidR="00A3404B">
        <w:rPr>
          <w:noProof/>
          <w:position w:val="-17"/>
        </w:rPr>
        <w:pict w14:anchorId="1E553DF3">
          <v:shape id="_x0000_i1214" type="#_x0000_t75" alt="" style="width:2in;height:20.2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57627&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457627&quot; wsp:rsidP=&quot;00457627&quot;&gt;&lt;m:oMathPara&gt;&lt;m:oMath&gt;&lt;m:nary&gt;&lt;m:naryPr&gt;&lt;m:chr m:val=&quot;_?/&gt;&lt;m:limLoc m:val=&quot;undOvr&quot;/&gt;&lt;m:supHide m:val=&quot;1&quot;/&gt;&lt;m:ctrlPr&gt;&lt;w:rPr&gt;&lt;w:rFonts w:ascii=&quot;Cambria Math&quot; w:h-ansi=&quot;Cambria Math&quot;/&gt;&lt;wx:font wx:val=&quot;Cambria Math&quot;siiiiiiiii/&gt;&lt;w:noProof/&gt;&lt;/w:rPr&gt;&lt;/m:ctrlPr&gt;&lt;/m:naryPr&gt;&lt;m:sub&gt;&lt;m:r&gt;&lt;w:rPr&gt;&lt;w:rFonts w:ascii=&quot;Cambria Math&quot; w:h-ansi=&quot;Cambria Math&quot;/&gt;&lt;wx:font wx:val=&quot;Cambria Math&quot;/&gt;&lt;w:i/&gt;&lt;w:noProof/&gt;&lt;/w:rPr&gt;&lt;m:t&gt;s&lt;/m:t&gt;&lt;/m:r&gt;&lt;m:r&gt;&lt;m:rPr&gt;&lt;m:sty m:val=&quot;p&quot;/&gt;&lt;/m:rPr&gt;&lt;w:rPr&gt;&lt;w:rFonts w:ascii=&quot;Cambria Math&quot; w:h-ansi=&quot;Cambria Math&quot;/&gt;&lt;wx:font wx:val=&quot;Cambria Math&quot;/&gt;&lt;w:noProof/&gt;&lt;/w:rPr&gt;&lt;m:t&gt;:slab(ALG(&lt;/m:t&gt;&lt;/m:r&gt;&lt;m:r&gt;&lt;w:rPr&gt;&lt;w:rFonts w:ascii=&quot;Cambria Math&quot; w:h-ansi=&quot;Cambria Math&quot;/&gt;&lt;wx:font wx:val=&quot;Cambria Math&quot;/&gt;&lt;w:i/&gt;&lt;w:noProof/&gt;&lt;/w:rPr&gt;&lt;m:t&gt;s&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i&lt;/m:t&gt;&lt;/m:r&gt;&lt;/m:sub&gt;&lt;m:sup/&gt;&lt;m:e&gt;&lt;m:r&gt;&lt;m:rPr&gt;&lt;m:sty m:val=&quot;p&quot;/&gt;&lt;/m:rPr&gt;&lt;w:rPr&gt;&lt;w:rFonts w:ascii=&quot;Cambria Math&quot; w:h-ansi=&quot;Cambria Math&quot;/&gt;&lt;wx:font wx:val=&quot;Cambria Math&quot;/&gt;&lt;w:noProof/&gt;&lt;/w:rPr&gt;&lt;m:t&gt;_?/m:t&gt;&lt;/m:r&gt;&lt;/m:e&gt;&lt;/m:nary&gt;&lt;m:r&gt;&lt;m:rPr&gt;&lt;m:sty m:val=&quot;p&quot;/&gt;&lt;/m:rPr&gt;&lt;w:rPr&gt;&lt;w:rFonts w:ascii=&quot;Cambria Math&quot; w:h-ansi=&quot;Cambria Math&quot;/&gt;&lt;wx:font wx:val=&quot;Cambria Math&quot;/&gt;&lt;w:noProof/&gt;&lt;/w:rPr&gt;&lt;m:t&gt;ALG(&lt;/m:t&gt;&lt;/m:r&gt;&lt;m:r&gt;&lt;w:rPr&gt;&lt;w:rFonts w:ascii=&quot;Cambfr/i&gt;a&lt; /Mwa:trrPh&quot; w:h-ansi=&quot;Cambria Math&quot;/&gt;&lt;wx:font wx:val=&quot;Cambria Math&quot;/&gt;&lt;w:i/&gt;&lt;w:noProof/&gt;&lt;/w:rPr&gt;&lt;m:t&gt;s&lt;/m:t&gt;&lt;/m:r&gt;&lt;m:r&gt;&lt;m:rPr&gt;&lt;m:sty m:val=&quot;p&quot;/&gt;&lt;/m:rPr&gt;&lt;w:rPr&gt;&lt;w:rFonts w:ascii=&quot;Cambria Math&quot; w:h-ansi=&quot;Cambria Math&quot;/&gt;&lt;wx:font wx:val=&quot;Cambria Math&quot;/&gt;&lt;w:noProof/&gt;&lt;/w:rPr&gt;&lt;m:t&gt;)=&lt;/m:t&gt;&lt;/m:r&gt;&lt;m:sSub&gt;&lt;m:sSubPr&gt;&lt;m:ctrlPr&gt;&lt;w:rPr&gt;&lt;w:rFonts w:ascii=&quot;Cambria Math&quot; w:h-ansi=&quot;Cambria Math&quot;/&gt;&lt;wx:font wx:val=&quot;Cambria Math&quot;/&gt;&lt;/w:rPr&gt;&lt;/m:ctrlPr&gt;&lt;/m:sSubPr&gt;&lt;m:e&gt;&lt;m:r&gt;&lt;w:rPr&gt;&lt;w:rFonts w:ascii=&quot;Cambria Math&quot; w:h-ansi=&quot;Cambria Math&quot; w:cs=&quot;Cambria Math&quot;/&gt;&lt;wx:font wx:val=&quot;Cambria Math&quot;/&gt;&lt;w:i/&gt;&lt;w:noProof/&gt;&lt;/w:rPr&gt;&lt;m:t&gt;_&lt;/m:t&gt;&lt;/m:r&gt;&lt;/m:e&gt;&lt;m:sub&gt;&lt;m:r&gt;&lt;w:rPr&gt;&lt;w:rFonts w:ascii=&quot;Cambria Math&quot; w:h-ansi=&quot;Cambria Math&quot;/&gt;&lt;wx:font wx:val=&quot;Cambria Math&quot;/&gt;&lt;w:i/&gt;&lt;w:noProof/&gt;&lt;/w:rPr&gt;&lt;m:Ct&gt;mi&lt;r/ma:tM&gt;&lt;t/m&quot;:rw&gt;&lt;c/m:sub&gt;&lt;/m:sSub&gt;&lt;m:r&gt;&lt;m:rPr&gt;&lt;m:sty m:val=&quot;p&quot;/&gt;&lt;/m:rPr&gt;&lt;w:rPr&gt;&lt;w:rFonts w:ascii=&quot;Cambria Math&quot; w:h-ansi=&quot;Cambria Math&quot;/&gt;&lt;wx:font wx:val=&quot;Cambria Math&quot;/&gt;&lt;w:noProof/&gt;&lt;/w:rPr&gt;&lt;m:t&gt;.&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00" o:title="" chromakey="white"/>
          </v:shape>
        </w:pict>
      </w:r>
      <w:r w:rsidRPr="0066337A">
        <w:rPr>
          <w:noProof/>
        </w:rPr>
        <w:instrText xml:space="preserve"> </w:instrText>
      </w:r>
      <w:r w:rsidRPr="0066337A">
        <w:rPr>
          <w:noProof/>
        </w:rPr>
        <w:fldChar w:fldCharType="separate"/>
      </w:r>
      <w:r w:rsidR="00A3404B">
        <w:rPr>
          <w:noProof/>
          <w:position w:val="-17"/>
        </w:rPr>
        <w:pict w14:anchorId="21AA49AA">
          <v:shape id="_x0000_i1215" type="#_x0000_t75" alt="" style="width:2in;height:20.2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57627&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457627&quot; wsp:rsidP=&quot;00457627&quot;&gt;&lt;m:oMathPara&gt;&lt;m:oMath&gt;&lt;m:nary&gt;&lt;m:naryPr&gt;&lt;m:chr m:val=&quot;_?/&gt;&lt;m:limLoc m:val=&quot;undOvr&quot;/&gt;&lt;m:supHide m:val=&quot;1&quot;/&gt;&lt;m:ctrlPr&gt;&lt;w:rPr&gt;&lt;w:rFonts w:ascii=&quot;Cambria Math&quot; w:h-ansi=&quot;Cambria Math&quot;/&gt;&lt;wx:font wx:val=&quot;Cambria Math&quot;siiiiiiiii/&gt;&lt;w:noProof/&gt;&lt;/w:rPr&gt;&lt;/m:ctrlPr&gt;&lt;/m:naryPr&gt;&lt;m:sub&gt;&lt;m:r&gt;&lt;w:rPr&gt;&lt;w:rFonts w:ascii=&quot;Cambria Math&quot; w:h-ansi=&quot;Cambria Math&quot;/&gt;&lt;wx:font wx:val=&quot;Cambria Math&quot;/&gt;&lt;w:i/&gt;&lt;w:noProof/&gt;&lt;/w:rPr&gt;&lt;m:t&gt;s&lt;/m:t&gt;&lt;/m:r&gt;&lt;m:r&gt;&lt;m:rPr&gt;&lt;m:sty m:val=&quot;p&quot;/&gt;&lt;/m:rPr&gt;&lt;w:rPr&gt;&lt;w:rFonts w:ascii=&quot;Cambria Math&quot; w:h-ansi=&quot;Cambria Math&quot;/&gt;&lt;wx:font wx:val=&quot;Cambria Math&quot;/&gt;&lt;w:noProof/&gt;&lt;/w:rPr&gt;&lt;m:t&gt;:slab(ALG(&lt;/m:t&gt;&lt;/m:r&gt;&lt;m:r&gt;&lt;w:rPr&gt;&lt;w:rFonts w:ascii=&quot;Cambria Math&quot; w:h-ansi=&quot;Cambria Math&quot;/&gt;&lt;wx:font wx:val=&quot;Cambria Math&quot;/&gt;&lt;w:i/&gt;&lt;w:noProof/&gt;&lt;/w:rPr&gt;&lt;m:t&gt;s&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i&lt;/m:t&gt;&lt;/m:r&gt;&lt;/m:sub&gt;&lt;m:sup/&gt;&lt;m:e&gt;&lt;m:r&gt;&lt;m:rPr&gt;&lt;m:sty m:val=&quot;p&quot;/&gt;&lt;/m:rPr&gt;&lt;w:rPr&gt;&lt;w:rFonts w:ascii=&quot;Cambria Math&quot; w:h-ansi=&quot;Cambria Math&quot;/&gt;&lt;wx:font wx:val=&quot;Cambria Math&quot;/&gt;&lt;w:noProof/&gt;&lt;/w:rPr&gt;&lt;m:t&gt;_?/m:t&gt;&lt;/m:r&gt;&lt;/m:e&gt;&lt;/m:nary&gt;&lt;m:r&gt;&lt;m:rPr&gt;&lt;m:sty m:val=&quot;p&quot;/&gt;&lt;/m:rPr&gt;&lt;w:rPr&gt;&lt;w:rFonts w:ascii=&quot;Cambria Math&quot; w:h-ansi=&quot;Cambria Math&quot;/&gt;&lt;wx:font wx:val=&quot;Cambria Math&quot;/&gt;&lt;w:noProof/&gt;&lt;/w:rPr&gt;&lt;m:t&gt;ALG(&lt;/m:t&gt;&lt;/m:r&gt;&lt;m:r&gt;&lt;w:rPr&gt;&lt;w:rFonts w:ascii=&quot;Cambfr/i&gt;a&lt; /Mwa:trrPh&quot; w:h-ansi=&quot;Cambria Math&quot;/&gt;&lt;wx:font wx:val=&quot;Cambria Math&quot;/&gt;&lt;w:i/&gt;&lt;w:noProof/&gt;&lt;/w:rPr&gt;&lt;m:t&gt;s&lt;/m:t&gt;&lt;/m:r&gt;&lt;m:r&gt;&lt;m:rPr&gt;&lt;m:sty m:val=&quot;p&quot;/&gt;&lt;/m:rPr&gt;&lt;w:rPr&gt;&lt;w:rFonts w:ascii=&quot;Cambria Math&quot; w:h-ansi=&quot;Cambria Math&quot;/&gt;&lt;wx:font wx:val=&quot;Cambria Math&quot;/&gt;&lt;w:noProof/&gt;&lt;/w:rPr&gt;&lt;m:t&gt;)=&lt;/m:t&gt;&lt;/m:r&gt;&lt;m:sSub&gt;&lt;m:sSubPr&gt;&lt;m:ctrlPr&gt;&lt;w:rPr&gt;&lt;w:rFonts w:ascii=&quot;Cambria Math&quot; w:h-ansi=&quot;Cambria Math&quot;/&gt;&lt;wx:font wx:val=&quot;Cambria Math&quot;/&gt;&lt;/w:rPr&gt;&lt;/m:ctrlPr&gt;&lt;/m:sSubPr&gt;&lt;m:e&gt;&lt;m:r&gt;&lt;w:rPr&gt;&lt;w:rFonts w:ascii=&quot;Cambria Math&quot; w:h-ansi=&quot;Cambria Math&quot; w:cs=&quot;Cambria Math&quot;/&gt;&lt;wx:font wx:val=&quot;Cambria Math&quot;/&gt;&lt;w:i/&gt;&lt;w:noProof/&gt;&lt;/w:rPr&gt;&lt;m:t&gt;_&lt;/m:t&gt;&lt;/m:r&gt;&lt;/m:e&gt;&lt;m:sub&gt;&lt;m:r&gt;&lt;w:rPr&gt;&lt;w:rFonts w:ascii=&quot;Cambria Math&quot; w:h-ansi=&quot;Cambria Math&quot;/&gt;&lt;wx:font wx:val=&quot;Cambria Math&quot;/&gt;&lt;w:i/&gt;&lt;w:noProof/&gt;&lt;/w:rPr&gt;&lt;m:Ct&gt;mi&lt;r/ma:tM&gt;&lt;t/m&quot;:rw&gt;&lt;c/m:sub&gt;&lt;/m:sSub&gt;&lt;m:r&gt;&lt;m:rPr&gt;&lt;m:sty m:val=&quot;p&quot;/&gt;&lt;/m:rPr&gt;&lt;w:rPr&gt;&lt;w:rFonts w:ascii=&quot;Cambria Math&quot; w:h-ansi=&quot;Cambria Math&quot;/&gt;&lt;wx:font wx:val=&quot;Cambria Math&quot;/&gt;&lt;w:noProof/&gt;&lt;/w:rPr&gt;&lt;m:t&gt;.&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00" o:title="" chromakey="white"/>
          </v:shape>
        </w:pict>
      </w:r>
      <w:r w:rsidRPr="0066337A">
        <w:rPr>
          <w:noProof/>
        </w:rPr>
        <w:fldChar w:fldCharType="end"/>
      </w:r>
    </w:p>
    <w:p w14:paraId="52AA27A3" w14:textId="77777777" w:rsidR="0066337A" w:rsidRDefault="0066337A" w:rsidP="0066337A">
      <w:pPr>
        <w:tabs>
          <w:tab w:val="left" w:pos="5250"/>
        </w:tabs>
      </w:pPr>
      <w:r>
        <w:rPr>
          <w:rFonts w:hint="eastAsia"/>
        </w:rPr>
        <w:t>由引理</w:t>
      </w:r>
      <w:r>
        <w:rPr>
          <w:rFonts w:hint="eastAsia"/>
        </w:rPr>
        <w:t>4</w:t>
      </w:r>
      <w:r>
        <w:rPr>
          <w:rFonts w:hint="eastAsia"/>
        </w:rPr>
        <w:t>，</w:t>
      </w:r>
    </w:p>
    <w:p w14:paraId="64BF7520" w14:textId="77777777" w:rsidR="0066337A" w:rsidRPr="008F04CC" w:rsidRDefault="00A3404B" w:rsidP="00710717">
      <w:pPr>
        <w:tabs>
          <w:tab w:val="left" w:pos="5250"/>
        </w:tabs>
        <w:jc w:val="center"/>
      </w:pPr>
      <w:r>
        <w:rPr>
          <w:noProof/>
        </w:rPr>
        <w:pict w14:anchorId="19A6BBA5">
          <v:shape id="_x0000_i1216" type="#_x0000_t75" alt="" style="width:285pt;height:55.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972C7&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Pr=&quot;00F972C7&quot; wsp:rsidRDefault=&quot;00F972C7&quot; wsp:rsidP=&quot;00F972C7&quot;&gt;&lt;m:oMathPara&gt;&lt;m:oMath&gt;&lt;m:m&gt;&lt;m:mPr&gt;&lt;m:plcHide m:val=&quot;1&quot;/&gt;&lt;m:mcs&gt;&lt;m:mc&gt;&lt;m:mcPr&gt;&lt;m:count m:val=&quot;2&quot;/&gt;&lt;m:mcJc m:val=&quot;left&quot;/&gt;&lt;/m:mcPr&gt;&lt;/m:mc&gt;&lt;/m:mcs&gt;&lt;m:ctrlPr&gt;&lt;w:rPr&gt;&lt;w:rFonts w:ascii=&quot;Cambria Math&quot; w:h-ansi=&quot;Cambria Math&quot;/&gt;&lt;wx:font wx:val=&quot;Cambria Math&quot;/&gt;&lt;/w:rPr&gt;&lt;/m:ctrlPr&gt;&lt;/m:mPr&gt;&lt;m:mr&gt;&lt;m:e&gt;&lt;m:nary&gt;&lt;m:naryPr&gt;&lt;m:chr m:val=&quot;_?/&gt;&lt;m:limLoc m:val=&quot;undOvr&quot;/&gt;&lt;m:supHide m:val=&quot;1&quot;/&gt;&lt;m:ctrlPr&gt;&lt;w:rPr&gt;&lt;w:rFonts w:ascii=&quot;Cambria Math&quot; w:h-ansi=&quot;Cambria Matattttttttth&quot;/&gt;&lt;wx:font wx:val=&quot;Cambria Math&quot;/&gt;&lt;w:noProof/&gt;&lt;/w:rPr&gt;&lt;/m:ctrlPr&gt;&lt;/m:naryPr&gt;&lt;m:sub&gt;&lt;m:r&gt;&lt;w:rPr&gt;&lt;w:rFonts w:ascii=&quot;Cambria Math&quot; w:h-ansi=&quot;Cambria Math&quot;/&gt;&lt;wx:font wx:val=&quot;Cambria Math&quot;/&gt;&lt;w:i/&gt;&lt;w:noProof/&gt;&lt;/w:rPr&gt;&lt;m:t&gt;s&lt;/m:t&gt;&lt;/m:r&gt;&lt;m:r&gt;&lt;m:rPr&gt;&lt;m:sty m:val=&quot;p&quot;/&gt;&lt;/m:rPr&gt;&lt;w:rPr&gt;&lt;w:rFonts w:ascii=&quot;Cambria Math&quot; w:h-ansi=&quot;Cambria Math&quot;/&gt;&lt;wx:font wx:val=&quot;Cambria Math&quot;/&gt;&lt;w:noProof/&gt;&lt;/w:rPr&gt;&lt;m:t&gt;:type(OPT(&lt;/m:t&gt;&lt;/m:r&gt;&lt;m:r&gt;&lt;w:rPr&gt;&lt;w:rFonts w:ascii=&quot;Cambria Math&quot; w:h-ansi=&quot;Cambria Math&quot;/&gt;&lt;wx:font wx:val=&quot;Cambria Math&quot;/&gt;&lt;w:i/&gt;&lt;w:noProof/&gt;&lt;/w:rPr&gt;&lt;m:t&gt;s&lt;/m:t&gt;&lt;/m:r&gt;&lt;m:r&gt;&lt;m:rPr&gt;&lt;m:sty m:val=&quot;p&quot;/&gt;&lt;/m:rPr&gt;&lt;w:rPr&gt;&lt;w:rFonts w:ascii=&quot;Cambria Math&quot; w:h-ansi=&quot;Cambria Math&quot;/&gt;&lt;wx:font wx:val=&quot;Cambria Math&quot;/&gt;&lt;w:noProof/&gt;&lt;/w:rPr&gt;&lt;m:t&gt;))_?/m:t&gt;&lt;/m:r&gt;&lt;m:r&gt;&lt;w:rPr&gt;&lt;w:rFonts awm:barsicai iMMa=&quot;Cambria Math&quot; w:h-ansi=&quot;Cambria Math&quot;/&gt;&lt;wx:font wx:val=&quot;Cambria Math&quot;/&gt;&lt;w:i/&gt;&lt;w:noProof/&gt;&lt;/w:rPr&gt;&lt;m:t&gt;k&lt;/m:t&gt;&lt;/m:r&gt;&lt;m:r&gt;&lt;m:rPr&gt;&lt;m:sty m:val=&quot;p&quot;/&gt;&lt;/m:rPr&gt;&lt;w:rPr&gt;&lt;w:rFonts w:ascii=&quot;Cambria Math&quot; w:h-ansi=&quot;Cambria Math&quot;/&gt;&lt;wx:font wx:val=&quot;Cambria Math&quot;/&gt;&lt;w:noProof/&gt;&lt;/w:rPr&gt;&lt;m:t&gt;-1&lt;/m:t&gt;&lt;/m:r&gt;&lt;/m:sub&gt;&lt;m:sup/&gt;&lt;m:e&gt;&lt;m:r&gt;&lt;m:rPr&gt;&lt;m:sty m:val=&quot;p&quot;/&gt;&lt;/m:rPr&gt;&lt;w:rPr&gt;&lt;w:rFonts w:ascii=&quot;Cambria Math&quot; w:h-ansi=&quot;Cambria Math&quot;/&gt;&lt;wx:font wx:val=&quot;Cambria Math&quot;/&gt;&lt;w:noProof/&gt;&lt;/w:rPr&gt;&lt;m:t&gt;_?/m:t&gt;&lt;/m:r&gt;&lt;/m:e&gt;&lt;/am:bnairy &gt;&lt;am:hr&gt;/&lt;m&lt;:w:rPr&gt;&lt;m:sty m:val=&quot;p&quot;/&gt;&lt;/m:rPr&gt;&lt;w:rPr&gt;&lt;w:rFonts w:ascii=&quot;Cambria Math&quot; w:h-ansi=&quot;Cambria Math&quot;/&gt;&lt;wx:font wx:val=&quot;Cambria Math&quot;/&gt;&lt;w:noProof/&gt;&lt;/w:rPr&gt;&lt;m:t&gt;[OPT&lt;/m:t&gt;&lt;/m:r&gt;&lt;/m:e&gt;&lt;m:e&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s&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 w:cs=&quot;Cambria Math&quot;/&gt;&lt;wx:font wx:val=&quot;Cambria Math&quot;/&gt;&lt;w:i/&gt;&lt;w:noProof/&gt;&lt;/w:rPr&gt;&lt;m:t&gt;_&lt;/m:t&gt;&lt;/m:r&gt;&lt;m:r&gt;&lt;m:rPr&gt;&lt;m:sty m:val=&quot;p&quot;/&gt;&lt;/m:rPr&gt;&lt;w:rPr&gt;&lt;w:rFonts w:ascii=&quot;Cambria Math&quot; w:h-ansi=&quot;Cambria Math&quot;/&gt;&lt;wx:font wx:val=&quot;Cambria Math&quot;/&gt;&lt;w:noProof/&gt;&lt;/w:rPr&gt;&lt;m:wt&gt;(stypCe(ObPT(a&lt;/ma:t&gt;&quot;&lt;/m&lt;:r&gt;:&lt;m:r&gt;&lt;w:rPr&gt;&lt;w:rFonts w:ascii=&quot;Cambria Math&quot; w:h-ansi=&quot;Cambria Math&quot;/&gt;&lt;wx:font wx:val=&quot;Cambria Math&quot;/&gt;&lt;w:i/&gt;&lt;w:noProof/&gt;&lt;/w:rPr&gt;&lt;m:t&gt;s&lt;/m:t&gt;&lt;/m:r&gt;&lt;m:r&gt;&lt;m:rPr&gt;&lt;m:sty m:val=&quot;p&quot;/&gt;&lt;/m:rPr&gt;&lt;w:rPr&gt;&lt;w:rFonts w:ascii=&quot;Cambria Math&quot; w:h-ansi=&quot;Cambria Math&quot;/&gt;&lt;wx:font wx:val=&quot;Cambria Math&quot;/&gt;&lt;w:noProof/&gt;&lt;/w:rPr&gt;&lt;m:t&gt;)))&lt;/m:t&gt;&lt;/m:r&gt;&lt;/m:e&gt;&lt;/m:mr&gt;&lt;m:mr&gt;&lt;m:e/&gt;&lt;m:e&gt;&lt;m:r&gt;&lt;m:rPr&gt;&lt;m:sty m:val=&quot;p&quot;/&gt;&lt;/m:rPr&gt;&lt;w:rPr&gt;&lt;w:rFonts w:ascii=&quot;Cambria Math&quot; w:h-ansi=&quot;Cambria Math&quot;/&gt;&lt;wx:font wx:val=&quot;Cambria Math&quot;/&gt;&lt;w:noProof/&gt;&lt;/w:rPr&gt;&lt;m:t&gt;-ALG(&lt;/m:t&gt;&lt;/m:r&gt;&lt;m:r&gt;&lt;w:rPr&gt;&lt;w:rFonts w:ascii=&quot;Cambria Math&quot; w:h-ansi=&quot;Cambria Math&quot;/&gt;&lt;wx:font wx:val=&quot;Cambria Math&quot;/&gt;&lt;w:i/&gt;&lt;w:noProof/&gt;&lt;/w:rPr&gt;&lt;m:t&gt;s&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 w:cs=&quot;Cambria Math&quot;/&gt;&lt;wx:font wx:val=&quot;Cambria Math&quot;/&gt;&lt;w:i/&gt;&lt;w:noProof/&gt;&lt;/w:rPr&gt;&lt;m:t&gt;_&lt;/tm:t&gt;w&lt;/m:ar&gt;&lt;m=:r&gt;&lt;mm:rPr&gt;&lt;m:sty m:val=&quot;p&quot;/&gt;&lt;/m:rPr&gt;&lt;w:rPr&gt;&lt;w:rFonts w:ascii=&quot;Cambria Math&quot; w:h-ansi=&quot;Cambria Math&quot;/&gt;&lt;wx:font wx:val=&quot;Cambria Math&quot;/&gt;&lt;w:noProof/&gt;&lt;/w:rPr&gt;&lt;m:t&gt;(slab(ALG(&lt;/m:t&gt;&lt;/m:r&gt;&lt;m:r&gt;&lt;w:rPr&gt;&lt;w:rFonts w:ascii=&quot;Cambria Mat&lt;h&quot; wr:h-a&lt;nsi=&gt;&quot;Cambria Math&quot;/&gt;&lt;wx:font wx:val=&quot;Cambria Math&quot;/&gt;&lt;w:i/&gt;&lt;w:noProof/&gt;&lt;/w:rPr&gt;&lt;m:t&gt;s&lt;/m:t&gt;&lt;/m:r&gt;&lt;m:r&gt;&lt;m:rPr&gt;&lt;m:sty m:val=&quot;p&quot;/&gt;&lt;/m:rPr&gt;&lt;w:rPr&gt;&lt;w:rFonts w:ascii=&quot;Cambria Math&quot; w:h-ansi=&quot;Cambria Math&quot;/&gt;&lt;wx:font wx:val=&quot;Cambria Math&quot;/&gt;&lt;w:noProof/&gt;&lt;/w:rPr&gt;&lt;m:t&gt;)))]_?.b&lt;/m:tM&gt;&lt;/m:/r&gt;&lt;/m::e&gt;&lt;t /m:mr&gt;&lt;/m:m&gt;&lt;/m:oMath&gt;&lt;/m:oMathPara&gt;&lt;/w:p&gt;&lt;w:sectPr wsp:rsidR=&quot;00000000&quot; wsp:rsidRPr=&quot;00F972C7&quot;&gt;&lt;w:pgSz w:w=&quot;12240&quot; w:h=&quot;15840&quot;/&gt;&lt;w:pgMar w:top=&quot;1440&quot; w:right=&quot;1800&quot; w:bottom=&quot;1440&quot; w:left=&quot;1800&quot; w:header=&quot;720&quot;&lt; w:foPoter=:&quot;720&quot;) w:gutter=&quot;0&quot;/&gt;&lt;w:cols w:space=&quot;720&quot;/&gt;&lt;/w:sectPr&gt;&lt;/wx:sect&gt;&lt;/w:body&gt;&lt;/w:wordDocument&gt;">
            <v:imagedata r:id="rId101" o:title="" chromakey="white"/>
          </v:shape>
        </w:pict>
      </w:r>
    </w:p>
    <w:p w14:paraId="1FFD2F75" w14:textId="77777777" w:rsidR="0066337A" w:rsidRDefault="0066337A" w:rsidP="0066337A">
      <w:pPr>
        <w:tabs>
          <w:tab w:val="left" w:pos="5250"/>
        </w:tabs>
      </w:pPr>
      <w:r>
        <w:rPr>
          <w:rFonts w:hint="eastAsia"/>
        </w:rPr>
        <w:t>接下来，</w:t>
      </w:r>
    </w:p>
    <w:p w14:paraId="4F126562" w14:textId="77777777" w:rsidR="0066337A" w:rsidRPr="008F04CC" w:rsidRDefault="00A3404B" w:rsidP="00710717">
      <w:pPr>
        <w:tabs>
          <w:tab w:val="left" w:pos="5250"/>
        </w:tabs>
        <w:jc w:val="center"/>
      </w:pPr>
      <w:r>
        <w:rPr>
          <w:noProof/>
        </w:rPr>
        <w:pict w14:anchorId="29A00634">
          <v:shape id="_x0000_i1217" type="#_x0000_t75" alt="" style="width:264.75pt;height:137.2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A7E5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Pr=&quot;009A7E5D&quot; wsp:rsidRDefault=&quot;009A7E5D&quot; wsp:rsidP=&quot;009A7E5D&quot;&gt;&lt;m:oMathPara&gt;&lt;m:oMath&gt;&lt;m:m&gt;&lt;m:mPr&gt;&lt;m:plcHide m:val=&quot;1&quot;/&gt;&lt;m:mcs&gt;&lt;m:mc&gt;&lt;m:mcPr&gt;&lt;m:count m:val=&quot;2&quot;/&gt;&lt;m:mcJc m:val=&quot;left&quot;/&gt;&lt;/m:mcPr&gt;&lt;/m:mc&gt;&lt;/m:mcs&gt;&lt;m:ctrlPr&gt;&lt;w:rPr&gt;&lt;w:rFonts w:ascii=&quot;Cambria Math&quot; w:h-ansi=&quot;Cambria Math&quot;/&gt;&lt;wx:font wx:val=&quot;Cambria Math&quot;/&gt;&lt;/w:rPr&gt;&lt;/m:ctrlPr&gt;&lt;/m:mPr&gt;&lt;m:mr&gt;&lt;m:e&gt;&lt;m:nary&gt;&lt;m:naryPr&gt;&lt;m:chr m:val=&quot;_?/&gt;&lt;m:limLoc m:val=&quot;undOvr&quot;/&gt;&lt;m:supHide m:val=&quot;1&quot;/&gt;&lt;m:ctrlPr&gt;&lt;w:rPr&gt;&lt;w:rFonts w:ascii=&quot;Cambria Math&quot; w:h-ansi=&quot;Cambria Matattttttttth&quot;/&gt;&lt;wx:font wx:val=&quot;Cambria Math&quot;/&gt;&lt;w:noProof/&gt;&lt;/w:rPr&gt;&lt;/m:ctrlPr&gt;&lt;/m:naryPr&gt;&lt;m:sub&gt;&lt;m:r&gt;&lt;w:rPr&gt;&lt;w:rFonts w:ascii=&quot;Cambria Math&quot; w:h-ansi=&quot;Cambria Math&quot;/&gt;&lt;wx:font wx:val=&quot;Cambria Math&quot;/&gt;&lt;w:i/&gt;&lt;w:noProof/&gt;&lt;/w:rPr&gt;&lt;m:t&gt;s&lt;/m:t&gt;&lt;/m:r&gt;&lt;m:r&gt;&lt;m:rPr&gt;&lt;m:sty m:val=&quot;p&quot;/&gt;&lt;/m:rPr&gt;&lt;w:rPr&gt;&lt;w:rFonts w:ascii=&quot;Cambria Math&quot; w:h-ansi=&quot;Cambria Math&quot;/&gt;&lt;wx:font wx:val=&quot;Cambria Math&quot;/&gt;&lt;w:noProof/&gt;&lt;/w:rPr&gt;&lt;m:t&gt;:type(OPT(&lt;/m:t&gt;&lt;/m:r&gt;&lt;m:r&gt;&lt;w:rPr&gt;&lt;w:rFonts w:ascii=&quot;Cambria Math&quot; w:h-ansi=&quot;Cambria Math&quot;/&gt;&lt;wx:font wx:val=&quot;Cambria Math&quot;/&gt;&lt;w:i/&gt;&lt;w:noProof/&gt;&lt;/w:rPr&gt;&lt;m:t&gt;s&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k&lt;/m:t&gt;&lt;/m:r&gt;&lt;m:r&gt;&lt;m:rPr&gt;&lt;m:sty m:val=&quot;p&quot;/&gt;&lt;/m:rPr&gt;&lt;w:rPr&gt;&lt;w:rFonts w:ascii=&quot;Cambria Math&quot; w:h-ansi=&quot;Cambria Math&quot;/&gt;&lt;wx:font wx:val=&quot;Cambria Math&quot;/&gt;&lt;w:noProof/&gt;&lt;/w:rPr&gt;&lt;m:t&gt;-1&lt;/m:t&gt;&lt;/m:r&gt;&lt;/m:sub&gt;&lt;m:sup/&gt;&lt;m:e&gt;&lt;m:r&gt;&lt;m:rPr&gt;&lt;m:sty m:val=&quot;p&quot;/&gt;&lt;/m:rPr&gt;&lt;w:rPr&gt;&lt;w:rFonts w:ascii=&quot;Cambria Math&quot; w:h-ansi=&quot;Cambria Math&quot;/&gt;&lt;wx:font wx:val=&quot;Cambria Math&quot;/&gt;&lt;w:noProof/&gt;&lt;/w:rPr&gt;&lt;m:t&gt;_?/m:t&gt;&lt;/m:r&gt;&lt;/m:e&gt;&lt;/m:nary&gt;&lt;/mh:&quot;e/&gt;&gt;&lt;&lt;mw::enno&gt;&lt;m:r&gt;&lt;m:rPr&gt;&lt;m:sty m:val=&quot;p&quot;/&gt;&lt;/m:rPr&gt;&lt;w:rPr&gt;&lt;w:rFonts w:ascii=&quot;Cambria Math&quot; w:h-ansi=&quot;Cambria Math&quot;/&gt;&lt;wx:font wx:val=&quot;Cambria Math&quot;/&gt;&lt;w:noProof/&gt;&lt;/w:rPr&gt;&lt;m:t&gt;OPT(&lt;/m:t&gt;&lt;/m:r&gt;&lt;m:r&gt;&lt;w:rPr&gt;&lt;w:rFonts w:ascii=&quot;Cambria Math&quot; w:h-ansi=&quot;Cambria Math&quot;/&gt;&lt;wx:font wx:val=&quot;Cambria Math&quot;/&gt;&lt;w:i/&gt;&lt;w:noProof/&gt;&lt;/w:rPr&gt;&lt;m:t&gt;s&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 w:cs=&quot;Cambria Math&quot;/&gt;&lt;wx:font wx:val=&quot;Cambria Math&quot;/&gt;&lt;w:i/&gt;&lt;w:noProof/&gt;&lt;/w:rPr&gt;&lt;m:t&gt;_&lt;/m:t&gt;&lt;/m:r&gt;&lt;m:r&gt;&lt;m:rPr&gt;&lt;m:sty m:val=&quot;p&quot;/&gt;&lt;/m:rPr&gt;&lt;w:rPr&gt;&lt;w:rFonts w:ascii=&quot;Cambria Math&quot; w:h-ansi:=&quot;&gt;Cammbrri&lt;a :MaPth&gt;&quot;/w&gt;&lt;wx:font wx:val=&quot;Cambria Math&quot;/&gt;&lt;w:noProof/&gt;&lt;/w:rPr&gt;&lt;m:t&gt;(type(OPT(&lt;/m:t&gt;&lt;/m:r&gt;&lt;m:r&gt;&lt;w:rPr&gt;&lt;w:rFonts w:ascii=&quot;Cambria Math&quot; w:h-ansi=&quot;Cambria Math&quot;/&gt;&lt;wx:font wx:val=&quot;Cambria Math&quot;/&gt;&lt;w:i/&gt;&lt;w:noProof/&gt;&lt;/w:rPr&gt;&lt;m:t&gt;s&lt;/m:t&gt;&lt;/m:r&gt;&lt;m:r&gt;&lt;m:rPr&gt;&lt;m:sty m:val=&quot;p&quot;/&gt;&lt;/m:rPr&gt;&lt;w:rPr&gt;&lt;w:rFonts w:ascii=&quot;Cambria Math&quot; w:h-ansi=&quot;Cambria Math&quot;/&gt;&lt;wx:font wx:val=&quot;Cambria Math&quot;/&gt;&lt;w:noProof/&gt;&lt;/w:rPr&gt;&lt;m:t&gt;)))&lt;/m:t&gt;&lt;/m:r&gt;&lt;/m:e&gt;&lt;/m:mr&gt;&lt;m:mr&gt;&lt;m:e/&gt;&lt;m:e&gt;&lt;m:r&gt;&lt;m:rPr&gt;&lt;m:sty m:val=&quot;p&quot;/&gt;&lt;/m:rPr&gt;&lt;w:rPr&gt;&lt;w:rFonts w:ascii=&quot;Cambria Math&quot; w:h-ansi=&quot;Cambria Math&quot;/&gt;&lt;wx:font wx:val=&quot;Cambria Math&quot;/&gt;&lt;w:noProof/&gt;&lt;/w:rPr&gt;&lt;m:t&gt;=&lt;/m:t&gt;&lt;/m:r&gt;&lt;m:nary&gt;&lt;m:naryPr&gt;&lt;m:chr m:val=&quot;_?/&gt;&lt;m:limLoc m:val=&quot;undOvr&quot;/&gt;&lt;m:ctrlPr&gt;&lt;w:rPr&gt;&lt;w:rFonts w:ascii=&quot;Cambria Math&quot; w:h-ansi=&quot;Cambria Math&quot;/ &gt;&lt;wax:fiont&quot; wxm:vail=&quot;MCamhbr wia Math&quot;/&gt;&lt;w:noProof/&gt;&lt;/w:rPr&gt;&lt;/m:ctrlPr&gt;&lt;/m:naryPr&gt;&lt;m:sub&gt;&lt;m:r&gt;&lt;w:rPr&gt;&lt;w:rFonts w:ascii=&quot;Cambria Math&quot; w:h-ansi=&quot;Cambria Math&quot;/&gt;&lt;wx:font wx:val=&quot;Cambria Math&quot;/&gt;&lt;w:i/&gt;&lt;w:noProof/&gt;&lt;/w:rPr&gt;&lt;m:t&gt;i&lt;/m:t&gt;&lt;/m:r&gt;&lt;m:r&gt;&lt;m:rPr&gt;&lt;m:sty m:val=&quot;p&quot;/&gt;&lt;/m:rPr&gt;&lt;w:rPr&gt;&lt;w:rFonts w:ascii=&quot;Cambria Math&quot; w:h-ansi=&quot;Cambria Math&quot;/&gt;&lt;wx:font wx:val=&quot;Cambria Math&quot;/&gt;&lt;w:noProof/&gt;&lt;/w:rPr&gt;&lt;m:t&gt;=1&lt;/m:t&gt;&lt;/m:r&gt;&lt;/m:sub&gt;&lt;m:sup&gt;&lt;m:r&gt;&lt;w:rPr&gt;&lt;w:rFonts w:ascii=&quot;Cambria Math&quot; w:h-ansi=&quot;Cambria Math&quot;/&gt;&lt;wx:font wx:val=&quot;Cambria Math&quot;/&gt;&lt;w:i/&gt;&lt;w:noProof/&gt;&lt;/w:rPr&gt;&lt;m:t&gt;k&lt;/m:t&gt;&lt;/m:r&gt;&lt;m:r&gt;&lt;m:rPr&gt;&lt;m:sty m:val=&quot;p&quot;/&gt;&lt;/m:rPr&gt;&lt;w:rPr&gt;&lt;w:rFonts w:ascii=&quot;Cambria Math&quot; w:h-ansi=&quot;Cambria Math&quot;/&gt;&lt;wx:font wx:val=&quot;Cambria Math&quot;/&gt;&lt;w:noProof/&gt;&lt;/w:rPr&gt;&lt;m:t&gt;-1&lt;/m:t&gt;&lt;/m:r&gt;&lt;/m:sup&gt;&lt;m:e&gt;&lt;m:r&gt;&lt;m:rPr&gt;&lt;m:sty m:val=&quot;p&quot;/&gt;&lt;/m:rPr&gt;&lt;w:rPr&gt;&lt;w:rFonts w:ascii=&quot;Cambria Math&quot; w:h-ansi=&quot;Cambria Math&quot;/&gt;&lt;wx:font wx:val=&quot;Cambria Math&quot;/&gt;&lt;w:noProof/&gt;&lt;/w:rPr&gt;&lt;m:t&gt;_?/m:t&gt;&lt;/m:r&gt;&lt;/m:e&gt;&lt;/m:nary&gt;&lt;m:nary&gt;&lt;m:naryPr&gt;&lt;m:chr m:val=&quot;_?/&gt;&lt;m:limLoc m:val=&quot;undOvr&quot;/&gt;&lt;m:supHid&gt;&lt;e m:rPval=&lt;m&quot;1&quot;/ty&gt;&lt;m::vctrl=&quot;Pr&gt;&lt;/&gt;w:rPm:r&gt;rPr&gt;&lt;w:rFonts w:ascii=&quot;Cambria Math&quot; w:h-ansi=&quot;Cambria Math&quot;/&gt;&lt;wx:font wx:val=&quot;Cambria Math&quot;/&gt;&lt;w:noProof/&gt;&lt;/w:rPr&gt;&lt;/m:ctrlPr&gt;&lt;/m:naryPr&gt;&lt;m:sub&gt;&lt;m:r&gt;&lt;w:rPr&gt;&lt;w:rFonts w:ascii=&quot;Cambria Math&quot; w:h-ansi=&quot;Cambria Math&quot;/&gt;&lt;wx:font wx:val=&quot;Cambria Math&quot;/&gt;&lt;w:i/&gt;&lt;w:noProof/&gt;&lt;/w:rPr&gt;&lt;m:t&gt;s&lt;/m:t&gt;&lt;/m:r&gt;&lt;m:r&gt;&lt;m:rPr&gt;&lt;m:sty m:val=&quot;p&quot;/&gt;&lt;/m:rPr&gt;&lt;w:rPr&gt;&lt;w:rFonts w:ascii=&quot;Cambria Math&quot; w:h-ansi=&quot;Cambria Math&quot;/&gt;&lt;wx:font wx:val=&quot;Cambria Math&quot;/&gt;&lt;w:noProof/&gt;&lt;/w:rPr&gt;&lt;m:t&gt;:type(OPT(&lt;/m:t&gt;&lt;/m:r&gt;&lt;m:r&gt;&lt;w:rPr&gt;&lt;w:rFonts w:ascii=&quot;Cambria Math&quot; w:h-ansi=&quot;Cambria Math&quot;/&gt;&lt;wx:font wx:val=&quot;Cambria Math&quot;/&gt;&lt;w:i/&gt;&lt;w:noProof/&gt;&lt;/w:rPr&gt;&lt;m:t&gt;s&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i&lt;/m:t&gt;&lt;/m:r&gt;&lt;/m:sub&gt;&lt;m:sup/&gt;&lt;m:e&gt;&lt;m:r&gt;&lt;m:rPr&gt;&lt;m:sty m:val=&quot;p&quot;/&gt;&lt;/m:rPr&gt;&lt;w:rPr&gt;&lt;w:rFonts w:ascii=&quot;Cambria Math&quot; w:h-ansi=&quot;Cambria Math&quot;/&gt;&lt;wx:font wx:val=&quot;Cambria Math&quot;/&gt;&lt;w:noProof/&gt;&lt;/w:rPr&gt;&lt;m:t&gt;_?/m:t&gt;&lt;/m:r&gt;&lt;/m:e&gt;&lt;/m:nary&gt;&lt;m:r&gt;&lt;m:rPr&gt;&lt;m:sty m:val=&quot;p&quot;/&gt;&lt;/m:rPr&gt;&lt;w:rPr&gt;&lt;w:rFonts w:ascii=&quot;Cambria Math&quot; w:h-atnsi=&quot;Caambria/ Math&quot;r/&gt;&lt;wx::font wwx:val=t&quot;Cambrsia Ma&quot;Cth&quot;/&gt;&lt;w:noProof/&gt;&lt;/w:rPr&gt;&lt;m:t&gt;OPT(&lt;/m:t&gt;&lt;/m:r&gt;&lt;m:r&gt;&lt;w:rPr&gt;&lt;w:rFonts w:ascii=&quot;Cambria Math&quot; w:h-ansi=&quot;Cambria Math&quot;/&gt;&lt;wx:font wx:val=&quot;Cambria Math&quot;/&gt;&lt;w:i/&gt;&lt;w:noProof/&gt;&lt;/w:rPr&gt;&lt;m:t&gt;s&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 w:cs=&quot;Cambria Math&quot;/&gt;&lt;wx:font wx:val=&quot;Cambria Math&quot;/&gt;&lt;w:i/&gt;&lt;w:noProof/&gt;&lt;/w:rPr&gt;&lt;m:t&gt;_&lt;/m:t&gt;&lt;/m:r&gt;&lt;m:r&gt;&lt;m:rPr&gt;&lt;m:sty m:val=&quot;p&quot;/&gt;&lt;/m:rPr&gt;&lt;w:rPr&gt;&lt;w:rFonts w:ascii=&quot;Cambria Math&quot; w:h-ansi=&quot;Cambria Math&quot;/&gt;&lt;wx:font wx:val=&quot;Cambria Math&quot;/&gt;&lt;w:noProof/&gt;&lt;/w:rPr&gt;&lt;m:t&gt;(&lt;/m:t&gt;&lt;/m:r&gt;&lt;m:r/&gt;&lt;w:rPro&gt;&lt;w:rFovnts w:amscii=&quot;Caambria wMath&quot; w::h-ansif=&quot;Cambrria Math&quot;/&gt;&lt;wx:font wx:val=&quot;Cambria Math&quot;/&gt;&lt;w:i/&gt;&lt;w:noProof/&gt;&lt;/w:rPr&gt;&lt;m:t&gt;i&lt;/m:t&gt;&lt;/m:r&gt;&lt;m:r&gt;&lt;m:rPr&gt;&lt;m:sty m:val=&quot;p&quot;/&gt;&lt;/m:rPr&gt;&lt;w:rPr&gt;&lt;w:rFonts w:ascii=&quot;Cambria Math&quot; w:h-ansi=&quot;Cambria Math&quot;/&gt;&lt;wx:font wx:val=&quot;Cambria Math&quot;/&gt;&lt;w:noProof/&gt;&lt;/w:rPr&gt;&lt;m:t&gt;)&lt;/m:t&gt;&lt;/m:r&gt;&lt;/m:e&gt;&lt;/m:mr&gt;&lt;m:mr&gt;&lt;m:e/&gt;&lt;m:e&gt;&lt;m:r&gt;&lt;m:rPr&gt;&lt;m:sty m:val=&quot;p&quot;/&gt;&lt;/m:rPr&gt;&lt;w:rPr&gt;&lt;w:rFonts w:ascii=&quot;Cambria Math&quot; w:h-ansi=&quot;Cambria Math&quot;/&gt;&lt;wx:font wx:val=&quot;Cambria Math&quot;/&gt;&lt;w:noProof/&gt;&lt;/w:rPr&gt;&lt;m:t&gt;=&lt;/m:t&gt;&lt;/m:r&gt;&lt;m:nary&gt;&lt;m:naryPr&gt;&lt;m:chr m:val=&quot;_?/&gt;&lt;m:)limLoc &lt;/m:val=&quot;undOvr&quot;/&gt;&lt;m:ctrlPr&gt;&lt;w:rPr&gt;&lt;w:rFonts w:ascii=&quot;Cambria Math&quot; w:h-ansi=&quot;Cambria Math&quot;/&gt;&lt;wx:font wx:val=&quot;Cambria Math&quot;/&gt;&lt;w:noProof/&gt;&lt;/w:rPr&gt;&lt;/m:ctrlPr&gt;&lt;/m:naryPr&gt;&lt;m:sub&gt;&lt;m:r&gt;&lt;w:rPr&gt;&lt;w:rFmonts w:a:scii=&quot;Ca&gt;mbria Ma&gt;th&quot; w:h-Pansi=&quot;Carmbria Ma&quot;th&quot;/&gt;&lt;wx:font wx:val=&quot;Cambria Math&quot;/&gt;&lt;w:i/&gt;&lt;w:noProof/&gt;&lt;/w:rPr&gt;&lt;m:t&gt;i&lt;/m:t&gt;&lt;/m:r&gt;&lt;m:r&gt;&lt;m:rPr&gt;&lt;m:sty m:val=&quot;p&quot;/&gt;&lt;/m:rPr&gt;&lt;w:rPr&gt;&lt;w:rFonts w:ascii=&quot;Cambria Math&quot; w:h-ansi=&quot;Cambria Math&quot;/&gt;&lt;wx:font wx:val=&quot;Cambria Math&quot;/&gt;&lt;w:noProof/&gt;&lt;/w:rPr&gt;&lt;m:t&gt;=1&lt;/m:t&gt;&lt;/m:r&gt;&lt;/m:sub&gt;&lt;m:sup&gt;&lt;m:r&gt;&lt;w:rPr&gt;&lt;w:rFonts w:ascii=&quot;Cambria Math&quot; w:h-ansi=&quot;Cambria Math&quot;/&gt;&lt;wx:font wx:val=&quot;Cambria Math&quot;/&gt;&lt;w:i/&gt;&lt;w:noProof/&gt;&lt;/w:rPr&gt;&lt;m:t&gt;k&lt;/m:t&gt;&lt;/m:r&gt;&lt;m:r&gt;&lt;m:rPr&gt;&lt;m:sty m:val=&quot;p&quot;/&gt;&lt;/m:rPr&gt;&lt;w:rPr&gt;&lt;w:rFonts w:ascii=&quot;Cambria Math&quot; w:h-ansi=&quot;Cambria Math&quot;/&gt;&lt;wx:font wx:val=&quot;Cambria Math&quot;/&gt;&lt;w:noProof/&gt;&lt;/w:rPr&gt;&lt;m:t&gt;-1&lt;/m:t&gt;&lt;/m:r&gt;&lt;/m:sup&gt;&lt;m:e&gt;&lt;m:r&gt;&lt;m:rPr&gt;&lt;m:sty m:val=&quot;p&quot;/&gt;&lt;/m:rPr&gt;&lt;w:rPr&gt;&lt;w:rFonts w:ascii=&quot;Cambria Math&quot; w:h-ansi=&quot;Cambria Math&quot;/&gt;&lt;wx:font wx:val=&quot;Cambria Math&quot;/&gt;&lt;w:noProof/&gt;&lt;/w:rPr&gt;&lt;m:t&gt;_i?/m:t&gt;&lt;/m&gt;:r&gt;&lt;/m:et &gt;&lt;/m:nary&gt;&lt;m:r&gt;&lt;w:rPr&gt;&lt;w:rFonts w:ascii=&quot;Cambria Math&quot; w:h-ansi=&quot;Cambria Math&quot; w:cs=&quot;Cambria Math&quot;/&gt;&lt;wx:font wx:val=&quot;Cambria Math&quot;/&gt;&lt;w:i/&gt;&lt;w:noProof/&gt;&lt;/w:rPr&gt;&lt;m:t&gt;_&lt;/m:t&gt;&lt;/m:r&gt;&lt;m::fr&gt;&lt;m:rPr&gt;va&lt;m:sty m:rival=&quot;p&quot;/&gt;/&gt;&lt;/m:rPr&gt;&lt;oow:rPr&gt;&lt;w:rPrFonts w:aiscii=&quot;Camb&gt;ria Math&quot;  w:h-ansi=&quot;Cambria Math&quot;/&gt;&lt;wx:font wx:val=&quot;Cambria Math&quot;/&gt;&lt;w:noProof/&gt;&lt;/w:rPr&gt;&lt;m:t&gt;(&lt;/m:t&gt;&lt;/m:r&gt;&lt;m:r&gt;&lt;w:rPr&gt;&lt;w:rFonts w:ascii=&quot;Cambria Math&quot; w:h-ansi=&quot;Cambria Math&quot;/&gt;&lt;wx:font wx:val=&quot;Cambria Math&quot;/&gt;&lt;w:i/&gt;&lt;w:noProof/&gt;&lt;/w:rPr&gt;&lt;m:t&gt;i&lt;/m:t&gt;&lt;/m:r&gt;&lt;m:r&gt;&lt;m:rPr&gt;&lt;m:sty m:val=&quot;p&quot;/&gt;&lt;/m:rPr&gt;&lt;w:rPr&gt;&lt;w:rFonts w:ascii=&quot;Cambria Math&quot; w:h-ansi=&quot;Cambria Math&quot;/&gt;&lt;wx:font wx:val=&quot;Cambria Math&quot;/&gt;&lt;w:noProof/&gt;&lt;/w:rPr&gt;&lt;m:t&gt;)&lt;/m:t&gt;&lt;/m:r&gt;&lt;m:sSub&gt;&lt;m:sSubPr&gt;&lt;m:ctrlPr&gt;&lt;w:rPr&gt;&lt;w:rFonts w:ascii=&quot;Cambria Math&quot; w:h-ansi=&quot;Cambria Math&quot;/&gt;&lt;wx:font wx:val=&quot;Cambria Math&quot;/&gt;&lt;/w:rPr&gt;&lt;/m:ctrlPr&gt;&lt;/m:sSubPr&gt;&lt;m:e&gt;&lt;m:r&gt;&lt;w:rPr&gt;&lt;w:rFonts w:ascii=&quot;Cambria Math&quot; w:h-ansi=&quot;Cambria Math&quot; w:cs=&quot;Cambria Math&quot;/&gt;&lt;wx:font wx:val=&quot;Cambria Math&quot;/&gt;&lt;w:i/&gt;&lt;w:noProof/&gt;&lt;/w:rPr&gt;&lt;m:t&gt;_&lt;/mM:t&gt;&lt;/m:r&gt;&lt;/nm:e&gt;&lt;m:sub&gt;a&lt;m:r&gt;&lt;w:rPrx&gt;&lt;w:rFonts w:ascii=&quot;Cambria Math&quot; w:h-ansi=&quot;Cambria Math&quot;/&gt;&lt;wx:font wx:val=&quot;Cambria Math&quot;/&gt;&lt;w:i/&gt;&lt;w:noProof/&gt;&lt;/w:rPr&gt;&lt;m:t&gt;i&lt;/m:t&gt;&lt;/m:r&gt;&lt;/m:sub&gt;&lt;/m:sSub&gt;&lt;m:r&gt;&lt;m:rPrv&gt;&lt;m:sty m:vaal=&quot;p&quot;/&gt;&lt;/m::rPr&gt;&lt;w:rPro&gt;&lt;w:rFonts rw:ascii=&quot;Cambria Math&quot; w:h-ansi=&quot;Cambria Math&quot;/&gt;&lt;wx:font wx:val=&quot;Cambria Math&quot;/&gt;&lt;w:noProof/&gt;&lt;/w:rPr&gt;&lt;m:t&gt;.&lt;/m:t&gt;&lt;/m:r&gt;&lt;/m:e&gt;&lt;/m:mr&gt;&lt;m:mr&gt;&lt;m:e/&gt;&lt;m:e/&gt;&lt;/m:mr&gt;&lt;/m:m&gt;&lt;/m:oMath&gt;&lt;/m:oMathPara&gt;&lt;/w:p&gt;&lt;w:sectPr wsp:rsidR=&quot;00000000&quot; wsp:rsidRPr=&quot;009A7E5D&quot;&gt;&lt;w:pgSz w:w=&quot;12240&quot; w:h=&quot;15840&quot;/&gt;&lt;w:pgMar w:top=&quot;1440&quot; w:right=&quot;1800&quot; w:bottom=&quot;1440&quot; w:left=&quot;1800&quot; w:header=&quot;720&quot; w:footer=&quot;720&quot; w:gutter=&quot;0&quot;/&gt;&lt;w:cols w:space=&quot;720&quot;/&gt;&lt;/w:sectPr&gt;&lt;/wx:sect&gt;&lt;/w:body&gt;&lt;/w:wordDocument&gt;">
            <v:imagedata r:id="rId102" o:title="" chromakey="white"/>
          </v:shape>
        </w:pict>
      </w:r>
    </w:p>
    <w:p w14:paraId="0FC83E31" w14:textId="77777777" w:rsidR="0066337A" w:rsidRDefault="0066337A" w:rsidP="0066337A">
      <w:pPr>
        <w:tabs>
          <w:tab w:val="left" w:pos="5250"/>
        </w:tabs>
      </w:pPr>
      <w:r>
        <w:rPr>
          <w:rFonts w:hint="eastAsia"/>
        </w:rPr>
        <w:t>然后，</w:t>
      </w:r>
    </w:p>
    <w:p w14:paraId="10068C42" w14:textId="77777777" w:rsidR="0066337A" w:rsidRPr="008F04CC" w:rsidRDefault="00A3404B" w:rsidP="00710717">
      <w:pPr>
        <w:tabs>
          <w:tab w:val="left" w:pos="5250"/>
        </w:tabs>
        <w:jc w:val="center"/>
      </w:pPr>
      <w:r>
        <w:rPr>
          <w:noProof/>
        </w:rPr>
        <w:pict w14:anchorId="7D571714">
          <v:shape id="_x0000_i1218" type="#_x0000_t75" alt="" style="width:246pt;height:157.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E7C69&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Pr=&quot;002E7C69&quot; wsp:rsidRDefault=&quot;002E7C69&quot; wsp:rsidP=&quot;002E7C69&quot;&gt;&lt;m:oMathPara&gt;&lt;m:oMath&gt;&lt;m:m&gt;&lt;m:mPr&gt;&lt;m:plcHide m:val=&quot;1&quot;/&gt;&lt;m:mcs&gt;&lt;m:mc&gt;&lt;m:mcPr&gt;&lt;m:count m:val=&quot;2&quot;/&gt;&lt;m:mcJc m:val=&quot;left&quot;/&gt;&lt;/m:mcPr&gt;&lt;/m:mc&gt;&lt;/m:mcs&gt;&lt;m:ctrlPr&gt;&lt;w:rPr&gt;&lt;w:rFonts w:ascii=&quot;Cambria Math&quot; w:h-ansi=&quot;Cambria Math&quot;/&gt;&lt;wx:font wx:val=&quot;Cambria Math&quot;/&gt;&lt;/w:rPr&gt;&lt;/m:ctrlPr&gt;&lt;/m:mPr&gt;&lt;m:mr&gt;&lt;m:e/&gt;&lt;m:e&gt;&lt;m:nary&gt;&lt;m:naryPr&gt;&lt;m:chr m:val=&quot;_?/&gt;&lt;m:limLoc m:val=&quot;undOvr&quot;/&gt;&lt;m:supHide m:val=&quot;1&quot;/&gt;&lt;m:ctrlPr&gt;&lt;w:rPr&gt;&lt;w:rFonts w:ascii=&quot;Cambria Math&quot; w:h-ansi=&quot;Cambratttttttttia Math&quot;/&gt;&lt;wx:font wx:val=&quot;Cambria Math&quot;/&gt;&lt;w:noProof/&gt;&lt;/w:rPr&gt;&lt;/m:ctrlPr&gt;&lt;/m:naryPr&gt;&lt;m:sub&gt;&lt;m:r&gt;&lt;w:rPr&gt;&lt;w:rFonts w:ascii=&quot;Cambria Math&quot; w:h-ansi=&quot;Cambria Math&quot;/&gt;&lt;wx:font wx:val=&quot;Cambria Math&quot;/&gt;&lt;w:i/&gt;&lt;w:noProof/&gt;&lt;/w:rPr&gt;&lt;m:t&gt;s&lt;/m:t&gt;&lt;/m:r&gt;&lt;m:r&gt;&lt;m:rPr&gt;&lt;m:sty m:val=&quot;p&quot;/&gt;&lt;/m:rPr&gt;&lt;w:rPr&gt;&lt;w:rFonts w:ascii=&quot;Cambria Math&quot; w:h-ansi=&quot;Cambria Math&quot;/&gt;&lt;wx:font wx:val=&quot;Cambria Math&quot;/&gt;&lt;w:noProof/&gt;&lt;/w:rPr&gt;&lt;m:t&gt;:type(OPT(&lt;/m:t&gt;&lt;/m:r&gt;&lt;m:r&gt;&lt;w:rPr&gt;&lt;w:rFonts w:ascii=&quot;Cambria Math&quot; w:h-ansi=&quot;Cambria Math&quot;/&gt;&lt;wx:font wx:val=&quot;Cambria Math&quot;/&gt;&lt;w:i/&gt;&lt;w:noProof/&gt;&lt;/w:rPr&gt;&lt;m:t&gt;s&lt;/m:t&gt;&lt;/m:r&gt;&lt;m:r&gt;&lt;m:rPr&gt;&lt;m:sty m:val=&quot;p&quot;/&gt;&lt;/m:rPr&gt;&lt;w:rPr&gt;&lt;w:rFonts w:ascii=&quot;Cambria Math&quot; w:h-ansi=&quot;Cambria Math&quot;/&gt;&lt;wx:font wx:val=&quot;Cambria Math&quot;/&gt;&lt;w:noProof/&gt;&lt;/w:rPr&gt;&lt;m:t&gt;))_?/m:t&gt;&lt;/m:r&gt;&lt;m:r&gt;&lt;w:rPr&gt;&lt;w:rvFaoln=t&quot;sC awmmb:ascii=&quot;Cambria Math&quot; w:h-ansi=&quot;Cambria Math&quot;/&gt;&lt;wx:font wx:val=&quot;Cambria Math&quot;/&gt;&lt;w:i/&gt;&lt;w:noProof/&gt;&lt;/w:rPr&gt;&lt;m:t&gt;k&lt;/m:t&gt;&lt;/m:r&gt;&lt;m:r&gt;&lt;m:rPr&gt;&lt;m:sty m:val=&quot;p&quot;/&gt;&lt;/m:rPr&gt;&lt;w:rPr&gt;&lt;w:rFonts w:ascii=&quot;Cambria Math&quot; w:h-ansi=&quot;Cambria Math&quot;/&gt;&lt;wx:font wx:val=&quot;Cambria Math&quot;/&gt;&lt;w:noProof/&gt;&lt;/w:rPr&gt;&lt;m:t&gt;-1&lt;/m:t&gt;&lt;/m:r&gt;&lt;/m:sub&gt;&lt;m:sup/&gt;&lt;m:e&gt;&lt;m:r&gt;&lt;m:rPr&gt;&lt;m:sty m:val=&quot;p&quot;/&gt;&lt;/m:rPr&gt;&lt;w:rPr&gt;&lt;w:rFonts w:ascii=&quot;Cambria Math&quot; w:h-ansi=&quot;Cambria Math&quot;/&gt;&lt;wx:font wx:val=&quot;Cambria Math&quot;/&gt;&lt;w:noProof/&gt;&lt;/w:rPr&gt;&lt;m:t&gt;_?/m:t&gt;&lt;/m:r&gt;&lt;/vm:le&gt;&quot;&lt;/am:bnairy &gt;&lt;amth:r&gt;&lt;m:rPr&gt;&lt;m:sty m:val=&quot;p&quot;/&gt;&lt;/m:rPr&gt;&lt;w:rPr&gt;&lt;w:rFonts w:ascii=&quot;Cambria Math&quot; w:h-ansi=&quot;Cambria Math&quot;/&gt;&lt;wx:font wx:val=&quot;Cambria Math&quot;/&gt;&lt;w:noProof/&gt;&lt;/w:rPr&gt;&lt;m:t&gt;ALG(&lt;/m:t&gt;&lt;/m:r&gt;&lt;m:r&gt;&lt;w:rPr&gt;&lt;w:rFonts w:ascii=&quot;Cambria Math&quot; w:h-ansi=&quot;Cambria Math&quot;/&gt;&lt;wx:font wx:val=&quot;Cambria Math&quot;/&gt;&lt;w:i/&gt;&lt;w:noProof/&gt;&lt;/w:rPr&gt;&lt;m:t&gt;s&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 w:cs=&quot;Cambria Math&quot;/&gt;&lt;wx:font wx:val=&quot;Cambria Math&quot;/&gt;&lt;w:i/&gt;&lt;w:noProof/&gt;&lt;/w:rPr&gt;&lt;m:t&gt;_&lt;/m:t&gt;&lt;/m:r&gt;&lt;m:r&gt;&lt;m:rPr&gt;&lt;m:sty m:val=&quot;p&quot;/&gt;&lt;/m:rPr&gt;&lt;w:rPr&gt;&lt;w:rFonts w:ascii=&quot;Cambria Math&quot; w:ht-an/si=r&quot;Cammbr&gt;ia :Matrh&quot;/w&gt;&lt;wFx:font wx:val=&quot;Cambria Math&quot;/&gt;&lt;w:noProof/&gt;&lt;/w:rPr&gt;&lt;m:t&gt;(slab(ALG(&lt;/m:t&gt;&lt;/m:r&gt;&lt;m:r&gt;&lt;w:rPr&gt;&lt;w:rFonts w:ascii=&quot;Cambria Math&quot; w:h-ansi=&quot;Cambria Math&quot;/&gt;&lt;wx:font wx:val=&quot;Cambria Math&quot;/&gt;&lt;w:i/&gt;&lt;w:noProof/&gt;&lt;/w:rPr&gt;&lt;m:t&gt;s&lt;/m:t&gt;&lt;/m:r&gt;&lt;m:r&gt;&lt;m:rPr&gt;&lt;m:sty m:val=&quot;p&quot;/&gt;&lt;/m:rPr&gt;&lt;w:rPr&gt;&lt;w:rFonts w:ascii=&quot;Cambria Math&quot; w:h-ansi=&quot;Cambria Math&quot;/&gt;&lt;wx:font wx:val=&quot;Cambria Math&quot;/&gt;&lt;w:noProof/&gt;&lt;/w:rPr&gt;&lt;m:t&gt;)))&lt;/m:t&gt;&lt;/m:r&gt;&lt;/m:e&gt;&lt;/m:mr&gt;&lt;m:mr&gt;&lt;m:e/&gt;&lt;m:e&gt;&lt;m:r&gt;&lt;m:rPr&gt;&lt;m:sty m:val=&quot;p&quot;/&gt;&lt;/m:rPr&gt;&lt;w:rPr&gt;&lt;w:rFonts w:ascii=&quot;Cambria Math&quot; w:h-ansi=&quot;Cambria Math&quot;/&gt;&lt;wx:font wx:val=&quot;Cambria Math&quot;/&gt;&lt;w:noProof/&gt;&lt;/w:rPr&gt;&lt;m:t&gt;_?/m:t&gt;&lt;/m:r&gt;&lt;m:nary&gt;&lt;m:naryPr&gt;&lt;m:chr m:val=&quot;_?/&gt;&lt;m:limLoc m:val=&quot;undOvr&quot;/&gt;&lt;m:supHide m:val=&quot;1&quot;/&gt;&lt;m:ctrlPr&gt;&lt;w:rPr&gt;&lt;w:rFonts w:ascii=&quot;Cambria MarFth&quot; tsw:h-:aansiii=&quot;CaCambriria MaMath&quot;/&quot; &gt;&lt;w:h-wx:font wx:val=&quot;Cambria Math&quot;/&gt;&lt;w:noProof/&gt;&lt;/w:rPr&gt;&lt;/m:ctrlPr&gt;&lt;/m:naryPr&gt;&lt;m:sub&gt;&lt;m:r&gt;&lt;w:rPr&gt;&lt;w:rFonts w:ascii=&quot;Cambria Math&quot; w:h-ansi=&quot;Cambria Math&quot;/&gt;&lt;wx:font wx:val=&quot;Cambria Math&quot;/&gt;&lt;w:i/&gt;&lt;w:noProof/&gt;&lt;/w:rPr&gt;&lt;m:t&gt;s&lt;/m:t&gt;&lt;/m:r&gt;&lt;m:r&gt;&lt;m:rPr&gt;&lt;m:sty m:val=&quot;p&quot;/&gt;&lt;/m:rPr&gt;&lt;w:rPr&gt;&lt;w:rFonts w:ascii=&quot;Cambria Math&quot; w:h-ansi=&quot;Cambria Math&quot;/&gt;&lt;wx:font wx:val=&quot;Cambria Math&quot;/&gt;&lt;w:noProof/&gt;&lt;/w:rPr&gt;&lt;m:t&gt;:type(ALG(&lt;/m:t&gt;&lt;/m:r&gt;&lt;m:r&gt;&lt;w:rPr&gt;&lt;w:rFonts w:ascii=&quot;Cambria Math&quot; w:h-ansi=&quot;Cambria Math&quot;/&gt;&lt;wx:font wx:val=&quot;Cambria Math&quot;/&gt;&lt;w:i/&gt;&lt;w:noProof/&gt;&lt;/w:rPr&gt;&lt;m:t&gt;s&lt;/m:t&gt;&lt;/m:r&gt;&lt;m:r&gt;&lt;m:rPr&gt;&lt;m:sty m:val=&quot;p&quot;/&gt;&lt;/m:rPr&gt;&lt;w:rPr&gt;&lt;w:rFonts w:ascii=&quot;Cambria Math&quot; w:h-ansi=&quot;Cambria Math&quot;/&gt;&lt;wx:font wx:val=&quot;Cambria Math&quot;/&gt;&lt;w:noProof/&gt;&lt;/w:rPr&gt;&lt;m:t&gt;))??/m:tr&gt;&lt;/m:rt&gt;&lt;m:r&gt;w&lt;w:rPrt&gt;&lt;w:rFaonts wm:asciiM=&quot;Cam/&gt;bria Math&quot; w:h-ansi=&quot;Cambria Math&quot;/&gt;&lt;wx:font wx:val=&quot;Cambria Math&quot;/&gt;&lt;w:i/&gt;&lt;w:noProof/&gt;&lt;/w:rPr&gt;&lt;m:t&gt;k&lt;/m:t&gt;&lt;/m:r&gt;&lt;m:r&gt;&lt;m:rPr&gt;&lt;m:sty m:val=&quot;p&quot;/&gt;&lt;/m:rPr&gt;&lt;w:rPr&gt;&lt;w:rFonts w:ascii=&quot;Cambria Math&quot; w:h-ansi=?&quot;Cambria Math&quot;/&gt;&lt;wx:font wx:val=&quot;Cambria Math&quot;/&gt;&lt;w:noProof/&gt;&lt;/w:rPr&gt;&lt;m:t&gt;-1&lt;/m:t&gt;&lt;/m:r&gt;&lt;/m:sub&gt;&lt;m:sup/&gt;&lt;m:e&gt;&lt;m:r&gt;&lt;m:rPr&gt;&lt;m:sty m:val=&quot;p&quot;/&gt;&lt;/m:rPr&gt;&lt;w:rPr&gt;&lt;w:rFonts w:ascii=&quot;Cambria Math&quot; w:h-ansi=&quot;Cambria Math&quot;/&gt;&lt;wx:font wx:val=&quot;Cambria Math&quot;/&gt;&lt;w:noProof/&gt;&lt;/w:rPr&gt;&lt;m:t&gt;?€?/m:t&gt;f&lt;/m:r&gt;&lt;:/m:e&gt;&lt;/am:nary&gt;M&lt;m:r&gt;&lt;m&lt;:rPr&gt;&lt;rom:sty m:val=&quot;p&quot;/&gt;&lt;/m:rPr&gt;&lt;w:rPr&gt;&lt;w:rFonts w:ascii=&quot;Cambria Math&quot; w:h-ansi=&quot;Cambria Math&quot;/&gt;&lt;wx:font wx:val=&quot;Cambria Math&quot;/&gt;&lt;w:noProof/&gt;&lt;/w:rPr&gt;&lt;m:t&gt;ALG(&lt;/m:t&gt;&lt;/m:r&gt;&lt;m:r&gt;&lt;w:rPr&gt;&lt;w:rFonts w:ascii=&quot;Cambria Math&quot; w:h-ansi=&quot;Cambria Math&quot;/&gt;&lt;wx:font wx:val=&quot;Cambria Math&quot;/&gt;&lt;w:i/&gt;&lt;w:noProof/&gt;&lt;/w:rPr&gt;&lt;m:t&gt;s&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 w:cs=&quot;Cambria Math&quot;/&gt;&lt;wx:font wx:val=&quot;Cambria Math&quot;/&gt;&lt;w:i/&gt;&lt;w:noProof/&gt;&lt;/w:rPr&gt;&lt;m:t&gt;_&lt;/m:t&gt;&lt;/m:r&gt;&lt;m:r&gt;&lt;m:rPr&gt;&lt;m:sty m:val=&quot;p&quot;/&gt;&lt;/m:rPr&gt;&lt;w:rPr&gt;&lt;w:rFontsn w:asci/i=&quot;CambPria Math)&quot; w:h-an/si=&quot;Cambrria Math&gt;&quot;/&gt;&lt;wx:ftont wx:vial=&quot;Cambria Math&quot;/&gt;&lt;w:noProof/&gt;&lt;/w:rPr&gt;&lt;m:t&gt;(slab(ALG(&lt;/m:t&gt;&lt;/m:r&gt;&lt;m:r&gt;&lt;w:rPr&gt;&lt;w:rFonts w:ascii=&quot;Cambria Math&quot; w:h-ansi=&quot;Cambria Math&quot;/&gt;&lt;wx:font wx:val=&quot;Cambria Math&quot;/&gt;&lt;w:i/&gt;&lt;w:noProof/&gt;&lt;/w:rPr&gt;&lt;m:t&gt;s&lt;/m:t&gt;&lt;/m:r&gt;&lt;m:r&gt;&lt;m:rPr&gt;&lt;m:sty m:val=&quot;p&quot;/&gt;&lt;/m:rPr&gt;&lt;w:rPr&gt;&lt;w:rFonts w:ascii=&quot;Cambria Math&quot; w:h-ansi=&quot;Cambria Math&quot;/&gt;&lt;wx:font wx:val=&quot;Cambria Math&quot;/&gt;&lt;w:noProof/&gt;&lt;/w:rPr&gt;&lt;m:t&gt;)))&lt;/m:t&gt;&lt;/m:r&gt;&lt;/m:e&gt;&lt;/m:mr&gt;&lt;m:mr&gt;&lt;m:e/&gt;&lt;m:e&gt;&lt;m:r&gt;&lt;m:rPr&gt;&lt;m:sty m:val=&quot;p&quot;/&gt;&lt;/m:rPr&gt;&lt;w:rPr&gt;&lt;w:rFonts w:ascii=&quot;Cambria Math&quot; w:h-ansi=&quot;Cambria Math&quot;/&gt;&lt;wx:font wx:val=&quot;Cambria Math&quot;/&gt;&lt;w:noProof/&gt;&lt;/w:rPr&gt;&lt;m:t&gt;=&lt;/m:t&gt;&lt;/m:r&gt;&lt;m:nary&gt;&lt;m:naryPr&gt;&lt;m:chr m:val=&quot;_?/&gt;&lt;m:limLoc m:val=&quot;undOvr&quot;/&gt;&lt;m:ctrlPr&gt;&lt;w:rPr&gt;&lt;w:rFonts w:ascii=&quot;Cambriaa Math&quot; &lt;w:h-ansi&lt;=&quot;Cambria: Math&quot;/&gt;&lt;:wx:font wax:val=&quot;Catmbria Matnh&quot;/&gt;&lt;w:nbroProof/&gt;&lt;/w:rPr&gt;&lt;/m:ctrlPr&gt;&lt;/m:naryPr&gt;&lt;m:sub&gt;&lt;m:r&gt;&lt;w:rPr&gt;&lt;w:rFonts w:ascii=&quot;Cambria Math&quot; w:h-ansi=&quot;Cambria Math&quot;/&gt;&lt;wx:font wx:val=&quot;Cambria Math&quot;/&gt;&lt;w:i/&gt;&lt;w:noProof/&gt;&lt;/w:rPr&gt;&lt;m:t&gt;i&lt;/m:t&gt;&lt;/m:r&gt;&lt;/m:sub&gt;&lt;m:sup&gt;&lt;m:r&gt;&lt;w:rPr&gt;&lt;w:rFonts w:ascii=&quot;Cambria Math&quot; w:h-ansi=&quot;Cambria Math&quot;/&gt;&lt;wx:font wx:val=&quot;Cambria Math&quot;/&gt;&lt;w:i/&gt;&lt;w:noProof/&gt;&lt;/w:rPr&gt;&lt;m:t&gt;k&lt;/m:t&gt;&lt;/m:r&gt;&lt;m:r&gt;&lt;m:rPr&gt;&lt;m:sty m:val=&quot;p&quot;/&gt;&lt;/m:rPr&gt;&lt;w:rPr&gt;&lt;w:rFonts w:ascii=&quot;Cambria Math&quot; w:h-ansi=&quot;Cambria Math&quot;/&gt;&lt;wx:font wx:val=&quot;Cambria Math&quot;/&gt;&lt;w:noProof/&gt;&lt;/w:rPr&gt;&lt;m:t&gt;-1&lt;/m:t&gt;&lt;/m:r&gt;&lt;/m:sup&gt;&lt;m:e&gt;&lt;m:r&gt;&lt;m:rPr&gt;&lt;m:sty m:val=&quot;p&quot;/&gt;&lt;/m:rPr&gt;&lt;w:rPr&gt;&lt;w:rFonts w:ascii=&quot;Cambria Math&quot; w:h-ansi=&quot;Cambria Math&quot;/&gt;&lt;wx:font wx:val=&quot;Cambria Math&quot;/&gt;&lt;w:noProof/&gt;&lt;/w:rPr&gt;&lt;m:t&gt;_?/m:at&gt;&lt;/m:r&gt;&lt;/fm:e&gt;&lt;/m:nalry&gt;&lt;m:r&gt;&lt;m :rPr&gt;&lt;m:st:y m:val=&quot;p&lt;&quot;/&gt;&lt;/m:rPm:r&gt;&lt;w:rPr&gt;&lt;w:rFonts w:ascii=&quot;Cambria Math&quot; w:h-ansi=&quot;Cambria Math&quot;/&gt;&lt;wx:font wx:val=&quot;Cambria Math&quot;/&gt;&lt;w:noProof/&gt;&lt;/w:rPr&gt;&lt;m:t&gt;ALG(&lt;/m:t&gt;&lt;/m:r&gt;&lt;m:r&gt;&lt;w:rPr&gt;&lt;w:rFonts w:ascii=&lt;&quot;Cambria mMath&quot; w:h-ansi=&quot;Cambria Math&quot;/&gt;&lt;wx:font wx:val=&quot;Cambria Math&quot;/&gt;&lt;w:i/&gt;&lt;w:noProof/&gt;&lt;/w:rPr&gt;&lt;m:t&gt;s&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 w:cs=&quot;Cambria Math&quot;/&gt;&lt;wx:font wx:val=&quot;Cambria Math&quot;/&gt;&lt;w:i/&gt;&lt;w:noProof/&gt;&lt;/w:rPr&gt;&lt;m:t&gt;_&lt;/m:t&gt;&lt;/m:r&gt;&lt;m:r&gt;&lt;m:rPr&gt;&lt;m:sty m:val=&quot;p&quot;/&gt;&lt;/m:rPr&gt;&lt;w:rPr&gt;&lt;w:rFont:s w:ascii=&lt;&quot;Cambria M:ath&quot; w:h-an/si=&quot;Cambriaw Math&quot;/&gt;&lt;wxo:font wx:vail=&quot;Cambria MMath&quot;/&gt;&lt;w:nnoProof/&gt;&lt;/w:rPr&gt;&lt;m:t&gt;(slab(&lt;/m:t&gt;&lt;/m:r&gt;&lt;m:r&gt;&lt;w:rPr&gt;&lt;w:rFonts w:ascii=&quot;Cambria Math&quot; w:h-ansi=&quot;Cambria Math&quot;/&gt;&lt;wx:font wx:val=&quot;Cambria Math&quot;/&gt;&lt;w:i/&gt;&lt;w:noProof/&gt;&lt;/w:rPr&gt;&lt;m:t&gt;i&lt;/m:t&gt;&lt;/m:r&gt;&lt;m:r&gt;&lt;m:rPr&gt;&lt;m:sty m:val=&quot;p&quot;/&gt;&lt;/m:rPr&gt;&lt;w:rPr&gt;&lt;w:rFonts w:ascii=&quot;Cambria Math&quot; w:h-ansi=&quot;Cambria Math&quot;/&gt;&lt;wx:font wx:val=&quot;Cambria Math&quot;/&gt;&lt;w:noProof/&gt;&lt;/w:rPr&gt;&lt;m:t&gt;))&lt;/m:t&gt;&lt;/m:r&gt;&lt;/m:e&gt;&lt;/m:mr&gt;&lt;m:mr&gt;&lt;m:e/&gt;&lt;m:e&gt;&lt;m:r&gt;&lt;m:rPr&gt;&lt;m:sty m:val=&quot;p&quot;/&gt;&lt;/m:rPr&gt;&lt;w:rPr&gt;&lt;w:rFonts w:ascii=&quot;Cambria Math&quot; w:h-ansi=&quot;Cambria Math&quot;/&gt;&lt;wx:font wx:val=&quot;Cambria Math&quot;/&gt;&lt;w:noProof/&gt;&lt;/w:rPr&gt;&lt;m:t&gt;=&lt;/m:t&gt;&lt;/m:r&gt;&lt;m:nary&gt;&lt;m:naryPr&gt;&lt;m:chr m:val=&quot;_?/&gt;&lt;m:limLoc m:val=&quot;undOvr&quot;/&gt;&lt;m:ctrlPr&gt;&lt;w:rPr&gt;&lt;w:rFonts w:ascii=&quot;Cambria Mapth&quot; w:h-ans&gt;i=&quot;Cambria rMath&quot;/&gt;&lt;wx:fiont wx:val=&quot;MCambria Maths&quot;/&gt;&lt;w:noProoMf/&gt;&lt;/w:rPr&gt;&lt;o/m:ctrlPr&gt;&lt;&quot;C/m:naryPr&gt;&lt;m:sub&gt;&lt;m:r&gt;&lt;w:rPr&gt;&lt;w:rFonts w:ascii=&quot;Cambria Math&quot; w:h-ansi=&quot;Cambria Math&quot;/&gt;&lt;wx:font wx:val=&quot;Cambria Math&quot;/&gt;&lt;w:i/&gt;&lt;w:noProof/&gt;&lt;/w:rPr&gt;&lt;m:t&gt;i&lt;/m:t&gt;&lt;/m:r&gt;&lt;/m:sub&gt;&lt;m:sup&gt;&lt;m:r&gt;&lt;w:rPr&gt;&lt;w:rFonts w:ascii=&quot;Cambria Math&quot; w:h-ansi=&quot;Cambria Math&quot;/&gt;&lt;wx:font wx:val=&quot;Cambria Math&quot;/&gt;&lt;w:i/&gt;&lt;w:noProof/&gt;&lt;/w:rPr&gt;&lt;m:t&gt;k&lt;/m:t&gt;&lt;/m:r&gt;&lt;m:r&gt;&lt;m:rPr&gt;&lt;m:sty m:val=&quot;p&quot;/&gt;&lt;/m:rPr&gt;&lt;w:rPr&gt;&lt;w:rFonts w:ascii=&quot;Cambria Math&quot; w:h-ansi=&quot;Cambria Math&quot;/&gt;&lt;wx:font wx:val=&quot;Cambria Math&quot;/&gt;&lt;w:noProof/&gt;&lt;/w:rPr&gt;&lt;m:t&gt;-1&lt;/m:t&gt;&lt;/m:r&gt;&lt;/m:sup&gt;&lt;m:e&gt;&lt;m:r&gt;&lt;m:rPr&gt;&lt;m:sty m:val=&quot;p&quot;/&gt;&lt;/m:rPr&gt;&lt;w:rPr&gt;&lt;w:rFonts w:ascii=&quot;Cambria Math&quot; w:h-ansi=&quot;Cambria Math&quot;/&gt;&lt;wx:font wx:val=&quot;Cambria Math&quot;/&gt;&lt;w:noProof/&gt;&lt;/w:rPr&gt;&lt;m:t&gt;_?/ m:t&gt;&lt;/m:r&gt;&lt;/fm:e&gt;&lt;/m:nary&gt;C&lt;m:r&gt;&lt;w:rPr&gt;&lt;/w:rFonts w:as&gt;cii=&quot;Cambria &gt;Math&quot; w:h-ansri=&quot;Cambria M:eath&quot; w:cs=&quot;Cambria Math&quot;/&gt;&lt;wx:font wx:val=&quot;Cambria Math&quot;/&gt;&lt;w:i/&gt;&lt;w:noProof/&gt;&lt;/w:rPr&gt;&lt;m:t&gt;_&lt;/m:t&gt;&lt;/m:r&gt;&lt;m:r&gt;&lt;m:rPr&gt;&lt;m:sty m:val=&quot;p&quot;/&gt;&lt;/m:rPr&gt;&lt;w:r:rPr&gt;&lt;w:rFonts  w:ascii=&quot;Cambfria Math&quot; w:h-Cansi=&quot;Cambria /Math&quot;/&gt;&lt;wx:fon&gt;t wx:val=&quot;Camb&gt;ria Math&quot;/&gt;&lt;w:rnoProof/&gt;&lt;/w:rePr&gt;&lt;m:t&gt;(&lt;/m:t&gt;&lt;/m:r&gt;&lt;m:r&gt;&lt;w:rPr&gt;&lt;w:rFonts w:ascii=&quot;Cambria Math&quot; w:h-ansi=&quot;Cambria Math&quot;/&gt;&lt;wx:font wx:val=&quot;Cambria Math&quot;/&gt;&lt;w:i/&gt;&lt;w:noProof/&gt;&lt;/w:rPr&gt;&lt;m:t&gt;i&lt;/m:t&gt;&lt;/m:r&gt;&lt;m:r&gt;&lt;m:rPr&gt;&lt;m:sty m:val=&quot;p&quot;/&gt;&lt;/m:rPr&gt;&lt;w:rPr&gt;&lt;w:rFonts w:ascii=&quot;Cambria Math&quot; w:h-ansi=&quot;Cambria Math&quot;/&gt;&lt;wx:font wx:val=&quot;Cambria Math&quot;/&gt;&lt;w:noProof/&gt;&lt;/w:rPr&gt;&lt;m:t&gt;)&lt;/m:t&gt;&lt;/m:r&gt;&lt;m:sSub&gt;&lt;m:sSubPr&gt;&lt;m:ctrlPr&gt;&lt;w:rPr&gt;&lt;w:rFonts w:ascii=&quot;Cambria Math&quot; w:h-ansi=&quot;Cambria Math&quot;/&gt;&lt;wx:font wx:val=&quot;Cambria Math&quot;/&gt;&lt;/w:rPr&gt;&lt;/m:ctrlPr&gt;&lt;/m:sSubPr&gt;&lt;m:e&gt;&lt;m:r&gt;&lt;w:rPr&gt;&lt;w:rFonts w:ascii=&quot;Cambria Math&quot; w:h-ansi=&quot;Cambria Math&quot; w:cs=&quot;Cambria Math&quot;/&gt;&lt;wx:font wx:val=&quot;Cambria Math&quot;/&gt;&lt;w:i/&gt;&lt;w:noProof/&gt;&lt;/w:rPr&gt;&lt;m:t&gt;_&lt;/m:t&gt;h&lt;/m:r&gt;&lt;/m:e&gt;&lt;ma:sub&gt;&lt;m:r&gt;&lt;w:rPwr&gt;&lt;w:rFonts w:a&quot;scii=&quot;Cambria M&gt;ath&quot; w:h-ansi=&quot;rCambria Math&quot;/&gt;&gt;&lt;wx:font wx:valP=&quot;Cambria Math&quot;/&gt;&lt;w:i/&gt;&lt;w:noProof/&gt;&lt;/w:rPr&gt;&lt;m:t&gt;i&lt;/m:t&gt;&lt;/m:r&gt;&lt;/m:sub&gt;&lt;/m:sSub&gt;&lt;m:r&gt;&lt;m:rPr&gt;&lt;m:sty m:val=&quot;p&quot;/&gt;&lt;/m:rPr&gt;&lt;w:rPr&gt;&lt;w:rFornts w:ascii=&quot;Cambria Math&quot; w:h-ansi=&quot;Cambria Math&quot;/&gt;&lt;wx:font wx:val=&quot;Cambria Math&quot;/&gt;&lt;w:noProof/&gt;&lt;/w:rPr&gt;&lt;m:t&gt;.&lt;/m:t&gt;&lt;/m:r&gt;&lt;/m:e&gt;&lt;/m:mr&gt;&lt;/m:m&gt;&lt;/m:oMath&gt;&lt;/m:oMathPara&gt;&lt;/w:p&gt;&lt;w:sectPr wsp:rsidR=&quot;00000000&quot; wsp:rsidRPr=&quot;002E7C69&quot;&gt;&lt;w:pgSz w:w=&quot;12240&quot; w:h=&quot;15840&quot;/&gt;&lt;w:pgMar w:top=&quot;1440&quot; w:right=&quot;1800&quot; w:bottom=&quot;1440&quot; w:left=&quot;1800&quot; w:header=&quot;720&quot; w:footer=&quot;720&quot; w:gutter=&quot;0&quot;/&gt;&lt;w:cols w:space=&quot;720&quot;/&gt;&lt;/w:sectPr&gt;&lt;/wx:sect&gt;&lt;/w:body&gt;&lt;/w:wordDocument&gt;">
            <v:imagedata r:id="rId103" o:title="" chromakey="white"/>
          </v:shape>
        </w:pict>
      </w:r>
    </w:p>
    <w:p w14:paraId="663F8B21" w14:textId="77777777" w:rsidR="0066337A" w:rsidRDefault="0066337A" w:rsidP="00CE742F">
      <w:pPr>
        <w:ind w:firstLineChars="0" w:firstLine="0"/>
        <w:jc w:val="left"/>
      </w:pPr>
      <w:r w:rsidRPr="00710717">
        <w:rPr>
          <w:rFonts w:hint="eastAsia"/>
        </w:rPr>
        <w:t>定理</w:t>
      </w:r>
      <w:r w:rsidRPr="00710717">
        <w:t>1</w:t>
      </w:r>
      <w:r w:rsidRPr="00710717">
        <w:rPr>
          <w:rFonts w:hint="eastAsia"/>
        </w:rPr>
        <w:t>对于函数</w:t>
      </w:r>
      <w:r w:rsidRPr="00710717">
        <w:fldChar w:fldCharType="begin"/>
      </w:r>
      <w:r w:rsidRPr="00710717">
        <w:instrText xml:space="preserve"> QUOTE </w:instrText>
      </w:r>
      <w:r w:rsidR="00A3404B">
        <w:rPr>
          <w:noProof/>
        </w:rPr>
        <w:pict w14:anchorId="6F0F42BF">
          <v:shape id="_x0000_i1219" type="#_x0000_t75" alt="" style="width:1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10C2&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8C10C2&quot; wsp:rsidP=&quot;008C10C2&quot;&gt;&lt;m:oMathPara&gt;&lt;m:oMath&gt;&lt;m:sSub&gt;&lt;m:sSubPr&gt;&lt;m:ctrlPr&gt;&lt;w:rPr&gt;&lt;w:rFonts w:ascii=&quot;Cambria Math&quot; w:h-ansi=&quot;Cambria Math&quot;/&gt;&lt;wx:font wx:val=&quot;Cambria Math&quot;/&gt;&lt;/w:rPr&gt;&lt;/m:ctrlPr&gt;&lt;/m:sSubPr&gt;&lt;m:e&gt;&lt;m:r&gt;&lt;w:rPr&gt;&lt;w:rFonts w:ascii=&quot;Cambria Math&quot; w:h-ansi=&quot;Cambria Math&quot; w:cs=&quot;Cambria Math&quot;/&gt;&lt;wx:font wx:val=&quot;Cambria Math&quot;/&gt;&lt;w:i/&gt;&lt;w:noProof/&gt;&lt;/w:rPr&gt;&lt;m:t&gt;_&lt;/m:t&gt;&lt;/m:r&gt;&lt;/m:e&gt;&lt;m:sub&gt;&lt;m:r&gt;&lt;w:rPr&gt;&lt;w:rFonts w:ascii=&quot;Cambria Math&quot; w:h-ansi=&quot;Cambria Math&quot;/&gt;&lt;wx:font wx:val=&quot;Cambria Math&quot;/&gt;&lt;w:i&quot;&quot;&quot;&quot;&quot;&quot;&quot;&quot;&quot;/&gt;&lt;w:noProof/&gt;&lt;/w:rPr&gt;&lt;m:t&gt;k&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04" o:title="" chromakey="white"/>
          </v:shape>
        </w:pict>
      </w:r>
      <w:r w:rsidRPr="00710717">
        <w:instrText xml:space="preserve"> </w:instrText>
      </w:r>
      <w:r w:rsidRPr="00710717">
        <w:fldChar w:fldCharType="separate"/>
      </w:r>
      <w:r w:rsidR="00A3404B">
        <w:rPr>
          <w:noProof/>
        </w:rPr>
        <w:pict w14:anchorId="378099CE">
          <v:shape id="_x0000_i1220" type="#_x0000_t75" alt="" style="width:1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10C2&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8C10C2&quot; wsp:rsidP=&quot;008C10C2&quot;&gt;&lt;m:oMathPara&gt;&lt;m:oMath&gt;&lt;m:sSub&gt;&lt;m:sSubPr&gt;&lt;m:ctrlPr&gt;&lt;w:rPr&gt;&lt;w:rFonts w:ascii=&quot;Cambria Math&quot; w:h-ansi=&quot;Cambria Math&quot;/&gt;&lt;wx:font wx:val=&quot;Cambria Math&quot;/&gt;&lt;/w:rPr&gt;&lt;/m:ctrlPr&gt;&lt;/m:sSubPr&gt;&lt;m:e&gt;&lt;m:r&gt;&lt;w:rPr&gt;&lt;w:rFonts w:ascii=&quot;Cambria Math&quot; w:h-ansi=&quot;Cambria Math&quot; w:cs=&quot;Cambria Math&quot;/&gt;&lt;wx:font wx:val=&quot;Cambria Math&quot;/&gt;&lt;w:i/&gt;&lt;w:noProof/&gt;&lt;/w:rPr&gt;&lt;m:t&gt;_&lt;/m:t&gt;&lt;/m:r&gt;&lt;/m:e&gt;&lt;m:sub&gt;&lt;m:r&gt;&lt;w:rPr&gt;&lt;w:rFonts w:ascii=&quot;Cambria Math&quot; w:h-ansi=&quot;Cambria Math&quot;/&gt;&lt;wx:font wx:val=&quot;Cambria Math&quot;/&gt;&lt;w:i&quot;&quot;&quot;&quot;&quot;&quot;&quot;&quot;&quot;/&gt;&lt;w:noProof/&gt;&lt;/w:rPr&gt;&lt;m:t&gt;k&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04" o:title="" chromakey="white"/>
          </v:shape>
        </w:pict>
      </w:r>
      <w:r w:rsidRPr="00710717">
        <w:fldChar w:fldCharType="end"/>
      </w:r>
      <w:r w:rsidRPr="00710717">
        <w:rPr>
          <w:rFonts w:hint="eastAsia"/>
        </w:rPr>
        <w:t>定义为</w:t>
      </w:r>
    </w:p>
    <w:p w14:paraId="2EC951F2" w14:textId="77777777" w:rsidR="0066337A" w:rsidRPr="0066337A" w:rsidRDefault="00A3404B" w:rsidP="00710717">
      <w:pPr>
        <w:jc w:val="center"/>
        <w:rPr>
          <w:kern w:val="2"/>
          <w:sz w:val="21"/>
          <w:szCs w:val="22"/>
        </w:rPr>
      </w:pPr>
      <w:r>
        <w:rPr>
          <w:noProof/>
        </w:rPr>
        <w:pict w14:anchorId="5CF34E1D">
          <v:shape id="_x0000_i1221" type="#_x0000_t75" alt="" style="width:182.25pt;height:4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1D6D&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Pr=&quot;00791D6D&quot; wsp:rsidRDefault=&quot;00791D6D&quot; wsp:rsidP=&quot;00791D6D&quot;&gt;&lt;m:oMathPara&gt;&lt;m:oMath&gt;&lt;m:sSub&gt;&lt;m:sSubPr&gt;&lt;m:ctrlPr&gt;&lt;w:rPr&gt;&lt;w:rFonts w:ascii=&quot;Cambria Math&quot; w:h-ansi=&quot;Cambria Math&quot;/&gt;&lt;wx:font wx:val=&quot;Cambria Math&quot;/&gt;&lt;/w:rPr&gt;&lt;/m:ctrlPr&gt;&lt;/m:sSubPr&gt;&lt;m:e&gt;&lt;m:r&gt;&lt;w:rPr&gt;&lt;w:rFonts w:ascii=&quot;Cambria Math&quot; w:h-ansi=&quot;Cambria Math&quot; w:cs=&quot;Cambria Math&quot;/&gt;&lt;wx:font wx:val=&quot;Cambria Math&quot;/&gt;&lt;w:i/&gt;&lt;w:noProof/&gt;&lt;/w:rPr&gt;&lt;m:t&gt;_&lt;/m:t&gt;&lt;/m:r&gt;&lt;/m:e&gt;&lt;m:sub&gt;&lt;m:r&gt;&lt;w:rPr&gt;&lt;w:rFonts w:ascii=&quot;Cambria Math&quot; w:h-ansi=&quot;Cambria Math&quot;/&gt;&lt;wx:font wx:v:::::::::al=&quot;Cambria Math&quot;/&gt;&lt;w:i/&gt;&lt;w:noProof/&gt;&lt;/w:rPr&gt;&lt;m:t&gt;k&lt;/m:t&gt;&lt;/m:r&gt;&lt;/m:sub&gt;&lt;/m:sSub&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i&lt;/m:t&gt;&lt;/m:r&gt;&lt;m:r&gt;&lt;m:rPr&gt;&lt;m:sty m:val=&quot;p&quot;/&gt;&lt;/m:rPr&gt;&lt;w:rPr&gt;&lt;w:rFonts w:ascii=&quot;Cambria Math&quot; w:h-ansi=&quot;Cambria Math&quot;/&gt;&lt;wx:font wx:val=&quot;Cambria Math&quot;/&gt;&lt;w:noProof/&gt;&lt;/w:rPr&gt;&lt;m:t&gt;):=&lt;/m:t&gt;&lt;/m:r&gt;&lt;m:nary&gt;&lt;m:naryPr&gt;&lt;m:chr m:val=&quot;_?/&gt;&lt;m:limLoc m:val=&quot;undOvr&quot;/&gt;&lt;m:ctrlPr&gt;&lt;w:rPr&gt;&lt;w:rFonts w:ascii=&quot;Cambria Math&quot; w:h-ansi=&quot;Cambria Math&quot;/&gt;&lt;wx:font wx:val=&quot;Cambria Math&quot;/&gt;&lt;w:noProof/&gt;&lt;&gt;/&lt;ww:xr:Pfro&gt;nnt&lt;/m:ctrlPr&gt;&lt;/m:naryPr&gt;&lt;m:sub&gt;&lt;m:r&gt;&lt;w:rPr&gt;&lt;w:rFonts w:ascii=&quot;Cambria Math&quot; w:h-ansi=&quot;Cambria Math&quot;/&gt;&lt;wx:font wx:val=&quot;Cambria Math&quot;/&gt;&lt;w:i/&gt;&lt;w:noProof/&gt;&lt;/w:rPr&gt;&lt;m:t&gt;j&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i&lt;/m:t&gt;&lt;/m:r&gt;&lt;/m:sub&gt;&lt;m:sup&gt;&lt;m:r&gt;&lt;w:rPr&gt;&lt;w:rFonts w:ascii=&quot;Cambria Math&quot; w:h-ansi=&quot;Cambria Math&quot;/&gt;&lt;wx:font wx:val=&quot;Cambria Math&quot;/&gt;&lt;w:i/&gt;&lt;w:noProof/&gt;&lt;/w:rPr&gt;&lt;m:t&gt;k&lt;/m:t&gt;&lt;/m:r&gt;&lt;m:r&gt;&lt;m:rPr&gt;&lt;m:sty m:val=&quot;p&quot;/&gt;&lt;/m:rPr&gt;&lt;w:rPr&gt;&lt;w:rFonts w:ascii=&quot;Cambria Math&quot; w:h-ansi=&quot;Cambria Math&quot;/&gt;&lt;wx:font wx:val=&quot;Cambria Math&quot;/&gt;&lt;w:noProof/&gt;&lt;/w:rPr&gt;&lt;m:t&gt;-1&lt;/m:t&gt;&lt;/m:r&gt;&lt;/m:sup&gt;&lt;m:e&gt;&lt;m:r&gt;&lt;m:rPr&gt;&lt;m:sty m:val=&quot;p&quot;/&gt;&lt;/m:rPr&gt;&lt;w:rPr&gt;&lt;w:rFonts w:ascii=&quot;Cambria Math&quot; w:h-ansi=&quot;Cambria Math&quot;/&gt;&lt;wx:font wx:val=&quot;Cambria Math&quot;/&gt;&lt;w:noProof/&gt;&lt;/w:rPr&gt;&lt;m:t&gt;_i?/ m:at&gt;h&lt;//m:&lt;r&gt;x&lt;/fmon:e&gt;&lt;/m:nary&gt;&lt;m:sSubSup&gt;&lt;m:sSubSupPr&gt;&lt;m:ctrlPr&gt;&lt;w:rPr&gt;&lt;w:rFonts w:ascii=&quot;Cambria Math&quot; w:h-ansi=&quot;Cambria Math&quot;/&gt;&lt;wx:font wx:val=&quot;Cambria Math&quot;/&gt;&lt;/w:rPr&gt;&lt;/m:ctrlPr&gt;&lt;/m:sSubSupPr&gt;&lt;m:e&gt;&lt;m:r&gt;&lt;w:rPr&gt;&lt;w:rFonts w:ascii=&quot;Cambria Math&quot; w:h-ansi=&quot;Cambria Math&quot;/&gt;&lt;wx:font wx:val=&quot;Cambria Math&quot;/&gt;&lt;w:i/&gt;&lt;w:noProof/&gt;&lt;/w:rPr&gt;&lt;m:t&gt;y&lt;/m:t&gt;&lt;/m:r&gt;&lt;/m:e&gt;&lt;m:sub&gt;&lt;m:r&gt;&lt;w:rPr&gt;&lt;w:rFonts w:ascii=&quot;Cambria Math&quot; w:h-ansi=&quot;Cambria Math&quot;/&gt;&lt;wx:font wx:val=&quot;Cambria Math&quot;/&gt;&lt;w:i/&gt;&lt;w:noProof/&gt;&lt;/w:rPr&gt;&lt;m:t&gt;j&lt;/m:t&gt;&lt;/m:r&gt;&lt;/m:sub&gt;&lt;m:sup&gt;&lt;m:r&gt;&lt;m:rPr&gt;&lt;m:sty m:val=&quot;p&quot;/&gt;&lt;/m:rPr&gt;&lt;w:rPr&gt;&lt;w:rFonts w:ascii=&quot;Cambria Math&quot; w:h-ansi=&quot;Cambria Math&quot;/&gt;&lt;wx:font wx:val=&quot;Cambria Math&quot;/&gt;&lt;w:noProof/&gt;&lt;/w:rPr&gt;&lt;m:t&gt;*&lt;/m:t&gt;&lt;/m:r&gt;&lt;/m:sup&gt;&lt;/m:sSubSup&gt;&lt;m:r&gt;&lt;m:rPr&gt;&lt;m:sty m:val=&quot;p&quot;/&gt;&lt;/m:rPr&gt;&lt;w:rPr&gt;&lt;w:rFonts w:ascii=&quot;Cambria Math&quot; w:h-ansi=&quot;Cambria Math&quot;/&gt;&lt;wx:font wx:val=&quot;Cambria Math&quot;/&gt;&lt;w:noProof/&gt;&lt;/w:rPr&gt;&lt;m:t&gt;=1-(1-&lt;/m:t&gt;&lt;/m:r&gt;&lt;m:f&gt;&lt;m:fPr&gt;&lt;m:ctrlPr&gt;&lt;w:rPr&gt;&lt;w:rFonts w:ascii=&quot;Cambria Math&quot; w:h-ansi=&quot;Cambria Math&quot;/&gt;&lt;wx:font wx:val=&quot;Cambria Math&quot;/&gt;&lt;/w:rPr&gt;&lt;/m:ctrlPr&gt;&lt;/m:fPr&gt;&lt;m:num&gt;&lt;m:r&gt;&lt;m:rPr&gt;&lt;m:sty m:val=&quot;p&quot;/&gt;&lt;/m:rPr&gt;&lt;w:rPr&gt;&lt;w:rFonts w:ascii=&quot;Cambria Math&quot; w:h-ansi=&quot;Cambria Math&quot;/&gt;&lt;wx:font wx:val=&quot;Cambria Math&quot;/&gt;&lt;w:noProof/&gt;&lt;/w:rPr&gt;&lt;m:t&gt;1&lt;/m:t&gt;&lt;/m:r&gt;&lt;/m:num&gt;&lt;m:den&gt;&lt;m:r&gt;&lt;w:rPr&gt;&lt;w:rFonts w:ascii=&quot;Cambria Math&quot; w:h-ansi=&quot;Cambria Math&quot;/&gt;&lt;wx:font wx:val=&quot;Cambria Math&quot;/&gt;&lt;w:i/&gt;&lt;w:noProof/&gt;&lt;/w:rPr&gt;&lt;m:t&gt;k&lt;/m:t&gt;&lt;/m:r&gt;&lt;/m:den&gt;&lt;/m:f&gt;&lt;m:sSup&gt;&lt;m:sSupPr&gt;&lt;m:ctrlPr&gt;&lt;w:rPr&gt;&lt;w:rFonts w:ascii=&quot;Cambria Math&quot; w:h-ansi=&quot;Cambria Math&quot;/&gt;&lt;wx:font wx:val=&quot;Cambria Math&quot;/&gt;&lt;/w:rPr&gt;&lt;/m:ctrlPr&gt;&lt;/m:sSupPr&gt;&lt;m:e&gt;&lt;m:r&gt;&lt;m:rPr&gt;&lt;m:sty m:val=&quot;p&quot;/&gt;&lt;/m:rPr&gt;&lt;w:rPr&gt;&lt;w:rFonts w:ascii=&quot;Cambria Math&quot; w:h-ansi=&quot;Cambria Math&quot;/&gt;&lt;wx:font wx:val=&quot;Cambria Math&quot;/&gt;&lt;w:noProof/&gt;&lt;/w:rPr&gt;&lt;m:t&gt;)&lt;/m:t&gt;&lt;/m:r&gt;&lt;/m:e&gt;&lt;m:sup&gt;&lt;m:r&gt;&lt;w:rPr&gt;&lt;w:rFonts w:ascii=&quot;Cambria Math&quot; w:h-ansi=&quot;Cambria Math&quot;/&gt;&lt;wx:font wx:val=&quot;Cambria Math&quot;/&gt;&lt;w:i/&gt;&lt;w:noProof/&gt;&lt;/w:rPr&gt;&lt;m:t&gt;k&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i&lt;/m:t&gt;&lt;/m:r&gt;&lt;m:r&gt;&lt;m:rPr&gt;&lt;m:sty m:val=&quot;p&quot;/&gt;&lt;/m:rPr&gt;&lt;w:rPr&gt;&lt;w:rFonts w:ascii=&quot;Cambria Math&quot; w:h-ansi=&quot;Cambria Math&quot;/&gt;&lt;wx:font wx:val=&quot;Cambria Math&quot;/&gt;&lt;w:noProof/&gt;&lt;/w:rPr&gt;&lt;m:t&gt;-1&lt;/m:t&gt;&lt;/m:r&gt;&lt;/m:sup&gt;&lt;/m:sSup&gt;&lt;m:r&gt;&lt;m:rPr&gt;&lt;m:sty m:val=&quot;p&quot;/&gt;&lt;/m:rPr&gt;&lt;w:rPr&gt;&lt;w:rFonts w:ascii=&quot;Cambria Math&quot; w:h-ansi=&quot;Cambria Math&quot;/&gt;&lt;wx:font wx:val=&quot;Cambria Math&quot;/&gt;&lt;w:noProof/&gt;&lt;/w:rPr&gt;&lt;m:t&gt;,&lt;/m:t&gt;&lt;/m:r&gt;&lt;/m:oMath&gt;&lt;/m:oMathPara&gt;&lt;/w:p&gt;&lt;w:sectPr wsp:rsidR=&quot;00000000&quot; wsp:rsidRPr=&quot;00791D6D&quot;&gt;&lt;w:pgSz w:w=&quot;12240&quot; w:h=&quot;15840&quot;/&gt;&lt;w:pgMar w:top=&quot;1440&quot; w:right=&quot;1800&quot; w:bottom=&quot;1440&quot; w:left=&quot;1800&quot; w:header=&quot;720&quot; w:footer=&quot;720&quot; w:gutter=&quot;0&quot;/&gt;&lt;w:cols w:space=&quot;720&quot;/&gt;&lt;/w:sectPr&gt;&lt;/wx:sect&gt;&lt;/w:body&gt;&lt;/w:wordDocument&gt;">
            <v:imagedata r:id="rId105" o:title="" chromakey="white"/>
          </v:shape>
        </w:pict>
      </w:r>
    </w:p>
    <w:p w14:paraId="7C598C66" w14:textId="77777777" w:rsidR="0066337A" w:rsidRPr="00363BD8" w:rsidRDefault="0066337A" w:rsidP="0066337A">
      <w:pPr>
        <w:jc w:val="left"/>
        <w:rPr>
          <w:szCs w:val="24"/>
        </w:rPr>
      </w:pPr>
    </w:p>
    <w:p w14:paraId="126C1CF1" w14:textId="77777777" w:rsidR="0066337A" w:rsidRDefault="0066337A" w:rsidP="00CE742F">
      <w:pPr>
        <w:ind w:firstLineChars="0" w:firstLine="0"/>
        <w:jc w:val="left"/>
        <w:rPr>
          <w:lang w:eastAsia="zh-CN"/>
        </w:rPr>
      </w:pPr>
      <w:r w:rsidRPr="008F04CC">
        <w:rPr>
          <w:rFonts w:hint="eastAsia"/>
          <w:lang w:eastAsia="zh-CN"/>
        </w:rPr>
        <w:t>该算法的竞争比率为</w:t>
      </w:r>
      <w:r w:rsidRPr="0066337A">
        <w:fldChar w:fldCharType="begin"/>
      </w:r>
      <w:r w:rsidRPr="0066337A">
        <w:rPr>
          <w:lang w:eastAsia="zh-CN"/>
        </w:rPr>
        <w:instrText xml:space="preserve"> QUOTE </w:instrText>
      </w:r>
      <w:r w:rsidR="00A3404B">
        <w:rPr>
          <w:noProof/>
          <w:position w:val="-21"/>
        </w:rPr>
        <w:pict w14:anchorId="5D6E0A0C">
          <v:shape id="_x0000_i1222" type="#_x0000_t75" alt="" style="width:36.75pt;height:25.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2C26&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942C26&quot; wsp:rsidP=&quot;00942C26&quot;&gt;&lt;m:oMathPara&gt;&lt;m:oMath&gt;&lt;m:r&gt;&lt;m:rPr&gt;&lt;m:sty m:val=&quot;p&quot;/&gt;&lt;/m:rPr&gt;&lt;w:rPr&gt;&lt;w:rFonts w:ascii=&quot;Cambria Math&quot; w:h-ansi=&quot;Cambria Math&quot;/&gt;&lt;wx:font wx:val=&quot;Cambria Math&quot;/&gt;&lt;w:noProof/&gt;&lt;/w:rPr&gt;&lt;m:t&gt;(1-&lt;/m:t&gt;&lt;/m:r&gt;&lt;m:f&gt;&lt;m:fPr&gt;&lt;m:ctrlPr&gt;&lt;w:rPr&gt;&lt;w:rFonts w:ascii=&quot;Cambria Math&quot; w:h-ansi=&quot;Cambria Math&quot;/&gt;&lt;wx:font wx:val=&quot;Cambria Math&quot;/&gt;&lt;/w:rPr&gt;&lt;/m:ctrlPr&gt;&lt;/m:fPr&gt;&lt;m:num&gt;&lt;m:r&gt;&lt;m:rPr&gt;&lt;m:sty m:val=&quot;p&quot;/&gt;&lt;/m:rPr&gt;&lt;w:rPr&gt;&lt;w:rFonts w:ascii=&quot;Cambria Math&quot; w:h-ansi=&quot;Cambria Math&quot;/&gt;&lt;wx:font wx:val=&quot;Cambria Math&quot;/&gt;&lt;w:noProof/&gt;&lt;/w:rPr&gt;&lt;m:t&gt;1&lt;/m:t&gt;&lt;/m:r&gt;&lt;/m:num&gt;&lt;m:den&gt;&lt;m:r&gt;&lt;w:rPr&gt;&lt;w:rFonts w:ascii=&quot;Cambria Math&quot; w:h-ansi=&quot;Cambria Math&quot;/&gt;&lt;wx:font wx:val=&quot;Cambria Math&quot;/&gt;&lt;w:i/&gt;&lt;w:noProof/&gt;&lt;/w:rPr&gt;&lt;m:t&gt;e&lt;/m:t&gt;&lt;/m:r&gt;&lt;/m:den&gt;&lt;/m:f&gt;&lt;m:r&gt;&lt;m:rPr&gt;&lt;m:sty m:val=&quot;p&quot;/&gt;&lt;/m:rPr&gt;&lt;w:rPr&gt;&lt;w:rFonts w:ascii=&quot;Cambria Math&quot; w:h-ansi=&quot;Cambria Math&quot;/&gt;&lt;wx:font wx:val=&quot;Cambria Math&quot;/&gt;&lt;w:noProof/&gt;&lt;/w:rPr&gt;&lt;m:t&gt;)&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06" o:title="" chromakey="white"/>
          </v:shape>
        </w:pict>
      </w:r>
      <w:r w:rsidRPr="0066337A">
        <w:rPr>
          <w:lang w:eastAsia="zh-CN"/>
        </w:rPr>
        <w:instrText xml:space="preserve"> </w:instrText>
      </w:r>
      <w:r w:rsidRPr="0066337A">
        <w:fldChar w:fldCharType="separate"/>
      </w:r>
      <w:r w:rsidR="00A3404B">
        <w:rPr>
          <w:noProof/>
          <w:position w:val="-21"/>
        </w:rPr>
        <w:pict w14:anchorId="0F50DD47">
          <v:shape id="_x0000_i1223" type="#_x0000_t75" alt="" style="width:36.75pt;height:25.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2C26&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942C26&quot; wsp:rsidP=&quot;00942C26&quot;&gt;&lt;m:oMathPara&gt;&lt;m:oMath&gt;&lt;m:r&gt;&lt;m:rPr&gt;&lt;m:sty m:val=&quot;p&quot;/&gt;&lt;/m:rPr&gt;&lt;w:rPr&gt;&lt;w:rFonts w:ascii=&quot;Cambria Math&quot; w:h-ansi=&quot;Cambria Math&quot;/&gt;&lt;wx:font wx:val=&quot;Cambria Math&quot;/&gt;&lt;w:noProof/&gt;&lt;/w:rPr&gt;&lt;m:t&gt;(1-&lt;/m:t&gt;&lt;/m:r&gt;&lt;m:f&gt;&lt;m:fPr&gt;&lt;m:ctrlPr&gt;&lt;w:rPr&gt;&lt;w:rFonts w:ascii=&quot;Cambria Math&quot; w:h-ansi=&quot;Cambria Math&quot;/&gt;&lt;wx:font wx:val=&quot;Cambria Math&quot;/&gt;&lt;/w:rPr&gt;&lt;/m:ctrlPr&gt;&lt;/m:fPr&gt;&lt;m:num&gt;&lt;m:r&gt;&lt;m:rPr&gt;&lt;m:sty m:val=&quot;p&quot;/&gt;&lt;/m:rPr&gt;&lt;w:rPr&gt;&lt;w:rFonts w:ascii=&quot;Cambria Math&quot; w:h-ansi=&quot;Cambria Math&quot;/&gt;&lt;wx:font wx:val=&quot;Cambria Math&quot;/&gt;&lt;w:noProof/&gt;&lt;/w:rPr&gt;&lt;m:t&gt;1&lt;/m:t&gt;&lt;/m:r&gt;&lt;/m:num&gt;&lt;m:den&gt;&lt;m:r&gt;&lt;w:rPr&gt;&lt;w:rFonts w:ascii=&quot;Cambria Math&quot; w:h-ansi=&quot;Cambria Math&quot;/&gt;&lt;wx:font wx:val=&quot;Cambria Math&quot;/&gt;&lt;w:i/&gt;&lt;w:noProof/&gt;&lt;/w:rPr&gt;&lt;m:t&gt;e&lt;/m:t&gt;&lt;/m:r&gt;&lt;/m:den&gt;&lt;/m:f&gt;&lt;m:r&gt;&lt;m:rPr&gt;&lt;m:sty m:val=&quot;p&quot;/&gt;&lt;/m:rPr&gt;&lt;w:rPr&gt;&lt;w:rFonts w:ascii=&quot;Cambria Math&quot; w:h-ansi=&quot;Cambria Math&quot;/&gt;&lt;wx:font wx:val=&quot;Cambria Math&quot;/&gt;&lt;w:noProof/&gt;&lt;/w:rPr&gt;&lt;m:t&gt;)&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06" o:title="" chromakey="white"/>
          </v:shape>
        </w:pict>
      </w:r>
      <w:r w:rsidRPr="0066337A">
        <w:fldChar w:fldCharType="end"/>
      </w:r>
      <w:r w:rsidRPr="008F04CC">
        <w:rPr>
          <w:rFonts w:hint="eastAsia"/>
          <w:lang w:eastAsia="zh-CN"/>
        </w:rPr>
        <w:t>，因为</w:t>
      </w:r>
      <w:r w:rsidRPr="008F04CC">
        <w:rPr>
          <w:rFonts w:hint="eastAsia"/>
          <w:lang w:eastAsia="zh-CN"/>
        </w:rPr>
        <w:t>k</w:t>
      </w:r>
      <w:r w:rsidRPr="008F04CC">
        <w:rPr>
          <w:rFonts w:hint="eastAsia"/>
          <w:lang w:eastAsia="zh-CN"/>
        </w:rPr>
        <w:t>趋于无穷大。</w:t>
      </w:r>
    </w:p>
    <w:p w14:paraId="589F1501" w14:textId="77777777" w:rsidR="0066337A" w:rsidRDefault="0066337A" w:rsidP="00CE742F">
      <w:pPr>
        <w:ind w:firstLineChars="0" w:firstLine="0"/>
        <w:jc w:val="left"/>
        <w:rPr>
          <w:szCs w:val="24"/>
          <w:lang w:eastAsia="zh-CN"/>
        </w:rPr>
      </w:pPr>
      <w:r w:rsidRPr="002E684E">
        <w:rPr>
          <w:rFonts w:hint="eastAsia"/>
          <w:lang w:eastAsia="zh-CN"/>
        </w:rPr>
        <w:t>设</w:t>
      </w:r>
      <w:r w:rsidRPr="002E684E">
        <w:rPr>
          <w:lang w:eastAsia="zh-CN"/>
        </w:rPr>
        <w:t>y</w:t>
      </w:r>
      <w:r w:rsidRPr="002E684E">
        <w:rPr>
          <w:rFonts w:hint="eastAsia"/>
          <w:lang w:eastAsia="zh-CN"/>
        </w:rPr>
        <w:t>是</w:t>
      </w:r>
      <w:r w:rsidRPr="002E684E">
        <w:rPr>
          <w:lang w:eastAsia="zh-CN"/>
        </w:rPr>
        <w:t>L</w:t>
      </w:r>
      <w:r w:rsidRPr="002E684E">
        <w:rPr>
          <w:rFonts w:hint="eastAsia"/>
          <w:lang w:eastAsia="zh-CN"/>
        </w:rPr>
        <w:t>的最优解。则</w:t>
      </w:r>
      <w:r w:rsidRPr="0066337A">
        <w:fldChar w:fldCharType="begin"/>
      </w:r>
      <w:r w:rsidRPr="0066337A">
        <w:rPr>
          <w:lang w:eastAsia="zh-CN"/>
        </w:rPr>
        <w:instrText xml:space="preserve"> QUOTE </w:instrText>
      </w:r>
      <w:r w:rsidR="00A3404B">
        <w:rPr>
          <w:noProof/>
          <w:position w:val="-14"/>
        </w:rPr>
        <w:pict w14:anchorId="7B520B84">
          <v:shape id="_x0000_i1224" type="#_x0000_t75" alt="" style="width:35.2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0D33&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1A0D33&quot; wsp:rsidP=&quot;001A0D33&quot;&gt;&lt;m:oMathPara&gt;&lt;m:oMath&gt;&lt;m:r&gt;&lt;w:rPr&gt;&lt;w:rFonts w:ascii=&quot;Cambria Math&quot; w:h-ansi=&quot;Cambria Math&quot;/&gt;&lt;wx:font wx:val=&quot;Cambria Math&quot;/&gt;&lt;w:i/&gt;&lt;w:noProof/&gt;&lt;/w:rPr&gt;&lt;m:t&gt;L&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 w:cs=&quot;Cambria Math&quot;/&gt;&lt;wx:font wx:val=&quot;Cambria Math&quot;/&gt;&lt;w:i/&gt;&lt;w:noProof/&gt;&lt;/w:rPr&gt;&lt;m:t&gt;_&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 w:cs=&quot;Cambria Math&quot;/&gt;&lt;wx:font wx:val=&quot;Cambria Math&quot;/&gt;&lt;w:i/&gt;&lt;w:noProof/&gt;&lt;/w:rPr&gt;&lt;m:t&gt;_&lt;/m:t&gt;&lt;/m:r&gt;&lt;m:r&gt;&lt;m:rPr&gt;&lt;m:sty m:val=&quot;p&quot;/&gt;&lt;/m:rPr&gt;&lt;w:rPr&gt;&lt;w:rFonts w:ascii=&quot;Cambria Math&quot; w:h-ansi=&quot;Cambria Math&quot;/&gt;&lt;wx:font wx:val=&quot;Ca/m/b/r/i/a/ /M/a/th&quot;/&gt;&lt;w:noProof/&gt;&lt;/w:rPr&gt;&lt;m:t&gt;)&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82" o:title="" chromakey="white"/>
          </v:shape>
        </w:pict>
      </w:r>
      <w:r w:rsidRPr="0066337A">
        <w:rPr>
          <w:lang w:eastAsia="zh-CN"/>
        </w:rPr>
        <w:instrText xml:space="preserve"> </w:instrText>
      </w:r>
      <w:r w:rsidRPr="0066337A">
        <w:fldChar w:fldCharType="separate"/>
      </w:r>
      <w:r w:rsidR="00A3404B">
        <w:rPr>
          <w:noProof/>
          <w:position w:val="-14"/>
        </w:rPr>
        <w:pict w14:anchorId="5559666C">
          <v:shape id="_x0000_i1225" type="#_x0000_t75" alt="" style="width:35.2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0D33&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1A0D33&quot; wsp:rsidP=&quot;001A0D33&quot;&gt;&lt;m:oMathPara&gt;&lt;m:oMath&gt;&lt;m:r&gt;&lt;w:rPr&gt;&lt;w:rFonts w:ascii=&quot;Cambria Math&quot; w:h-ansi=&quot;Cambria Math&quot;/&gt;&lt;wx:font wx:val=&quot;Cambria Math&quot;/&gt;&lt;w:i/&gt;&lt;w:noProof/&gt;&lt;/w:rPr&gt;&lt;m:t&gt;L&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 w:cs=&quot;Cambria Math&quot;/&gt;&lt;wx:font wx:val=&quot;Cambria Math&quot;/&gt;&lt;w:i/&gt;&lt;w:noProof/&gt;&lt;/w:rPr&gt;&lt;m:t&gt;_&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 w:cs=&quot;Cambria Math&quot;/&gt;&lt;wx:font wx:val=&quot;Cambria Math&quot;/&gt;&lt;w:i/&gt;&lt;w:noProof/&gt;&lt;/w:rPr&gt;&lt;m:t&gt;_&lt;/m:t&gt;&lt;/m:r&gt;&lt;m:r&gt;&lt;m:rPr&gt;&lt;m:sty m:val=&quot;p&quot;/&gt;&lt;/m:rPr&gt;&lt;w:rPr&gt;&lt;w:rFonts w:ascii=&quot;Cambria Math&quot; w:h-ansi=&quot;Cambria Math&quot;/&gt;&lt;wx:font wx:val=&quot;Ca/m/b/r/i/a/ /M/a/th&quot;/&gt;&lt;w:noProof/&gt;&lt;/w:rPr&gt;&lt;m:t&gt;)&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82" o:title="" chromakey="white"/>
          </v:shape>
        </w:pict>
      </w:r>
      <w:r w:rsidRPr="0066337A">
        <w:fldChar w:fldCharType="end"/>
      </w:r>
      <w:r w:rsidRPr="002E684E">
        <w:rPr>
          <w:rFonts w:hint="eastAsia"/>
          <w:lang w:eastAsia="zh-CN"/>
        </w:rPr>
        <w:t>）的最优解具有值</w:t>
      </w:r>
      <w:r w:rsidRPr="0066337A">
        <w:rPr>
          <w:noProof/>
        </w:rPr>
        <w:fldChar w:fldCharType="begin"/>
      </w:r>
      <w:r w:rsidRPr="0066337A">
        <w:rPr>
          <w:noProof/>
          <w:lang w:eastAsia="zh-CN"/>
        </w:rPr>
        <w:instrText xml:space="preserve"> QUOTE </w:instrText>
      </w:r>
      <w:r w:rsidR="00A3404B">
        <w:rPr>
          <w:noProof/>
          <w:position w:val="-14"/>
        </w:rPr>
        <w:pict w14:anchorId="54E57C65">
          <v:shape id="_x0000_i1226" type="#_x0000_t75" alt="" style="width:25.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B21&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BD3B21&quot; wsp:rsidP=&quot;00BD3B21&quot;&gt;&lt;w:pPr&gt;&lt;w:ind w:first-line=&quot;482&quot;/&gt;&lt;/w:pPr&gt;&lt;m:oMathPara&gt;&lt;m:oMath&gt;&lt;m:r&gt;&lt;m:rPr&gt;&lt;m:sty m:val=&quot;b&quot;/&gt;&lt;/m:rPr&gt;&lt;w:rPr&gt;&lt;w:rFonts w:ascii=&quot;Cambria Math&quot; w:h-ansi=&quot;Cambria Math&quot;/&gt;&lt;wx:font wx:val=&quot;Cambria Math&quot;/&gt;&lt;w:b/&gt;&lt;w:noProof/&gt;&lt;/w:rPr&gt;&lt;m:t&gt;l&lt;/m:t&gt;&lt;/m:r&gt;&lt;m:r&gt;&lt;m:rPr&gt;&lt;m:sty m:val=&quot;p&quot;/&gt;&lt;/m:rPr&gt;&lt;w:rPr&gt;&lt;w:rFonts w:ascii=&quot;Cambria Math&quot; w:h-ansi=&quot;Cambria Math&quot;/&gt;&lt;wx:font wx:val=&quot;Cambria Math&quot;/&gt;&lt;w:noProof/&gt;&lt;/w:rPr&gt;&lt;m:t&gt;_?/m:t&gt;&lt;/m:r&gt;&lt;m:sSup&gt;&lt;m:sSupPr&gt;&lt;m:ctrlPr&gt;&lt;w:rPr&gt;&lt;w:rFonts w:ascroooooooooii=&quot;Cambria Math&quot; w:h-ansi=&quot;Cambria Math&quot;/&gt;&lt;wx:font wx:val=&quot;Cambria Math&quot;/&gt;&lt;/w:rPr&gt;&lt;/m:ctrlPr&gt;&lt;/m:sSupPr&gt;&lt;m:e&gt;&lt;m:r&gt;&lt;m:rPr&gt;&lt;m:sty m:val=&quot;b&quot;/&gt;&lt;/m:rPr&gt;&lt;w:rPr&gt;&lt;w:rFonts w:ascii=&quot;Cambria Math&quot; w:h-ansi=&quot;Cambria Math&quot;/&gt;&lt;wx:font wx:val=&quot;Cambria Math&quot;/&gt;&lt;w:b/&gt;&lt;w:noProof/&gt;&lt;/w:rPr&gt;&lt;m:t&gt;y&lt;/m:t&gt;&lt;/m:r&gt;&lt;/m:e&gt;&lt;m:sup&gt;&lt;m:r&gt;&lt;m:rPr&gt;&lt;m:sty m:val=&quot;p&quot;/&gt;&lt;/m:rPr&gt;&lt;w:rPr&gt;&lt;w:rFonts w:ascii=&quot;Cambria Math&quot; w:h-ansi=&quot;Cambria Math&quot;/&gt;&lt;wx:font wx:val=&quot;Cambria Math&quot;/&gt;&lt;w:noProof/&gt;&lt;/w:rPr&gt;&lt;m:t&gt;*&lt;/m:t&gt;&lt;/m:r&gt;&lt;/m:sup&gt;&lt;/m:sSup&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07" o:title="" chromakey="white"/>
          </v:shape>
        </w:pict>
      </w:r>
      <w:r w:rsidRPr="0066337A">
        <w:rPr>
          <w:noProof/>
          <w:lang w:eastAsia="zh-CN"/>
        </w:rPr>
        <w:instrText xml:space="preserve"> </w:instrText>
      </w:r>
      <w:r w:rsidRPr="0066337A">
        <w:rPr>
          <w:noProof/>
        </w:rPr>
        <w:fldChar w:fldCharType="separate"/>
      </w:r>
      <w:r w:rsidR="00A3404B">
        <w:rPr>
          <w:noProof/>
          <w:position w:val="-14"/>
        </w:rPr>
        <w:pict w14:anchorId="10BF8487">
          <v:shape id="_x0000_i1227" type="#_x0000_t75" alt="" style="width:25.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B21&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BD3B21&quot; wsp:rsidP=&quot;00BD3B21&quot;&gt;&lt;w:pPr&gt;&lt;w:ind w:first-line=&quot;482&quot;/&gt;&lt;/w:pPr&gt;&lt;m:oMathPara&gt;&lt;m:oMath&gt;&lt;m:r&gt;&lt;m:rPr&gt;&lt;m:sty m:val=&quot;b&quot;/&gt;&lt;/m:rPr&gt;&lt;w:rPr&gt;&lt;w:rFonts w:ascii=&quot;Cambria Math&quot; w:h-ansi=&quot;Cambria Math&quot;/&gt;&lt;wx:font wx:val=&quot;Cambria Math&quot;/&gt;&lt;w:b/&gt;&lt;w:noProof/&gt;&lt;/w:rPr&gt;&lt;m:t&gt;l&lt;/m:t&gt;&lt;/m:r&gt;&lt;m:r&gt;&lt;m:rPr&gt;&lt;m:sty m:val=&quot;p&quot;/&gt;&lt;/m:rPr&gt;&lt;w:rPr&gt;&lt;w:rFonts w:ascii=&quot;Cambria Math&quot; w:h-ansi=&quot;Cambria Math&quot;/&gt;&lt;wx:font wx:val=&quot;Cambria Math&quot;/&gt;&lt;w:noProof/&gt;&lt;/w:rPr&gt;&lt;m:t&gt;_?/m:t&gt;&lt;/m:r&gt;&lt;m:sSup&gt;&lt;m:sSupPr&gt;&lt;m:ctrlPr&gt;&lt;w:rPr&gt;&lt;w:rFonts w:ascroooooooooii=&quot;Cambria Math&quot; w:h-ansi=&quot;Cambria Math&quot;/&gt;&lt;wx:font wx:val=&quot;Cambria Math&quot;/&gt;&lt;/w:rPr&gt;&lt;/m:ctrlPr&gt;&lt;/m:sSupPr&gt;&lt;m:e&gt;&lt;m:r&gt;&lt;m:rPr&gt;&lt;m:sty m:val=&quot;b&quot;/&gt;&lt;/m:rPr&gt;&lt;w:rPr&gt;&lt;w:rFonts w:ascii=&quot;Cambria Math&quot; w:h-ansi=&quot;Cambria Math&quot;/&gt;&lt;wx:font wx:val=&quot;Cambria Math&quot;/&gt;&lt;w:b/&gt;&lt;w:noProof/&gt;&lt;/w:rPr&gt;&lt;m:t&gt;y&lt;/m:t&gt;&lt;/m:r&gt;&lt;/m:e&gt;&lt;m:sup&gt;&lt;m:r&gt;&lt;m:rPr&gt;&lt;m:sty m:val=&quot;p&quot;/&gt;&lt;/m:rPr&gt;&lt;w:rPr&gt;&lt;w:rFonts w:ascii=&quot;Cambria Math&quot; w:h-ansi=&quot;Cambria Math&quot;/&gt;&lt;wx:font wx:val=&quot;Cambria Math&quot;/&gt;&lt;w:noProof/&gt;&lt;/w:rPr&gt;&lt;m:t&gt;*&lt;/m:t&gt;&lt;/m:r&gt;&lt;/m:sup&gt;&lt;/m:sSup&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07" o:title="" chromakey="white"/>
          </v:shape>
        </w:pict>
      </w:r>
      <w:r w:rsidRPr="0066337A">
        <w:rPr>
          <w:noProof/>
        </w:rPr>
        <w:fldChar w:fldCharType="end"/>
      </w:r>
      <w:r>
        <w:rPr>
          <w:noProof/>
          <w:lang w:eastAsia="zh-CN"/>
        </w:rPr>
        <w:t>.</w:t>
      </w:r>
      <w:r w:rsidRPr="002E684E">
        <w:rPr>
          <w:rFonts w:hint="eastAsia"/>
          <w:lang w:eastAsia="zh-CN"/>
        </w:rPr>
        <w:t>。这等于（</w:t>
      </w:r>
      <w:r w:rsidRPr="0066337A">
        <w:fldChar w:fldCharType="begin"/>
      </w:r>
      <w:r w:rsidRPr="0066337A">
        <w:rPr>
          <w:lang w:eastAsia="zh-CN"/>
        </w:rPr>
        <w:instrText xml:space="preserve"> QUOTE </w:instrText>
      </w:r>
      <w:r w:rsidR="00A3404B">
        <w:rPr>
          <w:noProof/>
          <w:position w:val="-14"/>
        </w:rPr>
        <w:pict w14:anchorId="2468C53A">
          <v:shape id="_x0000_i1228" type="#_x0000_t75" alt="" style="width:2in;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05CA&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2305CA&quot; wsp:rsidP=&quot;002305CA&quot;&gt;&lt;m:oMathPara&gt;&lt;m:oMath&gt;&lt;m:r&gt;&lt;m:rPr&gt;&lt;m:sty m:val=&quot;p&quot;/&gt;&lt;/m:rPr&gt;&lt;w:rPr&gt;&lt;w:rFonts w:ascii=&quot;Cambria Math&quot; w:h-ansi=&quot;Cambria Math&quot;/&gt;&lt;wx:font wx:val=&quot;Cambria Math&quot;/&gt;&lt;w:noProof/&gt;&lt;/w:rPr&gt;&lt;m:t&gt;(&lt;/m:t&gt;&lt;/m:r&gt;&lt;m:r&gt;&lt;m:rPr&gt;&lt;m:sty m:val=&quot;b&quot;/&gt;&lt;/m:rPr&gt;&lt;w:rPr&gt;&lt;w:rFonts w:ascii=&quot;Cambria Math&quot; w:h-ansi=&quot;Cambria Math&quot;/&gt;&lt;wx:font wx:val=&quot;Cambria Math&quot;/&gt;&lt;w:b/&gt;&lt;w:noProof/&gt;&lt;/w:rPr&gt;&lt;m:t&gt;b&lt;/m:t&gt;&lt;/m:r&gt;&lt;m:r&gt;&lt;m:rPr&gt;&lt;m:sty m:val=&quot;p&quot;/&gt;&lt;/m:rPr&gt;&lt;w:rPr&gt;&lt;w:rFonts w:ascii=&quot;Cambria Math&quot; w:h-ansi=&quot;Cambria Math&quot;/&gt;&lt;wx:font wx:val=&quot;Cambria Math&quot;/&gt;&lt;w:noProof/&gt;&lt;/w:rPr&gt;&lt;m:t&gt;+&lt;/m:t&gt;&lt;/m:r&gt;&lt;m:r&gt;&lt;m:rPr&gt;&lt;m:sty m:val=&quot;p&quot;/&gt;&lt;/m:rPr&gt;&lt;w:rPr&gt;&lt;w:rFonts w:ascii=&quot;Cambria Math&quot; w:h-ansi=&quot;Cambria Math&quot; w:cs=&quot;Cambria Math&quot;/&gt;&lt;wx:font wx:val=&quot;Cambria Math&quot;/&gt;&lt;w:noProof/&gt;&lt;/w:rPr&gt;&lt;m:t&gt;_&lt;/m:t&gt;&lt;/m:r&gt;&lt;m:r&gt;&lt;m:rPr&gt;&lt;m:sty m:val=&quot;p&quot;/&gt;&lt;/m:rPr&gt;&lt;w:rPr&gt;&lt;w:rFonts w:ascii=&quot;Cambria Math&quot; w:h-ansi=&quot;Cambria Math&quot;/&gt;&lt;wx:font wx:val=&quot;Cambria Math&quot;/&gt;&lt;w:noProof/&gt;&lt;/w:rPr&gt;&lt;m:t&gt;)_?/m:t&gt;&lt;/m:r&gt;&lt;m:sSup&gt;&lt;m:sSupPr&gt;&lt;m:ctrlPr&gt;&lt;w:rPr&gt;&lt;w:rFonts w:ascii=&quot;Cambriar&gt;&lt;&gt;&lt;&gt;&lt;&gt;&lt;&gt;&lt;&gt;&lt;&gt;&lt;&gt;&lt;&gt;&lt; Math&quot; w:h-ansi=&quot;Cambria Math&quot;/&gt;&lt;wx:font wx:val=&quot;Cambria Math&quot;/&gt;&lt;/w:rPr&gt;&lt;/m:ctrlPr&gt;&lt;/m:sSupPr&gt;&lt;m:e&gt;&lt;m:r&gt;&lt;m:rPr&gt;&lt;m:sty m:val=&quot;b&quot;/&gt;&lt;/m:rPr&gt;&lt;w:rPr&gt;&lt;w:rFonts w:ascii=&quot;Cambria Math&quot; w:h-ansi=&quot;Cambria Math&quot;/&gt;&lt;wx:font wx:val=&quot;Cambria Math&quot;/&gt;&lt;w:b/&gt;&lt;w:noProof/&gt;&lt;/w:rPr&gt;&lt;m:t&gt;y&lt;/m:t&gt;&lt;/m:r&gt;&lt;/m:e&gt;&lt;m:sup&gt;&lt;m:r&gt;&lt;m:rPr&gt;&lt;m:sty m:val=&quot;p&quot;/&gt;&lt;/m:rPr&gt;&lt;w:rPr&gt;&lt;w:rFonts w:ascii=&quot;Cambria Math&quot; w:h-ansi=&quot;Cambria Math&quot;/&gt;&lt;wx:font wx:val=&quot;Cambria Math&quot;/&gt;&lt;w:noProof/&gt;&lt;/w:rPr&gt;&lt;m:t&gt;*&lt;/m:t&gt;&lt;/m:r&gt;&lt;/m:sup&gt;&lt;/m:sSup&gt;&lt;m:r&gt;&lt;m:rPr&gt;&lt;m:sty m:val=&quot;p&quot;/&gt;&lt;/m:rPr&gt;&lt;w:rPr&gt;&lt;w:rFonts w:ascii=&quot;Cambria Math&quot; w:h-ansi=&quot;Cambria Math&quot;/&gt;&lt;wx:font wx:val=&quot;Cambria Math&quot;/&gt;&lt;w:noProof/&gt;&lt;/w:rPr&gt;&lt;m:t&gt;_?/m:t&gt;&lt;/m:r&gt;&lt;m:r&gt;&lt;w:rPr&gt;&lt;w:rFonts w:ascii=&quot;Cambria Math&quot; w:h-ansi=&quot;Cambria Math&quot;/&gt;&lt;wx:font wx:val=&quot;Cambria&lt; M:atth&quot; /&gt;:&lt;wa:i=/&gt;p&lt;&quot;/w:noProof/&gt;&lt;/w:rPr&gt;&lt;m:t&gt;kN&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e&lt;/m:t&gt;&lt;/m:r&gt;&lt;m:r&gt;&lt;m:rPr&gt;&lt;m:sty m:val=&quot;p&quot;/&gt;&lt;/m:rPr&gt;&lt;w:rPr&gt;&lt;w:rFonts w:ascii=&quot;Cambria Math&quot; w:h-ansi=&quot;Cambria Math&quot;/&gt;&lt;wx:font wx:val=&quot;Cambria Math&quot;/&gt;&lt;w:noProof/&gt;&lt;/w:rPr&gt;&lt;m:t&gt;+&lt;/m:t&gt;&lt;/m:r&gt;&lt;m:r&gt;&lt;m:rPr&gt;&lt;m:sty m:val=&quot;p&quot;/&gt;&lt;/m:rPr&gt;&lt;w:rPr&gt;&lt;w:rFonts w:ascii=&quot;Cambria Math&quot; w:h-ansi=&quot;Cambria Math&quot; w:cs=&quot;Cambria Math&quot;/&gt;&lt;wx:font wx:val=&quot;Cambria Math&quot;/&gt;&lt;w:noProof/&gt;&lt;/w:rPr&gt;&lt;m:t&gt;_&lt;/m:t&gt;&lt;/m:r&gt;&lt;m:r&gt;&lt;m:rPr&gt;&lt;m:stMy mh:va&gt;l=&quot;:p&quot;/P&gt;&lt;/om:r&gt;Pr&gt;w&lt;w:PrPr&gt;&lt;w:rFonts w:ascii=&quot;Cambria Math&quot; w:h-ansi=&quot;Cambria Math&quot;/&gt;&lt;wx:font wx:val=&quot;Cambria Math&quot;/&gt;&lt;w:noProof/&gt;&lt;/w:rPr&gt;&lt;m:t&gt;_?/m:t&gt;&lt;/m:r&gt;&lt;m:sSup&gt;&lt;m:sSupPr&gt;&lt;m:ctrlPr&gt;&lt;w:rPr&gt;&lt;w:rFonts w:ascii=&quot;Cambria Math&quot; w:h-ansi=&quot;Cambria MathM&quot;/&gt;&lt;hwx:f&gt;ont :wx:vPal=&quot;oCamb&gt;ria wMat:Ph&quot;/&gt;&lt;/w:rPr&gt;&lt;/m:ctrlPr&gt;&lt;/m:sSupPr&gt;&lt;m:e&gt;&lt;m:r&gt;&lt;m:rPr&gt;&lt;m:sty m:val=&quot;b&quot;/&gt;&lt;/m:rPr&gt;&lt;w:rPr&gt;&lt;w:rFonts w:ascii=&quot;Cambria Math&quot; w:h-ansi=&quot;Cambria Math&quot;/&gt;&lt;wx:font wx:val=&quot;Cambria Math&quot;/&gt;&lt;w:b/&gt;&lt;w:noProof/&gt;&lt;/w:rPr&gt;&lt;m:t&gt;y&lt;/m:t&gt;&lt;/m:r&gt;&lt;/m:e&gt;&lt;m:sup&gt;&lt;m:r&gt;&lt;m:rPr&gt;&lt;m:sty m:val=&quot;p&quot;/&gt;&lt;/m:rPr&gt;&lt;w:rPr&gt;&lt;w:rFonts w:ascii=&quot;Cambria Math&quot; w:h-ansi=&quot;Cambria Math&quot;/&gt;&lt;wx:font wx:val=&quot;Cambria Math&quot;/&gt;&lt;w:noProof/&gt;&lt;/w:rPr&gt;&lt;m:t&gt;*&lt;/m:t&gt;&lt;/m:r&gt;&lt;/m:sup&gt;&lt;/m:sSup&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08" o:title="" chromakey="white"/>
          </v:shape>
        </w:pict>
      </w:r>
      <w:r w:rsidRPr="0066337A">
        <w:rPr>
          <w:lang w:eastAsia="zh-CN"/>
        </w:rPr>
        <w:instrText xml:space="preserve"> </w:instrText>
      </w:r>
      <w:r w:rsidRPr="0066337A">
        <w:fldChar w:fldCharType="separate"/>
      </w:r>
      <w:r w:rsidR="00A3404B">
        <w:rPr>
          <w:noProof/>
          <w:position w:val="-14"/>
        </w:rPr>
        <w:pict w14:anchorId="2FD373FF">
          <v:shape id="_x0000_i1229" type="#_x0000_t75" alt="" style="width:2in;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05CA&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2305CA&quot; wsp:rsidP=&quot;002305CA&quot;&gt;&lt;m:oMathPara&gt;&lt;m:oMath&gt;&lt;m:r&gt;&lt;m:rPr&gt;&lt;m:sty m:val=&quot;p&quot;/&gt;&lt;/m:rPr&gt;&lt;w:rPr&gt;&lt;w:rFonts w:ascii=&quot;Cambria Math&quot; w:h-ansi=&quot;Cambria Math&quot;/&gt;&lt;wx:font wx:val=&quot;Cambria Math&quot;/&gt;&lt;w:noProof/&gt;&lt;/w:rPr&gt;&lt;m:t&gt;(&lt;/m:t&gt;&lt;/m:r&gt;&lt;m:r&gt;&lt;m:rPr&gt;&lt;m:sty m:val=&quot;b&quot;/&gt;&lt;/m:rPr&gt;&lt;w:rPr&gt;&lt;w:rFonts w:ascii=&quot;Cambria Math&quot; w:h-ansi=&quot;Cambria Math&quot;/&gt;&lt;wx:font wx:val=&quot;Cambria Math&quot;/&gt;&lt;w:b/&gt;&lt;w:noProof/&gt;&lt;/w:rPr&gt;&lt;m:t&gt;b&lt;/m:t&gt;&lt;/m:r&gt;&lt;m:r&gt;&lt;m:rPr&gt;&lt;m:sty m:val=&quot;p&quot;/&gt;&lt;/m:rPr&gt;&lt;w:rPr&gt;&lt;w:rFonts w:ascii=&quot;Cambria Math&quot; w:h-ansi=&quot;Cambria Math&quot;/&gt;&lt;wx:font wx:val=&quot;Cambria Math&quot;/&gt;&lt;w:noProof/&gt;&lt;/w:rPr&gt;&lt;m:t&gt;+&lt;/m:t&gt;&lt;/m:r&gt;&lt;m:r&gt;&lt;m:rPr&gt;&lt;m:sty m:val=&quot;p&quot;/&gt;&lt;/m:rPr&gt;&lt;w:rPr&gt;&lt;w:rFonts w:ascii=&quot;Cambria Math&quot; w:h-ansi=&quot;Cambria Math&quot; w:cs=&quot;Cambria Math&quot;/&gt;&lt;wx:font wx:val=&quot;Cambria Math&quot;/&gt;&lt;w:noProof/&gt;&lt;/w:rPr&gt;&lt;m:t&gt;_&lt;/m:t&gt;&lt;/m:r&gt;&lt;m:r&gt;&lt;m:rPr&gt;&lt;m:sty m:val=&quot;p&quot;/&gt;&lt;/m:rPr&gt;&lt;w:rPr&gt;&lt;w:rFonts w:ascii=&quot;Cambria Math&quot; w:h-ansi=&quot;Cambria Math&quot;/&gt;&lt;wx:font wx:val=&quot;Cambria Math&quot;/&gt;&lt;w:noProof/&gt;&lt;/w:rPr&gt;&lt;m:t&gt;)_?/m:t&gt;&lt;/m:r&gt;&lt;m:sSup&gt;&lt;m:sSupPr&gt;&lt;m:ctrlPr&gt;&lt;w:rPr&gt;&lt;w:rFonts w:ascii=&quot;Cambriar&gt;&lt;&gt;&lt;&gt;&lt;&gt;&lt;&gt;&lt;&gt;&lt;&gt;&lt;&gt;&lt;&gt;&lt; Math&quot; w:h-ansi=&quot;Cambria Math&quot;/&gt;&lt;wx:font wx:val=&quot;Cambria Math&quot;/&gt;&lt;/w:rPr&gt;&lt;/m:ctrlPr&gt;&lt;/m:sSupPr&gt;&lt;m:e&gt;&lt;m:r&gt;&lt;m:rPr&gt;&lt;m:sty m:val=&quot;b&quot;/&gt;&lt;/m:rPr&gt;&lt;w:rPr&gt;&lt;w:rFonts w:ascii=&quot;Cambria Math&quot; w:h-ansi=&quot;Cambria Math&quot;/&gt;&lt;wx:font wx:val=&quot;Cambria Math&quot;/&gt;&lt;w:b/&gt;&lt;w:noProof/&gt;&lt;/w:rPr&gt;&lt;m:t&gt;y&lt;/m:t&gt;&lt;/m:r&gt;&lt;/m:e&gt;&lt;m:sup&gt;&lt;m:r&gt;&lt;m:rPr&gt;&lt;m:sty m:val=&quot;p&quot;/&gt;&lt;/m:rPr&gt;&lt;w:rPr&gt;&lt;w:rFonts w:ascii=&quot;Cambria Math&quot; w:h-ansi=&quot;Cambria Math&quot;/&gt;&lt;wx:font wx:val=&quot;Cambria Math&quot;/&gt;&lt;w:noProof/&gt;&lt;/w:rPr&gt;&lt;m:t&gt;*&lt;/m:t&gt;&lt;/m:r&gt;&lt;/m:sup&gt;&lt;/m:sSup&gt;&lt;m:r&gt;&lt;m:rPr&gt;&lt;m:sty m:val=&quot;p&quot;/&gt;&lt;/m:rPr&gt;&lt;w:rPr&gt;&lt;w:rFonts w:ascii=&quot;Cambria Math&quot; w:h-ansi=&quot;Cambria Math&quot;/&gt;&lt;wx:font wx:val=&quot;Cambria Math&quot;/&gt;&lt;w:noProof/&gt;&lt;/w:rPr&gt;&lt;m:t&gt;_?/m:t&gt;&lt;/m:r&gt;&lt;m:r&gt;&lt;w:rPr&gt;&lt;w:rFonts w:ascii=&quot;Cambria Math&quot; w:h-ansi=&quot;Cambria Math&quot;/&gt;&lt;wx:font wx:val=&quot;Cambria&lt; M:atth&quot; /&gt;:&lt;wa:i=/&gt;p&lt;&quot;/w:noProof/&gt;&lt;/w:rPr&gt;&lt;m:t&gt;kN&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e&lt;/m:t&gt;&lt;/m:r&gt;&lt;m:r&gt;&lt;m:rPr&gt;&lt;m:sty m:val=&quot;p&quot;/&gt;&lt;/m:rPr&gt;&lt;w:rPr&gt;&lt;w:rFonts w:ascii=&quot;Cambria Math&quot; w:h-ansi=&quot;Cambria Math&quot;/&gt;&lt;wx:font wx:val=&quot;Cambria Math&quot;/&gt;&lt;w:noProof/&gt;&lt;/w:rPr&gt;&lt;m:t&gt;+&lt;/m:t&gt;&lt;/m:r&gt;&lt;m:r&gt;&lt;m:rPr&gt;&lt;m:sty m:val=&quot;p&quot;/&gt;&lt;/m:rPr&gt;&lt;w:rPr&gt;&lt;w:rFonts w:ascii=&quot;Cambria Math&quot; w:h-ansi=&quot;Cambria Math&quot; w:cs=&quot;Cambria Math&quot;/&gt;&lt;wx:font wx:val=&quot;Cambria Math&quot;/&gt;&lt;w:noProof/&gt;&lt;/w:rPr&gt;&lt;m:t&gt;_&lt;/m:t&gt;&lt;/m:r&gt;&lt;m:r&gt;&lt;m:rPr&gt;&lt;m:stMy mh:va&gt;l=&quot;:p&quot;/P&gt;&lt;/om:r&gt;Pr&gt;w&lt;w:PrPr&gt;&lt;w:rFonts w:ascii=&quot;Cambria Math&quot; w:h-ansi=&quot;Cambria Math&quot;/&gt;&lt;wx:font wx:val=&quot;Cambria Math&quot;/&gt;&lt;w:noProof/&gt;&lt;/w:rPr&gt;&lt;m:t&gt;_?/m:t&gt;&lt;/m:r&gt;&lt;m:sSup&gt;&lt;m:sSupPr&gt;&lt;m:ctrlPr&gt;&lt;w:rPr&gt;&lt;w:rFonts w:ascii=&quot;Cambria Math&quot; w:h-ansi=&quot;Cambria MathM&quot;/&gt;&lt;hwx:f&gt;ont :wx:vPal=&quot;oCamb&gt;ria wMat:Ph&quot;/&gt;&lt;/w:rPr&gt;&lt;/m:ctrlPr&gt;&lt;/m:sSupPr&gt;&lt;m:e&gt;&lt;m:r&gt;&lt;m:rPr&gt;&lt;m:sty m:val=&quot;b&quot;/&gt;&lt;/m:rPr&gt;&lt;w:rPr&gt;&lt;w:rFonts w:ascii=&quot;Cambria Math&quot; w:h-ansi=&quot;Cambria Math&quot;/&gt;&lt;wx:font wx:val=&quot;Cambria Math&quot;/&gt;&lt;w:b/&gt;&lt;w:noProof/&gt;&lt;/w:rPr&gt;&lt;m:t&gt;y&lt;/m:t&gt;&lt;/m:r&gt;&lt;/m:e&gt;&lt;m:sup&gt;&lt;m:r&gt;&lt;m:rPr&gt;&lt;m:sty m:val=&quot;p&quot;/&gt;&lt;/m:rPr&gt;&lt;w:rPr&gt;&lt;w:rFonts w:ascii=&quot;Cambria Math&quot; w:h-ansi=&quot;Cambria Math&quot;/&gt;&lt;wx:font wx:val=&quot;Cambria Math&quot;/&gt;&lt;w:noProof/&gt;&lt;/w:rPr&gt;&lt;m:t&gt;*&lt;/m:t&gt;&lt;/m:r&gt;&lt;/m:sup&gt;&lt;/m:sSup&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08" o:title="" chromakey="white"/>
          </v:shape>
        </w:pict>
      </w:r>
      <w:r w:rsidRPr="0066337A">
        <w:fldChar w:fldCharType="end"/>
      </w:r>
      <w:r w:rsidRPr="002E684E">
        <w:rPr>
          <w:rFonts w:hint="eastAsia"/>
          <w:lang w:eastAsia="zh-CN"/>
        </w:rPr>
        <w:t>（因为</w:t>
      </w:r>
      <w:r w:rsidRPr="0066337A">
        <w:fldChar w:fldCharType="begin"/>
      </w:r>
      <w:r w:rsidRPr="0066337A">
        <w:rPr>
          <w:lang w:eastAsia="zh-CN"/>
        </w:rPr>
        <w:instrText xml:space="preserve"> QUOTE </w:instrText>
      </w:r>
      <w:r w:rsidR="00A3404B">
        <w:rPr>
          <w:noProof/>
          <w:position w:val="-14"/>
        </w:rPr>
        <w:pict w14:anchorId="2978B701">
          <v:shape id="_x0000_i1230" type="#_x0000_t75" alt="" style="width:80.2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28CE&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A528CE&quot; wsp:rsidP=&quot;00A528CE&quot;&gt;&lt;w:pPr&gt;&lt;w:ind w:first-line=&quot;482&quot;/&gt;&lt;/w:pPr&gt;&lt;m:oMathPara&gt;&lt;m:oMath&gt;&lt;m:r&gt;&lt;m:rPr&gt;&lt;m:sty m:val=&quot;b&quot;/&gt;&lt;/m:rPr&gt;&lt;w:rPr&gt;&lt;w:rFonts w:ascii=&quot;Cambria Math&quot; w:h-ansi=&quot;Cambria Math&quot;/&gt;&lt;wx:font wx:val=&quot;Cambria Math&quot;/&gt;&lt;w:b/&gt;&lt;w:noProof/&gt;&lt;/w:rPr&gt;&lt;m:t&gt;l&lt;/m:t&gt;&lt;/m:r&gt;&lt;m:r&gt;&lt;m:rPr&gt;&lt;m:sty m:val=&quot;p&quot;/&gt;&lt;/m:rPr&gt;&lt;w:rPr&gt;&lt;w:rFonts w:ascii=&quot;Cambria Math&quot; w:h-ansi=&quot;Cambria Math&quot;/&gt;&lt;wx:font wx:val=&quot;Cambria Math&quot;/&gt;&lt;w:noProof/&gt;&lt;/w:rPr&gt;&lt;m:t&gt;=&lt;/m:t&gt;&lt;/m:r&gt;&lt;m:r&gt;&lt;m:rPr&gt;&lt;m:sty m:val=&quot;b&quot;/&gt;&lt;/m:rPr&gt;&lt;w:rPr&gt;&lt;w:rFonts w:ascii=&quot;Cambria Math&quot; w:h-ansi=&quot;Cambria Math&quot;/&gt;&lt;wx:font wx:val=&quot;Cambria Math&quot;/&gt;&lt;w:b/&gt;&lt;w:noProof/&gt;&lt;/w:rPr&gt;&lt;m:t&gt;b&lt;/m:t&gt;&lt;/m:r&gt;&lt;m:r&gt;&lt;m:rPr&gt;&lt;m:sty m:val=&quot;p&quot;/&gt;&lt;/m:rPr&gt;&lt;w:rPr&gt;&lt;w:rFonts w:ascii=&quot;Cambria Math&quot; w:h-ansi=&quot;Cambria Math&quot;/&gt;&lt;wx:font wx:val=&quot;Cambria Math&quot;/&gt;&lt;w:noProof/&gt;&lt;/w:rPr&gt;&lt;m:t&gt;+&lt;/m:t&gt;&lt;/m:r&gt;&lt;m:r&gt;&lt;m:rPr&gt;&lt;m:sty m:val=&quot;p&quot;/&gt;&lt;/m:rPr&gt;&lt;w:rPr&gt;&lt;w:rFonts w:ascii=&quot;Cambria Math&quot; w:h-ansi=&quot;Cambria Math&quot; w:cs=&quot;Cambria Math&quot;/&gt;&lt;wx:font wx:val=&quot;Cambria Math&quot;/&gt;&lt;w:noProof/&gt;&lt;/w:rPr&gt;&lt;m:t&gt;_&lt;/m:t&gt;&lt;/m:r&gt;&lt;m:r&gt;&lt;m:rPr&gt;&lt;m:s         ty m:val=&quot;p&quot;/&gt;&lt;/m:rPr&gt;&lt;w:rPr&gt;&lt;w:rFonts w:ascii=&quot;Cambria Math&quot; w:h-ansi=&quot;Cambria Math&quot;/&gt;&lt;wx:font wx:val=&quot;Cambria Math&quot;/&gt;&lt;w:noProof/&gt;&lt;/w:rPr&gt;&lt;m:t&gt;(&lt;/m:t&gt;&lt;/m:r&gt;&lt;m:r&gt;&lt;w:rPr&gt;&lt;w:rFonts w:ascii=&quot;Cambria Math&quot; w:h-ansi=&quot;Cambria Math&quot; w:cs=&quot;Cambria Math&quot;/&gt;&lt;wx:font wx:val=&quot;Cambria Math&quot;/&gt;&lt;w:i/&gt;&lt;w:noProof/&gt;&lt;/w:rPr&gt;&lt;m:t&gt;_&lt;/m:t&gt;&lt;/m:r&gt;&lt;m:r&gt;&lt;m:rPr&gt;&lt;m:sty m:val=&quot;p&quot;/&gt;&lt;/m:rPr&gt;&lt;w:rPr&gt;&lt;w:rFonts w:ascii=&quot;Cambria Math&quot; w:h-ansi=&quot;Cambria Math&quot;/&gt;&lt;wx:font wx:val=&quot;Cambria Math&quot;/&gt;&lt;w:noProof/&gt;&lt;/w:rPr&gt;&lt;m:t&gt;,&lt;/m:t&gt;&lt;/m:r&gt;&lt;m:r&gt;&gt;&lt;&lt;ww:xr:Pfro&gt;n&lt;tw:rFonts w:ascii=&quot;Cambria Math&quot; w:h-ansi=&quot;Cambria Math&quot; w:cs=&quot;Cambria Math&quot;/&gt;&lt;wx:font wx:val=&quot;Cambria Math&quot;/&gt;&lt;w:i/&gt;&lt;w:noProof/&gt;&lt;/w:rPr&gt;&lt;m:t&gt;_&lt;/m:t&gt;&lt;/m:r&gt;&lt;m:r&gt;&lt;m:rPr&gt;&lt;m:sty m:val=&quot;p&quot;/&gt;&lt;/m:rPr&gt;&lt;w:rPr&gt;&lt;w:rFonts w:ascii=&quot;Cambria Math&quot; w:h-ans&gt;i=&lt;&quot;Cwamxbr:iaf Moatnh&quot;t/&gt;&lt;wx:font wx:val=&quot;Cambria Math&quot;/&gt;&lt;w:noProof/&gt;&lt;/w:rPr&gt;&lt;m:t&gt;)&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92" o:title="" chromakey="white"/>
          </v:shape>
        </w:pict>
      </w:r>
      <w:r w:rsidRPr="0066337A">
        <w:rPr>
          <w:lang w:eastAsia="zh-CN"/>
        </w:rPr>
        <w:instrText xml:space="preserve"> </w:instrText>
      </w:r>
      <w:r w:rsidRPr="0066337A">
        <w:fldChar w:fldCharType="separate"/>
      </w:r>
      <w:r w:rsidR="00A3404B">
        <w:rPr>
          <w:noProof/>
          <w:position w:val="-14"/>
        </w:rPr>
        <w:pict w14:anchorId="663C901A">
          <v:shape id="_x0000_i1231" type="#_x0000_t75" alt="" style="width:80.2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28CE&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A528CE&quot; wsp:rsidP=&quot;00A528CE&quot;&gt;&lt;w:pPr&gt;&lt;w:ind w:first-line=&quot;482&quot;/&gt;&lt;/w:pPr&gt;&lt;m:oMathPara&gt;&lt;m:oMath&gt;&lt;m:r&gt;&lt;m:rPr&gt;&lt;m:sty m:val=&quot;b&quot;/&gt;&lt;/m:rPr&gt;&lt;w:rPr&gt;&lt;w:rFonts w:ascii=&quot;Cambria Math&quot; w:h-ansi=&quot;Cambria Math&quot;/&gt;&lt;wx:font wx:val=&quot;Cambria Math&quot;/&gt;&lt;w:b/&gt;&lt;w:noProof/&gt;&lt;/w:rPr&gt;&lt;m:t&gt;l&lt;/m:t&gt;&lt;/m:r&gt;&lt;m:r&gt;&lt;m:rPr&gt;&lt;m:sty m:val=&quot;p&quot;/&gt;&lt;/m:rPr&gt;&lt;w:rPr&gt;&lt;w:rFonts w:ascii=&quot;Cambria Math&quot; w:h-ansi=&quot;Cambria Math&quot;/&gt;&lt;wx:font wx:val=&quot;Cambria Math&quot;/&gt;&lt;w:noProof/&gt;&lt;/w:rPr&gt;&lt;m:t&gt;=&lt;/m:t&gt;&lt;/m:r&gt;&lt;m:r&gt;&lt;m:rPr&gt;&lt;m:sty m:val=&quot;b&quot;/&gt;&lt;/m:rPr&gt;&lt;w:rPr&gt;&lt;w:rFonts w:ascii=&quot;Cambria Math&quot; w:h-ansi=&quot;Cambria Math&quot;/&gt;&lt;wx:font wx:val=&quot;Cambria Math&quot;/&gt;&lt;w:b/&gt;&lt;w:noProof/&gt;&lt;/w:rPr&gt;&lt;m:t&gt;b&lt;/m:t&gt;&lt;/m:r&gt;&lt;m:r&gt;&lt;m:rPr&gt;&lt;m:sty m:val=&quot;p&quot;/&gt;&lt;/m:rPr&gt;&lt;w:rPr&gt;&lt;w:rFonts w:ascii=&quot;Cambria Math&quot; w:h-ansi=&quot;Cambria Math&quot;/&gt;&lt;wx:font wx:val=&quot;Cambria Math&quot;/&gt;&lt;w:noProof/&gt;&lt;/w:rPr&gt;&lt;m:t&gt;+&lt;/m:t&gt;&lt;/m:r&gt;&lt;m:r&gt;&lt;m:rPr&gt;&lt;m:sty m:val=&quot;p&quot;/&gt;&lt;/m:rPr&gt;&lt;w:rPr&gt;&lt;w:rFonts w:ascii=&quot;Cambria Math&quot; w:h-ansi=&quot;Cambria Math&quot; w:cs=&quot;Cambria Math&quot;/&gt;&lt;wx:font wx:val=&quot;Cambria Math&quot;/&gt;&lt;w:noProof/&gt;&lt;/w:rPr&gt;&lt;m:t&gt;_&lt;/m:t&gt;&lt;/m:r&gt;&lt;m:r&gt;&lt;m:rPr&gt;&lt;m:s         ty m:val=&quot;p&quot;/&gt;&lt;/m:rPr&gt;&lt;w:rPr&gt;&lt;w:rFonts w:ascii=&quot;Cambria Math&quot; w:h-ansi=&quot;Cambria Math&quot;/&gt;&lt;wx:font wx:val=&quot;Cambria Math&quot;/&gt;&lt;w:noProof/&gt;&lt;/w:rPr&gt;&lt;m:t&gt;(&lt;/m:t&gt;&lt;/m:r&gt;&lt;m:r&gt;&lt;w:rPr&gt;&lt;w:rFonts w:ascii=&quot;Cambria Math&quot; w:h-ansi=&quot;Cambria Math&quot; w:cs=&quot;Cambria Math&quot;/&gt;&lt;wx:font wx:val=&quot;Cambria Math&quot;/&gt;&lt;w:i/&gt;&lt;w:noProof/&gt;&lt;/w:rPr&gt;&lt;m:t&gt;_&lt;/m:t&gt;&lt;/m:r&gt;&lt;m:r&gt;&lt;m:rPr&gt;&lt;m:sty m:val=&quot;p&quot;/&gt;&lt;/m:rPr&gt;&lt;w:rPr&gt;&lt;w:rFonts w:ascii=&quot;Cambria Math&quot; w:h-ansi=&quot;Cambria Math&quot;/&gt;&lt;wx:font wx:val=&quot;Cambria Math&quot;/&gt;&lt;w:noProof/&gt;&lt;/w:rPr&gt;&lt;m:t&gt;,&lt;/m:t&gt;&lt;/m:r&gt;&lt;m:r&gt;&gt;&lt;&lt;ww:xr:Pfro&gt;n&lt;tw:rFonts w:ascii=&quot;Cambria Math&quot; w:h-ansi=&quot;Cambria Math&quot; w:cs=&quot;Cambria Math&quot;/&gt;&lt;wx:font wx:val=&quot;Cambria Math&quot;/&gt;&lt;w:i/&gt;&lt;w:noProof/&gt;&lt;/w:rPr&gt;&lt;m:t&gt;_&lt;/m:t&gt;&lt;/m:r&gt;&lt;m:r&gt;&lt;m:rPr&gt;&lt;m:sty m:val=&quot;p&quot;/&gt;&lt;/m:rPr&gt;&lt;w:rPr&gt;&lt;w:rFonts w:ascii=&quot;Cambria Math&quot; w:h-ans&gt;i=&lt;&quot;Cwamxbr:iaf Moatnh&quot;t/&gt;&lt;wx:font wx:val=&quot;Cambria Math&quot;/&gt;&lt;w:noProof/&gt;&lt;/w:rPr&gt;&lt;m:t&gt;)&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92" o:title="" chromakey="white"/>
          </v:shape>
        </w:pict>
      </w:r>
      <w:r w:rsidRPr="0066337A">
        <w:fldChar w:fldCharType="end"/>
      </w:r>
      <w:r w:rsidRPr="002E684E">
        <w:rPr>
          <w:rFonts w:hint="eastAsia"/>
          <w:lang w:eastAsia="zh-CN"/>
        </w:rPr>
        <w:t>和</w:t>
      </w:r>
      <w:r w:rsidRPr="0066337A">
        <w:rPr>
          <w:noProof/>
        </w:rPr>
        <w:fldChar w:fldCharType="begin"/>
      </w:r>
      <w:r w:rsidRPr="0066337A">
        <w:rPr>
          <w:noProof/>
          <w:lang w:eastAsia="zh-CN"/>
        </w:rPr>
        <w:instrText xml:space="preserve"> QUOTE </w:instrText>
      </w:r>
      <w:r w:rsidR="00A3404B">
        <w:rPr>
          <w:noProof/>
          <w:position w:val="-14"/>
        </w:rPr>
        <w:pict w14:anchorId="77B39823">
          <v:shape id="_x0000_i1232" type="#_x0000_t75" alt="" style="width:78.7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40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C92407&quot; wsp:rsidP=&quot;00C92407&quot;&gt;&lt;w:pPr&gt;&lt;w:ind w:first-line=&quot;482&quot;/&gt;&lt;/w:pPr&gt;&lt;m:oMathPara&gt;&lt;m:oMath&gt;&lt;m:r&gt;&lt;m:rPr&gt;&lt;m:sty m:val=&quot;b&quot;/&gt;&lt;/m:rPr&gt;&lt;w:rPr&gt;&lt;w:rFonts w:ascii=&quot;Cambria Math&quot; w:h-ansi=&quot;Cambria Math&quot;/&gt;&lt;wx:font wx:val=&quot;Cambria Math&quot;/&gt;&lt;w:b/&gt;&lt;w:noProof/&gt;&lt;/w:rPr&gt;&lt;m:t&gt;b&lt;/m:t&gt;&lt;/m:r&gt;&lt;m:r&gt;&lt;m:rPr&gt;&lt;m:sty m:val=&quot;p&quot;/&gt;&lt;/m:rPr&gt;&lt;w:rPr&gt;&lt;w:rFonts w:ascii=&quot;Cambria Math&quot; w:h-ansi=&quot;Cambria Math&quot;/&gt;&lt;wx:font wx:val=&quot;Cambria Math&quot;/&gt;&lt;w:noProof/&gt;&lt;/w:rPr&gt;&lt;m:t&gt;_?/m:t&gt;&lt;/m:r&gt;&lt;m:sSup&gt;&lt;m:sSupPr&gt;&lt;m:ctrlPr&gt;&lt;w:rPr&gt;&lt;w:rFonts w:ascroooooooooii=&quot;Cambria Math&quot; w:h-ansi=&quot;Cambria Math&quot;/&gt;&lt;wx:font wx:val=&quot;Cambria Math&quot;/&gt;&lt;/w:rPr&gt;&lt;/m:ctrlPr&gt;&lt;/m:sSupPr&gt;&lt;m:e&gt;&lt;m:r&gt;&lt;m:rPr&gt;&lt;m:sty m:val=&quot;b&quot;/&gt;&lt;/m:rPr&gt;&lt;w:rPr&gt;&lt;w:rFonts w:ascii=&quot;Cambria Math&quot; w:h-ansi=&quot;Cambria Math&quot;/&gt;&lt;wx:font wx:val=&quot;Cambria Math&quot;/&gt;&lt;w:b/&gt;&lt;w:noProof/&gt;&lt;/w:rPr&gt;&lt;m:t&gt;y&lt;/m:t&gt;&lt;/m:r&gt;&lt;/m:e&gt;&lt;m:sup&gt;&lt;m:r&gt;&lt;m:rPr&gt;&lt;m:sty m:val=&quot;p&quot;/&gt;&lt;/m:rPr&gt;&lt;w:rPr&gt;&lt;w:rFonts w:ascii=&quot;Cambria Math&quot; w:h-ansi=&quot;Cambria Math&quot;/&gt;&lt;wx:font wx:val=&quot;Cambria Math&quot;/&gt;&lt;w:noProof/&gt;&lt;/w:rPr&gt;&lt;m:t&gt;*&lt;/m:t&gt;&lt;/m:r&gt;&lt;/m:sup&gt;&lt;/m:sSup&gt;&lt;m:r&gt;&lt;m:rPr&gt;&lt;m:sty m:val=&quot;p&quot;/&gt;&lt;/m:rPr&gt;&lt;w:rPr&gt;&lt;w:rFonts w:ascii=&quot;Cambria Math&quot; w:h-ansi=&quot;Cambria Math&quot;/&gt;&lt;wx:font wx:val=&quot;Cambria Math&quot;/&gt;&lt;w:noProof/&gt;&lt;/w:rPr&gt;&lt;m:t&gt;_?&lt;/m:t&gt;&lt;/m:r&gt;&lt;m:r&gt;&lt;w:rPr&gt;&lt;w:rFonts w:ascii=&quot;Cambria Math&quot; w:h-ansi=&quot;Cambria Math&quot;/&gt;&lt;wx:font wx:val=&quot;CamPbrr&gt;i&lt;am :Msattyth&quot;/&gt;&lt;w:i/&gt;&lt;w:noProof/&gt;&lt;/w:rPr&gt;&lt;m:t&gt;nN&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e&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09" o:title="" chromakey="white"/>
          </v:shape>
        </w:pict>
      </w:r>
      <w:r w:rsidRPr="0066337A">
        <w:rPr>
          <w:noProof/>
          <w:lang w:eastAsia="zh-CN"/>
        </w:rPr>
        <w:instrText xml:space="preserve"> </w:instrText>
      </w:r>
      <w:r w:rsidRPr="0066337A">
        <w:rPr>
          <w:noProof/>
        </w:rPr>
        <w:fldChar w:fldCharType="separate"/>
      </w:r>
      <w:r w:rsidR="00A3404B">
        <w:rPr>
          <w:noProof/>
          <w:position w:val="-14"/>
        </w:rPr>
        <w:pict w14:anchorId="1AE97CC2">
          <v:shape id="_x0000_i1233" type="#_x0000_t75" alt="" style="width:78.7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40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C92407&quot; wsp:rsidP=&quot;00C92407&quot;&gt;&lt;w:pPr&gt;&lt;w:ind w:first-line=&quot;482&quot;/&gt;&lt;/w:pPr&gt;&lt;m:oMathPara&gt;&lt;m:oMath&gt;&lt;m:r&gt;&lt;m:rPr&gt;&lt;m:sty m:val=&quot;b&quot;/&gt;&lt;/m:rPr&gt;&lt;w:rPr&gt;&lt;w:rFonts w:ascii=&quot;Cambria Math&quot; w:h-ansi=&quot;Cambria Math&quot;/&gt;&lt;wx:font wx:val=&quot;Cambria Math&quot;/&gt;&lt;w:b/&gt;&lt;w:noProof/&gt;&lt;/w:rPr&gt;&lt;m:t&gt;b&lt;/m:t&gt;&lt;/m:r&gt;&lt;m:r&gt;&lt;m:rPr&gt;&lt;m:sty m:val=&quot;p&quot;/&gt;&lt;/m:rPr&gt;&lt;w:rPr&gt;&lt;w:rFonts w:ascii=&quot;Cambria Math&quot; w:h-ansi=&quot;Cambria Math&quot;/&gt;&lt;wx:font wx:val=&quot;Cambria Math&quot;/&gt;&lt;w:noProof/&gt;&lt;/w:rPr&gt;&lt;m:t&gt;_?/m:t&gt;&lt;/m:r&gt;&lt;m:sSup&gt;&lt;m:sSupPr&gt;&lt;m:ctrlPr&gt;&lt;w:rPr&gt;&lt;w:rFonts w:ascroooooooooii=&quot;Cambria Math&quot; w:h-ansi=&quot;Cambria Math&quot;/&gt;&lt;wx:font wx:val=&quot;Cambria Math&quot;/&gt;&lt;/w:rPr&gt;&lt;/m:ctrlPr&gt;&lt;/m:sSupPr&gt;&lt;m:e&gt;&lt;m:r&gt;&lt;m:rPr&gt;&lt;m:sty m:val=&quot;b&quot;/&gt;&lt;/m:rPr&gt;&lt;w:rPr&gt;&lt;w:rFonts w:ascii=&quot;Cambria Math&quot; w:h-ansi=&quot;Cambria Math&quot;/&gt;&lt;wx:font wx:val=&quot;Cambria Math&quot;/&gt;&lt;w:b/&gt;&lt;w:noProof/&gt;&lt;/w:rPr&gt;&lt;m:t&gt;y&lt;/m:t&gt;&lt;/m:r&gt;&lt;/m:e&gt;&lt;m:sup&gt;&lt;m:r&gt;&lt;m:rPr&gt;&lt;m:sty m:val=&quot;p&quot;/&gt;&lt;/m:rPr&gt;&lt;w:rPr&gt;&lt;w:rFonts w:ascii=&quot;Cambria Math&quot; w:h-ansi=&quot;Cambria Math&quot;/&gt;&lt;wx:font wx:val=&quot;Cambria Math&quot;/&gt;&lt;w:noProof/&gt;&lt;/w:rPr&gt;&lt;m:t&gt;*&lt;/m:t&gt;&lt;/m:r&gt;&lt;/m:sup&gt;&lt;/m:sSup&gt;&lt;m:r&gt;&lt;m:rPr&gt;&lt;m:sty m:val=&quot;p&quot;/&gt;&lt;/m:rPr&gt;&lt;w:rPr&gt;&lt;w:rFonts w:ascii=&quot;Cambria Math&quot; w:h-ansi=&quot;Cambria Math&quot;/&gt;&lt;wx:font wx:val=&quot;Cambria Math&quot;/&gt;&lt;w:noProof/&gt;&lt;/w:rPr&gt;&lt;m:t&gt;_?&lt;/m:t&gt;&lt;/m:r&gt;&lt;m:r&gt;&lt;w:rPr&gt;&lt;w:rFonts w:ascii=&quot;Cambria Math&quot; w:h-ansi=&quot;Cambria Math&quot;/&gt;&lt;wx:font wx:val=&quot;CamPbrr&gt;i&lt;am :Msattyth&quot;/&gt;&lt;w:i/&gt;&lt;w:noProof/&gt;&lt;/w:rPr&gt;&lt;m:t&gt;nN&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e&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09" o:title="" chromakey="white"/>
          </v:shape>
        </w:pict>
      </w:r>
      <w:r w:rsidRPr="0066337A">
        <w:rPr>
          <w:noProof/>
        </w:rPr>
        <w:fldChar w:fldCharType="end"/>
      </w:r>
      <w:r>
        <w:rPr>
          <w:noProof/>
          <w:lang w:eastAsia="zh-CN"/>
        </w:rPr>
        <w:t>)</w:t>
      </w:r>
      <w:r w:rsidRPr="002E684E">
        <w:rPr>
          <w:rFonts w:hint="eastAsia"/>
          <w:lang w:eastAsia="zh-CN"/>
        </w:rPr>
        <w:t>。现在，</w:t>
      </w:r>
    </w:p>
    <w:p w14:paraId="69F59DD4" w14:textId="77777777" w:rsidR="0066337A" w:rsidRDefault="00A3404B" w:rsidP="00710717">
      <w:pPr>
        <w:tabs>
          <w:tab w:val="left" w:pos="1500"/>
          <w:tab w:val="right" w:pos="9500"/>
        </w:tabs>
        <w:jc w:val="center"/>
        <w:rPr>
          <w:noProof/>
        </w:rPr>
      </w:pPr>
      <w:r>
        <w:rPr>
          <w:noProof/>
        </w:rPr>
        <w:pict w14:anchorId="60FA4F72">
          <v:shape id="_x0000_i1234" type="#_x0000_t75" alt="" style="width:3in;height:43.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47BC4&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Pr=&quot;00847BC4&quot; wsp:rsidRDefault=&quot;00847BC4&quot; wsp:rsidP=&quot;00847BC4&quot;&gt;&lt;m:oMathPara&gt;&lt;m:oMath&gt;&lt;m:r&gt;&lt;m:rPr&gt;&lt;m:sty m:val=&quot;p&quot;/&gt;&lt;/m:rPr&gt;&lt;w:rPr&gt;&lt;w:rFonts w:ascii=&quot;Cambria Math&quot; w:h-ansi=&quot;Cambria Math&quot; w:cs=&quot;Cambria Math&quot;/&gt;&lt;wx:font wx:val=&quot;Cambria Math&quot;/&gt;&lt;w:noProof/&gt;&lt;/w:rPr&gt;&lt;m:t&gt;_&lt;/m:t&gt;&lt;/m:r&gt;&lt;m:r&gt;&lt;m:rPr&gt;&lt;m:sty m:val=&quot;p&quot;/&gt;&lt;/m:rPr&gt;&lt;w:rPr&gt;&lt;w:rFonts w:ascii=&quot;Cambria Math&quot; w:h-ansi=&quot;Cambria Math&quot;/&gt;&lt;wx:font wx:val=&quot;Cambria Math&quot;/&gt;&lt;w:noProof/&gt;&lt;/w:rPr&gt;&lt;m:t&gt;_?/m:t&gt;&lt;/m:r&gt;&lt;m:sSup&gt;&lt;m:sSupPr&gt;&lt;m:ctrlPr&gt;&lt;w:rPr&gt;&lt;w:rFonts w:ascii=&quot;/&gt;&lt;&gt;&lt;&gt;&lt;&gt;&lt;&gt;&lt;&gt;&lt;&gt;&lt;&gt;&lt;&gt;&lt;Cambria Math&quot; w:h-ansi=&quot;Cambria Math&quot;/&gt;&lt;wx:font wx:val=&quot;Cambria Math&quot;/&gt;&lt;/w:rPr&gt;&lt;/m:ctrlPr&gt;&lt;/m:sSupPr&gt;&lt;m:e&gt;&lt;m:r&gt;&lt;m:rPr&gt;&lt;m:sty m:val=&quot;b&quot;/&gt;&lt;/m:rPr&gt;&lt;w:rPr&gt;&lt;w:rFonts w:ascii=&quot;Cambria Math&quot; w:h-ansi=&quot;Cambria Math&quot;/&gt;&lt;wx:font wx:val=&quot;Cambria Math&quot;/&gt;&lt;w:b/&gt;&lt;w:noProof/&gt;&lt;/w:rPr&gt;&lt;m:t&gt;y&lt;/m:t&gt;&lt;/m:r&gt;&lt;/m:e&gt;&lt;m:sup&gt;&lt;m:r&gt;&lt;m:rPr&gt;&lt;m:sty m:val=&quot;p&quot;/&gt;&lt;/m:rPr&gt;&lt;w:rPr&gt;&lt;w:rFonts w:ascii=&quot;Cambria Math&quot; w:h-ansi=&quot;Cambria Math&quot;/&gt;&lt;wx:font wx:val=&quot;Cambria Math&quot;/&gt;&lt;w:noProof/&gt;&lt;/w:rPr&gt;&lt;m:t&gt;*&lt;/m:t&gt;&lt;/m:r&gt;&lt;/m:sup&gt;&lt;/m:sSup&gt;&lt;m:r&gt;&lt;m:rPr&gt;&lt;m:sty m:val=&quot;p&quot;/&gt;&lt;/m:rPr&gt;&lt;w:rPr&gt;&lt;w:rFonts w:ascii=&quot;Cambria Math&quot; w:h-ansi=&quot;Cambria Math&quot;/&gt;&lt;wx:font wx:val=&quot;Cambria Math&quot;/&gt;&lt;w:noProof/&gt;&lt;/w:rPr&gt;&lt;m:t&gt;=&lt;/m:t&gt;&lt;/m:r&gt;&lt;m:nary&gt;&lt;m:naryPr&gt;&lt;m:chr m:val=&quot;_?/&gt;&lt;m:limLoc m:val=&quot;undOvr&quot;/&gt;&lt;m:ctrlPr&gt;&lt;w:rPr&gt;&lt;w:rFont&lt;s :w:Pas&gt;cimi=s&quot;Cyammb:vria Math&quot; w:h-ansi=&quot;Cambria Math&quot;/&gt;&lt;wx:font wx:val=&quot;Cambria Math&quot;/&gt;&lt;w:noProof/&gt;&lt;/w:rPr&gt;&lt;/m:ctrlPr&gt;&lt;/m:naryPr&gt;&lt;m:sub&gt;&lt;m:r&gt;&lt;w:rPr&gt;&lt;w:rFonts w:ascii=&quot;Cambria Math&quot; w:h-ansi=&quot;Cambria Math&quot;/&gt;&lt;wx:font wx:val=&quot;Cambria Math&quot;/&gt;&lt;w:i/&gt;&lt;w:noProof/&gt;&lt;/w:rPr&gt;&lt;m:t&gt;i&lt;/m:t&gt;&lt;/m:r&gt;&lt;m:r&gt;&lt;m:rPr&gt;&lt;m:sty m:val=&quot;p&quot;/&gt;&lt;/m:rPr&gt;&lt;w:rPr&gt;&lt;w:rFonts w:ascii=&quot;Cambria Math&quot; w:h-ansi=&quot;Cambria Math&quot;/&gt;&lt;wx:font wx:val=&quot;Cambria Math&quot;/&gt;&lt;w:noProof/&gt;&lt;/w:rPr&gt;&lt;m:t&gt;=1&lt;/m:t&gt;&lt;/m:r&gt;&lt;/m:sub&gt;&lt;m:sup&gt;&lt;m:r&gt;&lt;w:rPr&gt;&lt;w:rFonts w:ascii=&quot;Cambria Math&quot; w:h-ansi=&quot;Cambria Math&quot;/&gt;&lt;wx:font wx:val=&quot;Cambria Math&quot;/&gt;&lt;w:i/&gt;&lt;w:noProof/&gt;&lt;/w:rPr&gt;&lt;m:t&gt;k&lt;/m:t&gt;&lt;/m:r&gt;&lt;m:r&gt;&lt;m:rPr&gt;&lt;m:sty m:val=&quot;p&quot;/&gt;&lt;/m:rPr&gt;&lt;w:rPr&gt;&lt;w:rFonts w:ascii=&quot;Cambria Math&quot; w:h-ansi=&quot;Cambria Math&quot;/&gt;&lt;wx:font wx:val=&quot;Cambria Math&quot;/&gt;&lt;w:noProof/&gt;&lt;/w:rPr&gt;&lt;m:t&gt;-1&lt;/m:t&gt;&lt;/m:r&gt;&lt;/m:sup&gt;&lt;m:e&gt;&lt;m:r&gt;&lt;m:rPr&gt;&lt;m:sty m:val=&quot;p&quot;/&gt;&lt;/m:rPr&gt;&lt;w:rPr&gt;&lt;w:rFonts w:ascii=&quot;Cambria Math&quot; w:h-ansi=&quot;Cambria Math&quot;/&gt;&lt;wx:font wx:val=&quot;Cambria Math&quot;/&gt;&lt;w:noProof/&gt;&lt;/w:rPr&gt;&lt;m:t&gt;_?/m:t&gt;&lt;/m:r&gt;&lt;/m:e&gt;&lt;/m:nary&gt;&lt;m:sSup&gt;&lt;m:sSupPr&gt;&lt;m:ctorlP&gt;r&gt;&lt;ww:rPPr&gt;&lt;&lt;w:trFo1ntsm wt&gt;:ascii=&quot;Cambria Math&quot; w:h-ansi=&quot;Cambria Math&quot;/&gt;&lt;wx:font wx:val=&quot;Cambria Math&quot;/&gt;&lt;/w:rPr&gt;&lt;/m:ctrlPr&gt;&lt;/m:sSupPr&gt;&lt;m:e&gt;&lt;m:r&gt;&lt;m:rPr&gt;&lt;m:sty m:val=&quot;b&quot;/&gt;&lt;/m:rPr&gt;&lt;w:rPr&gt;&lt;w:rFonts w:ascii=&quot;Cambria Math&quot; w:h-ansi=&quot;Cambria Math&quot;/&gt;&lt;wx:font wx:val=&quot;Cambria Math&quot;/&gt;&lt;w:b/&gt;&lt;w:noProof/&gt;&lt;/w:rPr&gt;&lt;m:t&gt;y&lt;/m:t&gt;&lt;/m:r&gt;&lt;/m:e&gt;&lt;m:sup&gt;&lt;m:r&gt;&lt;m:rPr&gt;&lt;m:sty m:val=&quot;p&quot;/&gt;&lt;/m:rPr&gt;&lt;w:rPr&gt;&lt;w:rFonts w:ascii=&quot;Cambria Math&quot; w:h-ansi=&quot;Cambria Math&quot;/&gt;&lt;wx:font wx:val=&quot;Cambria Math&quot;/&gt;&lt;w:noProof/&gt;&lt;/w:rPr&gt;&lt;m:t&gt;*&lt;/m:t&gt;&lt;/m:r&gt;&lt;/m:sup&gt;&lt;/m:sSup&gt;&lt;m:r&gt;&lt;m:rPr&gt;&lt;m:sty m:val=&quot;p&quot;/&gt;&lt;/m:rPr&gt;&lt;w:rPr&gt;&lt;w:rFonts w:ascii=&quot;Cambria Math&quot; w:h-ansi=&quot;Cambria Math&quot;/&gt;&lt;wx:font wx:val=&quot;Cambria Math&quot;/&gt;&lt;w:noProof/&gt;&lt;/w:rPr&gt;&lt;m:t&gt;((&lt;/m:t&gt;&lt;/m:r&gt;&lt;m:sSub&gt;&lt;m:sSubPr&gt;&lt;m:ctrlPr&gt;&lt;w:rPr&gt;&lt;w:rFonts w:ascii=&quot;Cambria Math&quot; w:h-ansi=&quot;Cambria Math&quot;/&gt;&lt;wx:font wx:val=&quot;Cambria Math&quot;/&gt;&lt;/w:rPr&gt;&lt;/m:ctrlPr&gt;&lt;/m:sSubPr&gt;&lt;m:e&gt;&lt;m:r&gt;&lt;w:rPr&gt;&lt;w:rFonts w:ascii=&quot;Cambria Math&quot; w:h-ansi=&quot;Cambria Math&quot; w:cs=&quot;Cambria Math&quot;/&gt;&lt;wx:font wx:val=&quot;Cambria Math&quot;/&gt;&lt;w:i/&gt;&lt;w:noProof/&gt;&lt;/w:rPr&gt;&lt;m:t&gt;_&lt;/mM:t&gt;&lt;&quot;/m:rh&gt;&lt;/ms:e&gt;&lt;Cm:surb&gt;&lt;mM:r&gt;&lt;&quot;m:rPwr&gt;&lt;m:sty m:val=&quot;p&quot;/&gt;&lt;/m:rPr&gt;&lt;w:rPr&gt;&lt;w:rFonts w:ascii=&quot;Cambria Math&quot; w:h-ansi=&quot;Cambria Math&quot;/&gt;&lt;wx:font wx:val=&quot;Cambria Math&quot;/&gt;&lt;w:noProof/&gt;&lt;/w:rPr&gt;&lt;m:t&gt;1&lt;/m:t&gt;&lt;/m:r&gt;&lt;/m:sub&gt;&lt;/m:sSub&gt;&lt;m:r&gt;&lt;m:rPr&gt;&lt;m:sty m:val=&quot;p&quot;/&gt;&lt;/m:rPr&gt;&lt;w:rPr&gt;&lt;w:rFonts w:ascii=&quot;Cambria Math&quot; w:h-ansi=&quot;Cambria Math&quot;/&gt;&lt;wx:font wx:val=&quot;Cambria Math&quot;/&gt;&lt;w:noProof/&gt;&lt;/w:rPr&gt;&lt;m:t&gt;-&lt;/m:t&gt;&lt;/m:r&gt;&lt;m:sSub&gt;&lt;m:sSubPr&gt;&lt;m:ctrlPr&gt;&lt;w:rPr&gt;&lt;w:rFonts w:ascii=&quot;Cambria Math&quot; w:h-ansi=&quot;Cambria Math&quot;/&gt;&lt;wx:font wx:val=&quot;Cambria Math&quot;/&gt;&lt;/w:rPr&gt;&lt;/m:ctrlPr&gt;&lt;/m:sSubPr&gt;&lt;m:e&gt;&lt;m:r&gt;&lt;w:rPr&gt;&lt;w:rFonts w:ascii=&quot;Cambria Math&quot; w:h-ansi=&quot;Cambria Math&quot; w:cs=&quot;Cambria Math&quot;/&gt;&lt;wx:font wx:val=&quot;Cambria Math&quot;/&gt;&lt;w:i/&gt;&lt;w:noProof/&gt;&lt;/w:rPr&gt;&lt;m:t&gt;_&lt;/m:t&gt;&lt;/m:r&gt;&lt;/m:e&gt;&lt;m:sub&gt;&lt;m:r&gt;&lt;m:rPr&gt;&lt;m:sty m:val=&quot;p&quot;/&gt;&lt;/am:rPrh&gt;&lt;w:r/Pr&gt;&lt;wr:rFon:ts w:Pasciim=&quot;Cambbria mMath&quot; w:h-ansi=&quot;Cambria Math&quot;/&gt;&lt;wx:font wx:val=&quot;Cambria Math&quot;/&gt;&lt;w:noProof/&gt;&lt;/w:rPr&gt;&lt;m:t&gt;1&lt;/m:t&gt;&lt;/m:r&gt;&lt;/m:sub&gt;&lt;/m:sSub&gt;&lt;m:r&gt;&lt;m:rPr&gt;&lt;m:sty m:val=&quot;p&quot;/&gt;&lt;/m:rPr&gt;&lt;w:rPr&gt;&lt;w:rFonts w:ascii=&quot;Cambria Math&quot; w:h-ansi=&quot;Cambria Math&quot;/&gt;&lt;wx:font wx:val=&quot;Cambria Math&quot;/&gt;&lt;w:noProof/&gt;&lt;/w:rPr&gt;&lt;m:t&gt;)+_?(&lt;/m:t&gt;&lt;/m:r&gt;&lt;m:sSub&gt;&lt;m:sSubPr&gt;&lt;m:ctrlPr&gt;&lt;w:rPr&gt;&lt;w:rFonts w:ascii=&quot;Cambria Math&quot; w:h-ansi=&quot;Cambria Math&quot;/&gt;&lt;wx:font wx:val=&quot;Cambria Math&quot;/&gt;&lt;/w:rPr&gt;&lt;/m:ctrlPr&gt;&lt;/m:sSubPr&gt;&lt;m:e&gt;&lt;m:r&gt;&lt;Cw:rPr&gt;a&lt;w:rFo&quot;nts w::ascii=w&quot;Cambr=ia Matrh&quot; w:ht-ansi&lt;w=&quot;Cambria Math&quot; w:cs=&quot;Cambria Math&quot;/&gt;&lt;wx:font wx:val=&quot;Cambria Math&quot;/&gt;&lt;w:i/&gt;&lt;w:noProof/&gt;&lt;/w:rPr&gt;&lt;m:t&gt;_&lt;/m:t&gt;&lt;/m:r&gt;&lt;/m:e&gt;&lt;m:sub&gt;&lt;m:r&gt;&lt;w:rPr&gt;&lt;w:rFonts w:ascii=&quot;Cambria Math&quot; w:h-ansi=&quot;Cambria Math&quot;/&gt;&lt;wCx:font awx:val=&quot;&quot;Cambri:a Math&quot;w/&gt;&lt;w:i/=&gt;&lt;w:noPrroof/&gt;&lt;t/w:rPr&gt;w&lt;m:t&gt;i&lt;/m:t&gt;&lt;/m:r&gt;&lt;/m:sub&gt;&lt;/m:sSub&gt;&lt;m:r&gt;&lt;m:rPr&gt;&lt;m:sty m:val=&quot;p&quot;/&gt;&lt;/m:rPr&gt;&lt;w:rPr&gt;&lt;w:rFonts w:ascii=&quot;Cambria Math&quot; w:h-ansi=&quot;Cambria Math&quot;/&gt;&lt;wx:font wx:val=&quot;Cambria Math&quot;/&gt;&lt;w:noProof/&gt;&lt;/w:rPr&gt;&lt;m:t&gt;-&lt;/m:t&gt;&lt;/m:r&gt;&lt;m:sSub&gt;&lt;m:sSubPr&gt;&lt;m:ctrlPr&gt;&lt;w:rPr&gt;&lt;w:rFonts w:ascii=&quot;Cambria Math&quot; w:h-ansi=&quot;Cambria Math&quot;/&gt;&lt;wx:font wx:val=&quot;Cambria Math&quot;/&gt;&lt;/w:rPr&gt;&lt;/m:ctrlPr&gt;&lt;/m:sSubPr&gt;&lt;m:e&gt;&lt;m:r&gt;&lt;w:rPr&gt;&lt;w:rFonts w:ascii=&quot;Cambria Math&quot; w:h-ansi=&quot;Cambria Math&quot; w:cs=&quot;Cambria Math&quot;/&gt;&lt;wx:font wx:val=&quot;Cambria Math&quot;/&gt;&lt;w:i/&gt;&lt;w:noProof/&gt;&lt;/w:rPr&gt;&lt;m:t&gt;_&lt;/m:t&gt;&lt;/m:r&gt;&lt;/m:e&gt;&lt;m:sub&gt;&lt;m:r&gt;&lt;w:rPr&gt;&lt;w:rFonts w:ascii=&quot;Cambria Math&quot; w:h-ansi=&quot;Cambria Math&quot;/&gt;&lt;wx:font wx:val=&quot;Cambria Math&quot;/&gt;&lt;w:i/&gt;&lt;w:noProof/&gt;&lt;/w:rPr&gt;&lt;m:t&gt;i&lt;/m:t&gt;&lt;/m:r&gt;&lt;/m:subm&gt;&lt;/m:sSutb&gt;&lt;m:r&gt;&lt;:m:rPr&gt;&lt;m::sty m:vmal=&quot;p&quot;/&gt;t&lt;/m:rPr&gt;i&lt;w:rPr&gt;&lt;Pw:rFonts/ w:ascii=&quot;Cambria Math&quot; w:h-ansi=&quot;Cambria Math&quot;/&gt;&lt;wx:font wx:val=&quot;Cambria Math&quot;/&gt;&lt;w:noProof/&gt;&lt;/w:rPr&gt;&lt;m:t&gt;))&lt;/m:t&gt;&lt;/m:r&gt;&lt;/m:oMath&gt;&lt;/m:oMathPara&gt;&lt;/w:p&gt;&lt;w:sectPr wsp:rsidR=&quot;00000000&quot; wsp:rsidRPr=&quot;00847BC4&quot;&gt;&lt;w:pgSz w:w=&quot;12240&quot; w:h=&quot;15840&quot;/&gt;&lt;w:pgMar w:top=&quot;1440&quot; w:right=&quot;1800&quot; w:bottom=&quot;1440&quot; w:left=&quot;1800&quot; w:header=&quot;720&quot; w:footer=&quot;720&quot; w:gutter=&quot;0&quot;/&gt;&lt;w:cols w:space=&quot;720&quot;/&gt;&lt;/w:sectPr&gt;&lt;/wx:sect&gt;&lt;/w:body&gt;&lt;/w:wordDocument&gt;">
            <v:imagedata r:id="rId110" o:title="" chromakey="white"/>
          </v:shape>
        </w:pict>
      </w:r>
    </w:p>
    <w:p w14:paraId="0EB4BF63" w14:textId="77777777" w:rsidR="0066337A" w:rsidRDefault="0066337A" w:rsidP="00710717">
      <w:pPr>
        <w:tabs>
          <w:tab w:val="left" w:pos="1500"/>
          <w:tab w:val="right" w:pos="9500"/>
        </w:tabs>
        <w:jc w:val="center"/>
        <w:rPr>
          <w:noProof/>
        </w:rPr>
      </w:pPr>
      <w:r w:rsidRPr="0066337A">
        <w:rPr>
          <w:noProof/>
        </w:rPr>
        <w:fldChar w:fldCharType="begin"/>
      </w:r>
      <w:r w:rsidRPr="0066337A">
        <w:rPr>
          <w:noProof/>
        </w:rPr>
        <w:instrText xml:space="preserve"> QUOTE </w:instrText>
      </w:r>
      <w:r w:rsidR="00A3404B">
        <w:rPr>
          <w:noProof/>
          <w:position w:val="-14"/>
        </w:rPr>
        <w:pict w14:anchorId="670E7B4F">
          <v:shape id="_x0000_i1235" type="#_x0000_t75" alt="" style="width:169.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3DA6&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7D3DA6&quot; wsp:rsidP=&quot;007D3DA6&quot;&gt;&lt;m:oMathPara&gt;&lt;m:oMath&gt;&lt;m:r&gt;&lt;m:rPr&gt;&lt;m:sty m:val=&quot;p&quot;/&gt;&lt;/m:rPr&gt;&lt;w:rPr&gt;&lt;w:rFonts w:ascii=&quot;Cambria Math&quot; w:h-ansi=&quot;Cambria Math&quot;/&gt;&lt;wx:font wx:val=&quot;Cambria Math&quot;/&gt;&lt;w:noProof/&gt;&lt;/w:rPr&gt;&lt;m:t&gt;=&lt;/m:t&gt;&lt;/m:r&gt;&lt;m:nary&gt;&lt;m:naryPr&gt;&lt;m:chr m:val=&quot;_?/&gt;&lt;m:limLoc m:val=&quot;undOvr&quot;/&gt;&lt;m:ctrlPr&gt;&lt;w:rPr&gt;&lt;w:rFonts w:ascii=&quot;Cambria Math&quot; w:h-ansi=&quot;Cambria Math&quot;/&gt;&lt;wx:font wx:val=&quot;Cambria Math&quot;/&gt;&lt;w:noProof/&gt;&lt;/w:rPr&gt;&lt;/m:ctrlPr&gt;&lt;/m:naryPr&gt;&lt;m:sub&gt;&lt;m:r&gt;&lt;w:rPr&gt;&lt;w:rFonts w:ascii=&quot;Cambria Math&quot; w:h-ansir&gt;&gt;&gt;&gt;&gt;&gt;&gt;&gt;&gt;=&quot;Cambria Math&quot;/&gt;&lt;wx:font wx:val=&quot;Cambria Math&quot;/&gt;&lt;w:i/&gt;&lt;w:noProof/&gt;&lt;/w:rPr&gt;&lt;m:t&gt;i&lt;/m:t&gt;&lt;/m:r&gt;&lt;m:r&gt;&lt;m:rPr&gt;&lt;m:sty m:val=&quot;p&quot;/&gt;&lt;/m:rPr&gt;&lt;w:rPr&gt;&lt;w:rFonts w:ascii=&quot;Cambria Math&quot; w:h-ansi=&quot;Cambria Math&quot;/&gt;&lt;wx:font wx:val=&quot;Cambria Math&quot;/&gt;&lt;w:noProof/&gt;&lt;/w:rPr&gt;&lt;m:t&gt;=1&lt;/m:t&gt;&lt;/m:r&gt;&lt;/m:sub&gt;&lt;m:sup&gt;&lt;m:r&gt;&lt;w:rPr&gt;&lt;w:rFonts w:ascii=&quot;Cambria Math&quot; w:h-ansi=&quot;Cambria Math&quot;/&gt;&lt;wx:font wx:val=&quot;Cambria Math&quot;/&gt;&lt;w:i/&gt;&lt;w:noProof/&gt;&lt;/w:rPr&gt;&lt;m:t&gt;k&lt;/m:t&gt;&lt;/m:r&gt;&lt;m:r&gt;&lt;m:rPr&gt;&lt;m:sty m:val=&quot;p&quot;/&gt;&lt;/m:rPr&gt;&lt;w:rPr&gt;&lt;w:rFonts w:ascii=&quot;Cambria Math&quot; w:h-ansi=&quot;Cambria Math&quot;/&gt;&lt;wx:font wx:val=&quot;Cambria Math&quot;/&gt;&lt;w:noProof/&gt;&lt;/w:rPr&gt;&lt;m:t&gt;-1&lt;/m:t&gt;&lt;/m:r&gt;&lt;/m:sup&gt;&lt;m:e&gt;&lt;m:r&gt;&lt;m:rPr&gt;&lt;m:sty m:val=&quot;p&quot;/&gt;&lt;/m:rPr&gt;&lt;w:rPr&gt;&lt;w:rFonts w:ascii=&quot;Cambria Math&quot; w:h-ansi=&quot;Cambria Math&quot;/&gt;&lt;wx:font wx:val=&quot;Cambria Math&quot;/&gt;&lt;w:noProof/&gt;&lt;/w:rPr&gt;&lt;m:t&gt;_?/m:t&gt;&lt;/m:r&gt;&lt;/m:e&gt;&lt;/m:nary&gt;&lt;m:r&gt;&lt;m:rPr&gt;&lt;m:sty m:val=&quot;p&quot;/&gt;&lt;/m:rPr&gt;&lt;w:rPr&gt;&lt;w:rFonts w:ascii=&quot;Cambria Math&quot; w:h-ansi=&quot;Cambria Math&quot;/&gt;&lt;wx:font wx:val=&quot;Cambria Math&quot;/&gt;&lt;w:noProof/&gt;&lt;/w:rPr&gt;&lt;m:t&gt;(&lt;/m:t&gt;&lt;/m:r&gt;&lt;m:sSub&gt;&lt;m:sSubPr&gt;&lt;m:ctrlPr&gt;&lt;w:rPr&gt;r&lt;owo:fr/F&gt;o&lt;n//wts w:ascii=&quot;Cambria Math&quot; w:h-ansi=&quot;Cambria Math&quot;/&gt;&lt;wx:font wx:val=&quot;Cambria Math&quot;/&gt;&lt;/w:rPr&gt;&lt;/m:ctrlPr&gt;&lt;/m:sSubPr&gt;&lt;m:e&gt;&lt;m:r&gt;&lt;w:rPr&gt;&lt;w:rFonts w:ascii=&quot;Cambria Math&quot; w:h-ansi=&quot;Cambria Math&quot; w:cs=&quot;Cambria Math&quot;/&gt;&lt;wx:font wx:val=&quot;Cambria Math&quot;/&gt;&lt;w:i/&gt;&lt;w:noProof/&gt;&lt;/w:rPr&gt;&lt;m:t&gt;_&lt;/m:t&gt;&lt;/m:r&gt;&lt;/m:e&gt;&lt;m:sub&gt;&lt;m:r&gt;&lt;w:rPr&gt;&lt;w:rFonts w:ascii=&quot;Cambria Math&quot; w:h-ansi=&quot;Cambria Math&quot;/&gt;&lt;wx:font wx:val=&quot;Cambria Math&quot;/&gt;&lt;w:i/&gt;&lt;w:noProof/&gt;&lt;/w:rPr&gt;&lt;m:t&gt;i&lt;/m:t&gt;&lt;/m:r&gt;&lt;/m:sub&gt;&lt;/m:sSub&gt;&lt;m:r&gt;&lt;m:rPr&gt;&lt;m:sty m:val=&quot;p&quot;/&gt;&lt;/m/:r&lt;Pr:&gt;&lt;/w:&lt;rP:r&gt;o&lt;wr:roFonts w:ascii=&quot;Cambria Math&quot; w:h-ansi=&quot;Cambria Math&quot;/&gt;&lt;wx:font wx:val=&quot;Cambria Math&quot;/&gt;&lt;w:noProof/&gt;&lt;/w:rPr&gt;&lt;m:t&gt;-&lt;/m:t&gt;&lt;/m:r&gt;&lt;m:sSub&gt;&lt;m:sSubPr&gt;&lt;m:ctrlPr&gt;&lt;w:rPr&gt;&lt;w:rFonts w:ascii=&quot;Cambria Math&quot; w:h-ansi=&quot;Cambria Math&quot;/&gt;&lt;wx:font wx:val=&quot;Cambria Math&quot;/&gt;&lt;/w:rPr&gt;&lt;/m:ctrlPr&gt;&lt;/m:sSubPr&gt;&lt;m:e&gt;&lt;m:r&gt;&lt;w:rPr&gt;&lt;w:rFonts w:ascii=&quot;Cambria Math&quot; w:h-ansi=&quot;Cambria Math&quot; w:cs=&quot;Cambria Math&quot;/&gt;&lt;wx:font wx:val=&quot;Cambria Math&quot;/&gt;&lt;w:i/&gt;&lt;w:noProof/&gt;&lt;/w:rPr&gt;&lt;m:t&gt;_&lt;/m:t&gt;&lt;/m:r&gt;&lt;/m:e&gt;&lt;m:sub&gt;&lt;m:r&gt;&lt;w:rPr&gt;&lt;w:rFonts aw:a&quot;scimi=&quot;iCamMbriha M&gt;athw&quot; wP:h-ansi=&quot;Cambria Math&quot;/&gt;&lt;wx:font wx:val=&quot;Cambria Math&quot;/&gt;&lt;w:i/&gt;&lt;w:noProof/&gt;&lt;/w:rPr&gt;&lt;m:t&gt;i&lt;/m:t&gt;&lt;/m:r&gt;&lt;/m:sub&gt;&lt;/m:sSub&gt;&lt;m:r&gt;&lt;m:rPr&gt;&lt;m:sty m:val=&quot;p&quot;/&gt;&lt;/m:rPr&gt;&lt;w:rPr&gt;&lt;w:rFonts w:ascii=&quot;Cambria Math&quot; w:h-ansi=&quot;Cambria Math&quot;/&gt;&lt;wx:font wx:val=&quot;Cambria Math&quot;/&gt;&lt;w:noProof/&gt;&lt;/w:rPr&gt;&lt;m:t&gt;)(&lt;/m:t&gt;&lt;/m:r&gt;&lt;m:sSubSup&gt;&lt;m:sSubSupPr&gt;&lt;m:ctrlPr&gt;&lt;w:rPr&gt;&lt;w:rFonts w:ascii=&quot;Cambria Math&quot; w:h-ansi=&quot;Cambria Math&quot;/&gt;&lt;wx:font wx:val=&quot;Cambria Math&quot;/&gt;&lt;/w:rPr&gt;&lt;/m:ctrlPr&gt;&lt;/m:sSubSupPr&gt;&lt;m:e&gt;&lt;m:r&gt;&lt;w:rPr&gt;&lt;w:rFonts w:ascii=&quot;Cambria Math&quot; w:h-ansi=&quot;Cambria Math&quot;/&gt;&lt;wx:font wx:val=&quot;Cambria Math&quot;/&gt;&lt;w:i/&gt;&lt;w:noProof/&gt;&lt;/w:rPr&gt;&lt;m:t&gt;y&lt;/m:t&gt;&lt;/m:r&gt;&lt;/m:e&gt;&lt;m:sub&gt;&lt;m:r&gt;&lt;w:rPr&gt;&lt;w:rFonts w:ascii=&quot;Cambria Math&quot; w:h-ansi=&quot;Cambria Math&quot;/&gt;&lt;wx:font wx:val=&quot;Cambria Math&quot;/&gt;&lt;w:i/&gt;&lt;w:noProof/&gt;&lt;/w:rPr&gt;&lt;m:t&gt;i&lt;/m:t&gt;&lt;/m:r&gt;&lt;/m:sub&gt;&lt;m:sup&gt;&lt;m:r&gt;&lt;m:rPr&gt;&lt;m:sty m:val=&quot;p&quot;/&gt;&lt;/m:rPr&gt;&lt;w:rPr&gt;&lt;w:rFonts w:ascii=&quot;Cambria Math&quot; w:h-ansi=&quot;Cambria Math&quot;/&gt;&lt;wx:font wx:val=&quot;Cambria Math&quot;/&gt;&lt;w:noProof/&gt;&lt;/w:rPr&gt;&lt;m:t&gt;*&lt;/m:t&gt;&lt;/m:r&gt;&lt;/m:sup&gt;&lt;/m:sSubSup&gt;&lt;m:r&gt;&lt;m:rPr&gt;&lt;m:sty m:val=&quot;p&quot;/&gt;&lt;/m:rPr&gt;&lt;w:rPr&gt;&lt;w:rFonts w:ascii=&quot;Cambria Math&quot; w:h-ansi=&quot;Cambria Math&quot;/&gt;&lt;wx:font wx:val=&quot;Cambria Math&quot;/&gt;&lt;w:noProof/&gt;&lt;/w:rPr&gt;&lt;m:t&gt;+_?&lt;/m:t&gt;&lt;/m:r&gt;&lt;m:sSubSup&gt;&lt;m:sSubSupPr&gt;&lt;m:ctrlPr&gt;&lt;w:rPr&gt;&lt;w:rFonts w:ascii=&quot;Cambria Math&quot; w:h-ansi=&quot;Cambria Ma:th&quot;/ &gt;&lt;wxa:fonpt wx&lt;:valr=&quot;Ca&lt;mbriPa M&lt;wath&quot;/&gt;&lt;/w:rPr&gt;&lt;/m:ctrlPr&gt;&lt;/m:sSubSupPr&gt;&lt;m:e&gt;&lt;m:r&gt;&lt;w:rPr&gt;&lt;w:rFonts w:ascii=&quot;Cambria Math&quot; w:h-ansi=&quot;Cambria Math&quot;/&gt;&lt;wx:font wx:val=&quot;Cambria Math&quot;/&gt;&lt;w:i/&gt;&lt;w:noProof/&gt;&lt;/w:rPr&gt;&lt;m:t&gt;y&lt;/m:t&gt;&lt;/m:r&gt;&lt;/m:e&gt;&lt;m:sub&gt;&lt;m:r&gt;&lt;w:rPr&gt;&lt;w:rFonts w:ascii=&quot;Cambria Math&quot; w:h-ansi=&quot;Cambria Math&quot;/&gt;&lt;wx:font wx:val=&quot;Cambria Math&quot;/&gt;&lt;w:i/&gt;&lt;w:noProof/&gt;&lt;/w:rPr&gt;&lt;m:t&gt;k&lt;/m:t&gt;&lt;/m:r&gt;&lt;m:r&gt;&lt;m:rPr&gt;&lt;m:sty m:val=&quot;p&quot;/&gt;&lt;/m:rPr&gt;&lt;w:rPr&gt;&lt;w:rFonts w:ascii=&quot;Cambria Math&quot; w:h-ansi=&quot;Cambria Math&quot;/&gt;&lt;wx:font wx:val=&quot;Cambria Math&quot;/&gt;&lt;w:noProof/&gt;&lt;/w:rPr&gt;&lt;m:t&gt;-1&lt;/m:t&gt;&lt;/m:r&gt;&lt;/m:sub&gt;&lt;m:sup&gt;&lt;m:r&gt;&lt;m:rPr&gt;&lt;m:sty m:val=&quot;p&quot;/&gt;&lt;/m:rPr&gt;&lt;w:rPr&gt;&lt;w:rFonts w:ascii=&quot;Cambria Math&quot; w:h-ansi=&quot;Cambria Math&quot;/&gt;&lt;wx:font wx:val=&quot;Cambria Math&quot;/&gt;&lt;w:noProof/&gt;&lt;/w:rPr&gt;&lt;m:t&gt;*&lt;/m:t&gt;&lt;/m:r&gt;&lt;/m:sup&gt;&lt;/m:sSubSup&gt;&lt;m:r&gt;&lt;m:rPr&gt;&lt;m:sty m:val=&quot;p&quot;/&gt;&lt;/m:rPr&gt;&lt;w:rPr&gt;&lt;w:rFonts w:ascii=&quot;Cambria Math&quot; w:h-ansi=&quot;Cambria Math&quot;/&gt;&lt;wx:font wx:val=&quot;Cambria Math&quot;/&gt;&lt;w:noProof/&gt;&lt;/w:rPr&gt;&lt;m:t&gt;)&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11" o:title="" chromakey="white"/>
          </v:shape>
        </w:pict>
      </w:r>
      <w:r w:rsidRPr="0066337A">
        <w:rPr>
          <w:noProof/>
        </w:rPr>
        <w:instrText xml:space="preserve"> </w:instrText>
      </w:r>
      <w:r w:rsidRPr="0066337A">
        <w:rPr>
          <w:noProof/>
        </w:rPr>
        <w:fldChar w:fldCharType="separate"/>
      </w:r>
      <w:r w:rsidR="00A3404B">
        <w:rPr>
          <w:noProof/>
          <w:position w:val="-14"/>
        </w:rPr>
        <w:pict w14:anchorId="30764C96">
          <v:shape id="_x0000_i1236" type="#_x0000_t75" alt="" style="width:169.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3DA6&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7D3DA6&quot; wsp:rsidP=&quot;007D3DA6&quot;&gt;&lt;m:oMathPara&gt;&lt;m:oMath&gt;&lt;m:r&gt;&lt;m:rPr&gt;&lt;m:sty m:val=&quot;p&quot;/&gt;&lt;/m:rPr&gt;&lt;w:rPr&gt;&lt;w:rFonts w:ascii=&quot;Cambria Math&quot; w:h-ansi=&quot;Cambria Math&quot;/&gt;&lt;wx:font wx:val=&quot;Cambria Math&quot;/&gt;&lt;w:noProof/&gt;&lt;/w:rPr&gt;&lt;m:t&gt;=&lt;/m:t&gt;&lt;/m:r&gt;&lt;m:nary&gt;&lt;m:naryPr&gt;&lt;m:chr m:val=&quot;_?/&gt;&lt;m:limLoc m:val=&quot;undOvr&quot;/&gt;&lt;m:ctrlPr&gt;&lt;w:rPr&gt;&lt;w:rFonts w:ascii=&quot;Cambria Math&quot; w:h-ansi=&quot;Cambria Math&quot;/&gt;&lt;wx:font wx:val=&quot;Cambria Math&quot;/&gt;&lt;w:noProof/&gt;&lt;/w:rPr&gt;&lt;/m:ctrlPr&gt;&lt;/m:naryPr&gt;&lt;m:sub&gt;&lt;m:r&gt;&lt;w:rPr&gt;&lt;w:rFonts w:ascii=&quot;Cambria Math&quot; w:h-ansir&gt;&gt;&gt;&gt;&gt;&gt;&gt;&gt;&gt;=&quot;Cambria Math&quot;/&gt;&lt;wx:font wx:val=&quot;Cambria Math&quot;/&gt;&lt;w:i/&gt;&lt;w:noProof/&gt;&lt;/w:rPr&gt;&lt;m:t&gt;i&lt;/m:t&gt;&lt;/m:r&gt;&lt;m:r&gt;&lt;m:rPr&gt;&lt;m:sty m:val=&quot;p&quot;/&gt;&lt;/m:rPr&gt;&lt;w:rPr&gt;&lt;w:rFonts w:ascii=&quot;Cambria Math&quot; w:h-ansi=&quot;Cambria Math&quot;/&gt;&lt;wx:font wx:val=&quot;Cambria Math&quot;/&gt;&lt;w:noProof/&gt;&lt;/w:rPr&gt;&lt;m:t&gt;=1&lt;/m:t&gt;&lt;/m:r&gt;&lt;/m:sub&gt;&lt;m:sup&gt;&lt;m:r&gt;&lt;w:rPr&gt;&lt;w:rFonts w:ascii=&quot;Cambria Math&quot; w:h-ansi=&quot;Cambria Math&quot;/&gt;&lt;wx:font wx:val=&quot;Cambria Math&quot;/&gt;&lt;w:i/&gt;&lt;w:noProof/&gt;&lt;/w:rPr&gt;&lt;m:t&gt;k&lt;/m:t&gt;&lt;/m:r&gt;&lt;m:r&gt;&lt;m:rPr&gt;&lt;m:sty m:val=&quot;p&quot;/&gt;&lt;/m:rPr&gt;&lt;w:rPr&gt;&lt;w:rFonts w:ascii=&quot;Cambria Math&quot; w:h-ansi=&quot;Cambria Math&quot;/&gt;&lt;wx:font wx:val=&quot;Cambria Math&quot;/&gt;&lt;w:noProof/&gt;&lt;/w:rPr&gt;&lt;m:t&gt;-1&lt;/m:t&gt;&lt;/m:r&gt;&lt;/m:sup&gt;&lt;m:e&gt;&lt;m:r&gt;&lt;m:rPr&gt;&lt;m:sty m:val=&quot;p&quot;/&gt;&lt;/m:rPr&gt;&lt;w:rPr&gt;&lt;w:rFonts w:ascii=&quot;Cambria Math&quot; w:h-ansi=&quot;Cambria Math&quot;/&gt;&lt;wx:font wx:val=&quot;Cambria Math&quot;/&gt;&lt;w:noProof/&gt;&lt;/w:rPr&gt;&lt;m:t&gt;_?/m:t&gt;&lt;/m:r&gt;&lt;/m:e&gt;&lt;/m:nary&gt;&lt;m:r&gt;&lt;m:rPr&gt;&lt;m:sty m:val=&quot;p&quot;/&gt;&lt;/m:rPr&gt;&lt;w:rPr&gt;&lt;w:rFonts w:ascii=&quot;Cambria Math&quot; w:h-ansi=&quot;Cambria Math&quot;/&gt;&lt;wx:font wx:val=&quot;Cambria Math&quot;/&gt;&lt;w:noProof/&gt;&lt;/w:rPr&gt;&lt;m:t&gt;(&lt;/m:t&gt;&lt;/m:r&gt;&lt;m:sSub&gt;&lt;m:sSubPr&gt;&lt;m:ctrlPr&gt;&lt;w:rPr&gt;r&lt;owo:fr/F&gt;o&lt;n//wts w:ascii=&quot;Cambria Math&quot; w:h-ansi=&quot;Cambria Math&quot;/&gt;&lt;wx:font wx:val=&quot;Cambria Math&quot;/&gt;&lt;/w:rPr&gt;&lt;/m:ctrlPr&gt;&lt;/m:sSubPr&gt;&lt;m:e&gt;&lt;m:r&gt;&lt;w:rPr&gt;&lt;w:rFonts w:ascii=&quot;Cambria Math&quot; w:h-ansi=&quot;Cambria Math&quot; w:cs=&quot;Cambria Math&quot;/&gt;&lt;wx:font wx:val=&quot;Cambria Math&quot;/&gt;&lt;w:i/&gt;&lt;w:noProof/&gt;&lt;/w:rPr&gt;&lt;m:t&gt;_&lt;/m:t&gt;&lt;/m:r&gt;&lt;/m:e&gt;&lt;m:sub&gt;&lt;m:r&gt;&lt;w:rPr&gt;&lt;w:rFonts w:ascii=&quot;Cambria Math&quot; w:h-ansi=&quot;Cambria Math&quot;/&gt;&lt;wx:font wx:val=&quot;Cambria Math&quot;/&gt;&lt;w:i/&gt;&lt;w:noProof/&gt;&lt;/w:rPr&gt;&lt;m:t&gt;i&lt;/m:t&gt;&lt;/m:r&gt;&lt;/m:sub&gt;&lt;/m:sSub&gt;&lt;m:r&gt;&lt;m:rPr&gt;&lt;m:sty m:val=&quot;p&quot;/&gt;&lt;/m/:r&lt;Pr:&gt;&lt;/w:&lt;rP:r&gt;o&lt;wr:roFonts w:ascii=&quot;Cambria Math&quot; w:h-ansi=&quot;Cambria Math&quot;/&gt;&lt;wx:font wx:val=&quot;Cambria Math&quot;/&gt;&lt;w:noProof/&gt;&lt;/w:rPr&gt;&lt;m:t&gt;-&lt;/m:t&gt;&lt;/m:r&gt;&lt;m:sSub&gt;&lt;m:sSubPr&gt;&lt;m:ctrlPr&gt;&lt;w:rPr&gt;&lt;w:rFonts w:ascii=&quot;Cambria Math&quot; w:h-ansi=&quot;Cambria Math&quot;/&gt;&lt;wx:font wx:val=&quot;Cambria Math&quot;/&gt;&lt;/w:rPr&gt;&lt;/m:ctrlPr&gt;&lt;/m:sSubPr&gt;&lt;m:e&gt;&lt;m:r&gt;&lt;w:rPr&gt;&lt;w:rFonts w:ascii=&quot;Cambria Math&quot; w:h-ansi=&quot;Cambria Math&quot; w:cs=&quot;Cambria Math&quot;/&gt;&lt;wx:font wx:val=&quot;Cambria Math&quot;/&gt;&lt;w:i/&gt;&lt;w:noProof/&gt;&lt;/w:rPr&gt;&lt;m:t&gt;_&lt;/m:t&gt;&lt;/m:r&gt;&lt;/m:e&gt;&lt;m:sub&gt;&lt;m:r&gt;&lt;w:rPr&gt;&lt;w:rFonts aw:a&quot;scimi=&quot;iCamMbriha M&gt;athw&quot; wP:h-ansi=&quot;Cambria Math&quot;/&gt;&lt;wx:font wx:val=&quot;Cambria Math&quot;/&gt;&lt;w:i/&gt;&lt;w:noProof/&gt;&lt;/w:rPr&gt;&lt;m:t&gt;i&lt;/m:t&gt;&lt;/m:r&gt;&lt;/m:sub&gt;&lt;/m:sSub&gt;&lt;m:r&gt;&lt;m:rPr&gt;&lt;m:sty m:val=&quot;p&quot;/&gt;&lt;/m:rPr&gt;&lt;w:rPr&gt;&lt;w:rFonts w:ascii=&quot;Cambria Math&quot; w:h-ansi=&quot;Cambria Math&quot;/&gt;&lt;wx:font wx:val=&quot;Cambria Math&quot;/&gt;&lt;w:noProof/&gt;&lt;/w:rPr&gt;&lt;m:t&gt;)(&lt;/m:t&gt;&lt;/m:r&gt;&lt;m:sSubSup&gt;&lt;m:sSubSupPr&gt;&lt;m:ctrlPr&gt;&lt;w:rPr&gt;&lt;w:rFonts w:ascii=&quot;Cambria Math&quot; w:h-ansi=&quot;Cambria Math&quot;/&gt;&lt;wx:font wx:val=&quot;Cambria Math&quot;/&gt;&lt;/w:rPr&gt;&lt;/m:ctrlPr&gt;&lt;/m:sSubSupPr&gt;&lt;m:e&gt;&lt;m:r&gt;&lt;w:rPr&gt;&lt;w:rFonts w:ascii=&quot;Cambria Math&quot; w:h-ansi=&quot;Cambria Math&quot;/&gt;&lt;wx:font wx:val=&quot;Cambria Math&quot;/&gt;&lt;w:i/&gt;&lt;w:noProof/&gt;&lt;/w:rPr&gt;&lt;m:t&gt;y&lt;/m:t&gt;&lt;/m:r&gt;&lt;/m:e&gt;&lt;m:sub&gt;&lt;m:r&gt;&lt;w:rPr&gt;&lt;w:rFonts w:ascii=&quot;Cambria Math&quot; w:h-ansi=&quot;Cambria Math&quot;/&gt;&lt;wx:font wx:val=&quot;Cambria Math&quot;/&gt;&lt;w:i/&gt;&lt;w:noProof/&gt;&lt;/w:rPr&gt;&lt;m:t&gt;i&lt;/m:t&gt;&lt;/m:r&gt;&lt;/m:sub&gt;&lt;m:sup&gt;&lt;m:r&gt;&lt;m:rPr&gt;&lt;m:sty m:val=&quot;p&quot;/&gt;&lt;/m:rPr&gt;&lt;w:rPr&gt;&lt;w:rFonts w:ascii=&quot;Cambria Math&quot; w:h-ansi=&quot;Cambria Math&quot;/&gt;&lt;wx:font wx:val=&quot;Cambria Math&quot;/&gt;&lt;w:noProof/&gt;&lt;/w:rPr&gt;&lt;m:t&gt;*&lt;/m:t&gt;&lt;/m:r&gt;&lt;/m:sup&gt;&lt;/m:sSubSup&gt;&lt;m:r&gt;&lt;m:rPr&gt;&lt;m:sty m:val=&quot;p&quot;/&gt;&lt;/m:rPr&gt;&lt;w:rPr&gt;&lt;w:rFonts w:ascii=&quot;Cambria Math&quot; w:h-ansi=&quot;Cambria Math&quot;/&gt;&lt;wx:font wx:val=&quot;Cambria Math&quot;/&gt;&lt;w:noProof/&gt;&lt;/w:rPr&gt;&lt;m:t&gt;+_?&lt;/m:t&gt;&lt;/m:r&gt;&lt;m:sSubSup&gt;&lt;m:sSubSupPr&gt;&lt;m:ctrlPr&gt;&lt;w:rPr&gt;&lt;w:rFonts w:ascii=&quot;Cambria Math&quot; w:h-ansi=&quot;Cambria Ma:th&quot;/ &gt;&lt;wxa:fonpt wx&lt;:valr=&quot;Ca&lt;mbriPa M&lt;wath&quot;/&gt;&lt;/w:rPr&gt;&lt;/m:ctrlPr&gt;&lt;/m:sSubSupPr&gt;&lt;m:e&gt;&lt;m:r&gt;&lt;w:rPr&gt;&lt;w:rFonts w:ascii=&quot;Cambria Math&quot; w:h-ansi=&quot;Cambria Math&quot;/&gt;&lt;wx:font wx:val=&quot;Cambria Math&quot;/&gt;&lt;w:i/&gt;&lt;w:noProof/&gt;&lt;/w:rPr&gt;&lt;m:t&gt;y&lt;/m:t&gt;&lt;/m:r&gt;&lt;/m:e&gt;&lt;m:sub&gt;&lt;m:r&gt;&lt;w:rPr&gt;&lt;w:rFonts w:ascii=&quot;Cambria Math&quot; w:h-ansi=&quot;Cambria Math&quot;/&gt;&lt;wx:font wx:val=&quot;Cambria Math&quot;/&gt;&lt;w:i/&gt;&lt;w:noProof/&gt;&lt;/w:rPr&gt;&lt;m:t&gt;k&lt;/m:t&gt;&lt;/m:r&gt;&lt;m:r&gt;&lt;m:rPr&gt;&lt;m:sty m:val=&quot;p&quot;/&gt;&lt;/m:rPr&gt;&lt;w:rPr&gt;&lt;w:rFonts w:ascii=&quot;Cambria Math&quot; w:h-ansi=&quot;Cambria Math&quot;/&gt;&lt;wx:font wx:val=&quot;Cambria Math&quot;/&gt;&lt;w:noProof/&gt;&lt;/w:rPr&gt;&lt;m:t&gt;-1&lt;/m:t&gt;&lt;/m:r&gt;&lt;/m:sub&gt;&lt;m:sup&gt;&lt;m:r&gt;&lt;m:rPr&gt;&lt;m:sty m:val=&quot;p&quot;/&gt;&lt;/m:rPr&gt;&lt;w:rPr&gt;&lt;w:rFonts w:ascii=&quot;Cambria Math&quot; w:h-ansi=&quot;Cambria Math&quot;/&gt;&lt;wx:font wx:val=&quot;Cambria Math&quot;/&gt;&lt;w:noProof/&gt;&lt;/w:rPr&gt;&lt;m:t&gt;*&lt;/m:t&gt;&lt;/m:r&gt;&lt;/m:sup&gt;&lt;/m:sSubSup&gt;&lt;m:r&gt;&lt;m:rPr&gt;&lt;m:sty m:val=&quot;p&quot;/&gt;&lt;/m:rPr&gt;&lt;w:rPr&gt;&lt;w:rFonts w:ascii=&quot;Cambria Math&quot; w:h-ansi=&quot;Cambria Math&quot;/&gt;&lt;wx:font wx:val=&quot;Cambria Math&quot;/&gt;&lt;w:noProof/&gt;&lt;/w:rPr&gt;&lt;m:t&gt;)&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11" o:title="" chromakey="white"/>
          </v:shape>
        </w:pict>
      </w:r>
      <w:r w:rsidRPr="0066337A">
        <w:rPr>
          <w:noProof/>
        </w:rPr>
        <w:fldChar w:fldCharType="end"/>
      </w:r>
    </w:p>
    <w:p w14:paraId="471EE59F" w14:textId="77777777" w:rsidR="0066337A" w:rsidRDefault="0066337A" w:rsidP="00710717">
      <w:pPr>
        <w:tabs>
          <w:tab w:val="left" w:pos="1500"/>
          <w:tab w:val="right" w:pos="9500"/>
        </w:tabs>
        <w:jc w:val="center"/>
        <w:rPr>
          <w:noProof/>
        </w:rPr>
      </w:pPr>
      <w:r w:rsidRPr="0066337A">
        <w:rPr>
          <w:noProof/>
        </w:rPr>
        <w:fldChar w:fldCharType="begin"/>
      </w:r>
      <w:r w:rsidRPr="0066337A">
        <w:rPr>
          <w:noProof/>
        </w:rPr>
        <w:instrText xml:space="preserve"> QUOTE </w:instrText>
      </w:r>
      <w:r w:rsidR="00A3404B">
        <w:rPr>
          <w:noProof/>
          <w:position w:val="-14"/>
        </w:rPr>
        <w:pict w14:anchorId="4D86057F">
          <v:shape id="_x0000_i1237" type="#_x0000_t75" alt="" style="width:110.2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 wsp:val=&quot;00FF7726&quot;/&gt;&lt;/wsp:rsids&gt;&lt;/w:docPr&gt;&lt;w:body&gt;&lt;wx:sect&gt;&lt;w:p wsp:rsidR=&quot;00000000&quot; wsp:rsidRDefault=&quot;00FF7726&quot; wsp:rsidP=&quot;00FF7726&quot;&gt;&lt;m:oMathPara&gt;&lt;m:oMath&gt;&lt;m:r&gt;&lt;m:rPr&gt;&lt;m:sty m:val=&quot;p&quot;/&gt;&lt;/m:rPr&gt;&lt;w:rPr&gt;&lt;w:rFonts w:ascii=&quot;Cambria Math&quot; w:h-ansi=&quot;Cambria Math&quot;/&gt;&lt;wx:font wx:val=&quot;Cambria Math&quot;/&gt;&lt;w:noProof/&gt;&lt;/w:rPr&gt;&lt;m:t&gt;=&lt;/m:t&gt;&lt;/m:r&gt;&lt;m:nary&gt;&lt;m:naryPr&gt;&lt;m:chr m:val=&quot;_?/&gt;&lt;m:limLoc m:val=&quot;undOvr&quot;/&gt;&lt;m:ctrlPr&gt;&lt;w:rPr&gt;&lt;w:rFonts w:ascii=&quot;Cambria Math&quot; w:h-ansi=&quot;Cambria Math&quot;/&gt;&lt;wx:font wx:val=&quot;Cambria Math&quot;/&gt;&lt;w:noProof/&gt;&lt;/w:rPr&gt;&lt;/m:ctrlPr&gt;&lt;/m:naryPr&gt;&lt;m:sub&gt;&lt;m:r&gt;&lt;w:rPr&gt;&lt;w:rFonts w:ascii=&quot;Cambria Math&quot; w:h-ansir&gt;&gt;&gt;&gt;&gt;&gt;&gt;&gt;&gt;=&quot;Cambria Math&quot;/&gt;&lt;wx:font wx:val=&quot;Cambria Math&quot;/&gt;&lt;w:i/&gt;&lt;w:noProof/&gt;&lt;/w:rPr&gt;&lt;m:t&gt;i&lt;/m:t&gt;&lt;/m:r&gt;&lt;m:r&gt;&lt;m:rPr&gt;&lt;m:sty m:val=&quot;p&quot;/&gt;&lt;/m:rPr&gt;&lt;w:rPr&gt;&lt;w:rFonts w:ascii=&quot;Cambria Math&quot; w:h-ansi=&quot;Cambria Math&quot;/&gt;&lt;wx:font wx:val=&quot;Cambria Math&quot;/&gt;&lt;w:noProof/&gt;&lt;/w:rPr&gt;&lt;m:t&gt;=1&lt;/m:t&gt;&lt;/m:r&gt;&lt;/m:sub&gt;&lt;m:sup&gt;&lt;m:r&gt;&lt;w:rPr&gt;&lt;w:rFonts w:ascii=&quot;Cambria Math&quot; w:h-ansi=&quot;Cambria Math&quot;/&gt;&lt;wx:font wx:val=&quot;Cambria Math&quot;/&gt;&lt;w:i/&gt;&lt;w:noProof/&gt;&lt;/w:rPr&gt;&lt;m:t&gt;k&lt;/m:t&gt;&lt;/m:r&gt;&lt;m:r&gt;&lt;m:rPr&gt;&lt;m:sty m:val=&quot;p&quot;/&gt;&lt;/m:rPr&gt;&lt;w:rPr&gt;&lt;w:rFonts w:ascii=&quot;Cambria Math&quot; w:h-ansi=&quot;Cambria Math&quot;/&gt;&lt;wx:font wx:val=&quot;Cambria Math&quot;/&gt;&lt;w:noProof/&gt;&lt;/w:rPr&gt;&lt;m:t&gt;-1&lt;/m:t&gt;&lt;/m:r&gt;&lt;/m:sup&gt;&lt;m:e&gt;&lt;m:r&gt;&lt;m:rPr&gt;&lt;m:sty m:val=&quot;p&quot;/&gt;&lt;/m:rPr&gt;&lt;w:rPr&gt;&lt;w:rFonts w:ascii=&quot;Cambria Math&quot; w:h-ansi=&quot;Cambria Math&quot;/&gt;&lt;wx:font wx:val=&quot;Cambria Math&quot;/&gt;&lt;w:noProof/&gt;&lt;/w:rPr&gt;&lt;m:t&gt;_?/m:t&gt;&lt;/m:r&gt;&lt;/m:e&gt;&lt;/m:nary&gt;&lt;m:r&gt;&lt;m:rPr&gt;&lt;m:sty m:val=&quot;p&quot;/&gt;&lt;/m:rPr&gt;&lt;w:rPr&gt;&lt;w:rFonts w:ascii=&quot;Cambria Math&quot; w:h-ansi=&quot;Cambria Math&quot;/&gt;&lt;wx:font wx:val=&quot;Cambria Math&quot;/&gt;&lt;w:noProof/&gt;&lt;/w:rPr&gt;&lt;m:t&gt;(&lt;/m:t&gt;&lt;/m:r&gt;&lt;m:sSub&gt;&lt;m:sSubPr&gt;&lt;m:ctrlPr&gt;&lt;w:rPr&gt;r&lt;owo:fr/F&gt;o&lt;n//wts w:ascii=&quot;Cambria Math&quot; w:h-ansi=&quot;Cambria Math&quot;/&gt;&lt;wx:font wx:val=&quot;Cambria Math&quot;/&gt;&lt;/w:rPr&gt;&lt;/m:ctrlPr&gt;&lt;/m:sSubPr&gt;&lt;m:e&gt;&lt;m:r&gt;&lt;w:rPr&gt;&lt;w:rFonts w:ascii=&quot;Cambria Math&quot; w:h-ansi=&quot;Cambria Math&quot; w:cs=&quot;Cambria Math&quot;/&gt;&lt;wx:font wx:val=&quot;Cambria Math&quot;/&gt;&lt;w:i/&gt;&lt;w:noProof/&gt;&lt;/w:rPr&gt;&lt;m:t&gt;_&lt;/m:t&gt;&lt;/m:r&gt;&lt;/m:e&gt;&lt;m:sub&gt;&lt;m:r&gt;&lt;w:rPr&gt;&lt;w:rFonts w:ascii=&quot;Cambria Math&quot; w:h-ansi=&quot;Cambria Math&quot;/&gt;&lt;wx:font wx:val=&quot;Cambria Math&quot;/&gt;&lt;w:i/&gt;&lt;w:noProof/&gt;&lt;/w:rPr&gt;&lt;m:t&gt;i&lt;/m:t&gt;&lt;/m:r&gt;&lt;/m:sub&gt;&lt;/m:sSub&gt;&lt;m:r&gt;&lt;m:rPr&gt;&lt;m:sty m:val=&quot;p&quot;/&gt;&lt;/m/:r&lt;Pr:&gt;&lt;/w:&lt;rP:r&gt;o&lt;wr:roFonts w:ascii=&quot;Cambria Math&quot; w:h-ansi=&quot;Cambria Math&quot;/&gt;&lt;wx:font wx:val=&quot;Cambria Math&quot;/&gt;&lt;w:noProof/&gt;&lt;/w:rPr&gt;&lt;m:t&gt;-&lt;/m:t&gt;&lt;/m:r&gt;&lt;m:sSub&gt;&lt;m:sSubPr&gt;&lt;m:ctrlPr&gt;&lt;w:rPr&gt;&lt;w:rFonts w:ascii=&quot;Cambria Math&quot; w:h-ansi=&quot;Cambria Math&quot;/&gt;&lt;wx:font wx:val=&quot;Cambria Math&quot;/&gt;&lt;/w:rPr&gt;&lt;/m:ctrlPr&gt;&lt;/m:sSubPr&gt;&lt;m:e&gt;&lt;m:r&gt;&lt;w:rPr&gt;&lt;w:rFonts w:ascii=&quot;Cambria Math&quot; w:h-ansi=&quot;Cambria Math&quot; w:cs=&quot;Cambria Math&quot;/&gt;&lt;wx:font wx:val=&quot;Cambria Math&quot;/&gt;&lt;w:i/&gt;&lt;w:noProof/&gt;&lt;/w:rPr&gt;&lt;m:t&gt;_&lt;/m:t&gt;&lt;/m:r&gt;&lt;/m:e&gt;&lt;m:sub&gt;&lt;m:r&gt;&lt;w:rPr&gt;&lt;w:rFonts aw:a&quot;scimi=&quot;iCamMbriha M&gt;athw&quot; wP:h-ansi=&quot;Cambria Math&quot;/&gt;&lt;wx:font wx:val=&quot;Cambria Math&quot;/&gt;&lt;w:i/&gt;&lt;w:noProof/&gt;&lt;/w:rPr&gt;&lt;m:t&gt;i&lt;/m:t&gt;&lt;/m:r&gt;&lt;/m:sub&gt;&lt;/m:sSub&gt;&lt;m:r&gt;&lt;m:rPr&gt;&lt;m:sty m:val=&quot;p&quot;/&gt;&lt;/m:rPr&gt;&lt;w:rPr&gt;&lt;w:rFonts w:ascii=&quot;Cambria Math&quot; w:h-ansi=&quot;Cambria Math&quot;/&gt;&lt;wx:font wx:val=&quot;Cambria Math&quot;/&gt;&lt;w:noProof/&gt;&lt;/w:rPr&gt;&lt;m:t&gt;)&lt;/m:t&gt;&lt;/m:r&gt;&lt;m:r&gt;&lt;w:rPr&gt;&lt;w:rFonts w:ascii=&quot;Cambria Math&quot; w:h-ansi=&quot;Cambria Math&quot; w:cs=&quot;Cambria Math&quot;/&gt;&lt;wx:font wx:val=&quot;Cambria Math&quot;/&gt;&lt;w:i/&gt;&lt;w:noProof/&gt;&lt;/w:rPr&gt;&lt;m:t&gt;_&lt;/m:t&gt;&lt;/m:r&gt;&lt;m:r&gt;&lt;m:rPr&gt;&lt;m:sty m:xval=n&quot;p&quot;/x&gt;&lt;/ml:rPra&gt;&lt;w:irPr&gt;a&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i&lt;/m:t&gt;&lt;/m:r&gt;&lt;m:r&gt;&lt;m:rPr&gt;&lt;m:sty m:val=&quot;p&quot;/&gt;&lt;/m:rPr&gt;&lt;w:rPr&gt;&lt;w:rFonts w:ascii=&quot;Cambria Math&quot; w:h-ansi=&quot;Cambria Math&quot;/&gt;&lt;wx:font wx:val=&quot;Cambria Math&quot;/&gt;&lt;w:noProof/&gt;&lt;/w:rPr&gt;&lt;m:t&gt;)&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12" o:title="" chromakey="white"/>
          </v:shape>
        </w:pict>
      </w:r>
      <w:r w:rsidRPr="0066337A">
        <w:rPr>
          <w:noProof/>
        </w:rPr>
        <w:instrText xml:space="preserve"> </w:instrText>
      </w:r>
      <w:r w:rsidRPr="0066337A">
        <w:rPr>
          <w:noProof/>
        </w:rPr>
        <w:fldChar w:fldCharType="separate"/>
      </w:r>
      <w:r w:rsidR="00A3404B">
        <w:rPr>
          <w:noProof/>
          <w:position w:val="-14"/>
        </w:rPr>
        <w:pict w14:anchorId="531EB2D6">
          <v:shape id="_x0000_i1238" type="#_x0000_t75" alt="" style="width:110.2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 wsp:val=&quot;00FF7726&quot;/&gt;&lt;/wsp:rsids&gt;&lt;/w:docPr&gt;&lt;w:body&gt;&lt;wx:sect&gt;&lt;w:p wsp:rsidR=&quot;00000000&quot; wsp:rsidRDefault=&quot;00FF7726&quot; wsp:rsidP=&quot;00FF7726&quot;&gt;&lt;m:oMathPara&gt;&lt;m:oMath&gt;&lt;m:r&gt;&lt;m:rPr&gt;&lt;m:sty m:val=&quot;p&quot;/&gt;&lt;/m:rPr&gt;&lt;w:rPr&gt;&lt;w:rFonts w:ascii=&quot;Cambria Math&quot; w:h-ansi=&quot;Cambria Math&quot;/&gt;&lt;wx:font wx:val=&quot;Cambria Math&quot;/&gt;&lt;w:noProof/&gt;&lt;/w:rPr&gt;&lt;m:t&gt;=&lt;/m:t&gt;&lt;/m:r&gt;&lt;m:nary&gt;&lt;m:naryPr&gt;&lt;m:chr m:val=&quot;_?/&gt;&lt;m:limLoc m:val=&quot;undOvr&quot;/&gt;&lt;m:ctrlPr&gt;&lt;w:rPr&gt;&lt;w:rFonts w:ascii=&quot;Cambria Math&quot; w:h-ansi=&quot;Cambria Math&quot;/&gt;&lt;wx:font wx:val=&quot;Cambria Math&quot;/&gt;&lt;w:noProof/&gt;&lt;/w:rPr&gt;&lt;/m:ctrlPr&gt;&lt;/m:naryPr&gt;&lt;m:sub&gt;&lt;m:r&gt;&lt;w:rPr&gt;&lt;w:rFonts w:ascii=&quot;Cambria Math&quot; w:h-ansir&gt;&gt;&gt;&gt;&gt;&gt;&gt;&gt;&gt;=&quot;Cambria Math&quot;/&gt;&lt;wx:font wx:val=&quot;Cambria Math&quot;/&gt;&lt;w:i/&gt;&lt;w:noProof/&gt;&lt;/w:rPr&gt;&lt;m:t&gt;i&lt;/m:t&gt;&lt;/m:r&gt;&lt;m:r&gt;&lt;m:rPr&gt;&lt;m:sty m:val=&quot;p&quot;/&gt;&lt;/m:rPr&gt;&lt;w:rPr&gt;&lt;w:rFonts w:ascii=&quot;Cambria Math&quot; w:h-ansi=&quot;Cambria Math&quot;/&gt;&lt;wx:font wx:val=&quot;Cambria Math&quot;/&gt;&lt;w:noProof/&gt;&lt;/w:rPr&gt;&lt;m:t&gt;=1&lt;/m:t&gt;&lt;/m:r&gt;&lt;/m:sub&gt;&lt;m:sup&gt;&lt;m:r&gt;&lt;w:rPr&gt;&lt;w:rFonts w:ascii=&quot;Cambria Math&quot; w:h-ansi=&quot;Cambria Math&quot;/&gt;&lt;wx:font wx:val=&quot;Cambria Math&quot;/&gt;&lt;w:i/&gt;&lt;w:noProof/&gt;&lt;/w:rPr&gt;&lt;m:t&gt;k&lt;/m:t&gt;&lt;/m:r&gt;&lt;m:r&gt;&lt;m:rPr&gt;&lt;m:sty m:val=&quot;p&quot;/&gt;&lt;/m:rPr&gt;&lt;w:rPr&gt;&lt;w:rFonts w:ascii=&quot;Cambria Math&quot; w:h-ansi=&quot;Cambria Math&quot;/&gt;&lt;wx:font wx:val=&quot;Cambria Math&quot;/&gt;&lt;w:noProof/&gt;&lt;/w:rPr&gt;&lt;m:t&gt;-1&lt;/m:t&gt;&lt;/m:r&gt;&lt;/m:sup&gt;&lt;m:e&gt;&lt;m:r&gt;&lt;m:rPr&gt;&lt;m:sty m:val=&quot;p&quot;/&gt;&lt;/m:rPr&gt;&lt;w:rPr&gt;&lt;w:rFonts w:ascii=&quot;Cambria Math&quot; w:h-ansi=&quot;Cambria Math&quot;/&gt;&lt;wx:font wx:val=&quot;Cambria Math&quot;/&gt;&lt;w:noProof/&gt;&lt;/w:rPr&gt;&lt;m:t&gt;_?/m:t&gt;&lt;/m:r&gt;&lt;/m:e&gt;&lt;/m:nary&gt;&lt;m:r&gt;&lt;m:rPr&gt;&lt;m:sty m:val=&quot;p&quot;/&gt;&lt;/m:rPr&gt;&lt;w:rPr&gt;&lt;w:rFonts w:ascii=&quot;Cambria Math&quot; w:h-ansi=&quot;Cambria Math&quot;/&gt;&lt;wx:font wx:val=&quot;Cambria Math&quot;/&gt;&lt;w:noProof/&gt;&lt;/w:rPr&gt;&lt;m:t&gt;(&lt;/m:t&gt;&lt;/m:r&gt;&lt;m:sSub&gt;&lt;m:sSubPr&gt;&lt;m:ctrlPr&gt;&lt;w:rPr&gt;r&lt;owo:fr/F&gt;o&lt;n//wts w:ascii=&quot;Cambria Math&quot; w:h-ansi=&quot;Cambria Math&quot;/&gt;&lt;wx:font wx:val=&quot;Cambria Math&quot;/&gt;&lt;/w:rPr&gt;&lt;/m:ctrlPr&gt;&lt;/m:sSubPr&gt;&lt;m:e&gt;&lt;m:r&gt;&lt;w:rPr&gt;&lt;w:rFonts w:ascii=&quot;Cambria Math&quot; w:h-ansi=&quot;Cambria Math&quot; w:cs=&quot;Cambria Math&quot;/&gt;&lt;wx:font wx:val=&quot;Cambria Math&quot;/&gt;&lt;w:i/&gt;&lt;w:noProof/&gt;&lt;/w:rPr&gt;&lt;m:t&gt;_&lt;/m:t&gt;&lt;/m:r&gt;&lt;/m:e&gt;&lt;m:sub&gt;&lt;m:r&gt;&lt;w:rPr&gt;&lt;w:rFonts w:ascii=&quot;Cambria Math&quot; w:h-ansi=&quot;Cambria Math&quot;/&gt;&lt;wx:font wx:val=&quot;Cambria Math&quot;/&gt;&lt;w:i/&gt;&lt;w:noProof/&gt;&lt;/w:rPr&gt;&lt;m:t&gt;i&lt;/m:t&gt;&lt;/m:r&gt;&lt;/m:sub&gt;&lt;/m:sSub&gt;&lt;m:r&gt;&lt;m:rPr&gt;&lt;m:sty m:val=&quot;p&quot;/&gt;&lt;/m/:r&lt;Pr:&gt;&lt;/w:&lt;rP:r&gt;o&lt;wr:roFonts w:ascii=&quot;Cambria Math&quot; w:h-ansi=&quot;Cambria Math&quot;/&gt;&lt;wx:font wx:val=&quot;Cambria Math&quot;/&gt;&lt;w:noProof/&gt;&lt;/w:rPr&gt;&lt;m:t&gt;-&lt;/m:t&gt;&lt;/m:r&gt;&lt;m:sSub&gt;&lt;m:sSubPr&gt;&lt;m:ctrlPr&gt;&lt;w:rPr&gt;&lt;w:rFonts w:ascii=&quot;Cambria Math&quot; w:h-ansi=&quot;Cambria Math&quot;/&gt;&lt;wx:font wx:val=&quot;Cambria Math&quot;/&gt;&lt;/w:rPr&gt;&lt;/m:ctrlPr&gt;&lt;/m:sSubPr&gt;&lt;m:e&gt;&lt;m:r&gt;&lt;w:rPr&gt;&lt;w:rFonts w:ascii=&quot;Cambria Math&quot; w:h-ansi=&quot;Cambria Math&quot; w:cs=&quot;Cambria Math&quot;/&gt;&lt;wx:font wx:val=&quot;Cambria Math&quot;/&gt;&lt;w:i/&gt;&lt;w:noProof/&gt;&lt;/w:rPr&gt;&lt;m:t&gt;_&lt;/m:t&gt;&lt;/m:r&gt;&lt;/m:e&gt;&lt;m:sub&gt;&lt;m:r&gt;&lt;w:rPr&gt;&lt;w:rFonts aw:a&quot;scimi=&quot;iCamMbriha M&gt;athw&quot; wP:h-ansi=&quot;Cambria Math&quot;/&gt;&lt;wx:font wx:val=&quot;Cambria Math&quot;/&gt;&lt;w:i/&gt;&lt;w:noProof/&gt;&lt;/w:rPr&gt;&lt;m:t&gt;i&lt;/m:t&gt;&lt;/m:r&gt;&lt;/m:sub&gt;&lt;/m:sSub&gt;&lt;m:r&gt;&lt;m:rPr&gt;&lt;m:sty m:val=&quot;p&quot;/&gt;&lt;/m:rPr&gt;&lt;w:rPr&gt;&lt;w:rFonts w:ascii=&quot;Cambria Math&quot; w:h-ansi=&quot;Cambria Math&quot;/&gt;&lt;wx:font wx:val=&quot;Cambria Math&quot;/&gt;&lt;w:noProof/&gt;&lt;/w:rPr&gt;&lt;m:t&gt;)&lt;/m:t&gt;&lt;/m:r&gt;&lt;m:r&gt;&lt;w:rPr&gt;&lt;w:rFonts w:ascii=&quot;Cambria Math&quot; w:h-ansi=&quot;Cambria Math&quot; w:cs=&quot;Cambria Math&quot;/&gt;&lt;wx:font wx:val=&quot;Cambria Math&quot;/&gt;&lt;w:i/&gt;&lt;w:noProof/&gt;&lt;/w:rPr&gt;&lt;m:t&gt;_&lt;/m:t&gt;&lt;/m:r&gt;&lt;m:r&gt;&lt;m:rPr&gt;&lt;m:sty m:xval=n&quot;p&quot;/x&gt;&lt;/ml:rPra&gt;&lt;w:irPr&gt;a&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i&lt;/m:t&gt;&lt;/m:r&gt;&lt;m:r&gt;&lt;m:rPr&gt;&lt;m:sty m:val=&quot;p&quot;/&gt;&lt;/m:rPr&gt;&lt;w:rPr&gt;&lt;w:rFonts w:ascii=&quot;Cambria Math&quot; w:h-ansi=&quot;Cambria Math&quot;/&gt;&lt;wx:font wx:val=&quot;Cambria Math&quot;/&gt;&lt;w:noProof/&gt;&lt;/w:rPr&gt;&lt;m:t&gt;)&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12" o:title="" chromakey="white"/>
          </v:shape>
        </w:pict>
      </w:r>
      <w:r w:rsidRPr="0066337A">
        <w:rPr>
          <w:noProof/>
        </w:rPr>
        <w:fldChar w:fldCharType="end"/>
      </w:r>
    </w:p>
    <w:p w14:paraId="075BE87F" w14:textId="77777777" w:rsidR="0066337A" w:rsidRDefault="0066337A" w:rsidP="00710717">
      <w:pPr>
        <w:tabs>
          <w:tab w:val="left" w:pos="1500"/>
          <w:tab w:val="right" w:pos="9500"/>
        </w:tabs>
        <w:jc w:val="center"/>
        <w:rPr>
          <w:noProof/>
          <w:lang w:eastAsia="zh-CN"/>
        </w:rPr>
      </w:pPr>
      <w:r w:rsidRPr="0066337A">
        <w:rPr>
          <w:noProof/>
        </w:rPr>
        <w:fldChar w:fldCharType="begin"/>
      </w:r>
      <w:r w:rsidRPr="0066337A">
        <w:rPr>
          <w:noProof/>
          <w:lang w:eastAsia="zh-CN"/>
        </w:rPr>
        <w:instrText xml:space="preserve"> QUOTE </w:instrText>
      </w:r>
      <w:r w:rsidR="00A3404B">
        <w:rPr>
          <w:noProof/>
          <w:position w:val="-14"/>
        </w:rPr>
        <w:pict w14:anchorId="25C1197E">
          <v:shape id="_x0000_i1239" type="#_x0000_t75" alt="" style="width:21.7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530D&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71530D&quot; wsp:rsidP=&quot;0071530D&quot;&gt;&lt;m:oMathPara&gt;&lt;m:oMath&gt;&lt;m:r&gt;&lt;m:rPr&gt;&lt;m:sty m:val=&quot;p&quot;/&gt;&lt;/m:rPr&gt;&lt;w:rPr&gt;&lt;w:rFonts w:ascii=&quot;Cambria Math&quot; w:h-ansi=&quot;Cambria Math&quot;/&gt;&lt;wx:font wx:val=&quot;Cambria Math&quot;/&gt;&lt;w:noProof/&gt;&lt;/w:rPr&gt;&lt;m:t&gt;_?,&lt;/m:t&gt;&lt;/m:r&gt;&lt;/m:oMath&gt;&lt;/m:siiiiiiiii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13" o:title="" chromakey="white"/>
          </v:shape>
        </w:pict>
      </w:r>
      <w:r w:rsidRPr="0066337A">
        <w:rPr>
          <w:noProof/>
          <w:lang w:eastAsia="zh-CN"/>
        </w:rPr>
        <w:instrText xml:space="preserve"> </w:instrText>
      </w:r>
      <w:r w:rsidRPr="0066337A">
        <w:rPr>
          <w:noProof/>
        </w:rPr>
        <w:fldChar w:fldCharType="separate"/>
      </w:r>
      <w:r w:rsidR="00A3404B">
        <w:rPr>
          <w:noProof/>
          <w:position w:val="-14"/>
        </w:rPr>
        <w:pict w14:anchorId="28C8A1C7">
          <v:shape id="_x0000_i1240" type="#_x0000_t75" alt="" style="width:21.7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530D&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71530D&quot; wsp:rsidP=&quot;0071530D&quot;&gt;&lt;m:oMathPara&gt;&lt;m:oMath&gt;&lt;m:r&gt;&lt;m:rPr&gt;&lt;m:sty m:val=&quot;p&quot;/&gt;&lt;/m:rPr&gt;&lt;w:rPr&gt;&lt;w:rFonts w:ascii=&quot;Cambria Math&quot; w:h-ansi=&quot;Cambria Math&quot;/&gt;&lt;wx:font wx:val=&quot;Cambria Math&quot;/&gt;&lt;w:noProof/&gt;&lt;/w:rPr&gt;&lt;m:t&gt;_?,&lt;/m:t&gt;&lt;/m:r&gt;&lt;/m:oMath&gt;&lt;/m:siiiiiiiii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13" o:title="" chromakey="white"/>
          </v:shape>
        </w:pict>
      </w:r>
      <w:r w:rsidRPr="0066337A">
        <w:rPr>
          <w:noProof/>
        </w:rPr>
        <w:fldChar w:fldCharType="end"/>
      </w:r>
    </w:p>
    <w:p w14:paraId="6BF2FA8B" w14:textId="77777777" w:rsidR="0066337A" w:rsidRPr="00363BD8" w:rsidRDefault="0066337A" w:rsidP="0066337A">
      <w:pPr>
        <w:jc w:val="left"/>
        <w:rPr>
          <w:szCs w:val="24"/>
          <w:lang w:eastAsia="zh-CN"/>
        </w:rPr>
      </w:pPr>
    </w:p>
    <w:p w14:paraId="63829F5B" w14:textId="77777777" w:rsidR="0066337A" w:rsidRPr="00363BD8" w:rsidRDefault="0066337A" w:rsidP="0066337A">
      <w:pPr>
        <w:tabs>
          <w:tab w:val="left" w:pos="5250"/>
        </w:tabs>
        <w:rPr>
          <w:lang w:eastAsia="zh-CN"/>
        </w:rPr>
      </w:pPr>
      <w:r>
        <w:rPr>
          <w:rFonts w:hint="eastAsia"/>
          <w:lang w:eastAsia="zh-CN"/>
        </w:rPr>
        <w:t>因此本</w:t>
      </w:r>
      <w:r w:rsidRPr="00F12ACB">
        <w:rPr>
          <w:rFonts w:hint="eastAsia"/>
          <w:lang w:eastAsia="zh-CN"/>
        </w:rPr>
        <w:t>关联算法的竞争比率是</w:t>
      </w:r>
      <w:r w:rsidRPr="0066337A">
        <w:fldChar w:fldCharType="begin"/>
      </w:r>
      <w:r w:rsidRPr="0066337A">
        <w:rPr>
          <w:lang w:eastAsia="zh-CN"/>
        </w:rPr>
        <w:instrText xml:space="preserve"> QUOTE </w:instrText>
      </w:r>
      <w:r w:rsidR="00A3404B">
        <w:rPr>
          <w:noProof/>
          <w:position w:val="-21"/>
        </w:rPr>
        <w:pict w14:anchorId="363EE297">
          <v:shape id="_x0000_i1241" type="#_x0000_t75" alt="" style="width:36.75pt;height:25.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972AF&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A972AF&quot; wsp:rsidP=&quot;00A972AF&quot;&gt;&lt;m:oMathPara&gt;&lt;m:oMath&gt;&lt;m:r&gt;&lt;m:rPr&gt;&lt;m:sty m:val=&quot;p&quot;/&gt;&lt;/m:rPr&gt;&lt;w:rPr&gt;&lt;w:rFonts w:ascii=&quot;Cambria Math&quot; w:h-ansi=&quot;Cambria Math&quot;/&gt;&lt;wx:font wx:val=&quot;Cambria Math&quot;/&gt;&lt;w:noProof/&gt;&lt;/w:rPr&gt;&lt;m:t&gt;(1-&lt;/m:t&gt;&lt;/m:r&gt;&lt;m:f&gt;&lt;m:fPr&gt;&lt;m:ctrlPr&gt;&lt;w:rPr&gt;&lt;w:rFonts w:ascii=&quot;Cambria Math&quot; w:h-ansi=&quot;Cambria Math&quot;/&gt;&lt;wx:font wx:val=&quot;Cambria Math&quot;/&gt;&lt;/w:rPr&gt;&lt;/m:ctrlPr&gt;&lt;/m:fPr&gt;&lt;m:num&gt;&lt;m:r&gt;&lt;m:rPr&gt;&lt;m:sty m:val=&quot;p&quot;/&gt;&lt;/m:rPr&gt;&lt;w:rPr&gt;&lt;w:rFonts w:ascii=&quot;Cambria Math&quot; w:h-ansi=&quot;Cambria Math&quot;/&gt;&lt;wx:font wx:val=&quot;Cambria Math&quot;/&gt;&lt;w:noProof/&gt;&lt;/w:rPr&gt;&lt;m:t&gt;1&lt;/m:t&gt;&lt;/m:r&gt;&lt;/m:num&gt;&lt;m:den&gt;&lt;m:r&gt;&lt;w:rPr&gt;&lt;w:rFonts w:ascii=&quot;Cambria Math&quot; w:h-ansi=&quot;Cambria Math&quot;/&gt;&lt;wx:font wx:val=&quot;Cambria Math&quot;/&gt;&lt;w:i/&gt;&lt;w:noProof/&gt;&lt;/w:rPr&gt;&lt;m:t&gt;e&lt;/m:t&gt;&lt;/m:r&gt;&lt;/m:den&gt;&lt;/m:f&gt;&lt;m:r&gt;&lt;m:rPr&gt;&lt;m:sty m:val=&quot;p&quot;/&gt;&lt;/m:rPr&gt;&lt;w:rPr&gt;&lt;w:rFonts w:ascii=&quot;Cambria Math&quot; w:h-ansi=&quot;Cambria Math&quot;/&gt;&lt;wx:font wx:val=&quot;Cambria Math&quot;/&gt;&lt;w:noProof/&gt;&lt;/w:rPr&gt;&lt;m:t&gt;)&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06" o:title="" chromakey="white"/>
          </v:shape>
        </w:pict>
      </w:r>
      <w:r w:rsidRPr="0066337A">
        <w:rPr>
          <w:lang w:eastAsia="zh-CN"/>
        </w:rPr>
        <w:instrText xml:space="preserve"> </w:instrText>
      </w:r>
      <w:r w:rsidRPr="0066337A">
        <w:fldChar w:fldCharType="separate"/>
      </w:r>
      <w:r w:rsidR="00A3404B">
        <w:rPr>
          <w:noProof/>
          <w:position w:val="-21"/>
        </w:rPr>
        <w:pict w14:anchorId="5977818C">
          <v:shape id="_x0000_i1242" type="#_x0000_t75" alt="" style="width:36.75pt;height:25.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972AF&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A972AF&quot; wsp:rsidP=&quot;00A972AF&quot;&gt;&lt;m:oMathPara&gt;&lt;m:oMath&gt;&lt;m:r&gt;&lt;m:rPr&gt;&lt;m:sty m:val=&quot;p&quot;/&gt;&lt;/m:rPr&gt;&lt;w:rPr&gt;&lt;w:rFonts w:ascii=&quot;Cambria Math&quot; w:h-ansi=&quot;Cambria Math&quot;/&gt;&lt;wx:font wx:val=&quot;Cambria Math&quot;/&gt;&lt;w:noProof/&gt;&lt;/w:rPr&gt;&lt;m:t&gt;(1-&lt;/m:t&gt;&lt;/m:r&gt;&lt;m:f&gt;&lt;m:fPr&gt;&lt;m:ctrlPr&gt;&lt;w:rPr&gt;&lt;w:rFonts w:ascii=&quot;Cambria Math&quot; w:h-ansi=&quot;Cambria Math&quot;/&gt;&lt;wx:font wx:val=&quot;Cambria Math&quot;/&gt;&lt;/w:rPr&gt;&lt;/m:ctrlPr&gt;&lt;/m:fPr&gt;&lt;m:num&gt;&lt;m:r&gt;&lt;m:rPr&gt;&lt;m:sty m:val=&quot;p&quot;/&gt;&lt;/m:rPr&gt;&lt;w:rPr&gt;&lt;w:rFonts w:ascii=&quot;Cambria Math&quot; w:h-ansi=&quot;Cambria Math&quot;/&gt;&lt;wx:font wx:val=&quot;Cambria Math&quot;/&gt;&lt;w:noProof/&gt;&lt;/w:rPr&gt;&lt;m:t&gt;1&lt;/m:t&gt;&lt;/m:r&gt;&lt;/m:num&gt;&lt;m:den&gt;&lt;m:r&gt;&lt;w:rPr&gt;&lt;w:rFonts w:ascii=&quot;Cambria Math&quot; w:h-ansi=&quot;Cambria Math&quot;/&gt;&lt;wx:font wx:val=&quot;Cambria Math&quot;/&gt;&lt;w:i/&gt;&lt;w:noProof/&gt;&lt;/w:rPr&gt;&lt;m:t&gt;e&lt;/m:t&gt;&lt;/m:r&gt;&lt;/m:den&gt;&lt;/m:f&gt;&lt;m:r&gt;&lt;m:rPr&gt;&lt;m:sty m:val=&quot;p&quot;/&gt;&lt;/m:rPr&gt;&lt;w:rPr&gt;&lt;w:rFonts w:ascii=&quot;Cambria Math&quot; w:h-ansi=&quot;Cambria Math&quot;/&gt;&lt;wx:font wx:val=&quot;Cambria Math&quot;/&gt;&lt;w:noProof/&gt;&lt;/w:rPr&gt;&lt;m:t&gt;)&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06" o:title="" chromakey="white"/>
          </v:shape>
        </w:pict>
      </w:r>
      <w:r w:rsidRPr="0066337A">
        <w:fldChar w:fldCharType="end"/>
      </w:r>
      <w:r>
        <w:rPr>
          <w:rFonts w:hint="eastAsia"/>
          <w:lang w:eastAsia="zh-CN"/>
        </w:rPr>
        <w:t>。</w:t>
      </w:r>
    </w:p>
    <w:p w14:paraId="25283F73" w14:textId="77777777" w:rsidR="0066337A" w:rsidRDefault="0066337A" w:rsidP="0066337A">
      <w:pPr>
        <w:rPr>
          <w:lang w:eastAsia="zh-CN"/>
        </w:rPr>
      </w:pPr>
      <w:r w:rsidRPr="006C6C9E">
        <w:rPr>
          <w:rFonts w:hint="eastAsia"/>
          <w:lang w:eastAsia="zh-CN"/>
        </w:rPr>
        <w:t>本节将展示如何将</w:t>
      </w:r>
      <w:r>
        <w:rPr>
          <w:rFonts w:hint="eastAsia"/>
          <w:lang w:eastAsia="zh-CN"/>
        </w:rPr>
        <w:t>本</w:t>
      </w:r>
      <w:r w:rsidRPr="006C6C9E">
        <w:rPr>
          <w:rFonts w:hint="eastAsia"/>
          <w:lang w:eastAsia="zh-CN"/>
        </w:rPr>
        <w:t>关联算法和分析推广到</w:t>
      </w:r>
      <w:r w:rsidRPr="006C6C9E">
        <w:rPr>
          <w:lang w:eastAsia="zh-CN"/>
        </w:rPr>
        <w:fldChar w:fldCharType="begin"/>
      </w:r>
      <w:r w:rsidRPr="006C6C9E">
        <w:rPr>
          <w:lang w:eastAsia="zh-CN"/>
        </w:rPr>
        <w:instrText xml:space="preserve"> QUOTE </w:instrText>
      </w:r>
      <w:r w:rsidR="00A3404B">
        <w:rPr>
          <w:noProof/>
          <w:lang w:eastAsia="zh-CN"/>
        </w:rPr>
        <w:pict w14:anchorId="6C0954A5">
          <v:shape id="_x0000_i1243" type="#_x0000_t75" alt="" style="width:31.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2FFA&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E02FFA&quot; wsp:rsidP=&quot;00E02FFA&quot;&gt;&lt;m:oMathPara&gt;&lt;m:oMath&gt;&lt;m:r&gt;&lt;w:rPr&gt;&lt;w:rFonts w:ascii=&quot;Cambria Math&quot; w:h-ansi=&quot;Cambria Math&quot;/&gt;&lt;wx:font wx:val=&quot;Cambria Math&quot;/&gt;&lt;w:i/&gt;&lt;w:noProof/&gt;&lt;/w:rPr&gt;&lt;m:t&gt;s&lt;/m:t&gt;&lt;/m:r&gt;&lt;m:r&gt;&lt;m:rPr&gt;&lt;m:sty m:val=&quot;p&quot;/&gt;&lt;/m:rPr&gt;&lt;w:rPr&gt;&lt;w:rFonts w:ascii=&quot;Cambria Math&quot; w:h-ansi=&quot;Cambria Math&quot;/&gt;&lt;wx:font wx:val=&quot;Cambria Math&quot;/&gt;&lt;w:noProof/&gt;&lt;/w:rPr&gt;&lt;m:t&gt;_?/m:t&gt;&lt;/m:r&gt;&lt;m:sSub&gt;&lt;m:sSubPr&gt;&lt;m:ctrlPr&gt;&lt;w:rPr&gt;&lt;w:rFonts w:ascii=&quot;Cambria Math&quot; w:h-ansi=&quot;Cambria Math&quot;/&gt;&lt;wx:font wx:val=&quot;Cambria Math&quot;/&gt;r&gt;&gt;&gt;&gt;&gt;&gt;&gt;&gt;&gt;&lt;/w:rPr&gt;&lt;/m:ctrlPr&gt;&lt;/m:sSubPr&gt;&lt;m:e&gt;&lt;m:r&gt;&lt;w:rPr&gt;&lt;w:rFonts w:ascii=&quot;Cambria Math&quot; w:h-ansi=&quot;Cambria Math&quot;/&gt;&lt;wx:font wx:val=&quot;Cambria Math&quot;/&gt;&lt;w:i/&gt;&lt;w:noProof/&gt;&lt;/w:rPr&gt;&lt;m:t&gt;S&lt;/m:t&gt;&lt;/m:r&gt;&lt;/m:e&gt;&lt;m:sub&gt;&lt;m:r&gt;&lt;w:rPr&gt;&lt;w:rFonts w:ascii=&quot;Cambria Math&quot; w:h-ansi=&quot;Cambria Math&quot;/&gt;&lt;wx:font wx:val=&quot;Cambria Math&quot;/&gt;&lt;w:i/&gt;&lt;w:noProof/&gt;&lt;/w:rPr&gt;&lt;m:t&gt;a&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14" o:title="" chromakey="white"/>
          </v:shape>
        </w:pict>
      </w:r>
      <w:r w:rsidRPr="006C6C9E">
        <w:rPr>
          <w:lang w:eastAsia="zh-CN"/>
        </w:rPr>
        <w:instrText xml:space="preserve"> </w:instrText>
      </w:r>
      <w:r w:rsidRPr="006C6C9E">
        <w:rPr>
          <w:lang w:eastAsia="zh-CN"/>
        </w:rPr>
        <w:fldChar w:fldCharType="separate"/>
      </w:r>
      <w:r w:rsidR="00A3404B">
        <w:rPr>
          <w:noProof/>
          <w:lang w:eastAsia="zh-CN"/>
        </w:rPr>
        <w:pict w14:anchorId="3C329291">
          <v:shape id="_x0000_i1244" type="#_x0000_t75" alt="" style="width:31.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2FFA&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E02FFA&quot; wsp:rsidP=&quot;00E02FFA&quot;&gt;&lt;m:oMathPara&gt;&lt;m:oMath&gt;&lt;m:r&gt;&lt;w:rPr&gt;&lt;w:rFonts w:ascii=&quot;Cambria Math&quot; w:h-ansi=&quot;Cambria Math&quot;/&gt;&lt;wx:font wx:val=&quot;Cambria Math&quot;/&gt;&lt;w:i/&gt;&lt;w:noProof/&gt;&lt;/w:rPr&gt;&lt;m:t&gt;s&lt;/m:t&gt;&lt;/m:r&gt;&lt;m:r&gt;&lt;m:rPr&gt;&lt;m:sty m:val=&quot;p&quot;/&gt;&lt;/m:rPr&gt;&lt;w:rPr&gt;&lt;w:rFonts w:ascii=&quot;Cambria Math&quot; w:h-ansi=&quot;Cambria Math&quot;/&gt;&lt;wx:font wx:val=&quot;Cambria Math&quot;/&gt;&lt;w:noProof/&gt;&lt;/w:rPr&gt;&lt;m:t&gt;_?/m:t&gt;&lt;/m:r&gt;&lt;m:sSub&gt;&lt;m:sSubPr&gt;&lt;m:ctrlPr&gt;&lt;w:rPr&gt;&lt;w:rFonts w:ascii=&quot;Cambria Math&quot; w:h-ansi=&quot;Cambria Math&quot;/&gt;&lt;wx:font wx:val=&quot;Cambria Math&quot;/&gt;r&gt;&gt;&gt;&gt;&gt;&gt;&gt;&gt;&gt;&lt;/w:rPr&gt;&lt;/m:ctrlPr&gt;&lt;/m:sSubPr&gt;&lt;m:e&gt;&lt;m:r&gt;&lt;w:rPr&gt;&lt;w:rFonts w:ascii=&quot;Cambria Math&quot; w:h-ansi=&quot;Cambria Math&quot;/&gt;&lt;wx:font wx:val=&quot;Cambria Math&quot;/&gt;&lt;w:i/&gt;&lt;w:noProof/&gt;&lt;/w:rPr&gt;&lt;m:t&gt;S&lt;/m:t&gt;&lt;/m:r&gt;&lt;/m:e&gt;&lt;m:sub&gt;&lt;m:r&gt;&lt;w:rPr&gt;&lt;w:rFonts w:ascii=&quot;Cambria Math&quot; w:h-ansi=&quot;Cambria Math&quot;/&gt;&lt;wx:font wx:val=&quot;Cambria Math&quot;/&gt;&lt;w:i/&gt;&lt;w:noProof/&gt;&lt;/w:rPr&gt;&lt;m:t&gt;a&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14" o:title="" chromakey="white"/>
          </v:shape>
        </w:pict>
      </w:r>
      <w:r w:rsidRPr="006C6C9E">
        <w:rPr>
          <w:lang w:eastAsia="zh-CN"/>
        </w:rPr>
        <w:fldChar w:fldCharType="end"/>
      </w:r>
      <w:r w:rsidRPr="006C6C9E">
        <w:rPr>
          <w:rFonts w:hint="eastAsia"/>
          <w:lang w:eastAsia="zh-CN"/>
        </w:rPr>
        <w:t>在需求时间用完之前与</w:t>
      </w:r>
      <w:r w:rsidRPr="006C6C9E">
        <w:rPr>
          <w:lang w:eastAsia="zh-CN"/>
        </w:rPr>
        <w:t>AP</w:t>
      </w:r>
      <w:r>
        <w:rPr>
          <w:lang w:eastAsia="zh-CN"/>
        </w:rPr>
        <w:t xml:space="preserve"> </w:t>
      </w:r>
      <w:r w:rsidRPr="006C6C9E">
        <w:rPr>
          <w:lang w:eastAsia="zh-CN"/>
        </w:rPr>
        <w:fldChar w:fldCharType="begin"/>
      </w:r>
      <w:r w:rsidRPr="006C6C9E">
        <w:rPr>
          <w:lang w:eastAsia="zh-CN"/>
        </w:rPr>
        <w:instrText xml:space="preserve"> QUOTE </w:instrText>
      </w:r>
      <w:r w:rsidR="00A3404B">
        <w:rPr>
          <w:noProof/>
          <w:lang w:eastAsia="zh-CN"/>
        </w:rPr>
        <w:pict w14:anchorId="2561369D">
          <v:shape id="_x0000_i1245" type="#_x0000_t75" alt="" style="width:8.2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26417&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C26417&quot; wsp:rsidP=&quot;00C26417&quot;&gt;&lt;m:oMathPara&gt;&lt;m:oMath&gt;&lt;m:r&gt;&lt;w:rPr&gt;&lt;w:rFonts w:ascii=&quot;Cambria Math&quot; w:h-ansi=&quot;Cambria Math&quot;/&gt;&lt;wx:font wx:val=&quot;Cambria Math&quot;/&gt;&lt;w:i/&gt;&lt;w:noProof/&gt;&lt;/w:rPr&gt;&lt;m:t&gt;a&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15" o:title="" chromakey="white"/>
          </v:shape>
        </w:pict>
      </w:r>
      <w:r w:rsidRPr="006C6C9E">
        <w:rPr>
          <w:lang w:eastAsia="zh-CN"/>
        </w:rPr>
        <w:instrText xml:space="preserve"> </w:instrText>
      </w:r>
      <w:r w:rsidRPr="006C6C9E">
        <w:rPr>
          <w:lang w:eastAsia="zh-CN"/>
        </w:rPr>
        <w:fldChar w:fldCharType="separate"/>
      </w:r>
      <w:r w:rsidR="00A3404B">
        <w:rPr>
          <w:noProof/>
          <w:lang w:eastAsia="zh-CN"/>
        </w:rPr>
        <w:pict w14:anchorId="467E63BB">
          <v:shape id="_x0000_i1246" type="#_x0000_t75" alt="" style="width:8.2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26417&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C26417&quot; wsp:rsidP=&quot;00C26417&quot;&gt;&lt;m:oMathPara&gt;&lt;m:oMath&gt;&lt;m:r&gt;&lt;w:rPr&gt;&lt;w:rFonts w:ascii=&quot;Cambria Math&quot; w:h-ansi=&quot;Cambria Math&quot;/&gt;&lt;wx:font wx:val=&quot;Cambria Math&quot;/&gt;&lt;w:i/&gt;&lt;w:noProof/&gt;&lt;/w:rPr&gt;&lt;m:t&gt;a&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15" o:title="" chromakey="white"/>
          </v:shape>
        </w:pict>
      </w:r>
      <w:r w:rsidRPr="006C6C9E">
        <w:rPr>
          <w:lang w:eastAsia="zh-CN"/>
        </w:rPr>
        <w:fldChar w:fldCharType="end"/>
      </w:r>
      <w:r w:rsidRPr="006C6C9E">
        <w:rPr>
          <w:rFonts w:hint="eastAsia"/>
          <w:lang w:eastAsia="zh-CN"/>
        </w:rPr>
        <w:t>断开连接的情况。这种现象为“早退”。由于</w:t>
      </w:r>
      <w:r>
        <w:rPr>
          <w:rFonts w:hint="eastAsia"/>
          <w:lang w:eastAsia="zh-CN"/>
        </w:rPr>
        <w:t>本</w:t>
      </w:r>
      <w:r w:rsidRPr="006C6C9E">
        <w:rPr>
          <w:rFonts w:hint="eastAsia"/>
          <w:lang w:eastAsia="zh-CN"/>
        </w:rPr>
        <w:t>关联算法涉及</w:t>
      </w:r>
      <w:r w:rsidRPr="006C6C9E">
        <w:rPr>
          <w:lang w:eastAsia="zh-CN"/>
        </w:rPr>
        <w:t>AP</w:t>
      </w:r>
      <w:r w:rsidRPr="006C6C9E">
        <w:rPr>
          <w:rFonts w:hint="eastAsia"/>
          <w:lang w:eastAsia="zh-CN"/>
        </w:rPr>
        <w:t>对关联</w:t>
      </w:r>
      <w:r w:rsidRPr="006C6C9E">
        <w:rPr>
          <w:lang w:eastAsia="zh-CN"/>
        </w:rPr>
        <w:t>STA</w:t>
      </w:r>
      <w:r w:rsidRPr="006C6C9E">
        <w:rPr>
          <w:rFonts w:hint="eastAsia"/>
          <w:lang w:eastAsia="zh-CN"/>
        </w:rPr>
        <w:t>的出价以及</w:t>
      </w:r>
      <w:r w:rsidRPr="006C6C9E">
        <w:rPr>
          <w:lang w:eastAsia="zh-CN"/>
        </w:rPr>
        <w:t>AP</w:t>
      </w:r>
      <w:r w:rsidRPr="006C6C9E">
        <w:rPr>
          <w:rFonts w:hint="eastAsia"/>
          <w:lang w:eastAsia="zh-CN"/>
        </w:rPr>
        <w:t>上分配的业务量的比例，所以在考虑“提前离开”是否会影响分析时，只能考虑这两个因素。首先，考虑</w:t>
      </w:r>
      <w:r w:rsidRPr="006C6C9E">
        <w:rPr>
          <w:lang w:eastAsia="zh-CN"/>
        </w:rPr>
        <w:t>AP</w:t>
      </w:r>
      <w:r w:rsidRPr="006C6C9E">
        <w:rPr>
          <w:rFonts w:hint="eastAsia"/>
          <w:lang w:eastAsia="zh-CN"/>
        </w:rPr>
        <w:t>在“提前离开”的情况下的出价。在关联期间，不知道</w:t>
      </w:r>
      <w:r w:rsidRPr="006C6C9E">
        <w:rPr>
          <w:lang w:eastAsia="zh-CN"/>
        </w:rPr>
        <w:t>STA</w:t>
      </w:r>
      <w:r w:rsidRPr="006C6C9E">
        <w:rPr>
          <w:rFonts w:hint="eastAsia"/>
          <w:lang w:eastAsia="zh-CN"/>
        </w:rPr>
        <w:t>是否会按需要使用它的时间。但是我</w:t>
      </w:r>
      <w:r>
        <w:rPr>
          <w:rFonts w:hint="eastAsia"/>
          <w:lang w:eastAsia="zh-CN"/>
        </w:rPr>
        <w:t>本</w:t>
      </w:r>
      <w:r w:rsidRPr="006C6C9E">
        <w:rPr>
          <w:rFonts w:hint="eastAsia"/>
          <w:lang w:eastAsia="zh-CN"/>
        </w:rPr>
        <w:t>关联算法自然会选择在“早离开”情况下最大化实际业务量的</w:t>
      </w:r>
      <w:r w:rsidRPr="006C6C9E">
        <w:rPr>
          <w:lang w:eastAsia="zh-CN"/>
        </w:rPr>
        <w:t>AP</w:t>
      </w:r>
      <w:r w:rsidRPr="006C6C9E">
        <w:rPr>
          <w:rFonts w:hint="eastAsia"/>
          <w:lang w:eastAsia="zh-CN"/>
        </w:rPr>
        <w:t>。对于任何</w:t>
      </w:r>
      <w:r w:rsidRPr="006C6C9E">
        <w:rPr>
          <w:lang w:eastAsia="zh-CN"/>
        </w:rPr>
        <w:t>AP</w:t>
      </w:r>
      <w:r w:rsidRPr="006C6C9E">
        <w:rPr>
          <w:rFonts w:hint="eastAsia"/>
          <w:lang w:eastAsia="zh-CN"/>
        </w:rPr>
        <w:t>的出价（</w:t>
      </w:r>
      <w:r w:rsidRPr="006C6C9E">
        <w:rPr>
          <w:lang w:eastAsia="zh-CN"/>
        </w:rPr>
        <w:fldChar w:fldCharType="begin"/>
      </w:r>
      <w:r w:rsidRPr="006C6C9E">
        <w:rPr>
          <w:lang w:eastAsia="zh-CN"/>
        </w:rPr>
        <w:instrText xml:space="preserve"> QUOTE </w:instrText>
      </w:r>
      <w:r w:rsidR="00A3404B">
        <w:rPr>
          <w:noProof/>
          <w:lang w:eastAsia="zh-CN"/>
        </w:rPr>
        <w:pict w14:anchorId="0F71A946">
          <v:shape id="_x0000_i1247" type="#_x0000_t75" alt="" style="width:39.7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5FE8&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435FE8&quot; wsp:rsidP=&quot;00435FE8&quot;&gt;&lt;m:oMathPara&gt;&lt;m:oMath&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b&lt;/m:t&gt;&lt;/m:r&gt;&lt;m:r&gt;&lt;m:rPr&gt;&lt;m:sty m:val=&quot;p&quot;/&gt;&lt;/m:rPr&gt;&lt;w:rPr&gt;&lt;w:rFonts w:ascii=&quot;Cambria Math&quot; w:h-ansi=&quot;Cambria Math&quot;/&gt;&lt;wx:font wx:val=&quot;Cambria Math&quot;/&gt;&lt;w:noProof/&gt;&lt;/w:rPr&gt;&lt;m:t&gt;'&lt;/m:t&gt;&lt;/m:r&gt;&lt;/m:e&gt;&lt;m:sub&gt;&lt;m:r&gt;&lt;w:rPr&gt;&lt;w:rFonts w:ascii=&quot;Cambria Math&quot; w:h-ansi=&quot;Cambria Math&quot;/&gt;&lt;wx:font wx:val=&quot;Cambria Math&quot;/&gt;&lt;w:i/&gt;&lt;w:noProof/&gt;&lt;/w:rPr&gt;&lt;m:t&gt;s&lt;/m:t&gt;&lt;/m:r&gt;&lt;/m:sub&gt;&lt;/m:sSub&gt;&lt;m:r&gt;&lt;m:rPr&gt;&lt;m:sty m:val=&quot;p&quot;/&gt;&lt;/m:rPr&gt;&lt;w:rPr&gt;&lt;w:rFonts w:ascii=&quot;Cambria Math&quot; w:h-ansi=&quot;Cambria Math&quot;/&gt;&lt;wx:font wx:val=&quot;Cambria Math&quot;/&gt;&lt;w:noProof/&gt;&lt;/w:rPr&gt;&lt;m:t&gt;_&lt;/m:t&gt;&lt;/m:r&gt;&lt;m:sSub&gt;&lt;m:sSubPr&gt;&lt;m:ctrlPr&gt;&lt;w:rPr&gt;&lt;w:rFonts w:ascii=&quot;Cambria Math&quot; w:h-ansi=&quot;Cambria Math&quot;/&gt;&lt;wx:font wx:val=&quot;Cambria Math&quot;/&gt;&lt;/&lt;&lt;&lt;&lt;&lt;&lt;&lt;&lt;&lt;w:rPr&gt;&lt;/m:ctrlPr&gt;&lt;/m:sSubPr&gt;&lt;m:e&gt;&lt;m:r&gt;&lt;w:rPr&gt;&lt;w:rFonts w:ascii=&quot;Cambria Math&quot; w:h-ansi=&quot;Cambria Math&quot;/&gt;&lt;wx:font wx:val=&quot;Cambria Math&quot;/&gt;&lt;w:i/&gt;&lt;w:noProof/&gt;&lt;/w:rPr&gt;&lt;m:t&gt;t&lt;/m:t&gt;&lt;/m:r&gt;&lt;/m:e&gt;&lt;m:sub&gt;&lt;m:r&gt;&lt;w:rPr&gt;&lt;w:rFonts w:ascii=&quot;Cambria Math&quot; w:h-ansi=&quot;Cambria Math&quot;/&gt;&lt;wx:font wx:val=&quot;Cambria Math&quot;/&gt;&lt;w:i/&gt;&lt;w:noProof/&gt;&lt;/w:rPr&gt;&lt;m:t&gt;s&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16" o:title="" chromakey="white"/>
          </v:shape>
        </w:pict>
      </w:r>
      <w:r w:rsidRPr="006C6C9E">
        <w:rPr>
          <w:lang w:eastAsia="zh-CN"/>
        </w:rPr>
        <w:instrText xml:space="preserve"> </w:instrText>
      </w:r>
      <w:r w:rsidRPr="006C6C9E">
        <w:rPr>
          <w:lang w:eastAsia="zh-CN"/>
        </w:rPr>
        <w:fldChar w:fldCharType="separate"/>
      </w:r>
      <w:r w:rsidR="00A3404B">
        <w:rPr>
          <w:noProof/>
          <w:lang w:eastAsia="zh-CN"/>
        </w:rPr>
        <w:pict w14:anchorId="0F4F893A">
          <v:shape id="_x0000_i1248" type="#_x0000_t75" alt="" style="width:39.7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5FE8&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435FE8&quot; wsp:rsidP=&quot;00435FE8&quot;&gt;&lt;m:oMathPara&gt;&lt;m:oMath&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b&lt;/m:t&gt;&lt;/m:r&gt;&lt;m:r&gt;&lt;m:rPr&gt;&lt;m:sty m:val=&quot;p&quot;/&gt;&lt;/m:rPr&gt;&lt;w:rPr&gt;&lt;w:rFonts w:ascii=&quot;Cambria Math&quot; w:h-ansi=&quot;Cambria Math&quot;/&gt;&lt;wx:font wx:val=&quot;Cambria Math&quot;/&gt;&lt;w:noProof/&gt;&lt;/w:rPr&gt;&lt;m:t&gt;'&lt;/m:t&gt;&lt;/m:r&gt;&lt;/m:e&gt;&lt;m:sub&gt;&lt;m:r&gt;&lt;w:rPr&gt;&lt;w:rFonts w:ascii=&quot;Cambria Math&quot; w:h-ansi=&quot;Cambria Math&quot;/&gt;&lt;wx:font wx:val=&quot;Cambria Math&quot;/&gt;&lt;w:i/&gt;&lt;w:noProof/&gt;&lt;/w:rPr&gt;&lt;m:t&gt;s&lt;/m:t&gt;&lt;/m:r&gt;&lt;/m:sub&gt;&lt;/m:sSub&gt;&lt;m:r&gt;&lt;m:rPr&gt;&lt;m:sty m:val=&quot;p&quot;/&gt;&lt;/m:rPr&gt;&lt;w:rPr&gt;&lt;w:rFonts w:ascii=&quot;Cambria Math&quot; w:h-ansi=&quot;Cambria Math&quot;/&gt;&lt;wx:font wx:val=&quot;Cambria Math&quot;/&gt;&lt;w:noProof/&gt;&lt;/w:rPr&gt;&lt;m:t&gt;_&lt;/m:t&gt;&lt;/m:r&gt;&lt;m:sSub&gt;&lt;m:sSubPr&gt;&lt;m:ctrlPr&gt;&lt;w:rPr&gt;&lt;w:rFonts w:ascii=&quot;Cambria Math&quot; w:h-ansi=&quot;Cambria Math&quot;/&gt;&lt;wx:font wx:val=&quot;Cambria Math&quot;/&gt;&lt;/&lt;&lt;&lt;&lt;&lt;&lt;&lt;&lt;&lt;w:rPr&gt;&lt;/m:ctrlPr&gt;&lt;/m:sSubPr&gt;&lt;m:e&gt;&lt;m:r&gt;&lt;w:rPr&gt;&lt;w:rFonts w:ascii=&quot;Cambria Math&quot; w:h-ansi=&quot;Cambria Math&quot;/&gt;&lt;wx:font wx:val=&quot;Cambria Math&quot;/&gt;&lt;w:i/&gt;&lt;w:noProof/&gt;&lt;/w:rPr&gt;&lt;m:t&gt;t&lt;/m:t&gt;&lt;/m:r&gt;&lt;/m:e&gt;&lt;m:sub&gt;&lt;m:r&gt;&lt;w:rPr&gt;&lt;w:rFonts w:ascii=&quot;Cambria Math&quot; w:h-ansi=&quot;Cambria Math&quot;/&gt;&lt;wx:font wx:val=&quot;Cambria Math&quot;/&gt;&lt;w:i/&gt;&lt;w:noProof/&gt;&lt;/w:rPr&gt;&lt;m:t&gt;s&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16" o:title="" chromakey="white"/>
          </v:shape>
        </w:pict>
      </w:r>
      <w:r w:rsidRPr="006C6C9E">
        <w:rPr>
          <w:lang w:eastAsia="zh-CN"/>
        </w:rPr>
        <w:fldChar w:fldCharType="end"/>
      </w:r>
      <w:r w:rsidRPr="006C6C9E">
        <w:rPr>
          <w:rFonts w:hint="eastAsia"/>
          <w:lang w:eastAsia="zh-CN"/>
        </w:rPr>
        <w:t>），如果</w:t>
      </w:r>
      <w:r w:rsidRPr="006C6C9E">
        <w:rPr>
          <w:lang w:eastAsia="zh-CN"/>
        </w:rPr>
        <w:fldChar w:fldCharType="begin"/>
      </w:r>
      <w:r w:rsidRPr="006C6C9E">
        <w:rPr>
          <w:lang w:eastAsia="zh-CN"/>
        </w:rPr>
        <w:instrText xml:space="preserve"> QUOTE </w:instrText>
      </w:r>
      <w:r w:rsidR="00A3404B">
        <w:rPr>
          <w:noProof/>
          <w:lang w:eastAsia="zh-CN"/>
        </w:rPr>
        <w:pict w14:anchorId="074FB272">
          <v:shape id="_x0000_i1249" type="#_x0000_t75" alt="" style="width:10.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035E&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41035E&quot; wsp:rsidP=&quot;0041035E&quot;&gt;&lt;m:oMathPara&gt;&lt;m:oMath&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t&lt;/m:t&gt;&lt;/m:r&gt;&lt;/m:e&gt;&lt;m:sub&gt;&lt;m:r&gt;&lt;w:rPr&gt;&lt;w:rFonts w:ascii=&quot;Cambria Math&quot; w:h-ansi=&quot;Cambria Math&quot;/&gt;&lt;wx:font wx:val=&quot;Cambria Math&quot;/&gt;&lt;w:i/&gt;&lt;w:noProof/&gt;&lt;/w:rPr&gt;&lt;m:t&gt;s&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47" o:title="" chromakey="white"/>
          </v:shape>
        </w:pict>
      </w:r>
      <w:r w:rsidRPr="006C6C9E">
        <w:rPr>
          <w:lang w:eastAsia="zh-CN"/>
        </w:rPr>
        <w:instrText xml:space="preserve"> </w:instrText>
      </w:r>
      <w:r w:rsidRPr="006C6C9E">
        <w:rPr>
          <w:lang w:eastAsia="zh-CN"/>
        </w:rPr>
        <w:fldChar w:fldCharType="separate"/>
      </w:r>
      <w:r w:rsidR="00A3404B">
        <w:rPr>
          <w:noProof/>
          <w:lang w:eastAsia="zh-CN"/>
        </w:rPr>
        <w:pict w14:anchorId="4B934005">
          <v:shape id="_x0000_i1250" type="#_x0000_t75" alt="" style="width:10.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035E&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41035E&quot; wsp:rsidP=&quot;0041035E&quot;&gt;&lt;m:oMathPara&gt;&lt;m:oMath&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t&lt;/m:t&gt;&lt;/m:r&gt;&lt;/m:e&gt;&lt;m:sub&gt;&lt;m:r&gt;&lt;w:rPr&gt;&lt;w:rFonts w:ascii=&quot;Cambria Math&quot; w:h-ansi=&quot;Cambria Math&quot;/&gt;&lt;wx:font wx:val=&quot;Cambria Math&quot;/&gt;&lt;w:i/&gt;&lt;w:noProof/&gt;&lt;/w:rPr&gt;&lt;m:t&gt;s&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47" o:title="" chromakey="white"/>
          </v:shape>
        </w:pict>
      </w:r>
      <w:r w:rsidRPr="006C6C9E">
        <w:rPr>
          <w:lang w:eastAsia="zh-CN"/>
        </w:rPr>
        <w:fldChar w:fldCharType="end"/>
      </w:r>
      <w:r w:rsidRPr="006C6C9E">
        <w:rPr>
          <w:rFonts w:hint="eastAsia"/>
          <w:lang w:eastAsia="zh-CN"/>
        </w:rPr>
        <w:t>由于“提早离开”而失去准确性，假设</w:t>
      </w:r>
      <w:r w:rsidRPr="006C6C9E">
        <w:rPr>
          <w:lang w:eastAsia="zh-CN"/>
        </w:rPr>
        <w:t>STA</w:t>
      </w:r>
      <w:r w:rsidRPr="006C6C9E">
        <w:rPr>
          <w:rFonts w:hint="eastAsia"/>
          <w:lang w:eastAsia="zh-CN"/>
        </w:rPr>
        <w:t>在</w:t>
      </w:r>
      <w:r w:rsidRPr="006C6C9E">
        <w:rPr>
          <w:lang w:eastAsia="zh-CN"/>
        </w:rPr>
        <w:fldChar w:fldCharType="begin"/>
      </w:r>
      <w:r w:rsidRPr="006C6C9E">
        <w:rPr>
          <w:lang w:eastAsia="zh-CN"/>
        </w:rPr>
        <w:instrText xml:space="preserve"> QUOTE </w:instrText>
      </w:r>
      <w:r w:rsidR="00A3404B">
        <w:rPr>
          <w:noProof/>
          <w:lang w:eastAsia="zh-CN"/>
        </w:rPr>
        <w:pict w14:anchorId="50F4E060">
          <v:shape id="_x0000_i1251" type="#_x0000_t75" alt="" style="width:10.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77A72&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077A72&quot; wsp:rsidP=&quot;00077A72&quot;&gt;&lt;m:oMathPara&gt;&lt;m:oMath&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t&lt;/m:t&gt;&lt;/m:r&gt;&lt;/m:e&gt;&lt;m:sub&gt;&lt;m:r&gt;&lt;w:rPr&gt;&lt;w:rFonts w:ascii=&quot;Cambria Math&quot; w:h-ansi=&quot;Cambria Math&quot;/&gt;&lt;wx:font wx:val=&quot;Cambria Math&quot;/&gt;&lt;w:i/&gt;&lt;w:noProof/&gt;&lt;/w:rPr&gt;&lt;m:t&gt;s&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47" o:title="" chromakey="white"/>
          </v:shape>
        </w:pict>
      </w:r>
      <w:r w:rsidRPr="006C6C9E">
        <w:rPr>
          <w:lang w:eastAsia="zh-CN"/>
        </w:rPr>
        <w:instrText xml:space="preserve"> </w:instrText>
      </w:r>
      <w:r w:rsidRPr="006C6C9E">
        <w:rPr>
          <w:lang w:eastAsia="zh-CN"/>
        </w:rPr>
        <w:fldChar w:fldCharType="separate"/>
      </w:r>
      <w:r w:rsidR="00A3404B">
        <w:rPr>
          <w:noProof/>
          <w:lang w:eastAsia="zh-CN"/>
        </w:rPr>
        <w:pict w14:anchorId="40EF864A">
          <v:shape id="_x0000_i1252" type="#_x0000_t75" alt="" style="width:10.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77A72&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077A72&quot; wsp:rsidP=&quot;00077A72&quot;&gt;&lt;m:oMathPara&gt;&lt;m:oMath&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t&lt;/m:t&gt;&lt;/m:r&gt;&lt;/m:e&gt;&lt;m:sub&gt;&lt;m:r&gt;&lt;w:rPr&gt;&lt;w:rFonts w:ascii=&quot;Cambria Math&quot; w:h-ansi=&quot;Cambria Math&quot;/&gt;&lt;wx:font wx:val=&quot;Cambria Math&quot;/&gt;&lt;w:i/&gt;&lt;w:noProof/&gt;&lt;/w:rPr&gt;&lt;m:t&gt;s&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47" o:title="" chromakey="white"/>
          </v:shape>
        </w:pict>
      </w:r>
      <w:r w:rsidRPr="006C6C9E">
        <w:rPr>
          <w:lang w:eastAsia="zh-CN"/>
        </w:rPr>
        <w:fldChar w:fldCharType="end"/>
      </w:r>
      <w:r w:rsidRPr="006C6C9E">
        <w:rPr>
          <w:rFonts w:hint="eastAsia"/>
          <w:lang w:eastAsia="zh-CN"/>
        </w:rPr>
        <w:t>之前离开</w:t>
      </w:r>
      <w:r w:rsidRPr="006C6C9E">
        <w:rPr>
          <w:lang w:eastAsia="zh-CN"/>
        </w:rPr>
        <w:t>t</w:t>
      </w:r>
      <w:r w:rsidRPr="006C6C9E">
        <w:rPr>
          <w:rFonts w:hint="eastAsia"/>
          <w:lang w:eastAsia="zh-CN"/>
        </w:rPr>
        <w:t>单位。这个事件造成的交通量减少是</w:t>
      </w:r>
      <w:r w:rsidRPr="006C6C9E">
        <w:rPr>
          <w:lang w:eastAsia="zh-CN"/>
        </w:rPr>
        <w:fldChar w:fldCharType="begin"/>
      </w:r>
      <w:r w:rsidRPr="006C6C9E">
        <w:rPr>
          <w:lang w:eastAsia="zh-CN"/>
        </w:rPr>
        <w:instrText xml:space="preserve"> QUOTE </w:instrText>
      </w:r>
      <w:r w:rsidR="00A3404B">
        <w:rPr>
          <w:noProof/>
          <w:lang w:eastAsia="zh-CN"/>
        </w:rPr>
        <w:pict w14:anchorId="2AA9FCA9">
          <v:shape id="_x0000_i1253" type="#_x0000_t75" alt="" style="width:32.2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14C&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4F614C&quot; wsp:rsidP=&quot;004F614C&quot;&gt;&lt;m:oMathPara&gt;&lt;m:oMath&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b&lt;/m:t&gt;&lt;/m:r&gt;&lt;m:r&gt;&lt;m:rPr&gt;&lt;m:sty m:val=&quot;p&quot;/&gt;&lt;/m:rPr&gt;&lt;w:rPr&gt;&lt;w:rFonts w:ascii=&quot;Cambria Math&quot; w:h-ansi=&quot;Cambria Math&quot;/&gt;&lt;wx:font wx:val=&quot;Cambria Math&quot;/&gt;&lt;w:noProof/&gt;&lt;/w:rPr&gt;&lt;m:t&gt;'&lt;/m:t&gt;&lt;/m:r&gt;&lt;/m:e&gt;&lt;m:sub&gt;&lt;m:r&gt;&lt;w:rPr&gt;&lt;w:rFonts w:ascii=&quot;Cambria Math&quot; w:h-ansi=&quot;Cambria Math&quot;/&gt;&lt;wx:font wx:val=&quot;Cambria Math&quot;/&gt;&lt;w:i/&gt;&lt;w:noProof/&gt;&lt;/w:rPr&gt;&lt;m:t&gt;s&lt;/m:t&gt;&lt;/m:r&gt;&lt;/m:sub&gt;&lt;/m:sSub&gt;&lt;m:r&gt;&lt;m:rPr&gt;&lt;m:sty m:val=&quot;p&quot;/&gt;&lt;/m:rPr&gt;&lt;w:rPr&gt;&lt;w:rFonts w:ascii=&quot;Cambria Math&quot; w:h-ansi=&quot;Cambria Math&quot;/&gt;&lt;wx:font wx:val=&quot;Cambria Math&quot;/&gt;&lt;w:noProof/&gt;&lt;/w:rPr&gt;&lt;m:t&gt;_&lt;/m:t&gt;&lt;/m:r&gt;&lt;m:r&gt;&lt;w:rPr&gt;&lt;w:rFonts w:ascii=&quot;Cambria Math&quot; w:h-ansi=&quot;Cambria Math&quot;/&gt;&lt;wx:font wx:val=&quot;Cambria Math&quot;/&gt;&lt;w:i/&gt;&lt;w:noProof/&gt;&lt;/w:rPr&lt;&lt;&lt;&lt;&lt;&lt;&lt;&lt;&lt;&gt;&lt;m:t&gt;t&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17" o:title="" chromakey="white"/>
          </v:shape>
        </w:pict>
      </w:r>
      <w:r w:rsidRPr="006C6C9E">
        <w:rPr>
          <w:lang w:eastAsia="zh-CN"/>
        </w:rPr>
        <w:instrText xml:space="preserve"> </w:instrText>
      </w:r>
      <w:r w:rsidRPr="006C6C9E">
        <w:rPr>
          <w:lang w:eastAsia="zh-CN"/>
        </w:rPr>
        <w:fldChar w:fldCharType="separate"/>
      </w:r>
      <w:r w:rsidR="00A3404B">
        <w:rPr>
          <w:noProof/>
          <w:lang w:eastAsia="zh-CN"/>
        </w:rPr>
        <w:pict w14:anchorId="07A98E3A">
          <v:shape id="_x0000_i1254" type="#_x0000_t75" alt="" style="width:32.2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14C&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4F614C&quot; wsp:rsidP=&quot;004F614C&quot;&gt;&lt;m:oMathPara&gt;&lt;m:oMath&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b&lt;/m:t&gt;&lt;/m:r&gt;&lt;m:r&gt;&lt;m:rPr&gt;&lt;m:sty m:val=&quot;p&quot;/&gt;&lt;/m:rPr&gt;&lt;w:rPr&gt;&lt;w:rFonts w:ascii=&quot;Cambria Math&quot; w:h-ansi=&quot;Cambria Math&quot;/&gt;&lt;wx:font wx:val=&quot;Cambria Math&quot;/&gt;&lt;w:noProof/&gt;&lt;/w:rPr&gt;&lt;m:t&gt;'&lt;/m:t&gt;&lt;/m:r&gt;&lt;/m:e&gt;&lt;m:sub&gt;&lt;m:r&gt;&lt;w:rPr&gt;&lt;w:rFonts w:ascii=&quot;Cambria Math&quot; w:h-ansi=&quot;Cambria Math&quot;/&gt;&lt;wx:font wx:val=&quot;Cambria Math&quot;/&gt;&lt;w:i/&gt;&lt;w:noProof/&gt;&lt;/w:rPr&gt;&lt;m:t&gt;s&lt;/m:t&gt;&lt;/m:r&gt;&lt;/m:sub&gt;&lt;/m:sSub&gt;&lt;m:r&gt;&lt;m:rPr&gt;&lt;m:sty m:val=&quot;p&quot;/&gt;&lt;/m:rPr&gt;&lt;w:rPr&gt;&lt;w:rFonts w:ascii=&quot;Cambria Math&quot; w:h-ansi=&quot;Cambria Math&quot;/&gt;&lt;wx:font wx:val=&quot;Cambria Math&quot;/&gt;&lt;w:noProof/&gt;&lt;/w:rPr&gt;&lt;m:t&gt;_&lt;/m:t&gt;&lt;/m:r&gt;&lt;m:r&gt;&lt;w:rPr&gt;&lt;w:rFonts w:ascii=&quot;Cambria Math&quot; w:h-ansi=&quot;Cambria Math&quot;/&gt;&lt;wx:font wx:val=&quot;Cambria Math&quot;/&gt;&lt;w:i/&gt;&lt;w:noProof/&gt;&lt;/w:rPr&lt;&lt;&lt;&lt;&lt;&lt;&lt;&lt;&lt;&gt;&lt;m:t&gt;t&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17" o:title="" chromakey="white"/>
          </v:shape>
        </w:pict>
      </w:r>
      <w:r w:rsidRPr="006C6C9E">
        <w:rPr>
          <w:lang w:eastAsia="zh-CN"/>
        </w:rPr>
        <w:fldChar w:fldCharType="end"/>
      </w:r>
      <w:r w:rsidRPr="006C6C9E">
        <w:rPr>
          <w:rFonts w:hint="eastAsia"/>
          <w:lang w:eastAsia="zh-CN"/>
        </w:rPr>
        <w:t>。可以最大化</w:t>
      </w:r>
      <w:r w:rsidRPr="006C6C9E">
        <w:rPr>
          <w:lang w:eastAsia="zh-CN"/>
        </w:rPr>
        <w:fldChar w:fldCharType="begin"/>
      </w:r>
      <w:r w:rsidRPr="006C6C9E">
        <w:rPr>
          <w:lang w:eastAsia="zh-CN"/>
        </w:rPr>
        <w:instrText xml:space="preserve"> QUOTE </w:instrText>
      </w:r>
      <w:r w:rsidR="00A3404B">
        <w:rPr>
          <w:noProof/>
          <w:lang w:eastAsia="zh-CN"/>
        </w:rPr>
        <w:pict w14:anchorId="582BEB0A">
          <v:shape id="_x0000_i1255" type="#_x0000_t75" alt="" style="width:1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3ECC&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023ECC&quot; wsp:rsidP=&quot;00023ECC&quot;&gt;&lt;m:oMathPara&gt;&lt;m:oMath&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b&lt;/m:t&gt;&lt;/m:r&gt;&lt;m:r&gt;&lt;m:rPr&gt;&lt;m:sty m:val=&quot;p&quot;/&gt;&lt;/m:rPr&gt;&lt;w:rPr&gt;&lt;w:rFonts w:ascii=&quot;Cambria Math&quot; w:h-ansi=&quot;Cambria Math&quot;/&gt;&lt;wx:font wx:val=&quot;Cambria Math&quot;/&gt;&lt;w:noProof/&gt;&lt;/w:rPr&gt;&lt;m:t&gt;'&lt;/m:t&gt;&lt;/m:r&gt;&lt;/m:e&gt;&lt;m:sub&gt;&lt;m:r&gt;&lt;w:rPr&gt;&lt;w:rFonts w:ascii=&quot;Cambria Math&quot; w:h-ansi=&quot;Cambria Math&quot;/&gt;&lt;wx:font wx:val=&quot;Cambria Math&quot;/&gt;&lt;w:i/&gt;&lt;w:noProof/&gt;&lt;/w:rPr&gt;&lt;m:t&gt;s&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43" o:title="" chromakey="white"/>
          </v:shape>
        </w:pict>
      </w:r>
      <w:r w:rsidRPr="006C6C9E">
        <w:rPr>
          <w:lang w:eastAsia="zh-CN"/>
        </w:rPr>
        <w:instrText xml:space="preserve"> </w:instrText>
      </w:r>
      <w:r w:rsidRPr="006C6C9E">
        <w:rPr>
          <w:lang w:eastAsia="zh-CN"/>
        </w:rPr>
        <w:fldChar w:fldCharType="separate"/>
      </w:r>
      <w:r w:rsidR="00A3404B">
        <w:rPr>
          <w:noProof/>
          <w:lang w:eastAsia="zh-CN"/>
        </w:rPr>
        <w:pict w14:anchorId="2C1998BB">
          <v:shape id="_x0000_i1256" type="#_x0000_t75" alt="" style="width:1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3ECC&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023ECC&quot; wsp:rsidP=&quot;00023ECC&quot;&gt;&lt;m:oMathPara&gt;&lt;m:oMath&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b&lt;/m:t&gt;&lt;/m:r&gt;&lt;m:r&gt;&lt;m:rPr&gt;&lt;m:sty m:val=&quot;p&quot;/&gt;&lt;/m:rPr&gt;&lt;w:rPr&gt;&lt;w:rFonts w:ascii=&quot;Cambria Math&quot; w:h-ansi=&quot;Cambria Math&quot;/&gt;&lt;wx:font wx:val=&quot;Cambria Math&quot;/&gt;&lt;w:noProof/&gt;&lt;/w:rPr&gt;&lt;m:t&gt;'&lt;/m:t&gt;&lt;/m:r&gt;&lt;/m:e&gt;&lt;m:sub&gt;&lt;m:r&gt;&lt;w:rPr&gt;&lt;w:rFonts w:ascii=&quot;Cambria Math&quot; w:h-ansi=&quot;Cambria Math&quot;/&gt;&lt;wx:font wx:val=&quot;Cambria Math&quot;/&gt;&lt;w:i/&gt;&lt;w:noProof/&gt;&lt;/w:rPr&gt;&lt;m:t&gt;s&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43" o:title="" chromakey="white"/>
          </v:shape>
        </w:pict>
      </w:r>
      <w:r w:rsidRPr="006C6C9E">
        <w:rPr>
          <w:lang w:eastAsia="zh-CN"/>
        </w:rPr>
        <w:fldChar w:fldCharType="end"/>
      </w:r>
      <w:r w:rsidRPr="006C6C9E">
        <w:rPr>
          <w:rFonts w:hint="eastAsia"/>
          <w:lang w:eastAsia="zh-CN"/>
        </w:rPr>
        <w:t>，以便在</w:t>
      </w:r>
      <w:r w:rsidRPr="006C6C9E">
        <w:rPr>
          <w:lang w:eastAsia="zh-CN"/>
        </w:rPr>
        <w:fldChar w:fldCharType="begin"/>
      </w:r>
      <w:r w:rsidRPr="006C6C9E">
        <w:rPr>
          <w:lang w:eastAsia="zh-CN"/>
        </w:rPr>
        <w:instrText xml:space="preserve"> QUOTE </w:instrText>
      </w:r>
      <w:r w:rsidR="00A3404B">
        <w:rPr>
          <w:noProof/>
          <w:lang w:eastAsia="zh-CN"/>
        </w:rPr>
        <w:pict w14:anchorId="0150B9D2">
          <v:shape id="_x0000_i1257" type="#_x0000_t75" alt="" style="width:30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2841&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CE2841&quot; wsp:rsidP=&quot;00CE2841&quot;&gt;&lt;m:oMathPara&gt;&lt;m:oMath&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t&lt;/m:t&gt;&lt;/m:r&gt;&lt;/m:e&gt;&lt;m:sub&gt;&lt;m:r&gt;&lt;w:rPr&gt;&lt;w:rFonts w:ascii=&quot;Cambria Math&quot; w:h-ansi=&quot;Cambria Math&quot;/&gt;&lt;wx:font wx:val=&quot;Cambria Math&quot;/&gt;&lt;w:i/&gt;&lt;w:noProof/&gt;&lt;/w:rPr&gt;&lt;m:t&gt;s&lt;/m:t&gt;&lt;/m:r&gt;&lt;/m:sub&gt;&lt;/m:sSub&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t&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18" o:title="" chromakey="white"/>
          </v:shape>
        </w:pict>
      </w:r>
      <w:r w:rsidRPr="006C6C9E">
        <w:rPr>
          <w:lang w:eastAsia="zh-CN"/>
        </w:rPr>
        <w:instrText xml:space="preserve"> </w:instrText>
      </w:r>
      <w:r w:rsidRPr="006C6C9E">
        <w:rPr>
          <w:lang w:eastAsia="zh-CN"/>
        </w:rPr>
        <w:fldChar w:fldCharType="separate"/>
      </w:r>
      <w:r w:rsidR="00A3404B">
        <w:rPr>
          <w:noProof/>
          <w:lang w:eastAsia="zh-CN"/>
        </w:rPr>
        <w:pict w14:anchorId="327E7871">
          <v:shape id="_x0000_i1258" type="#_x0000_t75" alt="" style="width:30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2841&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CE2841&quot; wsp:rsidP=&quot;00CE2841&quot;&gt;&lt;m:oMathPara&gt;&lt;m:oMath&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t&lt;/m:t&gt;&lt;/m:r&gt;&lt;/m:e&gt;&lt;m:sub&gt;&lt;m:r&gt;&lt;w:rPr&gt;&lt;w:rFonts w:ascii=&quot;Cambria Math&quot; w:h-ansi=&quot;Cambria Math&quot;/&gt;&lt;wx:font wx:val=&quot;Cambria Math&quot;/&gt;&lt;w:i/&gt;&lt;w:noProof/&gt;&lt;/w:rPr&gt;&lt;m:t&gt;s&lt;/m:t&gt;&lt;/m:r&gt;&lt;/m:sub&gt;&lt;/m:sSub&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t&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18" o:title="" chromakey="white"/>
          </v:shape>
        </w:pict>
      </w:r>
      <w:r w:rsidRPr="006C6C9E">
        <w:rPr>
          <w:lang w:eastAsia="zh-CN"/>
        </w:rPr>
        <w:fldChar w:fldCharType="end"/>
      </w:r>
      <w:r w:rsidRPr="006C6C9E">
        <w:rPr>
          <w:rFonts w:hint="eastAsia"/>
          <w:lang w:eastAsia="zh-CN"/>
        </w:rPr>
        <w:t>之前最大化实际的业务量。正如假定每个</w:t>
      </w:r>
      <w:r w:rsidRPr="006C6C9E">
        <w:rPr>
          <w:lang w:eastAsia="zh-CN"/>
        </w:rPr>
        <w:t>AP</w:t>
      </w:r>
      <w:r w:rsidRPr="006C6C9E">
        <w:rPr>
          <w:rFonts w:hint="eastAsia"/>
          <w:lang w:eastAsia="zh-CN"/>
        </w:rPr>
        <w:t>的预算是相同的，当一个较大的</w:t>
      </w:r>
      <w:r w:rsidRPr="006C6C9E">
        <w:rPr>
          <w:lang w:eastAsia="zh-CN"/>
        </w:rPr>
        <w:t>AP</w:t>
      </w:r>
      <w:r w:rsidRPr="006C6C9E">
        <w:rPr>
          <w:rFonts w:hint="eastAsia"/>
          <w:lang w:eastAsia="zh-CN"/>
        </w:rPr>
        <w:t>可能时，</w:t>
      </w:r>
      <w:r>
        <w:rPr>
          <w:rFonts w:hint="eastAsia"/>
          <w:lang w:eastAsia="zh-CN"/>
        </w:rPr>
        <w:t>本</w:t>
      </w:r>
      <w:r w:rsidRPr="006C6C9E">
        <w:rPr>
          <w:rFonts w:hint="eastAsia"/>
          <w:lang w:eastAsia="zh-CN"/>
        </w:rPr>
        <w:t>算法不可能选择一个具有较小</w:t>
      </w:r>
      <w:r w:rsidRPr="006C6C9E">
        <w:rPr>
          <w:lang w:eastAsia="zh-CN"/>
        </w:rPr>
        <w:fldChar w:fldCharType="begin"/>
      </w:r>
      <w:r w:rsidRPr="006C6C9E">
        <w:rPr>
          <w:lang w:eastAsia="zh-CN"/>
        </w:rPr>
        <w:instrText xml:space="preserve"> QUOTE </w:instrText>
      </w:r>
      <w:r w:rsidR="00A3404B">
        <w:rPr>
          <w:noProof/>
          <w:lang w:eastAsia="zh-CN"/>
        </w:rPr>
        <w:pict w14:anchorId="4297CA2D">
          <v:shape id="_x0000_i1259" type="#_x0000_t75" alt="" style="width:1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50F1&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C450F1&quot; wsp:rsidP=&quot;00C450F1&quot;&gt;&lt;m:oMathPara&gt;&lt;m:oMath&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b&lt;/m:t&gt;&lt;/m:r&gt;&lt;m:r&gt;&lt;m:rPr&gt;&lt;m:sty m:val=&quot;p&quot;/&gt;&lt;/m:rPr&gt;&lt;w:rPr&gt;&lt;w:rFonts w:ascii=&quot;Cambria Math&quot; w:h-ansi=&quot;Cambria Math&quot;/&gt;&lt;wx:font wx:val=&quot;Cambria Math&quot;/&gt;&lt;w:noProof/&gt;&lt;/w:rPr&gt;&lt;m:t&gt;'&lt;/m:t&gt;&lt;/m:r&gt;&lt;/m:e&gt;&lt;m:sub&gt;&lt;m:r&gt;&lt;w:rPr&gt;&lt;w:rFonts w:ascii=&quot;Cambria Math&quot; w:h-ansi=&quot;Cambria Math&quot;/&gt;&lt;wx:font wx:val=&quot;Cambria Math&quot;/&gt;&lt;w:i/&gt;&lt;w:noProof/&gt;&lt;/w:rPr&gt;&lt;m:t&gt;s&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43" o:title="" chromakey="white"/>
          </v:shape>
        </w:pict>
      </w:r>
      <w:r w:rsidRPr="006C6C9E">
        <w:rPr>
          <w:lang w:eastAsia="zh-CN"/>
        </w:rPr>
        <w:instrText xml:space="preserve"> </w:instrText>
      </w:r>
      <w:r w:rsidRPr="006C6C9E">
        <w:rPr>
          <w:lang w:eastAsia="zh-CN"/>
        </w:rPr>
        <w:fldChar w:fldCharType="separate"/>
      </w:r>
      <w:r w:rsidR="00A3404B">
        <w:rPr>
          <w:noProof/>
          <w:lang w:eastAsia="zh-CN"/>
        </w:rPr>
        <w:pict w14:anchorId="7035B4C4">
          <v:shape id="_x0000_i1260" type="#_x0000_t75" alt="" style="width:1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50F1&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C450F1&quot; wsp:rsidP=&quot;00C450F1&quot;&gt;&lt;m:oMathPara&gt;&lt;m:oMath&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b&lt;/m:t&gt;&lt;/m:r&gt;&lt;m:r&gt;&lt;m:rPr&gt;&lt;m:sty m:val=&quot;p&quot;/&gt;&lt;/m:rPr&gt;&lt;w:rPr&gt;&lt;w:rFonts w:ascii=&quot;Cambria Math&quot; w:h-ansi=&quot;Cambria Math&quot;/&gt;&lt;wx:font wx:val=&quot;Cambria Math&quot;/&gt;&lt;w:noProof/&gt;&lt;/w:rPr&gt;&lt;m:t&gt;'&lt;/m:t&gt;&lt;/m:r&gt;&lt;/m:e&gt;&lt;m:sub&gt;&lt;m:r&gt;&lt;w:rPr&gt;&lt;w:rFonts w:ascii=&quot;Cambria Math&quot; w:h-ansi=&quot;Cambria Math&quot;/&gt;&lt;wx:font wx:val=&quot;Cambria Math&quot;/&gt;&lt;w:i/&gt;&lt;w:noProof/&gt;&lt;/w:rPr&gt;&lt;m:t&gt;s&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43" o:title="" chromakey="white"/>
          </v:shape>
        </w:pict>
      </w:r>
      <w:r w:rsidRPr="006C6C9E">
        <w:rPr>
          <w:lang w:eastAsia="zh-CN"/>
        </w:rPr>
        <w:fldChar w:fldCharType="end"/>
      </w:r>
      <w:r w:rsidRPr="006C6C9E">
        <w:rPr>
          <w:rFonts w:hint="eastAsia"/>
          <w:lang w:eastAsia="zh-CN"/>
        </w:rPr>
        <w:t>的</w:t>
      </w:r>
      <w:r w:rsidRPr="006C6C9E">
        <w:rPr>
          <w:lang w:eastAsia="zh-CN"/>
        </w:rPr>
        <w:t>AP</w:t>
      </w:r>
      <w:r w:rsidRPr="006C6C9E">
        <w:rPr>
          <w:rFonts w:hint="eastAsia"/>
          <w:lang w:eastAsia="zh-CN"/>
        </w:rPr>
        <w:t>。</w:t>
      </w:r>
    </w:p>
    <w:p w14:paraId="1416ED01" w14:textId="77777777" w:rsidR="0066337A" w:rsidRDefault="0066337A" w:rsidP="0066337A">
      <w:pPr>
        <w:rPr>
          <w:lang w:eastAsia="zh-CN"/>
        </w:rPr>
      </w:pPr>
      <w:r w:rsidRPr="006C6C9E">
        <w:rPr>
          <w:rFonts w:hint="eastAsia"/>
          <w:lang w:eastAsia="zh-CN"/>
        </w:rPr>
        <w:t>另一个因素是此时分配的流量在</w:t>
      </w:r>
      <w:r w:rsidRPr="006C6C9E">
        <w:rPr>
          <w:lang w:eastAsia="zh-CN"/>
        </w:rPr>
        <w:t>AP</w:t>
      </w:r>
      <w:r w:rsidRPr="006C6C9E">
        <w:rPr>
          <w:rFonts w:hint="eastAsia"/>
          <w:lang w:eastAsia="zh-CN"/>
        </w:rPr>
        <w:t>上的比例。这个比率</w:t>
      </w:r>
      <w:r>
        <w:rPr>
          <w:rFonts w:hint="eastAsia"/>
          <w:lang w:eastAsia="zh-CN"/>
        </w:rPr>
        <w:t>看似</w:t>
      </w:r>
      <w:r w:rsidRPr="006C6C9E">
        <w:rPr>
          <w:rFonts w:hint="eastAsia"/>
          <w:lang w:eastAsia="zh-CN"/>
        </w:rPr>
        <w:t>与每个</w:t>
      </w:r>
      <w:r w:rsidRPr="006C6C9E">
        <w:rPr>
          <w:lang w:eastAsia="zh-CN"/>
        </w:rPr>
        <w:t>STA</w:t>
      </w:r>
      <w:r w:rsidRPr="006C6C9E">
        <w:rPr>
          <w:lang w:eastAsia="zh-CN"/>
        </w:rPr>
        <w:fldChar w:fldCharType="begin"/>
      </w:r>
      <w:r w:rsidRPr="006C6C9E">
        <w:rPr>
          <w:lang w:eastAsia="zh-CN"/>
        </w:rPr>
        <w:instrText xml:space="preserve"> QUOTE </w:instrText>
      </w:r>
      <w:r w:rsidR="00A3404B">
        <w:rPr>
          <w:noProof/>
          <w:lang w:eastAsia="zh-CN"/>
        </w:rPr>
        <w:pict w14:anchorId="433D5959">
          <v:shape id="_x0000_i1261" type="#_x0000_t75" alt="" style="width:35.2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333E&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39333E&quot; wsp:rsidP=&quot;0039333E&quot;&gt;&lt;m:oMathPara&gt;&lt;m:oMath&gt;&lt;m:r&gt;&lt;w:rPr&gt;&lt;w:rFonts w:ascii=&quot;Cambria Math&quot; w:h-ansi=&quot;Cambria Math&quot;/&gt;&lt;wx:font wx:val=&quot;Cambria Math&quot;/&gt;&lt;w:i/&gt;&lt;w:noProof/&gt;&lt;/w:rPr&gt;&lt;m:t&gt; s&lt;/m:t&gt;&lt;/m:r&gt;&lt;m:r&gt;&lt;m:rPr&gt;&lt;m:sty m:val=&quot;p&quot;/&gt;&lt;/m:rPr&gt;&lt;w:rPr&gt;&lt;w:rFonts w:ascii=&quot;Cambria Math&quot; w:h-ansi=&quot;Cambria Math&quot;/&gt;&lt;wx:font wx:val=&quot;Cambria Math&quot;/&gt;&lt;w:noProof/&gt;&lt;/w:rPr&gt;&lt;m:t&gt;_?/m:t&gt;&lt;/m:r&gt;&lt;m:sSub&gt;&lt;m:sSubPr&gt;&lt;m:ctrlPr&gt;&lt;w:rPr&gt;&lt;w:rFonts w:ascii=&quot;Cambria Math&quot; w:h-ansi=&quot;Cambria Math&quot;/&gt;&lt;wx:font wx:val=&quot;Cambria Math&quot;/Prrrrrrrrr&gt;&lt;/w:rPr&gt;&lt;/m:ctrlPr&gt;&lt;/m:sSubPr&gt;&lt;m:e&gt;&lt;m:r&gt;&lt;w:rPr&gt;&lt;w:rFonts w:ascii=&quot;Cambria Math&quot; w:h-ansi=&quot;Cambria Math&quot;/&gt;&lt;wx:font wx:val=&quot;Cambria Math&quot;/&gt;&lt;w:i/&gt;&lt;w:noProof/&gt;&lt;/w:rPr&gt;&lt;m:t&gt;S&lt;/m:t&gt;&lt;/m:r&gt;&lt;/m:e&gt;&lt;m:sub&gt;&lt;m:r&gt;&lt;w:rPr&gt;&lt;w:rFonts w:ascii=&quot;Cambria Math&quot; w:h-ansi=&quot;Cambria Math&quot;/&gt;&lt;wx:font wx:val=&quot;Cambria Math&quot;/&gt;&lt;w:i/&gt;&lt;w:noProof/&gt;&lt;/w:rPr&gt;&lt;m:t&gt;a&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19" o:title="" chromakey="white"/>
          </v:shape>
        </w:pict>
      </w:r>
      <w:r w:rsidRPr="006C6C9E">
        <w:rPr>
          <w:lang w:eastAsia="zh-CN"/>
        </w:rPr>
        <w:instrText xml:space="preserve"> </w:instrText>
      </w:r>
      <w:r w:rsidRPr="006C6C9E">
        <w:rPr>
          <w:lang w:eastAsia="zh-CN"/>
        </w:rPr>
        <w:fldChar w:fldCharType="separate"/>
      </w:r>
      <w:r w:rsidR="00A3404B">
        <w:rPr>
          <w:noProof/>
          <w:lang w:eastAsia="zh-CN"/>
        </w:rPr>
        <w:pict w14:anchorId="04391BC3">
          <v:shape id="_x0000_i1262" type="#_x0000_t75" alt="" style="width:35.2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333E&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39333E&quot; wsp:rsidP=&quot;0039333E&quot;&gt;&lt;m:oMathPara&gt;&lt;m:oMath&gt;&lt;m:r&gt;&lt;w:rPr&gt;&lt;w:rFonts w:ascii=&quot;Cambria Math&quot; w:h-ansi=&quot;Cambria Math&quot;/&gt;&lt;wx:font wx:val=&quot;Cambria Math&quot;/&gt;&lt;w:i/&gt;&lt;w:noProof/&gt;&lt;/w:rPr&gt;&lt;m:t&gt; s&lt;/m:t&gt;&lt;/m:r&gt;&lt;m:r&gt;&lt;m:rPr&gt;&lt;m:sty m:val=&quot;p&quot;/&gt;&lt;/m:rPr&gt;&lt;w:rPr&gt;&lt;w:rFonts w:ascii=&quot;Cambria Math&quot; w:h-ansi=&quot;Cambria Math&quot;/&gt;&lt;wx:font wx:val=&quot;Cambria Math&quot;/&gt;&lt;w:noProof/&gt;&lt;/w:rPr&gt;&lt;m:t&gt;_?/m:t&gt;&lt;/m:r&gt;&lt;m:sSub&gt;&lt;m:sSubPr&gt;&lt;m:ctrlPr&gt;&lt;w:rPr&gt;&lt;w:rFonts w:ascii=&quot;Cambria Math&quot; w:h-ansi=&quot;Cambria Math&quot;/&gt;&lt;wx:font wx:val=&quot;Cambria Math&quot;/Prrrrrrrrr&gt;&lt;/w:rPr&gt;&lt;/m:ctrlPr&gt;&lt;/m:sSubPr&gt;&lt;m:e&gt;&lt;m:r&gt;&lt;w:rPr&gt;&lt;w:rFonts w:ascii=&quot;Cambria Math&quot; w:h-ansi=&quot;Cambria Math&quot;/&gt;&lt;wx:font wx:val=&quot;Cambria Math&quot;/&gt;&lt;w:i/&gt;&lt;w:noProof/&gt;&lt;/w:rPr&gt;&lt;m:t&gt;S&lt;/m:t&gt;&lt;/m:r&gt;&lt;/m:e&gt;&lt;m:sub&gt;&lt;m:r&gt;&lt;w:rPr&gt;&lt;w:rFonts w:ascii=&quot;Cambria Math&quot; w:h-ansi=&quot;Cambria Math&quot;/&gt;&lt;wx:font wx:val=&quot;Cambria Math&quot;/&gt;&lt;w:i/&gt;&lt;w:noProof/&gt;&lt;/w:rPr&gt;&lt;m:t&gt;a&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19" o:title="" chromakey="white"/>
          </v:shape>
        </w:pict>
      </w:r>
      <w:r w:rsidRPr="006C6C9E">
        <w:rPr>
          <w:lang w:eastAsia="zh-CN"/>
        </w:rPr>
        <w:fldChar w:fldCharType="end"/>
      </w:r>
      <w:r w:rsidRPr="006C6C9E">
        <w:rPr>
          <w:rFonts w:hint="eastAsia"/>
          <w:lang w:eastAsia="zh-CN"/>
        </w:rPr>
        <w:t>的需求时间有关，但事实并非如此。如上所述，只能选择忽略关联中的“提前离开”，并在发生时接受它。这使得假设</w:t>
      </w:r>
      <w:r w:rsidRPr="006C6C9E">
        <w:rPr>
          <w:lang w:eastAsia="zh-CN"/>
        </w:rPr>
        <w:t>STA</w:t>
      </w:r>
      <w:r w:rsidRPr="006C6C9E">
        <w:rPr>
          <w:lang w:eastAsia="zh-CN"/>
        </w:rPr>
        <w:fldChar w:fldCharType="begin"/>
      </w:r>
      <w:r w:rsidRPr="006C6C9E">
        <w:rPr>
          <w:lang w:eastAsia="zh-CN"/>
        </w:rPr>
        <w:instrText xml:space="preserve"> QUOTE </w:instrText>
      </w:r>
      <w:r w:rsidR="00A3404B">
        <w:rPr>
          <w:noProof/>
          <w:lang w:eastAsia="zh-CN"/>
        </w:rPr>
        <w:pict w14:anchorId="45279F84">
          <v:shape id="_x0000_i1263" type="#_x0000_t75" alt="" style="width:35.2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6290&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7A6290&quot; wsp:rsidP=&quot;007A6290&quot;&gt;&lt;m:oMathPara&gt;&lt;m:oMath&gt;&lt;m:r&gt;&lt;w:rPr&gt;&lt;w:rFonts w:ascii=&quot;Cambria Math&quot; w:h-ansi=&quot;Cambria Math&quot;/&gt;&lt;wx:font wx:val=&quot;Cambria Math&quot;/&gt;&lt;w:i/&gt;&lt;w:noProof/&gt;&lt;/w:rPr&gt;&lt;m:t&gt; s&lt;/m:t&gt;&lt;/m:r&gt;&lt;m:r&gt;&lt;m:rPr&gt;&lt;m:sty m:val=&quot;p&quot;/&gt;&lt;/m:rPr&gt;&lt;w:rPr&gt;&lt;w:rFonts w:ascii=&quot;Cambria Math&quot; w:h-ansi=&quot;Cambria Math&quot;/&gt;&lt;wx:font wx:val=&quot;Cambria Math&quot;/&gt;&lt;w:noProof/&gt;&lt;/w:rPr&gt;&lt;m:t&gt;_?/m:t&gt;&lt;/m:r&gt;&lt;m:sSub&gt;&lt;m:sSubPr&gt;&lt;m:ctrlPr&gt;&lt;w:rPr&gt;&lt;w:rFonts w:ascii=&quot;Cambria Math&quot; w:h-ansi=&quot;Cambria Math&quot;/&gt;&lt;wx:font wx:val=&quot;Cambria Math&quot;/Prrrrrrrrr&gt;&lt;/w:rPr&gt;&lt;/m:ctrlPr&gt;&lt;/m:sSubPr&gt;&lt;m:e&gt;&lt;m:r&gt;&lt;w:rPr&gt;&lt;w:rFonts w:ascii=&quot;Cambria Math&quot; w:h-ansi=&quot;Cambria Math&quot;/&gt;&lt;wx:font wx:val=&quot;Cambria Math&quot;/&gt;&lt;w:i/&gt;&lt;w:noProof/&gt;&lt;/w:rPr&gt;&lt;m:t&gt;S&lt;/m:t&gt;&lt;/m:r&gt;&lt;/m:e&gt;&lt;m:sub&gt;&lt;m:r&gt;&lt;w:rPr&gt;&lt;w:rFonts w:ascii=&quot;Cambria Math&quot; w:h-ansi=&quot;Cambria Math&quot;/&gt;&lt;wx:font wx:val=&quot;Cambria Math&quot;/&gt;&lt;w:i/&gt;&lt;w:noProof/&gt;&lt;/w:rPr&gt;&lt;m:t&gt;a&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19" o:title="" chromakey="white"/>
          </v:shape>
        </w:pict>
      </w:r>
      <w:r w:rsidRPr="006C6C9E">
        <w:rPr>
          <w:lang w:eastAsia="zh-CN"/>
        </w:rPr>
        <w:instrText xml:space="preserve"> </w:instrText>
      </w:r>
      <w:r w:rsidRPr="006C6C9E">
        <w:rPr>
          <w:lang w:eastAsia="zh-CN"/>
        </w:rPr>
        <w:fldChar w:fldCharType="separate"/>
      </w:r>
      <w:r w:rsidR="00A3404B">
        <w:rPr>
          <w:noProof/>
          <w:lang w:eastAsia="zh-CN"/>
        </w:rPr>
        <w:pict w14:anchorId="18EC4768">
          <v:shape id="_x0000_i1264" type="#_x0000_t75" alt="" style="width:35.2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6290&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7A6290&quot; wsp:rsidP=&quot;007A6290&quot;&gt;&lt;m:oMathPara&gt;&lt;m:oMath&gt;&lt;m:r&gt;&lt;w:rPr&gt;&lt;w:rFonts w:ascii=&quot;Cambria Math&quot; w:h-ansi=&quot;Cambria Math&quot;/&gt;&lt;wx:font wx:val=&quot;Cambria Math&quot;/&gt;&lt;w:i/&gt;&lt;w:noProof/&gt;&lt;/w:rPr&gt;&lt;m:t&gt; s&lt;/m:t&gt;&lt;/m:r&gt;&lt;m:r&gt;&lt;m:rPr&gt;&lt;m:sty m:val=&quot;p&quot;/&gt;&lt;/m:rPr&gt;&lt;w:rPr&gt;&lt;w:rFonts w:ascii=&quot;Cambria Math&quot; w:h-ansi=&quot;Cambria Math&quot;/&gt;&lt;wx:font wx:val=&quot;Cambria Math&quot;/&gt;&lt;w:noProof/&gt;&lt;/w:rPr&gt;&lt;m:t&gt;_?/m:t&gt;&lt;/m:r&gt;&lt;m:sSub&gt;&lt;m:sSubPr&gt;&lt;m:ctrlPr&gt;&lt;w:rPr&gt;&lt;w:rFonts w:ascii=&quot;Cambria Math&quot; w:h-ansi=&quot;Cambria Math&quot;/&gt;&lt;wx:font wx:val=&quot;Cambria Math&quot;/Prrrrrrrrr&gt;&lt;/w:rPr&gt;&lt;/m:ctrlPr&gt;&lt;/m:sSubPr&gt;&lt;m:e&gt;&lt;m:r&gt;&lt;w:rPr&gt;&lt;w:rFonts w:ascii=&quot;Cambria Math&quot; w:h-ansi=&quot;Cambria Math&quot;/&gt;&lt;wx:font wx:val=&quot;Cambria Math&quot;/&gt;&lt;w:i/&gt;&lt;w:noProof/&gt;&lt;/w:rPr&gt;&lt;m:t&gt;S&lt;/m:t&gt;&lt;/m:r&gt;&lt;/m:e&gt;&lt;m:sub&gt;&lt;m:r&gt;&lt;w:rPr&gt;&lt;w:rFonts w:ascii=&quot;Cambria Math&quot; w:h-ansi=&quot;Cambria Math&quot;/&gt;&lt;wx:font wx:val=&quot;Cambria Math&quot;/&gt;&lt;w:i/&gt;&lt;w:noProof/&gt;&lt;/w:rPr&gt;&lt;m:t&gt;a&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19" o:title="" chromakey="white"/>
          </v:shape>
        </w:pict>
      </w:r>
      <w:r w:rsidRPr="006C6C9E">
        <w:rPr>
          <w:lang w:eastAsia="zh-CN"/>
        </w:rPr>
        <w:fldChar w:fldCharType="end"/>
      </w:r>
      <w:r w:rsidRPr="006C6C9E">
        <w:rPr>
          <w:rFonts w:hint="eastAsia"/>
          <w:lang w:eastAsia="zh-CN"/>
        </w:rPr>
        <w:t>将仅在“同意”时间离开。所以对这个</w:t>
      </w:r>
      <w:r w:rsidRPr="006C6C9E">
        <w:rPr>
          <w:lang w:eastAsia="zh-CN"/>
        </w:rPr>
        <w:t>AP</w:t>
      </w:r>
      <w:r w:rsidRPr="006C6C9E">
        <w:rPr>
          <w:rFonts w:hint="eastAsia"/>
          <w:lang w:eastAsia="zh-CN"/>
        </w:rPr>
        <w:t>来说，无论在过去还是未来，分配的业务量都是明显的，不需要考虑时间。排除了“早离开”与</w:t>
      </w:r>
      <w:r>
        <w:rPr>
          <w:rFonts w:hint="eastAsia"/>
          <w:lang w:eastAsia="zh-CN"/>
        </w:rPr>
        <w:t>本</w:t>
      </w:r>
      <w:r w:rsidRPr="006C6C9E">
        <w:rPr>
          <w:rFonts w:hint="eastAsia"/>
          <w:lang w:eastAsia="zh-CN"/>
        </w:rPr>
        <w:t>关联算法的唯一两个因素的干扰后，得出结论：</w:t>
      </w:r>
      <w:r>
        <w:rPr>
          <w:rFonts w:hint="eastAsia"/>
          <w:lang w:eastAsia="zh-CN"/>
        </w:rPr>
        <w:t>该</w:t>
      </w:r>
      <w:r w:rsidRPr="006C6C9E">
        <w:rPr>
          <w:rFonts w:hint="eastAsia"/>
          <w:lang w:eastAsia="zh-CN"/>
        </w:rPr>
        <w:t>分析在这种一般情况下仍然有效。</w:t>
      </w:r>
    </w:p>
    <w:p w14:paraId="4E8F0B1D" w14:textId="77777777" w:rsidR="00B138A1" w:rsidRDefault="007733FE" w:rsidP="001D0743">
      <w:pPr>
        <w:pStyle w:val="2"/>
        <w:spacing w:before="120"/>
        <w:rPr>
          <w:lang w:eastAsia="zh-CN"/>
        </w:rPr>
      </w:pPr>
      <w:bookmarkStart w:id="110" w:name="_Toc517963796"/>
      <w:bookmarkStart w:id="111" w:name="_Toc518474530"/>
      <w:r>
        <w:rPr>
          <w:rFonts w:hint="eastAsia"/>
          <w:lang w:eastAsia="zh-CN"/>
        </w:rPr>
        <w:lastRenderedPageBreak/>
        <w:t>2</w:t>
      </w:r>
      <w:r w:rsidR="00B138A1">
        <w:rPr>
          <w:rFonts w:hint="eastAsia"/>
          <w:lang w:eastAsia="zh-CN"/>
        </w:rPr>
        <w:t>.6</w:t>
      </w:r>
      <w:r w:rsidR="007032A8">
        <w:rPr>
          <w:rFonts w:hint="eastAsia"/>
          <w:lang w:eastAsia="zh-CN"/>
        </w:rPr>
        <w:t xml:space="preserve"> </w:t>
      </w:r>
      <w:r w:rsidR="00CF156D">
        <w:rPr>
          <w:rFonts w:hint="eastAsia"/>
          <w:lang w:eastAsia="zh-CN"/>
        </w:rPr>
        <w:t xml:space="preserve"> </w:t>
      </w:r>
      <w:bookmarkEnd w:id="106"/>
      <w:bookmarkEnd w:id="107"/>
      <w:r w:rsidR="0066337A">
        <w:rPr>
          <w:rFonts w:hint="eastAsia"/>
          <w:lang w:eastAsia="zh-CN"/>
        </w:rPr>
        <w:t>实验和讨论</w:t>
      </w:r>
      <w:bookmarkEnd w:id="110"/>
      <w:bookmarkEnd w:id="111"/>
    </w:p>
    <w:p w14:paraId="60AA49E0" w14:textId="77777777" w:rsidR="0066337A" w:rsidRDefault="0066337A" w:rsidP="0066337A">
      <w:pPr>
        <w:rPr>
          <w:lang w:eastAsia="zh-CN"/>
        </w:rPr>
      </w:pPr>
      <w:bookmarkStart w:id="112" w:name="_Toc351292493"/>
      <w:r w:rsidRPr="00363BD8">
        <w:rPr>
          <w:rFonts w:hint="eastAsia"/>
          <w:lang w:eastAsia="zh-CN"/>
        </w:rPr>
        <w:t>本节中分别在</w:t>
      </w:r>
      <w:r w:rsidR="006C6C9E">
        <w:rPr>
          <w:lang w:eastAsia="zh-CN"/>
        </w:rPr>
        <w:t>Matlab</w:t>
      </w:r>
      <w:r w:rsidRPr="00363BD8">
        <w:rPr>
          <w:rFonts w:hint="eastAsia"/>
          <w:lang w:eastAsia="zh-CN"/>
        </w:rPr>
        <w:t>和一个真正的</w:t>
      </w:r>
      <w:r w:rsidRPr="00363BD8">
        <w:rPr>
          <w:lang w:eastAsia="zh-CN"/>
        </w:rPr>
        <w:t>TestBed</w:t>
      </w:r>
      <w:r w:rsidRPr="00363BD8">
        <w:rPr>
          <w:rFonts w:hint="eastAsia"/>
          <w:lang w:eastAsia="zh-CN"/>
        </w:rPr>
        <w:t>上测试</w:t>
      </w:r>
      <w:r>
        <w:rPr>
          <w:rFonts w:hint="eastAsia"/>
          <w:lang w:eastAsia="zh-CN"/>
        </w:rPr>
        <w:t>本</w:t>
      </w:r>
      <w:r w:rsidRPr="00363BD8">
        <w:rPr>
          <w:rFonts w:hint="eastAsia"/>
          <w:lang w:eastAsia="zh-CN"/>
        </w:rPr>
        <w:t>关联算法。将</w:t>
      </w:r>
      <w:r>
        <w:rPr>
          <w:rFonts w:hint="eastAsia"/>
          <w:lang w:eastAsia="zh-CN"/>
        </w:rPr>
        <w:t>该</w:t>
      </w:r>
      <w:r w:rsidRPr="00363BD8">
        <w:rPr>
          <w:rFonts w:hint="eastAsia"/>
          <w:lang w:eastAsia="zh-CN"/>
        </w:rPr>
        <w:t>算法与以下算法的性能进行比较：</w:t>
      </w:r>
    </w:p>
    <w:p w14:paraId="7FE0F741" w14:textId="77777777" w:rsidR="0066337A" w:rsidRDefault="0066337A" w:rsidP="0066337A">
      <w:pPr>
        <w:rPr>
          <w:lang w:eastAsia="zh-CN"/>
        </w:rPr>
      </w:pPr>
      <w:r w:rsidRPr="00363BD8">
        <w:rPr>
          <w:rFonts w:hint="eastAsia"/>
          <w:lang w:eastAsia="zh-CN"/>
        </w:rPr>
        <w:t>•最强信号优先（</w:t>
      </w:r>
      <w:r w:rsidRPr="00363BD8">
        <w:rPr>
          <w:lang w:eastAsia="zh-CN"/>
        </w:rPr>
        <w:t>SSF</w:t>
      </w:r>
      <w:r w:rsidRPr="00363BD8">
        <w:rPr>
          <w:rFonts w:hint="eastAsia"/>
          <w:lang w:eastAsia="zh-CN"/>
        </w:rPr>
        <w:t>）：</w:t>
      </w:r>
      <w:r w:rsidRPr="00363BD8">
        <w:rPr>
          <w:lang w:eastAsia="zh-CN"/>
        </w:rPr>
        <w:t>802.11</w:t>
      </w:r>
      <w:r w:rsidRPr="00363BD8">
        <w:rPr>
          <w:rFonts w:hint="eastAsia"/>
          <w:lang w:eastAsia="zh-CN"/>
        </w:rPr>
        <w:t>标准中的默认</w:t>
      </w:r>
      <w:r w:rsidRPr="00363BD8">
        <w:rPr>
          <w:lang w:eastAsia="zh-CN"/>
        </w:rPr>
        <w:t>STA-AP</w:t>
      </w:r>
      <w:r w:rsidRPr="00363BD8">
        <w:rPr>
          <w:rFonts w:hint="eastAsia"/>
          <w:lang w:eastAsia="zh-CN"/>
        </w:rPr>
        <w:t>关联机制。</w:t>
      </w:r>
      <w:r w:rsidRPr="00363BD8">
        <w:rPr>
          <w:lang w:eastAsia="zh-CN"/>
        </w:rPr>
        <w:t xml:space="preserve"> </w:t>
      </w:r>
    </w:p>
    <w:p w14:paraId="747A737E" w14:textId="77777777" w:rsidR="0066337A" w:rsidRDefault="0066337A" w:rsidP="0066337A">
      <w:pPr>
        <w:rPr>
          <w:lang w:eastAsia="zh-CN"/>
        </w:rPr>
      </w:pPr>
      <w:r w:rsidRPr="00363BD8">
        <w:rPr>
          <w:rFonts w:hint="eastAsia"/>
          <w:lang w:eastAsia="zh-CN"/>
        </w:rPr>
        <w:t>•最大可用带宽（</w:t>
      </w:r>
      <w:r w:rsidRPr="00363BD8">
        <w:rPr>
          <w:lang w:eastAsia="zh-CN"/>
        </w:rPr>
        <w:t>LAB</w:t>
      </w:r>
      <w:r w:rsidRPr="00363BD8">
        <w:rPr>
          <w:rFonts w:hint="eastAsia"/>
          <w:lang w:eastAsia="zh-CN"/>
        </w:rPr>
        <w:t>）：与基于</w:t>
      </w:r>
      <w:r w:rsidRPr="00363BD8">
        <w:rPr>
          <w:lang w:eastAsia="zh-CN"/>
        </w:rPr>
        <w:t>802.11e</w:t>
      </w:r>
      <w:r w:rsidRPr="00363BD8">
        <w:rPr>
          <w:rFonts w:hint="eastAsia"/>
          <w:lang w:eastAsia="zh-CN"/>
        </w:rPr>
        <w:t>的</w:t>
      </w:r>
      <w:r w:rsidRPr="00363BD8">
        <w:rPr>
          <w:lang w:eastAsia="zh-CN"/>
        </w:rPr>
        <w:t>STA</w:t>
      </w:r>
      <w:r w:rsidRPr="00363BD8">
        <w:rPr>
          <w:rFonts w:hint="eastAsia"/>
          <w:lang w:eastAsia="zh-CN"/>
        </w:rPr>
        <w:t>的所需带宽相比，</w:t>
      </w:r>
      <w:r w:rsidRPr="00363BD8">
        <w:rPr>
          <w:lang w:eastAsia="zh-CN"/>
        </w:rPr>
        <w:t>STA</w:t>
      </w:r>
      <w:r w:rsidRPr="00363BD8">
        <w:rPr>
          <w:rFonts w:hint="eastAsia"/>
          <w:lang w:eastAsia="zh-CN"/>
        </w:rPr>
        <w:t>将与具有最大可用带宽的</w:t>
      </w:r>
      <w:r w:rsidRPr="00363BD8">
        <w:rPr>
          <w:lang w:eastAsia="zh-CN"/>
        </w:rPr>
        <w:t>AP</w:t>
      </w:r>
      <w:r w:rsidRPr="00363BD8">
        <w:rPr>
          <w:rFonts w:hint="eastAsia"/>
          <w:lang w:eastAsia="zh-CN"/>
        </w:rPr>
        <w:t>相关联。为了将</w:t>
      </w:r>
      <w:r>
        <w:rPr>
          <w:rFonts w:hint="eastAsia"/>
          <w:lang w:eastAsia="zh-CN"/>
        </w:rPr>
        <w:t>本</w:t>
      </w:r>
      <w:r w:rsidRPr="00363BD8">
        <w:rPr>
          <w:rFonts w:hint="eastAsia"/>
          <w:lang w:eastAsia="zh-CN"/>
        </w:rPr>
        <w:t>算法与各种设置中的其他关联算法进行比较，选择了几种不同的带宽分配算法。表</w:t>
      </w:r>
      <w:r w:rsidRPr="00363BD8">
        <w:rPr>
          <w:lang w:eastAsia="zh-CN"/>
        </w:rPr>
        <w:t>2</w:t>
      </w:r>
      <w:r w:rsidR="003300D7">
        <w:rPr>
          <w:lang w:eastAsia="zh-CN"/>
        </w:rPr>
        <w:t>.4</w:t>
      </w:r>
      <w:r w:rsidRPr="00363BD8">
        <w:rPr>
          <w:rFonts w:hint="eastAsia"/>
          <w:lang w:eastAsia="zh-CN"/>
        </w:rPr>
        <w:t>列出了各种测试算法的情况。</w:t>
      </w:r>
    </w:p>
    <w:p w14:paraId="18ADA4C8" w14:textId="77777777" w:rsidR="0066337A" w:rsidRDefault="0066337A" w:rsidP="0066337A">
      <w:pPr>
        <w:rPr>
          <w:lang w:eastAsia="zh-CN"/>
        </w:rPr>
      </w:pPr>
    </w:p>
    <w:p w14:paraId="589757CF" w14:textId="77777777" w:rsidR="0066337A" w:rsidRPr="00710717" w:rsidRDefault="00A272DC" w:rsidP="00710717">
      <w:pPr>
        <w:pStyle w:val="afff4"/>
        <w:rPr>
          <w:szCs w:val="20"/>
        </w:rPr>
      </w:pPr>
      <w:bookmarkStart w:id="113" w:name="_Toc517961373"/>
      <w:r w:rsidRPr="00710717">
        <w:rPr>
          <w:rFonts w:ascii="Times New Roman" w:eastAsia="宋体" w:hAnsi="Times New Roman" w:hint="eastAsia"/>
          <w:szCs w:val="20"/>
        </w:rPr>
        <w:t>表</w:t>
      </w:r>
      <w:r>
        <w:rPr>
          <w:rFonts w:ascii="Times New Roman" w:eastAsia="宋体" w:hAnsi="Times New Roman" w:hint="eastAsia"/>
          <w:szCs w:val="20"/>
        </w:rPr>
        <w:t xml:space="preserve"> </w:t>
      </w:r>
      <w:r w:rsidRPr="00710717">
        <w:rPr>
          <w:rFonts w:ascii="Times New Roman" w:eastAsia="宋体" w:hAnsi="Times New Roman"/>
          <w:szCs w:val="20"/>
        </w:rPr>
        <w:t>2.</w:t>
      </w:r>
      <w:r w:rsidRPr="00710717">
        <w:rPr>
          <w:rFonts w:ascii="Times New Roman" w:eastAsia="宋体" w:hAnsi="Times New Roman"/>
          <w:szCs w:val="20"/>
        </w:rPr>
        <w:fldChar w:fldCharType="begin"/>
      </w:r>
      <w:r w:rsidRPr="00710717">
        <w:rPr>
          <w:rFonts w:ascii="Times New Roman" w:eastAsia="宋体" w:hAnsi="Times New Roman"/>
          <w:szCs w:val="20"/>
        </w:rPr>
        <w:instrText xml:space="preserve"> SEQ </w:instrText>
      </w:r>
      <w:r w:rsidRPr="00710717">
        <w:rPr>
          <w:rFonts w:ascii="Times New Roman" w:eastAsia="宋体" w:hAnsi="Times New Roman" w:hint="eastAsia"/>
          <w:szCs w:val="20"/>
        </w:rPr>
        <w:instrText>表</w:instrText>
      </w:r>
      <w:r w:rsidRPr="00710717">
        <w:rPr>
          <w:rFonts w:ascii="Times New Roman" w:eastAsia="宋体" w:hAnsi="Times New Roman"/>
          <w:szCs w:val="20"/>
        </w:rPr>
        <w:instrText xml:space="preserve">2. \* ARABIC </w:instrText>
      </w:r>
      <w:r w:rsidRPr="00710717">
        <w:rPr>
          <w:rFonts w:ascii="Times New Roman" w:eastAsia="宋体" w:hAnsi="Times New Roman"/>
          <w:szCs w:val="20"/>
        </w:rPr>
        <w:fldChar w:fldCharType="separate"/>
      </w:r>
      <w:r>
        <w:rPr>
          <w:rFonts w:ascii="Times New Roman" w:eastAsia="宋体" w:hAnsi="Times New Roman"/>
          <w:noProof/>
          <w:szCs w:val="20"/>
        </w:rPr>
        <w:t>4</w:t>
      </w:r>
      <w:r w:rsidRPr="00710717">
        <w:rPr>
          <w:rFonts w:ascii="Times New Roman" w:eastAsia="宋体" w:hAnsi="Times New Roman"/>
          <w:szCs w:val="20"/>
        </w:rPr>
        <w:fldChar w:fldCharType="end"/>
      </w:r>
      <w:r>
        <w:rPr>
          <w:rFonts w:ascii="Times New Roman" w:eastAsia="宋体" w:hAnsi="Times New Roman"/>
          <w:szCs w:val="20"/>
        </w:rPr>
        <w:t xml:space="preserve">  </w:t>
      </w:r>
      <w:r w:rsidRPr="00710717">
        <w:rPr>
          <w:rFonts w:ascii="Times New Roman" w:eastAsia="宋体" w:hAnsi="Times New Roman" w:hint="eastAsia"/>
          <w:szCs w:val="20"/>
        </w:rPr>
        <w:t>算法组合</w:t>
      </w:r>
      <w:bookmarkEnd w:id="113"/>
    </w:p>
    <w:p w14:paraId="41108128" w14:textId="77777777" w:rsidR="0066337A" w:rsidRPr="00710717" w:rsidRDefault="0066337A" w:rsidP="0066337A">
      <w:pPr>
        <w:jc w:val="center"/>
        <w:rPr>
          <w:szCs w:val="24"/>
        </w:rPr>
      </w:pPr>
      <w:r w:rsidRPr="00710717">
        <w:rPr>
          <w:szCs w:val="24"/>
          <w:lang w:eastAsia="zh-CN"/>
        </w:rPr>
        <w:t>Ta</w:t>
      </w:r>
      <w:r w:rsidR="004F7A78" w:rsidRPr="00710717">
        <w:rPr>
          <w:szCs w:val="24"/>
          <w:lang w:eastAsia="zh-CN"/>
        </w:rPr>
        <w:t>b.</w:t>
      </w:r>
      <w:r w:rsidRPr="00710717">
        <w:rPr>
          <w:szCs w:val="24"/>
          <w:lang w:eastAsia="zh-CN"/>
        </w:rPr>
        <w:t xml:space="preserve"> 2</w:t>
      </w:r>
      <w:r w:rsidR="003300D7" w:rsidRPr="00710717">
        <w:rPr>
          <w:szCs w:val="24"/>
          <w:lang w:eastAsia="zh-CN"/>
        </w:rPr>
        <w:t>.4</w:t>
      </w:r>
      <w:r w:rsidR="003410C5" w:rsidRPr="00710717">
        <w:rPr>
          <w:szCs w:val="24"/>
          <w:lang w:eastAsia="zh-CN"/>
        </w:rPr>
        <w:t xml:space="preserve"> </w:t>
      </w:r>
      <w:r w:rsidRPr="00710717">
        <w:rPr>
          <w:szCs w:val="24"/>
          <w:lang w:eastAsia="zh-CN"/>
        </w:rPr>
        <w:t xml:space="preserve"> </w:t>
      </w:r>
      <w:r w:rsidRPr="00710717">
        <w:rPr>
          <w:szCs w:val="24"/>
        </w:rPr>
        <w:t>A</w:t>
      </w:r>
      <w:r w:rsidR="004F7A78" w:rsidRPr="00710717">
        <w:rPr>
          <w:szCs w:val="24"/>
          <w:lang w:eastAsia="zh-CN"/>
        </w:rPr>
        <w:t>lgorithm Combinations</w:t>
      </w:r>
    </w:p>
    <w:tbl>
      <w:tblPr>
        <w:tblW w:w="0" w:type="auto"/>
        <w:jc w:val="center"/>
        <w:tblLayout w:type="fixed"/>
        <w:tblCellMar>
          <w:left w:w="0" w:type="dxa"/>
          <w:right w:w="0" w:type="dxa"/>
        </w:tblCellMar>
        <w:tblLook w:val="0000" w:firstRow="0" w:lastRow="0" w:firstColumn="0" w:lastColumn="0" w:noHBand="0" w:noVBand="0"/>
      </w:tblPr>
      <w:tblGrid>
        <w:gridCol w:w="2258"/>
        <w:gridCol w:w="2552"/>
        <w:gridCol w:w="2268"/>
      </w:tblGrid>
      <w:tr w:rsidR="0066337A" w:rsidRPr="00DF7030" w14:paraId="0BD1E2EC" w14:textId="77777777" w:rsidTr="0047447B">
        <w:trPr>
          <w:jc w:val="center"/>
        </w:trPr>
        <w:tc>
          <w:tcPr>
            <w:tcW w:w="2258" w:type="dxa"/>
            <w:tcBorders>
              <w:top w:val="single" w:sz="4" w:space="0" w:color="auto"/>
              <w:bottom w:val="single" w:sz="4" w:space="0" w:color="auto"/>
              <w:right w:val="single" w:sz="4" w:space="0" w:color="auto"/>
            </w:tcBorders>
          </w:tcPr>
          <w:p w14:paraId="3137B705" w14:textId="77777777" w:rsidR="0066337A" w:rsidRPr="00363BD8" w:rsidRDefault="0066337A" w:rsidP="0047447B">
            <w:pPr>
              <w:tabs>
                <w:tab w:val="center" w:pos="4800"/>
                <w:tab w:val="right" w:pos="9500"/>
              </w:tabs>
            </w:pPr>
            <w:r w:rsidRPr="00363BD8">
              <w:t xml:space="preserve">Label </w:t>
            </w:r>
          </w:p>
        </w:tc>
        <w:tc>
          <w:tcPr>
            <w:tcW w:w="2552" w:type="dxa"/>
            <w:tcBorders>
              <w:top w:val="single" w:sz="4" w:space="0" w:color="auto"/>
              <w:left w:val="single" w:sz="4" w:space="0" w:color="auto"/>
              <w:bottom w:val="single" w:sz="4" w:space="0" w:color="auto"/>
              <w:right w:val="single" w:sz="4" w:space="0" w:color="auto"/>
            </w:tcBorders>
          </w:tcPr>
          <w:p w14:paraId="41750C57" w14:textId="77777777" w:rsidR="0066337A" w:rsidRPr="00363BD8" w:rsidRDefault="0066337A" w:rsidP="00710717">
            <w:pPr>
              <w:tabs>
                <w:tab w:val="center" w:pos="4800"/>
                <w:tab w:val="right" w:pos="9500"/>
              </w:tabs>
              <w:ind w:firstLineChars="0" w:firstLine="0"/>
              <w:jc w:val="center"/>
            </w:pPr>
            <w:r w:rsidRPr="00363BD8">
              <w:t>Bandwidth Allocation</w:t>
            </w:r>
          </w:p>
        </w:tc>
        <w:tc>
          <w:tcPr>
            <w:tcW w:w="2268" w:type="dxa"/>
            <w:tcBorders>
              <w:top w:val="single" w:sz="4" w:space="0" w:color="auto"/>
              <w:left w:val="single" w:sz="4" w:space="0" w:color="auto"/>
              <w:bottom w:val="single" w:sz="4" w:space="0" w:color="auto"/>
            </w:tcBorders>
          </w:tcPr>
          <w:p w14:paraId="4267310F" w14:textId="77777777" w:rsidR="0066337A" w:rsidRPr="00363BD8" w:rsidRDefault="0066337A" w:rsidP="00710717">
            <w:pPr>
              <w:tabs>
                <w:tab w:val="center" w:pos="4800"/>
                <w:tab w:val="right" w:pos="9500"/>
              </w:tabs>
              <w:ind w:firstLineChars="0" w:firstLine="0"/>
            </w:pPr>
            <w:r w:rsidRPr="00363BD8">
              <w:t xml:space="preserve">Association Algorithm </w:t>
            </w:r>
          </w:p>
        </w:tc>
      </w:tr>
      <w:tr w:rsidR="0066337A" w:rsidRPr="00DF7030" w14:paraId="6E533B94" w14:textId="77777777" w:rsidTr="0047447B">
        <w:trPr>
          <w:jc w:val="center"/>
        </w:trPr>
        <w:tc>
          <w:tcPr>
            <w:tcW w:w="2258" w:type="dxa"/>
            <w:tcBorders>
              <w:top w:val="single" w:sz="4" w:space="0" w:color="auto"/>
              <w:right w:val="single" w:sz="4" w:space="0" w:color="auto"/>
            </w:tcBorders>
          </w:tcPr>
          <w:p w14:paraId="0DFB1C61" w14:textId="77777777" w:rsidR="0066337A" w:rsidRPr="00363BD8" w:rsidRDefault="0066337A" w:rsidP="0047447B">
            <w:pPr>
              <w:tabs>
                <w:tab w:val="center" w:pos="4800"/>
                <w:tab w:val="right" w:pos="9500"/>
              </w:tabs>
            </w:pPr>
            <w:r w:rsidRPr="00363BD8">
              <w:t xml:space="preserve">QoS_F/ALG </w:t>
            </w:r>
          </w:p>
        </w:tc>
        <w:tc>
          <w:tcPr>
            <w:tcW w:w="2552" w:type="dxa"/>
            <w:tcBorders>
              <w:top w:val="single" w:sz="4" w:space="0" w:color="auto"/>
              <w:left w:val="single" w:sz="4" w:space="0" w:color="auto"/>
              <w:right w:val="single" w:sz="4" w:space="0" w:color="auto"/>
            </w:tcBorders>
          </w:tcPr>
          <w:p w14:paraId="757C61E5" w14:textId="77777777" w:rsidR="0066337A" w:rsidRPr="00363BD8" w:rsidRDefault="0066337A" w:rsidP="0047447B">
            <w:pPr>
              <w:tabs>
                <w:tab w:val="center" w:pos="4800"/>
                <w:tab w:val="right" w:pos="9500"/>
              </w:tabs>
            </w:pPr>
            <w:r w:rsidRPr="00363BD8">
              <w:t xml:space="preserve"> Fixed Bandwidth </w:t>
            </w:r>
          </w:p>
        </w:tc>
        <w:tc>
          <w:tcPr>
            <w:tcW w:w="2268" w:type="dxa"/>
            <w:tcBorders>
              <w:top w:val="single" w:sz="4" w:space="0" w:color="auto"/>
              <w:left w:val="single" w:sz="4" w:space="0" w:color="auto"/>
            </w:tcBorders>
          </w:tcPr>
          <w:p w14:paraId="3FC471EC" w14:textId="77777777" w:rsidR="0066337A" w:rsidRPr="00363BD8" w:rsidRDefault="0066337A" w:rsidP="0047447B">
            <w:pPr>
              <w:tabs>
                <w:tab w:val="center" w:pos="4800"/>
                <w:tab w:val="right" w:pos="9500"/>
              </w:tabs>
            </w:pPr>
            <w:r w:rsidRPr="00363BD8">
              <w:t xml:space="preserve"> ALG</w:t>
            </w:r>
          </w:p>
        </w:tc>
      </w:tr>
      <w:tr w:rsidR="0066337A" w:rsidRPr="00DF7030" w14:paraId="17EE4F37" w14:textId="77777777" w:rsidTr="0047447B">
        <w:trPr>
          <w:jc w:val="center"/>
        </w:trPr>
        <w:tc>
          <w:tcPr>
            <w:tcW w:w="2258" w:type="dxa"/>
            <w:tcBorders>
              <w:right w:val="single" w:sz="4" w:space="0" w:color="auto"/>
            </w:tcBorders>
          </w:tcPr>
          <w:p w14:paraId="0A219C99" w14:textId="77777777" w:rsidR="0066337A" w:rsidRPr="00363BD8" w:rsidRDefault="0066337A" w:rsidP="0047447B">
            <w:pPr>
              <w:tabs>
                <w:tab w:val="center" w:pos="4800"/>
                <w:tab w:val="right" w:pos="9500"/>
              </w:tabs>
            </w:pPr>
            <w:r w:rsidRPr="00363BD8">
              <w:t xml:space="preserve">QoS_F/SSF </w:t>
            </w:r>
          </w:p>
        </w:tc>
        <w:tc>
          <w:tcPr>
            <w:tcW w:w="2552" w:type="dxa"/>
            <w:tcBorders>
              <w:left w:val="single" w:sz="4" w:space="0" w:color="auto"/>
              <w:right w:val="single" w:sz="4" w:space="0" w:color="auto"/>
            </w:tcBorders>
          </w:tcPr>
          <w:p w14:paraId="46814890" w14:textId="77777777" w:rsidR="0066337A" w:rsidRPr="00363BD8" w:rsidRDefault="0066337A" w:rsidP="0047447B">
            <w:pPr>
              <w:tabs>
                <w:tab w:val="center" w:pos="4800"/>
                <w:tab w:val="right" w:pos="9500"/>
              </w:tabs>
            </w:pPr>
            <w:r w:rsidRPr="00363BD8">
              <w:t xml:space="preserve"> Fixed Bandwidth </w:t>
            </w:r>
          </w:p>
        </w:tc>
        <w:tc>
          <w:tcPr>
            <w:tcW w:w="2268" w:type="dxa"/>
            <w:tcBorders>
              <w:left w:val="single" w:sz="4" w:space="0" w:color="auto"/>
            </w:tcBorders>
          </w:tcPr>
          <w:p w14:paraId="68C991E1" w14:textId="77777777" w:rsidR="0066337A" w:rsidRPr="00363BD8" w:rsidRDefault="0066337A" w:rsidP="0047447B">
            <w:pPr>
              <w:tabs>
                <w:tab w:val="center" w:pos="4800"/>
                <w:tab w:val="right" w:pos="9500"/>
              </w:tabs>
            </w:pPr>
            <w:r w:rsidRPr="00363BD8">
              <w:t xml:space="preserve"> SSF</w:t>
            </w:r>
          </w:p>
        </w:tc>
      </w:tr>
      <w:tr w:rsidR="0066337A" w:rsidRPr="00DF7030" w14:paraId="40FDB571" w14:textId="77777777" w:rsidTr="0047447B">
        <w:trPr>
          <w:jc w:val="center"/>
        </w:trPr>
        <w:tc>
          <w:tcPr>
            <w:tcW w:w="2258" w:type="dxa"/>
            <w:tcBorders>
              <w:bottom w:val="single" w:sz="4" w:space="0" w:color="auto"/>
              <w:right w:val="single" w:sz="4" w:space="0" w:color="auto"/>
            </w:tcBorders>
          </w:tcPr>
          <w:p w14:paraId="2C61A8BB" w14:textId="77777777" w:rsidR="0066337A" w:rsidRPr="00363BD8" w:rsidRDefault="0066337A" w:rsidP="0047447B">
            <w:pPr>
              <w:tabs>
                <w:tab w:val="center" w:pos="4800"/>
                <w:tab w:val="right" w:pos="9500"/>
              </w:tabs>
            </w:pPr>
            <w:r w:rsidRPr="00363BD8">
              <w:t xml:space="preserve">QoS_F/LAB </w:t>
            </w:r>
          </w:p>
        </w:tc>
        <w:tc>
          <w:tcPr>
            <w:tcW w:w="2552" w:type="dxa"/>
            <w:tcBorders>
              <w:left w:val="single" w:sz="4" w:space="0" w:color="auto"/>
              <w:bottom w:val="single" w:sz="4" w:space="0" w:color="auto"/>
              <w:right w:val="single" w:sz="4" w:space="0" w:color="auto"/>
            </w:tcBorders>
          </w:tcPr>
          <w:p w14:paraId="3992C6CE" w14:textId="77777777" w:rsidR="0066337A" w:rsidRPr="00363BD8" w:rsidRDefault="0066337A" w:rsidP="0047447B">
            <w:pPr>
              <w:tabs>
                <w:tab w:val="center" w:pos="4800"/>
                <w:tab w:val="right" w:pos="9500"/>
              </w:tabs>
            </w:pPr>
            <w:r w:rsidRPr="00363BD8">
              <w:t xml:space="preserve"> Fixed Bandwidth </w:t>
            </w:r>
          </w:p>
        </w:tc>
        <w:tc>
          <w:tcPr>
            <w:tcW w:w="2268" w:type="dxa"/>
            <w:tcBorders>
              <w:left w:val="single" w:sz="4" w:space="0" w:color="auto"/>
              <w:bottom w:val="single" w:sz="4" w:space="0" w:color="auto"/>
            </w:tcBorders>
          </w:tcPr>
          <w:p w14:paraId="4EE1A181" w14:textId="77777777" w:rsidR="0066337A" w:rsidRPr="00363BD8" w:rsidRDefault="0066337A" w:rsidP="0047447B">
            <w:pPr>
              <w:tabs>
                <w:tab w:val="center" w:pos="4800"/>
                <w:tab w:val="right" w:pos="9500"/>
              </w:tabs>
            </w:pPr>
            <w:r w:rsidRPr="00363BD8">
              <w:t xml:space="preserve"> LAB</w:t>
            </w:r>
          </w:p>
        </w:tc>
      </w:tr>
    </w:tbl>
    <w:p w14:paraId="60269940" w14:textId="77777777" w:rsidR="0066337A" w:rsidRPr="00363BD8" w:rsidRDefault="0066337A" w:rsidP="0066337A"/>
    <w:p w14:paraId="43D206FD" w14:textId="77777777" w:rsidR="0066337A" w:rsidRPr="00363BD8" w:rsidRDefault="0066337A" w:rsidP="0066337A">
      <w:pPr>
        <w:jc w:val="left"/>
        <w:rPr>
          <w:szCs w:val="24"/>
        </w:rPr>
      </w:pPr>
    </w:p>
    <w:p w14:paraId="6B62F079" w14:textId="77777777" w:rsidR="0066337A" w:rsidRPr="00363BD8" w:rsidRDefault="0066337A" w:rsidP="0066337A">
      <w:pPr>
        <w:rPr>
          <w:lang w:eastAsia="zh-CN"/>
        </w:rPr>
      </w:pPr>
      <w:r w:rsidRPr="00363BD8">
        <w:rPr>
          <w:rFonts w:hint="eastAsia"/>
          <w:lang w:eastAsia="zh-CN"/>
        </w:rPr>
        <w:t>根据以下列出的性能指标仔细检查这组算法：</w:t>
      </w:r>
    </w:p>
    <w:p w14:paraId="4DB0469F" w14:textId="77777777" w:rsidR="0066337A" w:rsidRPr="00363BD8" w:rsidRDefault="0066337A" w:rsidP="0066337A">
      <w:pPr>
        <w:rPr>
          <w:lang w:eastAsia="zh-CN"/>
        </w:rPr>
      </w:pPr>
      <w:r w:rsidRPr="00363BD8">
        <w:rPr>
          <w:rFonts w:hint="eastAsia"/>
          <w:lang w:eastAsia="zh-CN"/>
        </w:rPr>
        <w:t>•每个</w:t>
      </w:r>
      <w:r w:rsidRPr="00363BD8">
        <w:rPr>
          <w:lang w:eastAsia="zh-CN"/>
        </w:rPr>
        <w:t>STA</w:t>
      </w:r>
      <w:r w:rsidRPr="00363BD8">
        <w:rPr>
          <w:rFonts w:hint="eastAsia"/>
          <w:lang w:eastAsia="zh-CN"/>
        </w:rPr>
        <w:t>的带宽（</w:t>
      </w:r>
      <w:r w:rsidRPr="00363BD8">
        <w:rPr>
          <w:lang w:eastAsia="zh-CN"/>
        </w:rPr>
        <w:t>Mbps</w:t>
      </w:r>
      <w:r w:rsidRPr="00363BD8">
        <w:rPr>
          <w:rFonts w:hint="eastAsia"/>
          <w:lang w:eastAsia="zh-CN"/>
        </w:rPr>
        <w:t>）。</w:t>
      </w:r>
      <w:r w:rsidRPr="00363BD8">
        <w:rPr>
          <w:lang w:eastAsia="zh-CN"/>
        </w:rPr>
        <w:t xml:space="preserve"> </w:t>
      </w:r>
    </w:p>
    <w:p w14:paraId="7E92148E" w14:textId="77777777" w:rsidR="0066337A" w:rsidRPr="00363BD8" w:rsidRDefault="0066337A" w:rsidP="0066337A">
      <w:pPr>
        <w:rPr>
          <w:lang w:eastAsia="zh-CN"/>
        </w:rPr>
      </w:pPr>
      <w:r w:rsidRPr="00363BD8">
        <w:rPr>
          <w:rFonts w:hint="eastAsia"/>
          <w:lang w:eastAsia="zh-CN"/>
        </w:rPr>
        <w:t>•网络的整体流量。</w:t>
      </w:r>
      <w:r w:rsidRPr="00363BD8">
        <w:rPr>
          <w:lang w:eastAsia="zh-CN"/>
        </w:rPr>
        <w:t xml:space="preserve"> </w:t>
      </w:r>
    </w:p>
    <w:p w14:paraId="452B80C6" w14:textId="77777777" w:rsidR="0066337A" w:rsidRPr="00363BD8" w:rsidRDefault="0066337A" w:rsidP="0066337A">
      <w:pPr>
        <w:rPr>
          <w:lang w:eastAsia="zh-CN"/>
        </w:rPr>
      </w:pPr>
      <w:r w:rsidRPr="00363BD8">
        <w:rPr>
          <w:rFonts w:hint="eastAsia"/>
          <w:lang w:eastAsia="zh-CN"/>
        </w:rPr>
        <w:t>•</w:t>
      </w:r>
      <w:r w:rsidRPr="00363BD8">
        <w:rPr>
          <w:lang w:eastAsia="zh-CN"/>
        </w:rPr>
        <w:t>AP</w:t>
      </w:r>
      <w:r w:rsidRPr="00363BD8">
        <w:rPr>
          <w:rFonts w:hint="eastAsia"/>
          <w:lang w:eastAsia="zh-CN"/>
        </w:rPr>
        <w:t>上的流量，以</w:t>
      </w:r>
      <w:r w:rsidRPr="00363BD8">
        <w:rPr>
          <w:lang w:eastAsia="zh-CN"/>
        </w:rPr>
        <w:t>Mbps</w:t>
      </w:r>
      <w:r w:rsidRPr="00363BD8">
        <w:rPr>
          <w:rFonts w:hint="eastAsia"/>
          <w:lang w:eastAsia="zh-CN"/>
        </w:rPr>
        <w:t>为单位。</w:t>
      </w:r>
      <w:r w:rsidRPr="00363BD8">
        <w:rPr>
          <w:lang w:eastAsia="zh-CN"/>
        </w:rPr>
        <w:t xml:space="preserve"> </w:t>
      </w:r>
    </w:p>
    <w:p w14:paraId="30F80911" w14:textId="77777777" w:rsidR="0066337A" w:rsidRPr="00363BD8" w:rsidRDefault="0066337A" w:rsidP="0066337A">
      <w:pPr>
        <w:rPr>
          <w:lang w:eastAsia="zh-CN"/>
        </w:rPr>
      </w:pPr>
      <w:r w:rsidRPr="00363BD8">
        <w:rPr>
          <w:rFonts w:hint="eastAsia"/>
          <w:lang w:eastAsia="zh-CN"/>
        </w:rPr>
        <w:t>•竞争比例。</w:t>
      </w:r>
    </w:p>
    <w:p w14:paraId="3680A28C" w14:textId="77777777" w:rsidR="0066337A" w:rsidRPr="00710717" w:rsidRDefault="004F7A78" w:rsidP="00710717">
      <w:pPr>
        <w:pStyle w:val="3"/>
        <w:spacing w:before="120"/>
        <w:rPr>
          <w:lang w:eastAsia="zh-CN"/>
        </w:rPr>
      </w:pPr>
      <w:bookmarkStart w:id="114" w:name="_Toc517963797"/>
      <w:bookmarkStart w:id="115" w:name="_Toc518474531"/>
      <w:r w:rsidRPr="00710717">
        <w:rPr>
          <w:lang w:eastAsia="zh-CN"/>
        </w:rPr>
        <w:t xml:space="preserve">2.6.1  </w:t>
      </w:r>
      <w:r w:rsidRPr="00710717">
        <w:rPr>
          <w:rFonts w:hint="eastAsia"/>
          <w:lang w:eastAsia="zh-CN"/>
        </w:rPr>
        <w:t>模拟</w:t>
      </w:r>
      <w:bookmarkEnd w:id="114"/>
      <w:bookmarkEnd w:id="115"/>
    </w:p>
    <w:p w14:paraId="7FE8B8BC" w14:textId="77777777" w:rsidR="0066337A" w:rsidRDefault="0066337A" w:rsidP="00402B09">
      <w:pPr>
        <w:pStyle w:val="af7"/>
        <w:ind w:left="0"/>
        <w:rPr>
          <w:lang w:eastAsia="zh-CN"/>
        </w:rPr>
      </w:pPr>
      <w:r w:rsidRPr="00363BD8">
        <w:rPr>
          <w:rFonts w:hint="eastAsia"/>
          <w:lang w:eastAsia="zh-CN"/>
        </w:rPr>
        <w:t>首先，网络包含静态或移动</w:t>
      </w:r>
      <w:r w:rsidRPr="00363BD8">
        <w:rPr>
          <w:lang w:eastAsia="zh-CN"/>
        </w:rPr>
        <w:t>STA</w:t>
      </w:r>
      <w:r w:rsidRPr="00363BD8">
        <w:rPr>
          <w:rFonts w:hint="eastAsia"/>
          <w:lang w:eastAsia="zh-CN"/>
        </w:rPr>
        <w:t>的场景的仿真结果。选择定义一套基准场景，而不是在一个单一的代表性网络和负载上测试这套算法，而这些基准场景虽然有点不现实，却能够在</w:t>
      </w:r>
      <w:r w:rsidRPr="00363BD8">
        <w:rPr>
          <w:lang w:eastAsia="zh-CN"/>
        </w:rPr>
        <w:t>WLAN</w:t>
      </w:r>
      <w:r w:rsidRPr="00363BD8">
        <w:rPr>
          <w:rFonts w:hint="eastAsia"/>
          <w:lang w:eastAsia="zh-CN"/>
        </w:rPr>
        <w:t>中体现</w:t>
      </w:r>
      <w:r w:rsidRPr="00363BD8">
        <w:rPr>
          <w:lang w:eastAsia="zh-CN"/>
        </w:rPr>
        <w:t>STA</w:t>
      </w:r>
      <w:r w:rsidRPr="00363BD8">
        <w:rPr>
          <w:rFonts w:hint="eastAsia"/>
          <w:lang w:eastAsia="zh-CN"/>
        </w:rPr>
        <w:t>的不同方面。</w:t>
      </w:r>
      <w:r w:rsidRPr="00363BD8">
        <w:rPr>
          <w:lang w:eastAsia="zh-CN"/>
        </w:rPr>
        <w:t>WLAN</w:t>
      </w:r>
      <w:r w:rsidRPr="00363BD8">
        <w:rPr>
          <w:rFonts w:hint="eastAsia"/>
          <w:lang w:eastAsia="zh-CN"/>
        </w:rPr>
        <w:t>的</w:t>
      </w:r>
      <w:r w:rsidRPr="00363BD8">
        <w:rPr>
          <w:lang w:eastAsia="zh-CN"/>
        </w:rPr>
        <w:t>STA</w:t>
      </w:r>
      <w:r w:rsidRPr="00363BD8">
        <w:rPr>
          <w:rFonts w:hint="eastAsia"/>
          <w:lang w:eastAsia="zh-CN"/>
        </w:rPr>
        <w:t>是静态的还是动态的。首先考虑一个静态网络，其中涉及网络中的两个固定</w:t>
      </w:r>
      <w:r w:rsidRPr="00363BD8">
        <w:rPr>
          <w:lang w:eastAsia="zh-CN"/>
        </w:rPr>
        <w:t>AP</w:t>
      </w:r>
      <w:r w:rsidRPr="00363BD8">
        <w:rPr>
          <w:rFonts w:hint="eastAsia"/>
          <w:lang w:eastAsia="zh-CN"/>
        </w:rPr>
        <w:t>，并且每个具有</w:t>
      </w:r>
      <w:r w:rsidRPr="00363BD8">
        <w:rPr>
          <w:lang w:eastAsia="zh-CN"/>
        </w:rPr>
        <w:t>4</w:t>
      </w:r>
      <w:r>
        <w:rPr>
          <w:lang w:eastAsia="zh-CN"/>
        </w:rPr>
        <w:t xml:space="preserve"> </w:t>
      </w:r>
      <w:r w:rsidRPr="00363BD8">
        <w:rPr>
          <w:lang w:eastAsia="zh-CN"/>
        </w:rPr>
        <w:t>Mbps</w:t>
      </w:r>
      <w:r w:rsidRPr="00363BD8">
        <w:rPr>
          <w:rFonts w:hint="eastAsia"/>
          <w:lang w:eastAsia="zh-CN"/>
        </w:rPr>
        <w:t>的容量。网络有</w:t>
      </w:r>
      <w:r w:rsidRPr="00363BD8">
        <w:rPr>
          <w:lang w:eastAsia="zh-CN"/>
        </w:rPr>
        <w:t>4</w:t>
      </w:r>
      <w:r w:rsidRPr="00363BD8">
        <w:rPr>
          <w:rFonts w:hint="eastAsia"/>
          <w:lang w:eastAsia="zh-CN"/>
        </w:rPr>
        <w:t>个接入点，</w:t>
      </w:r>
      <w:r w:rsidRPr="00363BD8">
        <w:rPr>
          <w:lang w:eastAsia="zh-CN"/>
        </w:rPr>
        <w:t>AP</w:t>
      </w:r>
      <w:r w:rsidRPr="00363BD8">
        <w:rPr>
          <w:rFonts w:hint="eastAsia"/>
          <w:lang w:eastAsia="zh-CN"/>
        </w:rPr>
        <w:t>和</w:t>
      </w:r>
      <w:r w:rsidRPr="00363BD8">
        <w:rPr>
          <w:lang w:eastAsia="zh-CN"/>
        </w:rPr>
        <w:t>STA</w:t>
      </w:r>
      <w:r w:rsidRPr="00363BD8">
        <w:rPr>
          <w:rFonts w:hint="eastAsia"/>
          <w:lang w:eastAsia="zh-CN"/>
        </w:rPr>
        <w:t>的参数如表</w:t>
      </w:r>
      <w:r w:rsidR="004F7A78">
        <w:rPr>
          <w:lang w:eastAsia="zh-CN"/>
        </w:rPr>
        <w:t>2.5</w:t>
      </w:r>
      <w:r w:rsidRPr="00363BD8">
        <w:rPr>
          <w:rFonts w:hint="eastAsia"/>
          <w:lang w:eastAsia="zh-CN"/>
        </w:rPr>
        <w:t>所示。显然，网络为</w:t>
      </w:r>
      <w:r w:rsidRPr="00363BD8">
        <w:rPr>
          <w:lang w:eastAsia="zh-CN"/>
        </w:rPr>
        <w:t>ALG</w:t>
      </w:r>
      <w:r w:rsidRPr="00363BD8">
        <w:rPr>
          <w:rFonts w:hint="eastAsia"/>
          <w:lang w:eastAsia="zh-CN"/>
        </w:rPr>
        <w:t>中的</w:t>
      </w:r>
      <w:r w:rsidRPr="00363BD8">
        <w:rPr>
          <w:lang w:eastAsia="zh-CN"/>
        </w:rPr>
        <w:t>STA 4</w:t>
      </w:r>
      <w:r w:rsidRPr="00363BD8">
        <w:rPr>
          <w:rFonts w:hint="eastAsia"/>
          <w:lang w:eastAsia="zh-CN"/>
        </w:rPr>
        <w:t>提供服务，而其他两种算法由于</w:t>
      </w:r>
      <w:r w:rsidRPr="00363BD8">
        <w:rPr>
          <w:lang w:eastAsia="zh-CN"/>
        </w:rPr>
        <w:t>STA 1,</w:t>
      </w:r>
      <w:r>
        <w:rPr>
          <w:lang w:eastAsia="zh-CN"/>
        </w:rPr>
        <w:t xml:space="preserve"> </w:t>
      </w:r>
      <w:r w:rsidRPr="00363BD8">
        <w:rPr>
          <w:lang w:eastAsia="zh-CN"/>
        </w:rPr>
        <w:t>2</w:t>
      </w:r>
      <w:r w:rsidRPr="00363BD8">
        <w:rPr>
          <w:rFonts w:hint="eastAsia"/>
          <w:lang w:eastAsia="zh-CN"/>
        </w:rPr>
        <w:t>和</w:t>
      </w:r>
      <w:r w:rsidRPr="00363BD8">
        <w:rPr>
          <w:lang w:eastAsia="zh-CN"/>
        </w:rPr>
        <w:t>3</w:t>
      </w:r>
      <w:r w:rsidRPr="00363BD8">
        <w:rPr>
          <w:rFonts w:hint="eastAsia"/>
          <w:lang w:eastAsia="zh-CN"/>
        </w:rPr>
        <w:t>的明确关联决定而无法为</w:t>
      </w:r>
      <w:r w:rsidRPr="00363BD8">
        <w:rPr>
          <w:lang w:eastAsia="zh-CN"/>
        </w:rPr>
        <w:t>STA 4</w:t>
      </w:r>
      <w:r w:rsidRPr="00363BD8">
        <w:rPr>
          <w:rFonts w:hint="eastAsia"/>
          <w:lang w:eastAsia="zh-CN"/>
        </w:rPr>
        <w:t>提供服务。由于在线算法的性质，这种现象得到了发展。</w:t>
      </w:r>
      <w:r w:rsidRPr="00363BD8">
        <w:rPr>
          <w:lang w:eastAsia="zh-CN"/>
        </w:rPr>
        <w:t>AP</w:t>
      </w:r>
      <w:r w:rsidRPr="00363BD8">
        <w:rPr>
          <w:rFonts w:hint="eastAsia"/>
          <w:lang w:eastAsia="zh-CN"/>
        </w:rPr>
        <w:t>和控制器不知道下一个</w:t>
      </w:r>
      <w:r w:rsidRPr="00363BD8">
        <w:rPr>
          <w:lang w:eastAsia="zh-CN"/>
        </w:rPr>
        <w:t>STA</w:t>
      </w:r>
      <w:r w:rsidRPr="00363BD8">
        <w:rPr>
          <w:rFonts w:hint="eastAsia"/>
          <w:lang w:eastAsia="zh-CN"/>
        </w:rPr>
        <w:t>的信息。算法</w:t>
      </w:r>
      <w:r w:rsidRPr="00363BD8">
        <w:rPr>
          <w:lang w:eastAsia="zh-CN"/>
        </w:rPr>
        <w:t>SSF</w:t>
      </w:r>
      <w:r w:rsidRPr="00363BD8">
        <w:rPr>
          <w:rFonts w:hint="eastAsia"/>
          <w:lang w:eastAsia="zh-CN"/>
        </w:rPr>
        <w:t>和</w:t>
      </w:r>
      <w:r w:rsidRPr="00363BD8">
        <w:rPr>
          <w:lang w:eastAsia="zh-CN"/>
        </w:rPr>
        <w:t>LAB</w:t>
      </w:r>
      <w:r w:rsidRPr="00363BD8">
        <w:rPr>
          <w:rFonts w:hint="eastAsia"/>
          <w:lang w:eastAsia="zh-CN"/>
        </w:rPr>
        <w:t>进行贪婪的关联决策以满足当前的</w:t>
      </w:r>
      <w:r w:rsidRPr="00363BD8">
        <w:rPr>
          <w:lang w:eastAsia="zh-CN"/>
        </w:rPr>
        <w:t>STA</w:t>
      </w:r>
      <w:r w:rsidRPr="00363BD8">
        <w:rPr>
          <w:rFonts w:hint="eastAsia"/>
          <w:lang w:eastAsia="zh-CN"/>
        </w:rPr>
        <w:t>。分配给</w:t>
      </w:r>
      <w:r w:rsidRPr="00363BD8">
        <w:rPr>
          <w:lang w:eastAsia="zh-CN"/>
        </w:rPr>
        <w:t>STA</w:t>
      </w:r>
      <w:r w:rsidRPr="00363BD8">
        <w:rPr>
          <w:rFonts w:hint="eastAsia"/>
          <w:lang w:eastAsia="zh-CN"/>
        </w:rPr>
        <w:t>的带宽是不合理的，</w:t>
      </w:r>
      <w:r w:rsidRPr="00363BD8">
        <w:rPr>
          <w:lang w:eastAsia="zh-CN"/>
        </w:rPr>
        <w:t>AP</w:t>
      </w:r>
      <w:r w:rsidRPr="00363BD8">
        <w:rPr>
          <w:rFonts w:hint="eastAsia"/>
          <w:lang w:eastAsia="zh-CN"/>
        </w:rPr>
        <w:t>不能为即将到来的带宽提供足够的带宽诸如</w:t>
      </w:r>
      <w:r w:rsidRPr="00363BD8">
        <w:rPr>
          <w:lang w:eastAsia="zh-CN"/>
        </w:rPr>
        <w:t>STA 4</w:t>
      </w:r>
      <w:r w:rsidRPr="00363BD8">
        <w:rPr>
          <w:rFonts w:hint="eastAsia"/>
          <w:lang w:eastAsia="zh-CN"/>
        </w:rPr>
        <w:t>的</w:t>
      </w:r>
      <w:r w:rsidRPr="00363BD8">
        <w:rPr>
          <w:lang w:eastAsia="zh-CN"/>
        </w:rPr>
        <w:t>STA</w:t>
      </w:r>
      <w:r w:rsidRPr="00363BD8">
        <w:rPr>
          <w:rFonts w:hint="eastAsia"/>
          <w:lang w:eastAsia="zh-CN"/>
        </w:rPr>
        <w:t>如表</w:t>
      </w:r>
      <w:r w:rsidR="004F7A78">
        <w:rPr>
          <w:lang w:eastAsia="zh-CN"/>
        </w:rPr>
        <w:t>2.6</w:t>
      </w:r>
      <w:r w:rsidRPr="00363BD8">
        <w:rPr>
          <w:rFonts w:hint="eastAsia"/>
          <w:lang w:eastAsia="zh-CN"/>
        </w:rPr>
        <w:t>所示。并且</w:t>
      </w:r>
      <w:r w:rsidRPr="00363BD8">
        <w:rPr>
          <w:lang w:eastAsia="zh-CN"/>
        </w:rPr>
        <w:t>ALG</w:t>
      </w:r>
      <w:r w:rsidRPr="00363BD8">
        <w:rPr>
          <w:rFonts w:hint="eastAsia"/>
          <w:lang w:eastAsia="zh-CN"/>
        </w:rPr>
        <w:t>允许</w:t>
      </w:r>
      <w:r w:rsidRPr="00363BD8">
        <w:rPr>
          <w:lang w:eastAsia="zh-CN"/>
        </w:rPr>
        <w:t>STA 4</w:t>
      </w:r>
      <w:r w:rsidRPr="00363BD8">
        <w:rPr>
          <w:rFonts w:hint="eastAsia"/>
          <w:lang w:eastAsia="zh-CN"/>
        </w:rPr>
        <w:t>与</w:t>
      </w:r>
      <w:r w:rsidRPr="00363BD8">
        <w:rPr>
          <w:lang w:eastAsia="zh-CN"/>
        </w:rPr>
        <w:t>AP a</w:t>
      </w:r>
      <w:r w:rsidRPr="00363BD8">
        <w:rPr>
          <w:rFonts w:hint="eastAsia"/>
          <w:lang w:eastAsia="zh-CN"/>
        </w:rPr>
        <w:t>相关联以在系统中实现更多吞吐量。</w:t>
      </w:r>
      <w:r w:rsidRPr="00363BD8">
        <w:rPr>
          <w:lang w:eastAsia="zh-CN"/>
        </w:rPr>
        <w:t xml:space="preserve"> </w:t>
      </w:r>
      <w:r w:rsidRPr="00363BD8">
        <w:rPr>
          <w:rFonts w:hint="eastAsia"/>
          <w:lang w:eastAsia="zh-CN"/>
        </w:rPr>
        <w:t>场景</w:t>
      </w:r>
      <w:r w:rsidRPr="00363BD8">
        <w:rPr>
          <w:lang w:eastAsia="zh-CN"/>
        </w:rPr>
        <w:t>2</w:t>
      </w:r>
      <w:r w:rsidRPr="00363BD8">
        <w:rPr>
          <w:rFonts w:hint="eastAsia"/>
          <w:lang w:eastAsia="zh-CN"/>
        </w:rPr>
        <w:t>涉及</w:t>
      </w:r>
      <w:r w:rsidRPr="00363BD8">
        <w:rPr>
          <w:lang w:eastAsia="zh-CN"/>
        </w:rPr>
        <w:t>100</w:t>
      </w:r>
      <w:r w:rsidRPr="00363BD8">
        <w:rPr>
          <w:rFonts w:hint="eastAsia"/>
          <w:lang w:eastAsia="zh-CN"/>
        </w:rPr>
        <w:t>×</w:t>
      </w:r>
      <w:r w:rsidRPr="00363BD8">
        <w:rPr>
          <w:lang w:eastAsia="zh-CN"/>
        </w:rPr>
        <w:t>100</w:t>
      </w:r>
      <w:r>
        <w:rPr>
          <w:lang w:eastAsia="zh-CN"/>
        </w:rPr>
        <w:t xml:space="preserve"> </w:t>
      </w:r>
      <w:r w:rsidRPr="00363BD8">
        <w:rPr>
          <w:lang w:eastAsia="zh-CN"/>
        </w:rPr>
        <w:lastRenderedPageBreak/>
        <w:t>m</w:t>
      </w:r>
      <w:r w:rsidRPr="00363BD8">
        <w:rPr>
          <w:vertAlign w:val="superscript"/>
          <w:lang w:eastAsia="zh-CN"/>
        </w:rPr>
        <w:t>2</w:t>
      </w:r>
      <w:r w:rsidRPr="00363BD8">
        <w:rPr>
          <w:rFonts w:hint="eastAsia"/>
          <w:lang w:eastAsia="zh-CN"/>
        </w:rPr>
        <w:t>网络中的</w:t>
      </w:r>
      <w:r w:rsidRPr="00363BD8">
        <w:rPr>
          <w:lang w:eastAsia="zh-CN"/>
        </w:rPr>
        <w:t>9</w:t>
      </w:r>
      <w:r w:rsidRPr="00363BD8">
        <w:rPr>
          <w:rFonts w:hint="eastAsia"/>
          <w:lang w:eastAsia="zh-CN"/>
        </w:rPr>
        <w:t>个</w:t>
      </w:r>
      <w:r w:rsidRPr="00363BD8">
        <w:rPr>
          <w:lang w:eastAsia="zh-CN"/>
        </w:rPr>
        <w:t>AP</w:t>
      </w:r>
      <w:r w:rsidRPr="00363BD8">
        <w:rPr>
          <w:rFonts w:hint="eastAsia"/>
          <w:lang w:eastAsia="zh-CN"/>
        </w:rPr>
        <w:t>和许多移动</w:t>
      </w:r>
      <w:r w:rsidRPr="00363BD8">
        <w:rPr>
          <w:lang w:eastAsia="zh-CN"/>
        </w:rPr>
        <w:t>STA</w:t>
      </w:r>
      <w:r w:rsidRPr="00363BD8">
        <w:rPr>
          <w:rFonts w:hint="eastAsia"/>
          <w:lang w:eastAsia="zh-CN"/>
        </w:rPr>
        <w:t>。</w:t>
      </w:r>
      <w:r w:rsidRPr="00363BD8">
        <w:rPr>
          <w:lang w:eastAsia="zh-CN"/>
        </w:rPr>
        <w:t xml:space="preserve"> AP</w:t>
      </w:r>
      <w:r w:rsidRPr="00363BD8">
        <w:rPr>
          <w:rFonts w:hint="eastAsia"/>
          <w:lang w:eastAsia="zh-CN"/>
        </w:rPr>
        <w:t>的位置如图</w:t>
      </w:r>
      <w:r w:rsidR="004F7A78">
        <w:rPr>
          <w:rFonts w:hint="eastAsia"/>
          <w:lang w:eastAsia="zh-CN"/>
        </w:rPr>
        <w:t>2.</w:t>
      </w:r>
      <w:r w:rsidRPr="00363BD8">
        <w:rPr>
          <w:lang w:eastAsia="zh-CN"/>
        </w:rPr>
        <w:t>3</w:t>
      </w:r>
      <w:r w:rsidRPr="00363BD8">
        <w:rPr>
          <w:rFonts w:hint="eastAsia"/>
          <w:lang w:eastAsia="zh-CN"/>
        </w:rPr>
        <w:t>所示。每个</w:t>
      </w:r>
      <w:r w:rsidRPr="00363BD8">
        <w:rPr>
          <w:lang w:eastAsia="zh-CN"/>
        </w:rPr>
        <w:t>AP</w:t>
      </w:r>
      <w:r w:rsidRPr="00363BD8">
        <w:rPr>
          <w:rFonts w:hint="eastAsia"/>
          <w:lang w:eastAsia="zh-CN"/>
        </w:rPr>
        <w:t>的容量为</w:t>
      </w:r>
      <w:r w:rsidRPr="00363BD8">
        <w:rPr>
          <w:lang w:eastAsia="zh-CN"/>
        </w:rPr>
        <w:t>54</w:t>
      </w:r>
      <w:r>
        <w:rPr>
          <w:lang w:eastAsia="zh-CN"/>
        </w:rPr>
        <w:t xml:space="preserve"> </w:t>
      </w:r>
      <w:r w:rsidRPr="00363BD8">
        <w:rPr>
          <w:lang w:eastAsia="zh-CN"/>
        </w:rPr>
        <w:t>Mbps</w:t>
      </w:r>
      <w:r w:rsidRPr="00363BD8">
        <w:rPr>
          <w:rFonts w:hint="eastAsia"/>
          <w:lang w:eastAsia="zh-CN"/>
        </w:rPr>
        <w:t>。</w:t>
      </w:r>
      <w:r w:rsidRPr="00363BD8">
        <w:rPr>
          <w:lang w:eastAsia="zh-CN"/>
        </w:rPr>
        <w:t>STA</w:t>
      </w:r>
      <w:r w:rsidRPr="00363BD8">
        <w:rPr>
          <w:rFonts w:hint="eastAsia"/>
          <w:lang w:eastAsia="zh-CN"/>
        </w:rPr>
        <w:t>的到达和离开受正常分配的限制。在图</w:t>
      </w:r>
      <w:r w:rsidR="004F7A78">
        <w:rPr>
          <w:rFonts w:hint="eastAsia"/>
          <w:lang w:eastAsia="zh-CN"/>
        </w:rPr>
        <w:t>2.</w:t>
      </w:r>
      <w:r w:rsidRPr="00363BD8">
        <w:rPr>
          <w:lang w:eastAsia="zh-CN"/>
        </w:rPr>
        <w:t>4</w:t>
      </w:r>
      <w:r w:rsidRPr="00363BD8">
        <w:rPr>
          <w:rFonts w:hint="eastAsia"/>
          <w:lang w:eastAsia="zh-CN"/>
        </w:rPr>
        <w:t>（</w:t>
      </w:r>
      <w:r w:rsidRPr="00363BD8">
        <w:rPr>
          <w:lang w:eastAsia="zh-CN"/>
        </w:rPr>
        <w:t>a</w:t>
      </w:r>
      <w:r w:rsidRPr="00363BD8">
        <w:rPr>
          <w:rFonts w:hint="eastAsia"/>
          <w:lang w:eastAsia="zh-CN"/>
        </w:rPr>
        <w:t>）中的一天（</w:t>
      </w:r>
      <w:r w:rsidRPr="00363BD8">
        <w:rPr>
          <w:lang w:eastAsia="zh-CN"/>
        </w:rPr>
        <w:t>24</w:t>
      </w:r>
      <w:r w:rsidRPr="00363BD8">
        <w:rPr>
          <w:rFonts w:hint="eastAsia"/>
          <w:lang w:eastAsia="zh-CN"/>
        </w:rPr>
        <w:t>小时）内有两个高峰时间，分别是</w:t>
      </w:r>
      <w:r w:rsidRPr="00363BD8">
        <w:rPr>
          <w:lang w:eastAsia="zh-CN"/>
        </w:rPr>
        <w:t>15</w:t>
      </w:r>
      <w:r w:rsidRPr="00363BD8">
        <w:rPr>
          <w:rFonts w:hint="eastAsia"/>
          <w:lang w:eastAsia="zh-CN"/>
        </w:rPr>
        <w:t>和</w:t>
      </w:r>
      <w:r w:rsidRPr="00363BD8">
        <w:rPr>
          <w:lang w:eastAsia="zh-CN"/>
        </w:rPr>
        <w:t>21</w:t>
      </w:r>
      <w:r w:rsidRPr="00363BD8">
        <w:rPr>
          <w:rFonts w:hint="eastAsia"/>
          <w:lang w:eastAsia="zh-CN"/>
        </w:rPr>
        <w:t>日。在网络中，</w:t>
      </w:r>
      <w:r w:rsidRPr="00363BD8">
        <w:rPr>
          <w:lang w:eastAsia="zh-CN"/>
        </w:rPr>
        <w:t>STA</w:t>
      </w:r>
      <w:r w:rsidRPr="00363BD8">
        <w:rPr>
          <w:rFonts w:hint="eastAsia"/>
          <w:lang w:eastAsia="zh-CN"/>
        </w:rPr>
        <w:t>的位置是随机的。我们绘制了</w:t>
      </w:r>
      <w:r w:rsidRPr="00363BD8">
        <w:rPr>
          <w:lang w:eastAsia="zh-CN"/>
        </w:rPr>
        <w:t>ALG</w:t>
      </w:r>
      <w:r w:rsidRPr="00363BD8">
        <w:rPr>
          <w:rFonts w:hint="eastAsia"/>
          <w:lang w:eastAsia="zh-CN"/>
        </w:rPr>
        <w:t>和</w:t>
      </w:r>
      <w:r w:rsidRPr="00363BD8">
        <w:rPr>
          <w:lang w:eastAsia="zh-CN"/>
        </w:rPr>
        <w:t>LAB</w:t>
      </w:r>
      <w:r w:rsidRPr="00363BD8">
        <w:rPr>
          <w:rFonts w:hint="eastAsia"/>
          <w:lang w:eastAsia="zh-CN"/>
        </w:rPr>
        <w:t>下的网络流量，如图</w:t>
      </w:r>
      <w:r w:rsidR="004F7A78">
        <w:rPr>
          <w:rFonts w:hint="eastAsia"/>
          <w:lang w:eastAsia="zh-CN"/>
        </w:rPr>
        <w:t>2.</w:t>
      </w:r>
      <w:r w:rsidRPr="00363BD8">
        <w:rPr>
          <w:lang w:eastAsia="zh-CN"/>
        </w:rPr>
        <w:t>4</w:t>
      </w:r>
      <w:r w:rsidRPr="00363BD8">
        <w:rPr>
          <w:rFonts w:hint="eastAsia"/>
          <w:lang w:eastAsia="zh-CN"/>
        </w:rPr>
        <w:t>（</w:t>
      </w:r>
      <w:r w:rsidRPr="00363BD8">
        <w:rPr>
          <w:lang w:eastAsia="zh-CN"/>
        </w:rPr>
        <w:t>b</w:t>
      </w:r>
      <w:r w:rsidRPr="00363BD8">
        <w:rPr>
          <w:rFonts w:hint="eastAsia"/>
          <w:lang w:eastAsia="zh-CN"/>
        </w:rPr>
        <w:t>）所示。与</w:t>
      </w:r>
      <w:r w:rsidRPr="00363BD8">
        <w:rPr>
          <w:lang w:eastAsia="zh-CN"/>
        </w:rPr>
        <w:t>LAB</w:t>
      </w:r>
      <w:r w:rsidRPr="00363BD8">
        <w:rPr>
          <w:rFonts w:hint="eastAsia"/>
          <w:lang w:eastAsia="zh-CN"/>
        </w:rPr>
        <w:t>算法相比，</w:t>
      </w:r>
      <w:r w:rsidRPr="00363BD8">
        <w:rPr>
          <w:lang w:eastAsia="zh-CN"/>
        </w:rPr>
        <w:t>ALG</w:t>
      </w:r>
      <w:r w:rsidRPr="00363BD8">
        <w:rPr>
          <w:rFonts w:hint="eastAsia"/>
          <w:lang w:eastAsia="zh-CN"/>
        </w:rPr>
        <w:t>的网络流量提高了约</w:t>
      </w:r>
      <w:r w:rsidRPr="00363BD8">
        <w:rPr>
          <w:lang w:eastAsia="zh-CN"/>
        </w:rPr>
        <w:t>37</w:t>
      </w:r>
      <w:r w:rsidRPr="00363BD8">
        <w:rPr>
          <w:rFonts w:hint="eastAsia"/>
          <w:lang w:eastAsia="zh-CN"/>
        </w:rPr>
        <w:t>％。很明显，</w:t>
      </w:r>
      <w:r w:rsidRPr="00363BD8">
        <w:rPr>
          <w:lang w:eastAsia="zh-CN"/>
        </w:rPr>
        <w:t>ALG</w:t>
      </w:r>
      <w:r w:rsidRPr="00363BD8">
        <w:rPr>
          <w:rFonts w:hint="eastAsia"/>
          <w:lang w:eastAsia="zh-CN"/>
        </w:rPr>
        <w:t>下每个</w:t>
      </w:r>
      <w:r w:rsidRPr="00363BD8">
        <w:rPr>
          <w:lang w:eastAsia="zh-CN"/>
        </w:rPr>
        <w:t>AP</w:t>
      </w:r>
      <w:r w:rsidRPr="00363BD8">
        <w:rPr>
          <w:rFonts w:hint="eastAsia"/>
          <w:lang w:eastAsia="zh-CN"/>
        </w:rPr>
        <w:t>的流量比</w:t>
      </w:r>
      <w:r w:rsidRPr="00363BD8">
        <w:rPr>
          <w:lang w:eastAsia="zh-CN"/>
        </w:rPr>
        <w:t>LAB</w:t>
      </w:r>
      <w:r w:rsidRPr="00363BD8">
        <w:rPr>
          <w:rFonts w:hint="eastAsia"/>
          <w:lang w:eastAsia="zh-CN"/>
        </w:rPr>
        <w:t>更加平衡，如图</w:t>
      </w:r>
      <w:r w:rsidR="004F7A78">
        <w:rPr>
          <w:rFonts w:hint="eastAsia"/>
          <w:lang w:eastAsia="zh-CN"/>
        </w:rPr>
        <w:t>2.</w:t>
      </w:r>
      <w:r w:rsidRPr="00363BD8">
        <w:rPr>
          <w:lang w:eastAsia="zh-CN"/>
        </w:rPr>
        <w:t>4</w:t>
      </w:r>
      <w:r w:rsidRPr="00363BD8">
        <w:rPr>
          <w:rFonts w:hint="eastAsia"/>
          <w:lang w:eastAsia="zh-CN"/>
        </w:rPr>
        <w:t>（</w:t>
      </w:r>
      <w:r w:rsidRPr="00363BD8">
        <w:rPr>
          <w:lang w:eastAsia="zh-CN"/>
        </w:rPr>
        <w:t>c</w:t>
      </w:r>
      <w:r w:rsidRPr="00363BD8">
        <w:rPr>
          <w:rFonts w:hint="eastAsia"/>
          <w:lang w:eastAsia="zh-CN"/>
        </w:rPr>
        <w:t>）和图</w:t>
      </w:r>
      <w:r w:rsidR="004F7A78">
        <w:rPr>
          <w:rFonts w:hint="eastAsia"/>
          <w:lang w:eastAsia="zh-CN"/>
        </w:rPr>
        <w:t>2.</w:t>
      </w:r>
      <w:r w:rsidRPr="00363BD8">
        <w:rPr>
          <w:lang w:eastAsia="zh-CN"/>
        </w:rPr>
        <w:t>4</w:t>
      </w:r>
      <w:r w:rsidRPr="00363BD8">
        <w:rPr>
          <w:rFonts w:hint="eastAsia"/>
          <w:lang w:eastAsia="zh-CN"/>
        </w:rPr>
        <w:t>（</w:t>
      </w:r>
      <w:r w:rsidRPr="00363BD8">
        <w:rPr>
          <w:lang w:eastAsia="zh-CN"/>
        </w:rPr>
        <w:t>d</w:t>
      </w:r>
      <w:r w:rsidRPr="00363BD8">
        <w:rPr>
          <w:rFonts w:hint="eastAsia"/>
          <w:lang w:eastAsia="zh-CN"/>
        </w:rPr>
        <w:t>）所示。</w:t>
      </w:r>
    </w:p>
    <w:p w14:paraId="1E04095F" w14:textId="77777777" w:rsidR="0066337A" w:rsidRDefault="0014685D" w:rsidP="0066337A">
      <w:pPr>
        <w:pStyle w:val="af7"/>
        <w:ind w:left="960" w:firstLineChars="0" w:firstLine="360"/>
        <w:jc w:val="center"/>
      </w:pPr>
      <w:r>
        <w:rPr>
          <w:noProof/>
          <w:lang w:eastAsia="zh-CN" w:bidi="ar-SA"/>
        </w:rPr>
        <w:drawing>
          <wp:inline distT="0" distB="0" distL="0" distR="0" wp14:anchorId="3CAE5FA4" wp14:editId="0897E52E">
            <wp:extent cx="2493645" cy="2493645"/>
            <wp:effectExtent l="0" t="0" r="0" b="0"/>
            <wp:docPr id="255" name="Picture 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9"/>
                    <pic:cNvPicPr>
                      <a:picLocks/>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493645" cy="2493645"/>
                    </a:xfrm>
                    <a:prstGeom prst="rect">
                      <a:avLst/>
                    </a:prstGeom>
                    <a:noFill/>
                    <a:ln>
                      <a:noFill/>
                    </a:ln>
                  </pic:spPr>
                </pic:pic>
              </a:graphicData>
            </a:graphic>
          </wp:inline>
        </w:drawing>
      </w:r>
    </w:p>
    <w:p w14:paraId="1BE84BC5" w14:textId="77777777" w:rsidR="0066337A" w:rsidRPr="00710717" w:rsidRDefault="00195DEB" w:rsidP="00710717">
      <w:pPr>
        <w:pStyle w:val="afff4"/>
        <w:rPr>
          <w:szCs w:val="20"/>
        </w:rPr>
      </w:pPr>
      <w:r w:rsidRPr="00710717">
        <w:rPr>
          <w:rFonts w:ascii="Times New Roman" w:eastAsia="宋体" w:hAnsi="Times New Roman"/>
          <w:szCs w:val="20"/>
        </w:rPr>
        <w:t xml:space="preserve">       </w:t>
      </w:r>
      <w:bookmarkStart w:id="116" w:name="_Toc517956264"/>
      <w:r w:rsidRPr="00710717">
        <w:rPr>
          <w:rFonts w:ascii="Times New Roman" w:eastAsia="宋体" w:hAnsi="Times New Roman" w:hint="eastAsia"/>
          <w:szCs w:val="20"/>
        </w:rPr>
        <w:t>图</w:t>
      </w:r>
      <w:r w:rsidRPr="00710717">
        <w:rPr>
          <w:rFonts w:ascii="Times New Roman" w:eastAsia="宋体" w:hAnsi="Times New Roman"/>
          <w:szCs w:val="20"/>
        </w:rPr>
        <w:t>2.</w:t>
      </w:r>
      <w:r w:rsidRPr="00710717">
        <w:rPr>
          <w:rFonts w:ascii="Times New Roman" w:eastAsia="宋体" w:hAnsi="Times New Roman"/>
          <w:szCs w:val="20"/>
        </w:rPr>
        <w:fldChar w:fldCharType="begin"/>
      </w:r>
      <w:r w:rsidRPr="00710717">
        <w:rPr>
          <w:rFonts w:ascii="Times New Roman" w:eastAsia="宋体" w:hAnsi="Times New Roman"/>
          <w:szCs w:val="20"/>
        </w:rPr>
        <w:instrText xml:space="preserve"> SEQ </w:instrText>
      </w:r>
      <w:r w:rsidRPr="00710717">
        <w:rPr>
          <w:rFonts w:ascii="Times New Roman" w:eastAsia="宋体" w:hAnsi="Times New Roman" w:hint="eastAsia"/>
          <w:szCs w:val="20"/>
        </w:rPr>
        <w:instrText>图</w:instrText>
      </w:r>
      <w:r w:rsidRPr="00710717">
        <w:rPr>
          <w:rFonts w:ascii="Times New Roman" w:eastAsia="宋体" w:hAnsi="Times New Roman"/>
          <w:szCs w:val="20"/>
        </w:rPr>
        <w:instrText xml:space="preserve">2. \* ARABIC </w:instrText>
      </w:r>
      <w:r w:rsidRPr="00710717">
        <w:rPr>
          <w:rFonts w:ascii="Times New Roman" w:eastAsia="宋体" w:hAnsi="Times New Roman"/>
          <w:szCs w:val="20"/>
        </w:rPr>
        <w:fldChar w:fldCharType="separate"/>
      </w:r>
      <w:r w:rsidRPr="00710717">
        <w:rPr>
          <w:rFonts w:ascii="Times New Roman" w:eastAsia="宋体" w:hAnsi="Times New Roman"/>
          <w:szCs w:val="20"/>
        </w:rPr>
        <w:t>3</w:t>
      </w:r>
      <w:r w:rsidRPr="00710717">
        <w:rPr>
          <w:rFonts w:ascii="Times New Roman" w:eastAsia="宋体" w:hAnsi="Times New Roman"/>
          <w:szCs w:val="20"/>
        </w:rPr>
        <w:fldChar w:fldCharType="end"/>
      </w:r>
      <w:r w:rsidRPr="00710717">
        <w:rPr>
          <w:rFonts w:ascii="Times New Roman" w:eastAsia="宋体" w:hAnsi="Times New Roman"/>
          <w:szCs w:val="20"/>
        </w:rPr>
        <w:t xml:space="preserve"> </w:t>
      </w:r>
      <w:r w:rsidRPr="00710717">
        <w:rPr>
          <w:rFonts w:ascii="Times New Roman" w:eastAsia="宋体" w:hAnsi="Times New Roman" w:hint="eastAsia"/>
          <w:szCs w:val="20"/>
        </w:rPr>
        <w:t>静态网络的拓扑结构</w:t>
      </w:r>
      <w:r w:rsidR="0066337A" w:rsidRPr="00710717">
        <w:rPr>
          <w:rFonts w:ascii="Times New Roman" w:eastAsia="宋体" w:hAnsi="Times New Roman" w:hint="eastAsia"/>
          <w:szCs w:val="20"/>
        </w:rPr>
        <w:t>图</w:t>
      </w:r>
      <w:bookmarkEnd w:id="116"/>
    </w:p>
    <w:p w14:paraId="39AF7845" w14:textId="77777777" w:rsidR="0066337A" w:rsidRPr="00710717" w:rsidRDefault="0066337A" w:rsidP="0066337A">
      <w:pPr>
        <w:pStyle w:val="af7"/>
        <w:ind w:left="960" w:firstLineChars="0" w:firstLine="360"/>
        <w:jc w:val="center"/>
        <w:rPr>
          <w:szCs w:val="24"/>
        </w:rPr>
      </w:pPr>
      <w:r w:rsidRPr="00710717">
        <w:rPr>
          <w:szCs w:val="24"/>
          <w:lang w:eastAsia="zh-CN"/>
        </w:rPr>
        <w:t xml:space="preserve">Fig. </w:t>
      </w:r>
      <w:r w:rsidR="003300D7" w:rsidRPr="00710717">
        <w:rPr>
          <w:szCs w:val="24"/>
          <w:lang w:eastAsia="zh-CN"/>
        </w:rPr>
        <w:t>2.</w:t>
      </w:r>
      <w:r w:rsidR="004F7A78">
        <w:rPr>
          <w:szCs w:val="24"/>
          <w:lang w:eastAsia="zh-CN"/>
        </w:rPr>
        <w:t>3</w:t>
      </w:r>
      <w:r w:rsidRPr="00710717">
        <w:rPr>
          <w:szCs w:val="24"/>
          <w:lang w:eastAsia="zh-CN"/>
        </w:rPr>
        <w:t xml:space="preserve"> </w:t>
      </w:r>
      <w:r w:rsidRPr="00710717">
        <w:rPr>
          <w:szCs w:val="24"/>
        </w:rPr>
        <w:t>The topology of the static network</w:t>
      </w:r>
    </w:p>
    <w:p w14:paraId="1BA5AF48" w14:textId="77777777" w:rsidR="0066337A" w:rsidRDefault="0066337A" w:rsidP="0066337A">
      <w:pPr>
        <w:pStyle w:val="af7"/>
        <w:ind w:left="960" w:firstLineChars="0" w:firstLine="360"/>
        <w:jc w:val="center"/>
      </w:pPr>
    </w:p>
    <w:p w14:paraId="3E422A2F" w14:textId="77777777" w:rsidR="0066337A" w:rsidRDefault="0066337A" w:rsidP="0066337A">
      <w:pPr>
        <w:pStyle w:val="af7"/>
        <w:ind w:left="960" w:firstLineChars="0" w:firstLine="360"/>
        <w:jc w:val="center"/>
      </w:pPr>
    </w:p>
    <w:p w14:paraId="0B591C6D" w14:textId="77777777" w:rsidR="0066337A" w:rsidRDefault="0066337A" w:rsidP="0066337A">
      <w:pPr>
        <w:pStyle w:val="af7"/>
        <w:ind w:left="960" w:firstLineChars="0" w:firstLine="360"/>
        <w:jc w:val="center"/>
      </w:pPr>
    </w:p>
    <w:p w14:paraId="74A442C8" w14:textId="77777777" w:rsidR="0066337A" w:rsidRDefault="0014685D" w:rsidP="0066337A">
      <w:pPr>
        <w:pStyle w:val="af7"/>
        <w:ind w:left="960" w:firstLineChars="0" w:firstLine="360"/>
        <w:jc w:val="center"/>
      </w:pPr>
      <w:r>
        <w:rPr>
          <w:noProof/>
          <w:lang w:eastAsia="zh-CN" w:bidi="ar-SA"/>
        </w:rPr>
        <w:lastRenderedPageBreak/>
        <w:drawing>
          <wp:inline distT="0" distB="0" distL="0" distR="0" wp14:anchorId="463FDDF1" wp14:editId="1B32444A">
            <wp:extent cx="5264785" cy="4202430"/>
            <wp:effectExtent l="0" t="0" r="0" b="0"/>
            <wp:docPr id="256" name="Picture 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3"/>
                    <pic:cNvPicPr>
                      <a:picLocks/>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264785" cy="4202430"/>
                    </a:xfrm>
                    <a:prstGeom prst="rect">
                      <a:avLst/>
                    </a:prstGeom>
                    <a:noFill/>
                    <a:ln>
                      <a:noFill/>
                    </a:ln>
                  </pic:spPr>
                </pic:pic>
              </a:graphicData>
            </a:graphic>
          </wp:inline>
        </w:drawing>
      </w:r>
    </w:p>
    <w:p w14:paraId="5CA2F3E8" w14:textId="77777777" w:rsidR="0066337A" w:rsidRDefault="0066337A" w:rsidP="0066337A">
      <w:pPr>
        <w:pStyle w:val="af7"/>
        <w:ind w:left="960" w:firstLineChars="0" w:firstLine="360"/>
        <w:jc w:val="center"/>
      </w:pPr>
    </w:p>
    <w:p w14:paraId="7273F1DB" w14:textId="77777777" w:rsidR="0066337A" w:rsidRPr="00710717" w:rsidRDefault="00195DEB" w:rsidP="00710717">
      <w:pPr>
        <w:pStyle w:val="afff4"/>
      </w:pPr>
      <w:r w:rsidRPr="00710717">
        <w:rPr>
          <w:rFonts w:ascii="Times New Roman" w:eastAsia="宋体" w:hAnsi="Times New Roman"/>
        </w:rPr>
        <w:t xml:space="preserve">     </w:t>
      </w:r>
      <w:bookmarkStart w:id="117" w:name="_Toc517956265"/>
      <w:r w:rsidRPr="00710717">
        <w:rPr>
          <w:rFonts w:ascii="Times New Roman" w:eastAsia="宋体" w:hAnsi="Times New Roman" w:hint="eastAsia"/>
        </w:rPr>
        <w:t>图</w:t>
      </w:r>
      <w:r w:rsidRPr="00710717">
        <w:rPr>
          <w:rFonts w:ascii="Times New Roman" w:eastAsia="宋体" w:hAnsi="Times New Roman"/>
        </w:rPr>
        <w:t>2.</w:t>
      </w:r>
      <w:r w:rsidRPr="00710717">
        <w:rPr>
          <w:rFonts w:ascii="Times New Roman" w:eastAsia="宋体" w:hAnsi="Times New Roman"/>
        </w:rPr>
        <w:fldChar w:fldCharType="begin"/>
      </w:r>
      <w:r w:rsidRPr="00710717">
        <w:rPr>
          <w:rFonts w:ascii="Times New Roman" w:eastAsia="宋体" w:hAnsi="Times New Roman"/>
        </w:rPr>
        <w:instrText xml:space="preserve"> SEQ </w:instrText>
      </w:r>
      <w:r w:rsidRPr="00710717">
        <w:rPr>
          <w:rFonts w:ascii="Times New Roman" w:eastAsia="宋体" w:hAnsi="Times New Roman" w:hint="eastAsia"/>
        </w:rPr>
        <w:instrText>图</w:instrText>
      </w:r>
      <w:r w:rsidRPr="00710717">
        <w:rPr>
          <w:rFonts w:ascii="Times New Roman" w:eastAsia="宋体" w:hAnsi="Times New Roman"/>
        </w:rPr>
        <w:instrText xml:space="preserve">2. \* ARABIC </w:instrText>
      </w:r>
      <w:r w:rsidRPr="00710717">
        <w:rPr>
          <w:rFonts w:ascii="Times New Roman" w:eastAsia="宋体" w:hAnsi="Times New Roman"/>
        </w:rPr>
        <w:fldChar w:fldCharType="separate"/>
      </w:r>
      <w:r w:rsidRPr="00710717">
        <w:rPr>
          <w:rFonts w:ascii="Times New Roman" w:eastAsia="宋体" w:hAnsi="Times New Roman"/>
        </w:rPr>
        <w:t>4</w:t>
      </w:r>
      <w:r w:rsidRPr="00710717">
        <w:rPr>
          <w:rFonts w:ascii="Times New Roman" w:eastAsia="宋体" w:hAnsi="Times New Roman"/>
        </w:rPr>
        <w:fldChar w:fldCharType="end"/>
      </w:r>
      <w:r w:rsidRPr="00710717">
        <w:rPr>
          <w:rFonts w:ascii="Times New Roman" w:eastAsia="宋体" w:hAnsi="Times New Roman"/>
        </w:rPr>
        <w:t xml:space="preserve"> </w:t>
      </w:r>
      <w:r w:rsidRPr="00710717">
        <w:rPr>
          <w:rFonts w:ascii="Times New Roman" w:eastAsia="宋体" w:hAnsi="Times New Roman" w:hint="eastAsia"/>
        </w:rPr>
        <w:t>场景</w:t>
      </w:r>
      <w:r w:rsidRPr="00710717">
        <w:rPr>
          <w:rFonts w:ascii="Times New Roman" w:eastAsia="宋体" w:hAnsi="Times New Roman"/>
        </w:rPr>
        <w:t>3</w:t>
      </w:r>
      <w:r w:rsidRPr="00710717">
        <w:rPr>
          <w:rFonts w:ascii="Times New Roman" w:eastAsia="宋体" w:hAnsi="Times New Roman" w:hint="eastAsia"/>
        </w:rPr>
        <w:t>：动态网络</w:t>
      </w:r>
      <w:bookmarkEnd w:id="117"/>
    </w:p>
    <w:p w14:paraId="651251F2" w14:textId="77777777" w:rsidR="0066337A" w:rsidRDefault="0066337A" w:rsidP="0066337A">
      <w:pPr>
        <w:pStyle w:val="af7"/>
        <w:ind w:left="960" w:firstLineChars="0" w:firstLine="360"/>
        <w:jc w:val="center"/>
        <w:rPr>
          <w:szCs w:val="24"/>
        </w:rPr>
      </w:pPr>
      <w:r w:rsidRPr="00710717">
        <w:rPr>
          <w:szCs w:val="24"/>
          <w:lang w:eastAsia="zh-CN"/>
        </w:rPr>
        <w:t>Fig.</w:t>
      </w:r>
      <w:r w:rsidR="003300D7" w:rsidRPr="00710717">
        <w:rPr>
          <w:szCs w:val="24"/>
          <w:lang w:eastAsia="zh-CN"/>
        </w:rPr>
        <w:t xml:space="preserve"> 2 4</w:t>
      </w:r>
      <w:r w:rsidR="004F7A78">
        <w:rPr>
          <w:szCs w:val="24"/>
          <w:lang w:eastAsia="zh-CN"/>
        </w:rPr>
        <w:t xml:space="preserve"> </w:t>
      </w:r>
      <w:r w:rsidRPr="00710717">
        <w:rPr>
          <w:szCs w:val="24"/>
        </w:rPr>
        <w:t>Scenario 3: Dynamic Network</w:t>
      </w:r>
    </w:p>
    <w:p w14:paraId="0ADEA6A1" w14:textId="77777777" w:rsidR="00A272DC" w:rsidRDefault="00A272DC" w:rsidP="0066337A">
      <w:pPr>
        <w:pStyle w:val="af7"/>
        <w:ind w:left="960" w:firstLineChars="0" w:firstLine="360"/>
        <w:jc w:val="center"/>
        <w:rPr>
          <w:szCs w:val="24"/>
        </w:rPr>
      </w:pPr>
    </w:p>
    <w:p w14:paraId="1AAB2FAE" w14:textId="77777777" w:rsidR="0066337A" w:rsidRPr="00710717" w:rsidRDefault="00A272DC" w:rsidP="00710717">
      <w:pPr>
        <w:jc w:val="center"/>
        <w:rPr>
          <w:szCs w:val="24"/>
          <w:lang w:eastAsia="zh-CN"/>
        </w:rPr>
      </w:pPr>
      <w:bookmarkStart w:id="118" w:name="_Toc517961374"/>
      <w:r>
        <w:rPr>
          <w:rFonts w:hint="eastAsia"/>
          <w:lang w:eastAsia="zh-CN"/>
        </w:rPr>
        <w:t>表</w:t>
      </w:r>
      <w:r>
        <w:rPr>
          <w:rFonts w:hint="eastAsia"/>
          <w:lang w:eastAsia="zh-CN"/>
        </w:rPr>
        <w:t xml:space="preserve"> 2.</w:t>
      </w:r>
      <w:r>
        <w:fldChar w:fldCharType="begin"/>
      </w:r>
      <w:r>
        <w:rPr>
          <w:lang w:eastAsia="zh-CN"/>
        </w:rPr>
        <w:instrText xml:space="preserve"> </w:instrText>
      </w:r>
      <w:r>
        <w:rPr>
          <w:rFonts w:hint="eastAsia"/>
          <w:lang w:eastAsia="zh-CN"/>
        </w:rPr>
        <w:instrText xml:space="preserve">SEQ </w:instrText>
      </w:r>
      <w:r>
        <w:rPr>
          <w:rFonts w:hint="eastAsia"/>
          <w:lang w:eastAsia="zh-CN"/>
        </w:rPr>
        <w:instrText>表</w:instrText>
      </w:r>
      <w:r>
        <w:rPr>
          <w:rFonts w:hint="eastAsia"/>
          <w:lang w:eastAsia="zh-CN"/>
        </w:rPr>
        <w:instrText>2. \* ARABIC</w:instrText>
      </w:r>
      <w:r>
        <w:rPr>
          <w:lang w:eastAsia="zh-CN"/>
        </w:rPr>
        <w:instrText xml:space="preserve"> </w:instrText>
      </w:r>
      <w:r>
        <w:fldChar w:fldCharType="separate"/>
      </w:r>
      <w:r>
        <w:rPr>
          <w:noProof/>
          <w:lang w:eastAsia="zh-CN"/>
        </w:rPr>
        <w:t>5</w:t>
      </w:r>
      <w:r>
        <w:fldChar w:fldCharType="end"/>
      </w:r>
      <w:r>
        <w:rPr>
          <w:lang w:eastAsia="zh-CN"/>
        </w:rPr>
        <w:t xml:space="preserve">  </w:t>
      </w:r>
      <w:r w:rsidRPr="00C74F91">
        <w:rPr>
          <w:rFonts w:hint="eastAsia"/>
          <w:lang w:eastAsia="zh-CN"/>
        </w:rPr>
        <w:t>场景</w:t>
      </w:r>
      <w:r w:rsidRPr="00C74F91">
        <w:rPr>
          <w:rFonts w:hint="eastAsia"/>
          <w:lang w:eastAsia="zh-CN"/>
        </w:rPr>
        <w:t>2</w:t>
      </w:r>
      <w:r w:rsidRPr="00C74F91">
        <w:rPr>
          <w:rFonts w:hint="eastAsia"/>
          <w:lang w:eastAsia="zh-CN"/>
        </w:rPr>
        <w:t>中的</w:t>
      </w:r>
      <w:r w:rsidRPr="00C74F91">
        <w:rPr>
          <w:rFonts w:hint="eastAsia"/>
          <w:lang w:eastAsia="zh-CN"/>
        </w:rPr>
        <w:t>ALP</w:t>
      </w:r>
      <w:r w:rsidRPr="00C74F91">
        <w:rPr>
          <w:rFonts w:hint="eastAsia"/>
          <w:lang w:eastAsia="zh-CN"/>
        </w:rPr>
        <w:t>和</w:t>
      </w:r>
      <w:r w:rsidRPr="00C74F91">
        <w:rPr>
          <w:rFonts w:hint="eastAsia"/>
          <w:lang w:eastAsia="zh-CN"/>
        </w:rPr>
        <w:t>STA</w:t>
      </w:r>
      <w:r w:rsidRPr="00C74F91">
        <w:rPr>
          <w:rFonts w:hint="eastAsia"/>
          <w:lang w:eastAsia="zh-CN"/>
        </w:rPr>
        <w:t>的参数</w:t>
      </w:r>
      <w:bookmarkEnd w:id="118"/>
    </w:p>
    <w:p w14:paraId="3450DABD" w14:textId="77777777" w:rsidR="0066337A" w:rsidRPr="00710717" w:rsidRDefault="0066337A" w:rsidP="0066337A">
      <w:pPr>
        <w:jc w:val="center"/>
        <w:rPr>
          <w:szCs w:val="24"/>
        </w:rPr>
      </w:pPr>
      <w:r w:rsidRPr="00710717">
        <w:rPr>
          <w:szCs w:val="24"/>
        </w:rPr>
        <w:t>Ta</w:t>
      </w:r>
      <w:r w:rsidR="004F7A78">
        <w:rPr>
          <w:szCs w:val="24"/>
        </w:rPr>
        <w:t>b.</w:t>
      </w:r>
      <w:r w:rsidR="003300D7" w:rsidRPr="00710717">
        <w:rPr>
          <w:szCs w:val="24"/>
        </w:rPr>
        <w:t xml:space="preserve"> 2.5</w:t>
      </w:r>
      <w:r w:rsidR="00A272DC">
        <w:rPr>
          <w:szCs w:val="24"/>
        </w:rPr>
        <w:t xml:space="preserve"> </w:t>
      </w:r>
      <w:r w:rsidRPr="00710717">
        <w:rPr>
          <w:szCs w:val="24"/>
        </w:rPr>
        <w:t xml:space="preserve"> P</w:t>
      </w:r>
      <w:r w:rsidR="004F7A78">
        <w:rPr>
          <w:szCs w:val="24"/>
        </w:rPr>
        <w:t>arameters of the APS and the STAS in scenario 2</w:t>
      </w:r>
    </w:p>
    <w:tbl>
      <w:tblPr>
        <w:tblW w:w="9000" w:type="dxa"/>
        <w:tblInd w:w="5" w:type="dxa"/>
        <w:tblLayout w:type="fixed"/>
        <w:tblCellMar>
          <w:left w:w="0" w:type="dxa"/>
          <w:right w:w="0" w:type="dxa"/>
        </w:tblCellMar>
        <w:tblLook w:val="0000" w:firstRow="0" w:lastRow="0" w:firstColumn="0" w:lastColumn="0" w:noHBand="0" w:noVBand="0"/>
      </w:tblPr>
      <w:tblGrid>
        <w:gridCol w:w="1500"/>
        <w:gridCol w:w="1500"/>
        <w:gridCol w:w="1500"/>
        <w:gridCol w:w="1500"/>
        <w:gridCol w:w="1500"/>
        <w:gridCol w:w="1500"/>
      </w:tblGrid>
      <w:tr w:rsidR="0066337A" w:rsidRPr="007F0215" w14:paraId="68B6A060" w14:textId="77777777" w:rsidTr="0047447B">
        <w:tc>
          <w:tcPr>
            <w:tcW w:w="1500" w:type="dxa"/>
            <w:vMerge w:val="restart"/>
            <w:tcBorders>
              <w:top w:val="single" w:sz="4" w:space="0" w:color="auto"/>
              <w:right w:val="single" w:sz="4" w:space="0" w:color="auto"/>
            </w:tcBorders>
          </w:tcPr>
          <w:p w14:paraId="1CE444CD" w14:textId="77777777" w:rsidR="0066337A" w:rsidRPr="007F0215" w:rsidRDefault="0066337A" w:rsidP="0047447B">
            <w:pPr>
              <w:tabs>
                <w:tab w:val="center" w:pos="4800"/>
                <w:tab w:val="right" w:pos="9500"/>
              </w:tabs>
            </w:pPr>
            <w:r w:rsidRPr="007F0215">
              <w:t xml:space="preserve">STAs </w:t>
            </w:r>
          </w:p>
        </w:tc>
        <w:tc>
          <w:tcPr>
            <w:tcW w:w="1500" w:type="dxa"/>
            <w:vMerge w:val="restart"/>
            <w:tcBorders>
              <w:top w:val="single" w:sz="4" w:space="0" w:color="auto"/>
              <w:left w:val="single" w:sz="4" w:space="0" w:color="auto"/>
              <w:right w:val="single" w:sz="4" w:space="0" w:color="auto"/>
            </w:tcBorders>
          </w:tcPr>
          <w:p w14:paraId="7C303287" w14:textId="77777777" w:rsidR="0066337A" w:rsidRPr="007F0215" w:rsidRDefault="004F7A78" w:rsidP="00710717">
            <w:pPr>
              <w:tabs>
                <w:tab w:val="center" w:pos="4800"/>
                <w:tab w:val="right" w:pos="9500"/>
              </w:tabs>
              <w:ind w:firstLineChars="0" w:firstLine="0"/>
            </w:pPr>
            <w:r w:rsidRPr="007F0215">
              <w:t>S</w:t>
            </w:r>
            <w:r>
              <w:t xml:space="preserve">tart Time(s)  </w:t>
            </w:r>
          </w:p>
        </w:tc>
        <w:tc>
          <w:tcPr>
            <w:tcW w:w="1500" w:type="dxa"/>
            <w:vMerge w:val="restart"/>
            <w:tcBorders>
              <w:top w:val="single" w:sz="4" w:space="0" w:color="auto"/>
              <w:left w:val="single" w:sz="4" w:space="0" w:color="auto"/>
              <w:right w:val="single" w:sz="4" w:space="0" w:color="auto"/>
            </w:tcBorders>
          </w:tcPr>
          <w:p w14:paraId="600F5EE0" w14:textId="77777777" w:rsidR="0066337A" w:rsidRPr="007F0215" w:rsidRDefault="0066337A" w:rsidP="00710717">
            <w:pPr>
              <w:tabs>
                <w:tab w:val="center" w:pos="4800"/>
                <w:tab w:val="right" w:pos="9500"/>
              </w:tabs>
              <w:ind w:firstLineChars="0" w:firstLine="0"/>
            </w:pPr>
            <w:r w:rsidRPr="007F0215">
              <w:t>E</w:t>
            </w:r>
            <w:r w:rsidR="004F7A78">
              <w:t>nd</w:t>
            </w:r>
            <w:r w:rsidRPr="007F0215">
              <w:t xml:space="preserve"> T</w:t>
            </w:r>
            <w:r w:rsidR="004F7A78">
              <w:t>ime</w:t>
            </w:r>
            <w:r w:rsidRPr="007F0215">
              <w:t xml:space="preserve">(s) </w:t>
            </w:r>
          </w:p>
        </w:tc>
        <w:tc>
          <w:tcPr>
            <w:tcW w:w="1500" w:type="dxa"/>
            <w:vMerge w:val="restart"/>
            <w:tcBorders>
              <w:top w:val="single" w:sz="4" w:space="0" w:color="auto"/>
              <w:left w:val="single" w:sz="4" w:space="0" w:color="auto"/>
              <w:right w:val="single" w:sz="4" w:space="0" w:color="auto"/>
            </w:tcBorders>
          </w:tcPr>
          <w:p w14:paraId="48B79EB3" w14:textId="77777777" w:rsidR="0066337A" w:rsidRPr="007F0215" w:rsidRDefault="0066337A" w:rsidP="00710717">
            <w:pPr>
              <w:tabs>
                <w:tab w:val="center" w:pos="4800"/>
                <w:tab w:val="right" w:pos="9500"/>
              </w:tabs>
              <w:ind w:firstLineChars="0" w:firstLine="0"/>
              <w:jc w:val="center"/>
            </w:pPr>
            <w:r w:rsidRPr="007F0215">
              <w:t>D</w:t>
            </w:r>
            <w:r w:rsidR="004F7A78">
              <w:t>emanded</w:t>
            </w:r>
            <w:r w:rsidRPr="007F0215">
              <w:t xml:space="preserve"> B</w:t>
            </w:r>
            <w:r w:rsidR="004F7A78">
              <w:t>andwidth</w:t>
            </w:r>
            <w:r w:rsidRPr="007F0215">
              <w:t xml:space="preserve"> (Mbps)</w:t>
            </w:r>
          </w:p>
        </w:tc>
        <w:tc>
          <w:tcPr>
            <w:tcW w:w="3000" w:type="dxa"/>
            <w:gridSpan w:val="2"/>
            <w:tcBorders>
              <w:top w:val="single" w:sz="4" w:space="0" w:color="auto"/>
              <w:left w:val="single" w:sz="4" w:space="0" w:color="auto"/>
              <w:bottom w:val="single" w:sz="4" w:space="0" w:color="auto"/>
            </w:tcBorders>
          </w:tcPr>
          <w:p w14:paraId="47502560" w14:textId="77777777" w:rsidR="0066337A" w:rsidRPr="007F0215" w:rsidRDefault="0066337A" w:rsidP="00710717">
            <w:pPr>
              <w:tabs>
                <w:tab w:val="center" w:pos="4800"/>
                <w:tab w:val="right" w:pos="9500"/>
              </w:tabs>
              <w:ind w:firstLineChars="0" w:firstLine="0"/>
              <w:jc w:val="center"/>
            </w:pPr>
            <w:r w:rsidRPr="007F0215">
              <w:t>M</w:t>
            </w:r>
            <w:r w:rsidR="004F7A78">
              <w:t>aximal Bit Rate</w:t>
            </w:r>
            <w:r w:rsidRPr="007F0215">
              <w:t xml:space="preserve"> (Mbps)</w:t>
            </w:r>
          </w:p>
        </w:tc>
      </w:tr>
      <w:tr w:rsidR="0066337A" w:rsidRPr="007F0215" w14:paraId="50BA4A83" w14:textId="77777777" w:rsidTr="0047447B">
        <w:trPr>
          <w:trHeight w:val="480"/>
        </w:trPr>
        <w:tc>
          <w:tcPr>
            <w:tcW w:w="1500" w:type="dxa"/>
            <w:vMerge/>
            <w:tcBorders>
              <w:bottom w:val="single" w:sz="4" w:space="0" w:color="auto"/>
              <w:right w:val="single" w:sz="4" w:space="0" w:color="auto"/>
            </w:tcBorders>
          </w:tcPr>
          <w:p w14:paraId="41336E2C" w14:textId="77777777" w:rsidR="0066337A" w:rsidRPr="007F0215" w:rsidRDefault="0066337A" w:rsidP="0047447B">
            <w:pPr>
              <w:tabs>
                <w:tab w:val="center" w:pos="4800"/>
                <w:tab w:val="right" w:pos="9500"/>
              </w:tabs>
            </w:pPr>
          </w:p>
        </w:tc>
        <w:tc>
          <w:tcPr>
            <w:tcW w:w="1500" w:type="dxa"/>
            <w:vMerge/>
            <w:tcBorders>
              <w:left w:val="single" w:sz="4" w:space="0" w:color="auto"/>
              <w:bottom w:val="single" w:sz="4" w:space="0" w:color="auto"/>
              <w:right w:val="single" w:sz="4" w:space="0" w:color="auto"/>
            </w:tcBorders>
          </w:tcPr>
          <w:p w14:paraId="6D166C04" w14:textId="77777777" w:rsidR="0066337A" w:rsidRPr="007F0215" w:rsidRDefault="0066337A" w:rsidP="0047447B">
            <w:pPr>
              <w:tabs>
                <w:tab w:val="center" w:pos="4800"/>
                <w:tab w:val="right" w:pos="9500"/>
              </w:tabs>
            </w:pPr>
          </w:p>
        </w:tc>
        <w:tc>
          <w:tcPr>
            <w:tcW w:w="1500" w:type="dxa"/>
            <w:vMerge/>
            <w:tcBorders>
              <w:left w:val="single" w:sz="4" w:space="0" w:color="auto"/>
              <w:bottom w:val="single" w:sz="4" w:space="0" w:color="auto"/>
              <w:right w:val="single" w:sz="4" w:space="0" w:color="auto"/>
            </w:tcBorders>
          </w:tcPr>
          <w:p w14:paraId="103AD416" w14:textId="77777777" w:rsidR="0066337A" w:rsidRPr="007F0215" w:rsidRDefault="0066337A" w:rsidP="0047447B">
            <w:pPr>
              <w:tabs>
                <w:tab w:val="center" w:pos="4800"/>
                <w:tab w:val="right" w:pos="9500"/>
              </w:tabs>
            </w:pPr>
          </w:p>
        </w:tc>
        <w:tc>
          <w:tcPr>
            <w:tcW w:w="1500" w:type="dxa"/>
            <w:vMerge/>
            <w:tcBorders>
              <w:left w:val="single" w:sz="4" w:space="0" w:color="auto"/>
              <w:bottom w:val="single" w:sz="4" w:space="0" w:color="auto"/>
              <w:right w:val="single" w:sz="4" w:space="0" w:color="auto"/>
            </w:tcBorders>
          </w:tcPr>
          <w:p w14:paraId="3BE70292" w14:textId="77777777" w:rsidR="0066337A" w:rsidRPr="007F0215" w:rsidRDefault="0066337A" w:rsidP="0047447B">
            <w:pPr>
              <w:tabs>
                <w:tab w:val="center" w:pos="4800"/>
                <w:tab w:val="right" w:pos="9500"/>
              </w:tabs>
            </w:pPr>
          </w:p>
        </w:tc>
        <w:tc>
          <w:tcPr>
            <w:tcW w:w="1500" w:type="dxa"/>
            <w:tcBorders>
              <w:top w:val="single" w:sz="4" w:space="0" w:color="auto"/>
              <w:left w:val="single" w:sz="4" w:space="0" w:color="auto"/>
              <w:bottom w:val="single" w:sz="4" w:space="0" w:color="auto"/>
              <w:right w:val="single" w:sz="4" w:space="0" w:color="auto"/>
            </w:tcBorders>
          </w:tcPr>
          <w:p w14:paraId="285A65D2" w14:textId="77777777" w:rsidR="0066337A" w:rsidRPr="007F0215" w:rsidRDefault="0066337A" w:rsidP="0047447B">
            <w:pPr>
              <w:tabs>
                <w:tab w:val="center" w:pos="4800"/>
                <w:tab w:val="right" w:pos="9500"/>
              </w:tabs>
            </w:pPr>
            <w:r w:rsidRPr="007F0215">
              <w:t xml:space="preserve"> AP a </w:t>
            </w:r>
          </w:p>
        </w:tc>
        <w:tc>
          <w:tcPr>
            <w:tcW w:w="1500" w:type="dxa"/>
            <w:tcBorders>
              <w:top w:val="single" w:sz="4" w:space="0" w:color="auto"/>
              <w:left w:val="single" w:sz="4" w:space="0" w:color="auto"/>
              <w:bottom w:val="single" w:sz="4" w:space="0" w:color="auto"/>
            </w:tcBorders>
          </w:tcPr>
          <w:p w14:paraId="2F00E768" w14:textId="77777777" w:rsidR="0066337A" w:rsidRPr="007F0215" w:rsidRDefault="0066337A" w:rsidP="0047447B">
            <w:pPr>
              <w:tabs>
                <w:tab w:val="center" w:pos="4800"/>
                <w:tab w:val="right" w:pos="9500"/>
              </w:tabs>
            </w:pPr>
            <w:r w:rsidRPr="007F0215">
              <w:t xml:space="preserve"> AP b</w:t>
            </w:r>
          </w:p>
        </w:tc>
      </w:tr>
      <w:tr w:rsidR="0066337A" w:rsidRPr="007F0215" w14:paraId="378952DA" w14:textId="77777777" w:rsidTr="0047447B">
        <w:tc>
          <w:tcPr>
            <w:tcW w:w="1500" w:type="dxa"/>
            <w:tcBorders>
              <w:top w:val="single" w:sz="4" w:space="0" w:color="auto"/>
              <w:right w:val="single" w:sz="4" w:space="0" w:color="auto"/>
            </w:tcBorders>
          </w:tcPr>
          <w:p w14:paraId="15C9533E" w14:textId="77777777" w:rsidR="0066337A" w:rsidRPr="008E6044" w:rsidRDefault="0066337A" w:rsidP="0047447B">
            <w:pPr>
              <w:tabs>
                <w:tab w:val="center" w:pos="4800"/>
                <w:tab w:val="right" w:pos="9500"/>
              </w:tabs>
            </w:pPr>
            <w:r w:rsidRPr="008E6044">
              <w:t>1</w:t>
            </w:r>
          </w:p>
        </w:tc>
        <w:tc>
          <w:tcPr>
            <w:tcW w:w="1500" w:type="dxa"/>
            <w:tcBorders>
              <w:top w:val="single" w:sz="4" w:space="0" w:color="auto"/>
              <w:left w:val="single" w:sz="4" w:space="0" w:color="auto"/>
              <w:right w:val="single" w:sz="4" w:space="0" w:color="auto"/>
            </w:tcBorders>
          </w:tcPr>
          <w:p w14:paraId="678B2838" w14:textId="77777777" w:rsidR="0066337A" w:rsidRPr="00B52D53" w:rsidRDefault="0066337A" w:rsidP="0047447B">
            <w:pPr>
              <w:tabs>
                <w:tab w:val="center" w:pos="4800"/>
                <w:tab w:val="right" w:pos="9500"/>
              </w:tabs>
            </w:pPr>
            <w:r w:rsidRPr="00B52D53">
              <w:t xml:space="preserve"> 0 </w:t>
            </w:r>
          </w:p>
        </w:tc>
        <w:tc>
          <w:tcPr>
            <w:tcW w:w="1500" w:type="dxa"/>
            <w:tcBorders>
              <w:top w:val="single" w:sz="4" w:space="0" w:color="auto"/>
              <w:left w:val="single" w:sz="4" w:space="0" w:color="auto"/>
              <w:right w:val="single" w:sz="4" w:space="0" w:color="auto"/>
            </w:tcBorders>
          </w:tcPr>
          <w:p w14:paraId="6092DD1C" w14:textId="77777777" w:rsidR="0066337A" w:rsidRPr="007879C2" w:rsidRDefault="0066337A" w:rsidP="0047447B">
            <w:pPr>
              <w:tabs>
                <w:tab w:val="center" w:pos="4800"/>
                <w:tab w:val="right" w:pos="9500"/>
              </w:tabs>
            </w:pPr>
            <w:r w:rsidRPr="007879C2">
              <w:t xml:space="preserve"> 200 </w:t>
            </w:r>
          </w:p>
        </w:tc>
        <w:tc>
          <w:tcPr>
            <w:tcW w:w="1500" w:type="dxa"/>
            <w:tcBorders>
              <w:top w:val="single" w:sz="4" w:space="0" w:color="auto"/>
              <w:left w:val="single" w:sz="4" w:space="0" w:color="auto"/>
              <w:right w:val="single" w:sz="4" w:space="0" w:color="auto"/>
            </w:tcBorders>
          </w:tcPr>
          <w:p w14:paraId="7D39632B" w14:textId="77777777" w:rsidR="0066337A" w:rsidRPr="00BC59BE" w:rsidRDefault="0066337A" w:rsidP="0047447B">
            <w:pPr>
              <w:tabs>
                <w:tab w:val="center" w:pos="4800"/>
                <w:tab w:val="right" w:pos="9500"/>
              </w:tabs>
            </w:pPr>
            <w:r w:rsidRPr="00BC59BE">
              <w:t xml:space="preserve"> 1 </w:t>
            </w:r>
          </w:p>
        </w:tc>
        <w:tc>
          <w:tcPr>
            <w:tcW w:w="1500" w:type="dxa"/>
            <w:tcBorders>
              <w:top w:val="single" w:sz="4" w:space="0" w:color="auto"/>
              <w:left w:val="single" w:sz="4" w:space="0" w:color="auto"/>
              <w:right w:val="single" w:sz="4" w:space="0" w:color="auto"/>
            </w:tcBorders>
          </w:tcPr>
          <w:p w14:paraId="1D9E6D52" w14:textId="77777777" w:rsidR="0066337A" w:rsidRPr="00507D7B" w:rsidRDefault="0066337A" w:rsidP="0047447B">
            <w:pPr>
              <w:tabs>
                <w:tab w:val="center" w:pos="4800"/>
                <w:tab w:val="right" w:pos="9500"/>
              </w:tabs>
            </w:pPr>
            <w:r w:rsidRPr="00507D7B">
              <w:t xml:space="preserve"> 4 </w:t>
            </w:r>
          </w:p>
        </w:tc>
        <w:tc>
          <w:tcPr>
            <w:tcW w:w="1500" w:type="dxa"/>
            <w:tcBorders>
              <w:top w:val="single" w:sz="4" w:space="0" w:color="auto"/>
              <w:left w:val="single" w:sz="4" w:space="0" w:color="auto"/>
            </w:tcBorders>
          </w:tcPr>
          <w:p w14:paraId="61D4B0A3" w14:textId="77777777" w:rsidR="0066337A" w:rsidRPr="00DF7030" w:rsidRDefault="0066337A" w:rsidP="0047447B">
            <w:pPr>
              <w:tabs>
                <w:tab w:val="center" w:pos="4800"/>
                <w:tab w:val="right" w:pos="9500"/>
              </w:tabs>
            </w:pPr>
            <w:r w:rsidRPr="00DF7030">
              <w:t xml:space="preserve"> 2 </w:t>
            </w:r>
          </w:p>
        </w:tc>
      </w:tr>
      <w:tr w:rsidR="0066337A" w:rsidRPr="007F0215" w14:paraId="29738032" w14:textId="77777777" w:rsidTr="0047447B">
        <w:tc>
          <w:tcPr>
            <w:tcW w:w="1500" w:type="dxa"/>
            <w:tcBorders>
              <w:right w:val="single" w:sz="4" w:space="0" w:color="auto"/>
            </w:tcBorders>
          </w:tcPr>
          <w:p w14:paraId="2A3C55C8" w14:textId="77777777" w:rsidR="0066337A" w:rsidRPr="008E6044" w:rsidRDefault="0066337A" w:rsidP="0047447B">
            <w:pPr>
              <w:tabs>
                <w:tab w:val="center" w:pos="4800"/>
                <w:tab w:val="right" w:pos="9500"/>
              </w:tabs>
            </w:pPr>
            <w:r w:rsidRPr="008E6044">
              <w:t>2</w:t>
            </w:r>
          </w:p>
        </w:tc>
        <w:tc>
          <w:tcPr>
            <w:tcW w:w="1500" w:type="dxa"/>
            <w:tcBorders>
              <w:left w:val="single" w:sz="4" w:space="0" w:color="auto"/>
              <w:right w:val="single" w:sz="4" w:space="0" w:color="auto"/>
            </w:tcBorders>
          </w:tcPr>
          <w:p w14:paraId="67B3924D" w14:textId="77777777" w:rsidR="0066337A" w:rsidRPr="00B52D53" w:rsidRDefault="0066337A" w:rsidP="0047447B">
            <w:pPr>
              <w:tabs>
                <w:tab w:val="center" w:pos="4800"/>
                <w:tab w:val="right" w:pos="9500"/>
              </w:tabs>
            </w:pPr>
            <w:r w:rsidRPr="00B52D53">
              <w:t xml:space="preserve"> 50 </w:t>
            </w:r>
          </w:p>
        </w:tc>
        <w:tc>
          <w:tcPr>
            <w:tcW w:w="1500" w:type="dxa"/>
            <w:tcBorders>
              <w:left w:val="single" w:sz="4" w:space="0" w:color="auto"/>
              <w:right w:val="single" w:sz="4" w:space="0" w:color="auto"/>
            </w:tcBorders>
          </w:tcPr>
          <w:p w14:paraId="6F007A19" w14:textId="77777777" w:rsidR="0066337A" w:rsidRPr="00B52D53" w:rsidRDefault="0066337A" w:rsidP="0047447B">
            <w:pPr>
              <w:tabs>
                <w:tab w:val="center" w:pos="4800"/>
                <w:tab w:val="right" w:pos="9500"/>
              </w:tabs>
            </w:pPr>
            <w:r w:rsidRPr="00B52D53">
              <w:t xml:space="preserve"> 200 </w:t>
            </w:r>
          </w:p>
        </w:tc>
        <w:tc>
          <w:tcPr>
            <w:tcW w:w="1500" w:type="dxa"/>
            <w:tcBorders>
              <w:left w:val="single" w:sz="4" w:space="0" w:color="auto"/>
              <w:right w:val="single" w:sz="4" w:space="0" w:color="auto"/>
            </w:tcBorders>
          </w:tcPr>
          <w:p w14:paraId="00590107" w14:textId="77777777" w:rsidR="0066337A" w:rsidRPr="007879C2" w:rsidRDefault="0066337A" w:rsidP="0047447B">
            <w:pPr>
              <w:tabs>
                <w:tab w:val="center" w:pos="4800"/>
                <w:tab w:val="right" w:pos="9500"/>
              </w:tabs>
            </w:pPr>
            <w:r w:rsidRPr="007879C2">
              <w:t xml:space="preserve"> 1 </w:t>
            </w:r>
          </w:p>
        </w:tc>
        <w:tc>
          <w:tcPr>
            <w:tcW w:w="1500" w:type="dxa"/>
            <w:tcBorders>
              <w:left w:val="single" w:sz="4" w:space="0" w:color="auto"/>
              <w:right w:val="single" w:sz="4" w:space="0" w:color="auto"/>
            </w:tcBorders>
          </w:tcPr>
          <w:p w14:paraId="71892B67" w14:textId="77777777" w:rsidR="0066337A" w:rsidRPr="00BC59BE" w:rsidRDefault="0066337A" w:rsidP="0047447B">
            <w:pPr>
              <w:tabs>
                <w:tab w:val="center" w:pos="4800"/>
                <w:tab w:val="right" w:pos="9500"/>
              </w:tabs>
            </w:pPr>
            <w:r w:rsidRPr="00BC59BE">
              <w:t xml:space="preserve"> 2.7 </w:t>
            </w:r>
          </w:p>
        </w:tc>
        <w:tc>
          <w:tcPr>
            <w:tcW w:w="1500" w:type="dxa"/>
            <w:tcBorders>
              <w:left w:val="single" w:sz="4" w:space="0" w:color="auto"/>
            </w:tcBorders>
          </w:tcPr>
          <w:p w14:paraId="365301A9" w14:textId="77777777" w:rsidR="0066337A" w:rsidRPr="00507D7B" w:rsidRDefault="0066337A" w:rsidP="0047447B">
            <w:pPr>
              <w:tabs>
                <w:tab w:val="center" w:pos="4800"/>
                <w:tab w:val="right" w:pos="9500"/>
              </w:tabs>
            </w:pPr>
            <w:r w:rsidRPr="00507D7B">
              <w:t xml:space="preserve"> 2</w:t>
            </w:r>
          </w:p>
        </w:tc>
      </w:tr>
      <w:tr w:rsidR="0066337A" w:rsidRPr="007F0215" w14:paraId="4624F9FD" w14:textId="77777777" w:rsidTr="0047447B">
        <w:tc>
          <w:tcPr>
            <w:tcW w:w="1500" w:type="dxa"/>
            <w:tcBorders>
              <w:right w:val="single" w:sz="4" w:space="0" w:color="auto"/>
            </w:tcBorders>
          </w:tcPr>
          <w:p w14:paraId="4F09C2CC" w14:textId="77777777" w:rsidR="0066337A" w:rsidRPr="008E6044" w:rsidRDefault="0066337A" w:rsidP="0047447B">
            <w:pPr>
              <w:tabs>
                <w:tab w:val="center" w:pos="4800"/>
                <w:tab w:val="right" w:pos="9500"/>
              </w:tabs>
            </w:pPr>
            <w:r w:rsidRPr="008E6044">
              <w:t>3</w:t>
            </w:r>
          </w:p>
        </w:tc>
        <w:tc>
          <w:tcPr>
            <w:tcW w:w="1500" w:type="dxa"/>
            <w:tcBorders>
              <w:left w:val="single" w:sz="4" w:space="0" w:color="auto"/>
              <w:right w:val="single" w:sz="4" w:space="0" w:color="auto"/>
            </w:tcBorders>
          </w:tcPr>
          <w:p w14:paraId="4482F4A2" w14:textId="77777777" w:rsidR="0066337A" w:rsidRPr="00B52D53" w:rsidRDefault="0066337A" w:rsidP="0047447B">
            <w:pPr>
              <w:tabs>
                <w:tab w:val="center" w:pos="4800"/>
                <w:tab w:val="right" w:pos="9500"/>
              </w:tabs>
            </w:pPr>
            <w:r w:rsidRPr="00B52D53">
              <w:t xml:space="preserve"> 100 </w:t>
            </w:r>
          </w:p>
        </w:tc>
        <w:tc>
          <w:tcPr>
            <w:tcW w:w="1500" w:type="dxa"/>
            <w:tcBorders>
              <w:left w:val="single" w:sz="4" w:space="0" w:color="auto"/>
              <w:right w:val="single" w:sz="4" w:space="0" w:color="auto"/>
            </w:tcBorders>
          </w:tcPr>
          <w:p w14:paraId="6EEFD399" w14:textId="77777777" w:rsidR="0066337A" w:rsidRPr="00B52D53" w:rsidRDefault="0066337A" w:rsidP="0047447B">
            <w:pPr>
              <w:tabs>
                <w:tab w:val="center" w:pos="4800"/>
                <w:tab w:val="right" w:pos="9500"/>
              </w:tabs>
            </w:pPr>
            <w:r w:rsidRPr="00B52D53">
              <w:t xml:space="preserve"> 200 </w:t>
            </w:r>
          </w:p>
        </w:tc>
        <w:tc>
          <w:tcPr>
            <w:tcW w:w="1500" w:type="dxa"/>
            <w:tcBorders>
              <w:left w:val="single" w:sz="4" w:space="0" w:color="auto"/>
              <w:right w:val="single" w:sz="4" w:space="0" w:color="auto"/>
            </w:tcBorders>
          </w:tcPr>
          <w:p w14:paraId="0195923E" w14:textId="77777777" w:rsidR="0066337A" w:rsidRPr="00B52D53" w:rsidRDefault="0066337A" w:rsidP="0047447B">
            <w:pPr>
              <w:tabs>
                <w:tab w:val="center" w:pos="4800"/>
                <w:tab w:val="right" w:pos="9500"/>
              </w:tabs>
            </w:pPr>
            <w:r w:rsidRPr="00B52D53">
              <w:t xml:space="preserve"> 2 </w:t>
            </w:r>
          </w:p>
        </w:tc>
        <w:tc>
          <w:tcPr>
            <w:tcW w:w="1500" w:type="dxa"/>
            <w:tcBorders>
              <w:left w:val="single" w:sz="4" w:space="0" w:color="auto"/>
              <w:right w:val="single" w:sz="4" w:space="0" w:color="auto"/>
            </w:tcBorders>
          </w:tcPr>
          <w:p w14:paraId="6217F929" w14:textId="77777777" w:rsidR="0066337A" w:rsidRPr="00B52D53" w:rsidRDefault="0066337A" w:rsidP="0047447B">
            <w:pPr>
              <w:tabs>
                <w:tab w:val="center" w:pos="4800"/>
                <w:tab w:val="right" w:pos="9500"/>
              </w:tabs>
            </w:pPr>
            <w:r w:rsidRPr="00B52D53">
              <w:t xml:space="preserve"> 2 </w:t>
            </w:r>
          </w:p>
        </w:tc>
        <w:tc>
          <w:tcPr>
            <w:tcW w:w="1500" w:type="dxa"/>
            <w:tcBorders>
              <w:left w:val="single" w:sz="4" w:space="0" w:color="auto"/>
            </w:tcBorders>
          </w:tcPr>
          <w:p w14:paraId="4CBE9347" w14:textId="77777777" w:rsidR="0066337A" w:rsidRPr="00B52D53" w:rsidRDefault="0066337A" w:rsidP="0047447B">
            <w:pPr>
              <w:tabs>
                <w:tab w:val="center" w:pos="4800"/>
                <w:tab w:val="right" w:pos="9500"/>
              </w:tabs>
            </w:pPr>
            <w:r w:rsidRPr="00B52D53">
              <w:t xml:space="preserve"> 4</w:t>
            </w:r>
          </w:p>
        </w:tc>
      </w:tr>
      <w:tr w:rsidR="0066337A" w:rsidRPr="007F0215" w14:paraId="50F86FC7" w14:textId="77777777" w:rsidTr="0047447B">
        <w:tc>
          <w:tcPr>
            <w:tcW w:w="1500" w:type="dxa"/>
            <w:tcBorders>
              <w:bottom w:val="single" w:sz="4" w:space="0" w:color="auto"/>
              <w:right w:val="single" w:sz="4" w:space="0" w:color="auto"/>
            </w:tcBorders>
          </w:tcPr>
          <w:p w14:paraId="139727AB" w14:textId="77777777" w:rsidR="0066337A" w:rsidRPr="008E6044" w:rsidRDefault="0066337A" w:rsidP="0047447B">
            <w:pPr>
              <w:tabs>
                <w:tab w:val="center" w:pos="4800"/>
                <w:tab w:val="right" w:pos="9500"/>
              </w:tabs>
            </w:pPr>
            <w:r w:rsidRPr="008E6044">
              <w:t>4</w:t>
            </w:r>
          </w:p>
        </w:tc>
        <w:tc>
          <w:tcPr>
            <w:tcW w:w="1500" w:type="dxa"/>
            <w:tcBorders>
              <w:left w:val="single" w:sz="4" w:space="0" w:color="auto"/>
              <w:bottom w:val="single" w:sz="4" w:space="0" w:color="auto"/>
              <w:right w:val="single" w:sz="4" w:space="0" w:color="auto"/>
            </w:tcBorders>
          </w:tcPr>
          <w:p w14:paraId="28D98CE9" w14:textId="77777777" w:rsidR="0066337A" w:rsidRPr="00B52D53" w:rsidRDefault="0066337A" w:rsidP="0047447B">
            <w:pPr>
              <w:tabs>
                <w:tab w:val="center" w:pos="4800"/>
                <w:tab w:val="right" w:pos="9500"/>
              </w:tabs>
            </w:pPr>
            <w:r w:rsidRPr="00B52D53">
              <w:t xml:space="preserve"> 150 </w:t>
            </w:r>
          </w:p>
        </w:tc>
        <w:tc>
          <w:tcPr>
            <w:tcW w:w="1500" w:type="dxa"/>
            <w:tcBorders>
              <w:left w:val="single" w:sz="4" w:space="0" w:color="auto"/>
              <w:bottom w:val="single" w:sz="4" w:space="0" w:color="auto"/>
              <w:right w:val="single" w:sz="4" w:space="0" w:color="auto"/>
            </w:tcBorders>
          </w:tcPr>
          <w:p w14:paraId="3CFF8C8E" w14:textId="77777777" w:rsidR="0066337A" w:rsidRPr="00B52D53" w:rsidRDefault="0066337A" w:rsidP="0047447B">
            <w:pPr>
              <w:tabs>
                <w:tab w:val="center" w:pos="4800"/>
                <w:tab w:val="right" w:pos="9500"/>
              </w:tabs>
            </w:pPr>
            <w:r w:rsidRPr="00B52D53">
              <w:t xml:space="preserve"> 200 </w:t>
            </w:r>
          </w:p>
        </w:tc>
        <w:tc>
          <w:tcPr>
            <w:tcW w:w="1500" w:type="dxa"/>
            <w:tcBorders>
              <w:left w:val="single" w:sz="4" w:space="0" w:color="auto"/>
              <w:bottom w:val="single" w:sz="4" w:space="0" w:color="auto"/>
              <w:right w:val="single" w:sz="4" w:space="0" w:color="auto"/>
            </w:tcBorders>
          </w:tcPr>
          <w:p w14:paraId="32BFE91F" w14:textId="77777777" w:rsidR="0066337A" w:rsidRPr="00B52D53" w:rsidRDefault="0066337A" w:rsidP="0047447B">
            <w:pPr>
              <w:tabs>
                <w:tab w:val="center" w:pos="4800"/>
                <w:tab w:val="right" w:pos="9500"/>
              </w:tabs>
            </w:pPr>
            <w:r w:rsidRPr="00B52D53">
              <w:t xml:space="preserve"> 2 </w:t>
            </w:r>
          </w:p>
        </w:tc>
        <w:tc>
          <w:tcPr>
            <w:tcW w:w="1500" w:type="dxa"/>
            <w:tcBorders>
              <w:left w:val="single" w:sz="4" w:space="0" w:color="auto"/>
              <w:bottom w:val="single" w:sz="4" w:space="0" w:color="auto"/>
              <w:right w:val="single" w:sz="4" w:space="0" w:color="auto"/>
            </w:tcBorders>
          </w:tcPr>
          <w:p w14:paraId="075F1352" w14:textId="77777777" w:rsidR="0066337A" w:rsidRPr="00B52D53" w:rsidRDefault="0066337A" w:rsidP="0047447B">
            <w:pPr>
              <w:tabs>
                <w:tab w:val="center" w:pos="4800"/>
                <w:tab w:val="right" w:pos="9500"/>
              </w:tabs>
            </w:pPr>
            <w:r w:rsidRPr="00B52D53">
              <w:t xml:space="preserve"> 3 </w:t>
            </w:r>
          </w:p>
        </w:tc>
        <w:tc>
          <w:tcPr>
            <w:tcW w:w="1500" w:type="dxa"/>
            <w:tcBorders>
              <w:left w:val="single" w:sz="4" w:space="0" w:color="auto"/>
              <w:bottom w:val="single" w:sz="4" w:space="0" w:color="auto"/>
            </w:tcBorders>
          </w:tcPr>
          <w:p w14:paraId="6574E816" w14:textId="77777777" w:rsidR="0066337A" w:rsidRPr="00B52D53" w:rsidRDefault="0066337A" w:rsidP="0047447B">
            <w:pPr>
              <w:tabs>
                <w:tab w:val="center" w:pos="4800"/>
                <w:tab w:val="right" w:pos="9500"/>
              </w:tabs>
            </w:pPr>
            <w:r w:rsidRPr="00B52D53">
              <w:t xml:space="preserve"> 4</w:t>
            </w:r>
          </w:p>
        </w:tc>
      </w:tr>
    </w:tbl>
    <w:p w14:paraId="65E512B0" w14:textId="77777777" w:rsidR="0066337A" w:rsidRDefault="0066337A" w:rsidP="0066337A">
      <w:pPr>
        <w:jc w:val="left"/>
      </w:pPr>
    </w:p>
    <w:p w14:paraId="200ACB46" w14:textId="77777777" w:rsidR="0066337A" w:rsidRDefault="0066337A" w:rsidP="0066337A">
      <w:pPr>
        <w:jc w:val="left"/>
      </w:pPr>
    </w:p>
    <w:p w14:paraId="5924EE08" w14:textId="77777777" w:rsidR="0066337A" w:rsidRPr="00710717" w:rsidRDefault="00A272DC" w:rsidP="00710717">
      <w:pPr>
        <w:pStyle w:val="afff4"/>
        <w:rPr>
          <w:noProof/>
          <w:szCs w:val="20"/>
        </w:rPr>
      </w:pPr>
      <w:bookmarkStart w:id="119" w:name="_Toc517961375"/>
      <w:r w:rsidRPr="00710717">
        <w:rPr>
          <w:rFonts w:ascii="Times New Roman" w:eastAsia="宋体" w:hAnsi="Times New Roman" w:hint="eastAsia"/>
          <w:noProof/>
          <w:szCs w:val="20"/>
        </w:rPr>
        <w:t>表</w:t>
      </w:r>
      <w:r w:rsidRPr="00710717">
        <w:rPr>
          <w:rFonts w:ascii="Times New Roman" w:eastAsia="宋体" w:hAnsi="Times New Roman"/>
          <w:noProof/>
          <w:szCs w:val="20"/>
        </w:rPr>
        <w:t xml:space="preserve"> 2.</w:t>
      </w:r>
      <w:r w:rsidRPr="00710717">
        <w:rPr>
          <w:rFonts w:ascii="Times New Roman" w:eastAsia="宋体" w:hAnsi="Times New Roman"/>
          <w:noProof/>
          <w:szCs w:val="20"/>
        </w:rPr>
        <w:fldChar w:fldCharType="begin"/>
      </w:r>
      <w:r w:rsidRPr="00710717">
        <w:rPr>
          <w:rFonts w:ascii="Times New Roman" w:eastAsia="宋体" w:hAnsi="Times New Roman"/>
          <w:noProof/>
          <w:szCs w:val="20"/>
        </w:rPr>
        <w:instrText xml:space="preserve"> SEQ </w:instrText>
      </w:r>
      <w:r w:rsidRPr="00710717">
        <w:rPr>
          <w:rFonts w:ascii="Times New Roman" w:eastAsia="宋体" w:hAnsi="Times New Roman" w:hint="eastAsia"/>
          <w:noProof/>
          <w:szCs w:val="20"/>
        </w:rPr>
        <w:instrText>表</w:instrText>
      </w:r>
      <w:r w:rsidRPr="00710717">
        <w:rPr>
          <w:rFonts w:ascii="Times New Roman" w:eastAsia="宋体" w:hAnsi="Times New Roman"/>
          <w:noProof/>
          <w:szCs w:val="20"/>
        </w:rPr>
        <w:instrText xml:space="preserve">2. \* ARABIC </w:instrText>
      </w:r>
      <w:r w:rsidRPr="00710717">
        <w:rPr>
          <w:rFonts w:ascii="Times New Roman" w:eastAsia="宋体" w:hAnsi="Times New Roman"/>
          <w:noProof/>
          <w:szCs w:val="20"/>
        </w:rPr>
        <w:fldChar w:fldCharType="separate"/>
      </w:r>
      <w:r w:rsidRPr="00710717">
        <w:rPr>
          <w:rFonts w:ascii="Times New Roman" w:eastAsia="宋体" w:hAnsi="Times New Roman"/>
          <w:noProof/>
          <w:szCs w:val="20"/>
        </w:rPr>
        <w:t>6</w:t>
      </w:r>
      <w:r w:rsidRPr="00710717">
        <w:rPr>
          <w:rFonts w:ascii="Times New Roman" w:eastAsia="宋体" w:hAnsi="Times New Roman"/>
          <w:noProof/>
          <w:szCs w:val="20"/>
        </w:rPr>
        <w:fldChar w:fldCharType="end"/>
      </w:r>
      <w:r w:rsidRPr="00710717">
        <w:rPr>
          <w:rFonts w:ascii="Times New Roman" w:eastAsia="宋体" w:hAnsi="Times New Roman"/>
          <w:noProof/>
          <w:szCs w:val="20"/>
        </w:rPr>
        <w:t xml:space="preserve">  </w:t>
      </w:r>
      <w:r w:rsidRPr="00710717">
        <w:rPr>
          <w:rFonts w:ascii="Times New Roman" w:eastAsia="宋体" w:hAnsi="Times New Roman" w:hint="eastAsia"/>
          <w:noProof/>
          <w:szCs w:val="20"/>
        </w:rPr>
        <w:t>场景</w:t>
      </w:r>
      <w:r w:rsidRPr="00710717">
        <w:rPr>
          <w:rFonts w:ascii="Times New Roman" w:eastAsia="宋体" w:hAnsi="Times New Roman"/>
          <w:noProof/>
          <w:szCs w:val="20"/>
        </w:rPr>
        <w:t>1</w:t>
      </w:r>
      <w:r w:rsidRPr="00710717">
        <w:rPr>
          <w:rFonts w:ascii="Times New Roman" w:eastAsia="宋体" w:hAnsi="Times New Roman" w:hint="eastAsia"/>
          <w:noProof/>
          <w:szCs w:val="20"/>
        </w:rPr>
        <w:t>：动态</w:t>
      </w:r>
      <w:r w:rsidRPr="00710717">
        <w:rPr>
          <w:rFonts w:ascii="Times New Roman" w:eastAsia="宋体" w:hAnsi="Times New Roman"/>
          <w:noProof/>
          <w:szCs w:val="20"/>
        </w:rPr>
        <w:t>STA</w:t>
      </w:r>
      <w:bookmarkEnd w:id="119"/>
    </w:p>
    <w:p w14:paraId="78CC8C2F" w14:textId="77777777" w:rsidR="002B2D19" w:rsidRPr="00710717" w:rsidRDefault="002B2D19" w:rsidP="0066337A">
      <w:pPr>
        <w:jc w:val="center"/>
        <w:rPr>
          <w:szCs w:val="24"/>
          <w:lang w:eastAsia="zh-CN"/>
        </w:rPr>
      </w:pPr>
      <w:r w:rsidRPr="00710717">
        <w:rPr>
          <w:szCs w:val="24"/>
          <w:lang w:eastAsia="zh-CN"/>
        </w:rPr>
        <w:lastRenderedPageBreak/>
        <w:t>Tab</w:t>
      </w:r>
      <w:r w:rsidR="004F7A78">
        <w:rPr>
          <w:szCs w:val="24"/>
          <w:lang w:eastAsia="zh-CN"/>
        </w:rPr>
        <w:t xml:space="preserve">. </w:t>
      </w:r>
      <w:r w:rsidRPr="00710717">
        <w:rPr>
          <w:szCs w:val="24"/>
          <w:lang w:eastAsia="zh-CN"/>
        </w:rPr>
        <w:t xml:space="preserve">2.6 </w:t>
      </w:r>
      <w:r w:rsidR="003410C5">
        <w:rPr>
          <w:szCs w:val="24"/>
          <w:lang w:eastAsia="zh-CN"/>
        </w:rPr>
        <w:t xml:space="preserve"> </w:t>
      </w:r>
      <w:r w:rsidRPr="00710717">
        <w:rPr>
          <w:szCs w:val="24"/>
          <w:lang w:eastAsia="zh-CN"/>
        </w:rPr>
        <w:t>S</w:t>
      </w:r>
      <w:r w:rsidR="004F7A78">
        <w:rPr>
          <w:szCs w:val="24"/>
          <w:lang w:eastAsia="zh-CN"/>
        </w:rPr>
        <w:t>cenario 1: Dynamic STAS</w:t>
      </w:r>
    </w:p>
    <w:tbl>
      <w:tblPr>
        <w:tblW w:w="8500" w:type="dxa"/>
        <w:jc w:val="center"/>
        <w:tblLayout w:type="fixed"/>
        <w:tblCellMar>
          <w:left w:w="0" w:type="dxa"/>
          <w:right w:w="0" w:type="dxa"/>
        </w:tblCellMar>
        <w:tblLook w:val="0000" w:firstRow="0" w:lastRow="0" w:firstColumn="0" w:lastColumn="0" w:noHBand="0" w:noVBand="0"/>
      </w:tblPr>
      <w:tblGrid>
        <w:gridCol w:w="1271"/>
        <w:gridCol w:w="1281"/>
        <w:gridCol w:w="845"/>
        <w:gridCol w:w="851"/>
        <w:gridCol w:w="709"/>
        <w:gridCol w:w="708"/>
        <w:gridCol w:w="851"/>
        <w:gridCol w:w="709"/>
        <w:gridCol w:w="728"/>
        <w:gridCol w:w="547"/>
      </w:tblGrid>
      <w:tr w:rsidR="0066337A" w:rsidRPr="007F0215" w14:paraId="6A6FE61F" w14:textId="77777777" w:rsidTr="00710717">
        <w:trPr>
          <w:jc w:val="center"/>
        </w:trPr>
        <w:tc>
          <w:tcPr>
            <w:tcW w:w="1271" w:type="dxa"/>
            <w:vMerge w:val="restart"/>
            <w:tcBorders>
              <w:top w:val="single" w:sz="4" w:space="0" w:color="auto"/>
              <w:right w:val="single" w:sz="4" w:space="0" w:color="auto"/>
            </w:tcBorders>
            <w:vAlign w:val="center"/>
          </w:tcPr>
          <w:p w14:paraId="5A2ADAC3" w14:textId="77777777" w:rsidR="0066337A" w:rsidRPr="007F0215" w:rsidRDefault="0066337A" w:rsidP="00710717">
            <w:pPr>
              <w:tabs>
                <w:tab w:val="center" w:pos="4800"/>
                <w:tab w:val="right" w:pos="9500"/>
              </w:tabs>
              <w:ind w:firstLineChars="0" w:firstLine="0"/>
            </w:pPr>
            <w:r w:rsidRPr="007F0215">
              <w:t>Metrics</w:t>
            </w:r>
          </w:p>
        </w:tc>
        <w:tc>
          <w:tcPr>
            <w:tcW w:w="1281" w:type="dxa"/>
            <w:vMerge w:val="restart"/>
            <w:tcBorders>
              <w:top w:val="single" w:sz="4" w:space="0" w:color="auto"/>
              <w:left w:val="single" w:sz="4" w:space="0" w:color="auto"/>
              <w:right w:val="single" w:sz="4" w:space="0" w:color="auto"/>
            </w:tcBorders>
            <w:vAlign w:val="center"/>
          </w:tcPr>
          <w:p w14:paraId="39175610" w14:textId="77777777" w:rsidR="0066337A" w:rsidRPr="007F0215" w:rsidRDefault="0066337A" w:rsidP="00710717">
            <w:pPr>
              <w:tabs>
                <w:tab w:val="center" w:pos="4800"/>
                <w:tab w:val="right" w:pos="9500"/>
              </w:tabs>
              <w:ind w:firstLineChars="0" w:firstLine="0"/>
            </w:pPr>
            <w:r w:rsidRPr="007F0215">
              <w:t>Algorithms</w:t>
            </w:r>
          </w:p>
        </w:tc>
        <w:tc>
          <w:tcPr>
            <w:tcW w:w="5948" w:type="dxa"/>
            <w:gridSpan w:val="8"/>
            <w:tcBorders>
              <w:top w:val="single" w:sz="4" w:space="0" w:color="auto"/>
              <w:left w:val="single" w:sz="4" w:space="0" w:color="auto"/>
              <w:bottom w:val="single" w:sz="4" w:space="0" w:color="auto"/>
            </w:tcBorders>
            <w:vAlign w:val="center"/>
          </w:tcPr>
          <w:p w14:paraId="4F4D7AE1" w14:textId="77777777" w:rsidR="0066337A" w:rsidRPr="007F0215" w:rsidRDefault="0066337A" w:rsidP="0047447B">
            <w:pPr>
              <w:tabs>
                <w:tab w:val="center" w:pos="4800"/>
                <w:tab w:val="right" w:pos="9500"/>
              </w:tabs>
              <w:jc w:val="center"/>
            </w:pPr>
            <w:r w:rsidRPr="007F0215">
              <w:t>APs</w:t>
            </w:r>
          </w:p>
        </w:tc>
      </w:tr>
      <w:tr w:rsidR="0066337A" w:rsidRPr="007F0215" w14:paraId="723F37D6" w14:textId="77777777" w:rsidTr="00710717">
        <w:trPr>
          <w:jc w:val="center"/>
        </w:trPr>
        <w:tc>
          <w:tcPr>
            <w:tcW w:w="1271" w:type="dxa"/>
            <w:vMerge/>
            <w:tcBorders>
              <w:right w:val="single" w:sz="4" w:space="0" w:color="auto"/>
            </w:tcBorders>
            <w:vAlign w:val="center"/>
          </w:tcPr>
          <w:p w14:paraId="61DC320A" w14:textId="77777777" w:rsidR="0066337A" w:rsidRPr="007F0215" w:rsidRDefault="0066337A" w:rsidP="0047447B">
            <w:pPr>
              <w:tabs>
                <w:tab w:val="center" w:pos="4800"/>
                <w:tab w:val="right" w:pos="9500"/>
              </w:tabs>
              <w:jc w:val="center"/>
            </w:pPr>
          </w:p>
        </w:tc>
        <w:tc>
          <w:tcPr>
            <w:tcW w:w="1281" w:type="dxa"/>
            <w:vMerge/>
            <w:tcBorders>
              <w:left w:val="single" w:sz="4" w:space="0" w:color="auto"/>
              <w:right w:val="single" w:sz="4" w:space="0" w:color="auto"/>
            </w:tcBorders>
            <w:vAlign w:val="center"/>
          </w:tcPr>
          <w:p w14:paraId="5778905C" w14:textId="77777777" w:rsidR="0066337A" w:rsidRPr="007F0215" w:rsidRDefault="0066337A" w:rsidP="0047447B">
            <w:pPr>
              <w:tabs>
                <w:tab w:val="center" w:pos="4800"/>
                <w:tab w:val="right" w:pos="9500"/>
              </w:tabs>
              <w:jc w:val="center"/>
            </w:pPr>
          </w:p>
        </w:tc>
        <w:tc>
          <w:tcPr>
            <w:tcW w:w="3113" w:type="dxa"/>
            <w:gridSpan w:val="4"/>
            <w:tcBorders>
              <w:top w:val="single" w:sz="4" w:space="0" w:color="auto"/>
              <w:left w:val="single" w:sz="4" w:space="0" w:color="auto"/>
              <w:bottom w:val="single" w:sz="4" w:space="0" w:color="auto"/>
              <w:right w:val="single" w:sz="4" w:space="0" w:color="auto"/>
            </w:tcBorders>
            <w:vAlign w:val="center"/>
          </w:tcPr>
          <w:p w14:paraId="4746F462" w14:textId="77777777" w:rsidR="0066337A" w:rsidRPr="007F0215" w:rsidRDefault="004F7A78" w:rsidP="0047447B">
            <w:pPr>
              <w:tabs>
                <w:tab w:val="center" w:pos="4800"/>
                <w:tab w:val="right" w:pos="9500"/>
              </w:tabs>
              <w:jc w:val="center"/>
            </w:pPr>
            <w:r>
              <w:t xml:space="preserve">a </w:t>
            </w:r>
            <w:r w:rsidR="0066337A" w:rsidRPr="007F0215">
              <w:t>(4 Mbps)</w:t>
            </w:r>
          </w:p>
        </w:tc>
        <w:tc>
          <w:tcPr>
            <w:tcW w:w="2835" w:type="dxa"/>
            <w:gridSpan w:val="4"/>
            <w:tcBorders>
              <w:top w:val="single" w:sz="4" w:space="0" w:color="auto"/>
              <w:left w:val="single" w:sz="4" w:space="0" w:color="auto"/>
              <w:bottom w:val="single" w:sz="4" w:space="0" w:color="auto"/>
            </w:tcBorders>
            <w:vAlign w:val="center"/>
          </w:tcPr>
          <w:p w14:paraId="081A4113" w14:textId="77777777" w:rsidR="0066337A" w:rsidRPr="007F0215" w:rsidRDefault="004F7A78" w:rsidP="0047447B">
            <w:pPr>
              <w:tabs>
                <w:tab w:val="center" w:pos="4800"/>
                <w:tab w:val="right" w:pos="9500"/>
              </w:tabs>
              <w:jc w:val="center"/>
            </w:pPr>
            <w:r>
              <w:t xml:space="preserve">b </w:t>
            </w:r>
            <w:r w:rsidR="0066337A" w:rsidRPr="007F0215">
              <w:t>(4 Mbps)</w:t>
            </w:r>
          </w:p>
        </w:tc>
      </w:tr>
      <w:tr w:rsidR="0066337A" w:rsidRPr="007F0215" w14:paraId="4BD1AAD7" w14:textId="77777777" w:rsidTr="00710717">
        <w:trPr>
          <w:jc w:val="center"/>
        </w:trPr>
        <w:tc>
          <w:tcPr>
            <w:tcW w:w="1271" w:type="dxa"/>
            <w:vMerge/>
            <w:tcBorders>
              <w:right w:val="single" w:sz="4" w:space="0" w:color="auto"/>
            </w:tcBorders>
            <w:vAlign w:val="center"/>
          </w:tcPr>
          <w:p w14:paraId="7E4E06F2" w14:textId="77777777" w:rsidR="0066337A" w:rsidRPr="007F0215" w:rsidRDefault="0066337A" w:rsidP="0047447B">
            <w:pPr>
              <w:tabs>
                <w:tab w:val="center" w:pos="4800"/>
                <w:tab w:val="right" w:pos="9500"/>
              </w:tabs>
              <w:jc w:val="center"/>
            </w:pPr>
          </w:p>
        </w:tc>
        <w:tc>
          <w:tcPr>
            <w:tcW w:w="1281" w:type="dxa"/>
            <w:vMerge/>
            <w:tcBorders>
              <w:left w:val="single" w:sz="4" w:space="0" w:color="auto"/>
              <w:right w:val="single" w:sz="4" w:space="0" w:color="auto"/>
            </w:tcBorders>
            <w:vAlign w:val="center"/>
          </w:tcPr>
          <w:p w14:paraId="126D7C03" w14:textId="77777777" w:rsidR="0066337A" w:rsidRPr="007F0215" w:rsidRDefault="0066337A" w:rsidP="0047447B">
            <w:pPr>
              <w:tabs>
                <w:tab w:val="center" w:pos="4800"/>
                <w:tab w:val="right" w:pos="9500"/>
              </w:tabs>
              <w:jc w:val="center"/>
            </w:pPr>
          </w:p>
        </w:tc>
        <w:tc>
          <w:tcPr>
            <w:tcW w:w="3113" w:type="dxa"/>
            <w:gridSpan w:val="4"/>
            <w:tcBorders>
              <w:top w:val="single" w:sz="4" w:space="0" w:color="auto"/>
              <w:left w:val="single" w:sz="4" w:space="0" w:color="auto"/>
              <w:bottom w:val="single" w:sz="4" w:space="0" w:color="auto"/>
              <w:right w:val="single" w:sz="4" w:space="0" w:color="auto"/>
            </w:tcBorders>
            <w:vAlign w:val="center"/>
          </w:tcPr>
          <w:p w14:paraId="0D3B2994" w14:textId="77777777" w:rsidR="0066337A" w:rsidRPr="007F0215" w:rsidRDefault="0066337A" w:rsidP="0047447B">
            <w:pPr>
              <w:tabs>
                <w:tab w:val="center" w:pos="4800"/>
                <w:tab w:val="right" w:pos="9500"/>
              </w:tabs>
              <w:jc w:val="center"/>
            </w:pPr>
            <w:r w:rsidRPr="007F0215">
              <w:t>STAs</w:t>
            </w:r>
          </w:p>
        </w:tc>
        <w:tc>
          <w:tcPr>
            <w:tcW w:w="2835" w:type="dxa"/>
            <w:gridSpan w:val="4"/>
            <w:tcBorders>
              <w:top w:val="single" w:sz="4" w:space="0" w:color="auto"/>
              <w:left w:val="single" w:sz="4" w:space="0" w:color="auto"/>
              <w:bottom w:val="single" w:sz="4" w:space="0" w:color="auto"/>
            </w:tcBorders>
            <w:vAlign w:val="center"/>
          </w:tcPr>
          <w:p w14:paraId="31B6C5DE" w14:textId="77777777" w:rsidR="0066337A" w:rsidRPr="007F0215" w:rsidRDefault="0066337A" w:rsidP="0047447B">
            <w:pPr>
              <w:tabs>
                <w:tab w:val="center" w:pos="4800"/>
                <w:tab w:val="right" w:pos="9500"/>
              </w:tabs>
              <w:jc w:val="center"/>
            </w:pPr>
            <w:r w:rsidRPr="007F0215">
              <w:t>STAs</w:t>
            </w:r>
          </w:p>
        </w:tc>
      </w:tr>
      <w:tr w:rsidR="0066337A" w:rsidRPr="007F0215" w14:paraId="45B11627" w14:textId="77777777" w:rsidTr="00710717">
        <w:trPr>
          <w:jc w:val="center"/>
        </w:trPr>
        <w:tc>
          <w:tcPr>
            <w:tcW w:w="1271" w:type="dxa"/>
            <w:vMerge/>
            <w:tcBorders>
              <w:bottom w:val="single" w:sz="4" w:space="0" w:color="auto"/>
              <w:right w:val="single" w:sz="4" w:space="0" w:color="auto"/>
            </w:tcBorders>
            <w:vAlign w:val="center"/>
          </w:tcPr>
          <w:p w14:paraId="4593E81A" w14:textId="77777777" w:rsidR="0066337A" w:rsidRPr="007F0215" w:rsidRDefault="0066337A" w:rsidP="0047447B">
            <w:pPr>
              <w:tabs>
                <w:tab w:val="center" w:pos="4800"/>
                <w:tab w:val="right" w:pos="9500"/>
              </w:tabs>
              <w:jc w:val="center"/>
            </w:pPr>
          </w:p>
        </w:tc>
        <w:tc>
          <w:tcPr>
            <w:tcW w:w="1281" w:type="dxa"/>
            <w:vMerge/>
            <w:tcBorders>
              <w:left w:val="single" w:sz="4" w:space="0" w:color="auto"/>
              <w:bottom w:val="single" w:sz="4" w:space="0" w:color="auto"/>
              <w:right w:val="single" w:sz="4" w:space="0" w:color="auto"/>
            </w:tcBorders>
            <w:vAlign w:val="center"/>
          </w:tcPr>
          <w:p w14:paraId="563BF9CC" w14:textId="77777777" w:rsidR="0066337A" w:rsidRPr="007F0215" w:rsidRDefault="0066337A" w:rsidP="0047447B">
            <w:pPr>
              <w:tabs>
                <w:tab w:val="center" w:pos="4800"/>
                <w:tab w:val="right" w:pos="9500"/>
              </w:tabs>
              <w:jc w:val="center"/>
            </w:pPr>
          </w:p>
        </w:tc>
        <w:tc>
          <w:tcPr>
            <w:tcW w:w="845" w:type="dxa"/>
            <w:tcBorders>
              <w:top w:val="single" w:sz="4" w:space="0" w:color="auto"/>
              <w:left w:val="single" w:sz="4" w:space="0" w:color="auto"/>
              <w:bottom w:val="single" w:sz="4" w:space="0" w:color="auto"/>
              <w:right w:val="single" w:sz="4" w:space="0" w:color="auto"/>
            </w:tcBorders>
            <w:vAlign w:val="center"/>
          </w:tcPr>
          <w:p w14:paraId="55EAE478" w14:textId="77777777" w:rsidR="0066337A" w:rsidRPr="007F0215" w:rsidRDefault="0066337A" w:rsidP="00710717">
            <w:pPr>
              <w:tabs>
                <w:tab w:val="center" w:pos="4800"/>
                <w:tab w:val="right" w:pos="9500"/>
              </w:tabs>
              <w:ind w:firstLineChars="0" w:firstLine="0"/>
              <w:jc w:val="center"/>
            </w:pPr>
            <w:r w:rsidRPr="007F0215">
              <w:t>1</w:t>
            </w:r>
          </w:p>
        </w:tc>
        <w:tc>
          <w:tcPr>
            <w:tcW w:w="851" w:type="dxa"/>
            <w:tcBorders>
              <w:top w:val="single" w:sz="4" w:space="0" w:color="auto"/>
              <w:left w:val="single" w:sz="4" w:space="0" w:color="auto"/>
              <w:bottom w:val="single" w:sz="4" w:space="0" w:color="auto"/>
              <w:right w:val="single" w:sz="4" w:space="0" w:color="auto"/>
            </w:tcBorders>
            <w:vAlign w:val="center"/>
          </w:tcPr>
          <w:p w14:paraId="2F4BB5DF" w14:textId="77777777" w:rsidR="0066337A" w:rsidRPr="007F0215" w:rsidRDefault="0066337A" w:rsidP="00710717">
            <w:pPr>
              <w:tabs>
                <w:tab w:val="center" w:pos="4800"/>
                <w:tab w:val="right" w:pos="9500"/>
              </w:tabs>
              <w:ind w:firstLineChars="0" w:firstLine="0"/>
              <w:jc w:val="center"/>
            </w:pPr>
            <w:r w:rsidRPr="007F0215">
              <w:t>2</w:t>
            </w:r>
          </w:p>
        </w:tc>
        <w:tc>
          <w:tcPr>
            <w:tcW w:w="709" w:type="dxa"/>
            <w:tcBorders>
              <w:top w:val="single" w:sz="4" w:space="0" w:color="auto"/>
              <w:left w:val="single" w:sz="4" w:space="0" w:color="auto"/>
              <w:bottom w:val="single" w:sz="4" w:space="0" w:color="auto"/>
              <w:right w:val="single" w:sz="4" w:space="0" w:color="auto"/>
            </w:tcBorders>
            <w:vAlign w:val="center"/>
          </w:tcPr>
          <w:p w14:paraId="068D0388" w14:textId="77777777" w:rsidR="0066337A" w:rsidRPr="007F0215" w:rsidRDefault="0066337A" w:rsidP="00710717">
            <w:pPr>
              <w:tabs>
                <w:tab w:val="center" w:pos="4800"/>
                <w:tab w:val="right" w:pos="9500"/>
              </w:tabs>
              <w:ind w:firstLineChars="0" w:firstLine="0"/>
            </w:pPr>
            <w:r w:rsidRPr="007F0215">
              <w:t>3</w:t>
            </w:r>
          </w:p>
        </w:tc>
        <w:tc>
          <w:tcPr>
            <w:tcW w:w="708" w:type="dxa"/>
            <w:tcBorders>
              <w:top w:val="single" w:sz="4" w:space="0" w:color="auto"/>
              <w:left w:val="single" w:sz="4" w:space="0" w:color="auto"/>
              <w:bottom w:val="single" w:sz="4" w:space="0" w:color="auto"/>
              <w:right w:val="single" w:sz="4" w:space="0" w:color="auto"/>
            </w:tcBorders>
            <w:vAlign w:val="center"/>
          </w:tcPr>
          <w:p w14:paraId="6ACD31E0" w14:textId="77777777" w:rsidR="0066337A" w:rsidRPr="007F0215" w:rsidRDefault="0066337A" w:rsidP="00710717">
            <w:pPr>
              <w:tabs>
                <w:tab w:val="center" w:pos="4800"/>
                <w:tab w:val="right" w:pos="9500"/>
              </w:tabs>
              <w:ind w:firstLineChars="0" w:firstLine="0"/>
              <w:jc w:val="center"/>
            </w:pPr>
            <w:r w:rsidRPr="007F0215">
              <w:t>4</w:t>
            </w:r>
          </w:p>
        </w:tc>
        <w:tc>
          <w:tcPr>
            <w:tcW w:w="851" w:type="dxa"/>
            <w:tcBorders>
              <w:top w:val="single" w:sz="4" w:space="0" w:color="auto"/>
              <w:left w:val="single" w:sz="4" w:space="0" w:color="auto"/>
              <w:bottom w:val="single" w:sz="4" w:space="0" w:color="auto"/>
              <w:right w:val="single" w:sz="4" w:space="0" w:color="auto"/>
            </w:tcBorders>
            <w:vAlign w:val="center"/>
          </w:tcPr>
          <w:p w14:paraId="5CFF446D" w14:textId="77777777" w:rsidR="0066337A" w:rsidRPr="007F0215" w:rsidRDefault="0066337A" w:rsidP="00710717">
            <w:pPr>
              <w:tabs>
                <w:tab w:val="center" w:pos="4800"/>
                <w:tab w:val="right" w:pos="9500"/>
              </w:tabs>
              <w:ind w:firstLineChars="0" w:firstLine="0"/>
              <w:jc w:val="center"/>
            </w:pPr>
            <w:r w:rsidRPr="007F0215">
              <w:t>1</w:t>
            </w:r>
          </w:p>
        </w:tc>
        <w:tc>
          <w:tcPr>
            <w:tcW w:w="709" w:type="dxa"/>
            <w:tcBorders>
              <w:top w:val="single" w:sz="4" w:space="0" w:color="auto"/>
              <w:left w:val="single" w:sz="4" w:space="0" w:color="auto"/>
              <w:bottom w:val="single" w:sz="4" w:space="0" w:color="auto"/>
              <w:right w:val="single" w:sz="4" w:space="0" w:color="auto"/>
            </w:tcBorders>
            <w:vAlign w:val="center"/>
          </w:tcPr>
          <w:p w14:paraId="47F0F2B9" w14:textId="77777777" w:rsidR="0066337A" w:rsidRPr="007F0215" w:rsidRDefault="0066337A" w:rsidP="00710717">
            <w:pPr>
              <w:tabs>
                <w:tab w:val="center" w:pos="4800"/>
                <w:tab w:val="right" w:pos="9500"/>
              </w:tabs>
              <w:ind w:firstLineChars="0" w:firstLine="0"/>
              <w:jc w:val="center"/>
            </w:pPr>
            <w:r w:rsidRPr="007F0215">
              <w:t>2</w:t>
            </w:r>
          </w:p>
        </w:tc>
        <w:tc>
          <w:tcPr>
            <w:tcW w:w="728" w:type="dxa"/>
            <w:tcBorders>
              <w:top w:val="single" w:sz="4" w:space="0" w:color="auto"/>
              <w:left w:val="single" w:sz="4" w:space="0" w:color="auto"/>
              <w:bottom w:val="single" w:sz="4" w:space="0" w:color="auto"/>
              <w:right w:val="single" w:sz="4" w:space="0" w:color="auto"/>
            </w:tcBorders>
            <w:vAlign w:val="center"/>
          </w:tcPr>
          <w:p w14:paraId="019C76FB" w14:textId="77777777" w:rsidR="0066337A" w:rsidRPr="007F0215" w:rsidRDefault="0066337A" w:rsidP="00710717">
            <w:pPr>
              <w:tabs>
                <w:tab w:val="center" w:pos="4800"/>
                <w:tab w:val="right" w:pos="9500"/>
              </w:tabs>
              <w:ind w:firstLineChars="0" w:firstLine="0"/>
              <w:jc w:val="center"/>
            </w:pPr>
            <w:r w:rsidRPr="007F0215">
              <w:t>3</w:t>
            </w:r>
          </w:p>
        </w:tc>
        <w:tc>
          <w:tcPr>
            <w:tcW w:w="547" w:type="dxa"/>
            <w:tcBorders>
              <w:top w:val="single" w:sz="4" w:space="0" w:color="auto"/>
              <w:left w:val="single" w:sz="4" w:space="0" w:color="auto"/>
              <w:bottom w:val="single" w:sz="4" w:space="0" w:color="auto"/>
            </w:tcBorders>
            <w:vAlign w:val="center"/>
          </w:tcPr>
          <w:p w14:paraId="6A8D3181" w14:textId="77777777" w:rsidR="0066337A" w:rsidRPr="007F0215" w:rsidRDefault="004F7A78" w:rsidP="00710717">
            <w:pPr>
              <w:tabs>
                <w:tab w:val="center" w:pos="4800"/>
                <w:tab w:val="right" w:pos="9500"/>
              </w:tabs>
              <w:ind w:firstLineChars="0" w:firstLine="0"/>
              <w:jc w:val="center"/>
            </w:pPr>
            <w:r>
              <w:t>4</w:t>
            </w:r>
          </w:p>
        </w:tc>
      </w:tr>
      <w:tr w:rsidR="0066337A" w:rsidRPr="007F0215" w14:paraId="539374C3" w14:textId="77777777" w:rsidTr="00710717">
        <w:trPr>
          <w:jc w:val="center"/>
        </w:trPr>
        <w:tc>
          <w:tcPr>
            <w:tcW w:w="1271" w:type="dxa"/>
            <w:vMerge w:val="restart"/>
            <w:tcBorders>
              <w:top w:val="single" w:sz="4" w:space="0" w:color="auto"/>
              <w:right w:val="single" w:sz="4" w:space="0" w:color="auto"/>
            </w:tcBorders>
            <w:vAlign w:val="center"/>
          </w:tcPr>
          <w:p w14:paraId="35ABB7E0" w14:textId="77777777" w:rsidR="0066337A" w:rsidRPr="008E6044" w:rsidRDefault="0066337A" w:rsidP="00710717">
            <w:pPr>
              <w:tabs>
                <w:tab w:val="center" w:pos="4800"/>
                <w:tab w:val="right" w:pos="9500"/>
              </w:tabs>
              <w:ind w:firstLineChars="0" w:firstLine="0"/>
            </w:pPr>
            <w:r w:rsidRPr="008E6044">
              <w:t>Association</w:t>
            </w:r>
          </w:p>
        </w:tc>
        <w:tc>
          <w:tcPr>
            <w:tcW w:w="1281" w:type="dxa"/>
            <w:tcBorders>
              <w:top w:val="single" w:sz="4" w:space="0" w:color="auto"/>
              <w:left w:val="single" w:sz="4" w:space="0" w:color="auto"/>
              <w:right w:val="single" w:sz="4" w:space="0" w:color="auto"/>
            </w:tcBorders>
            <w:vAlign w:val="center"/>
          </w:tcPr>
          <w:p w14:paraId="17B9E0D2" w14:textId="77777777" w:rsidR="0066337A" w:rsidRPr="008E6044" w:rsidRDefault="0066337A" w:rsidP="00710717">
            <w:pPr>
              <w:tabs>
                <w:tab w:val="center" w:pos="4800"/>
                <w:tab w:val="right" w:pos="9500"/>
              </w:tabs>
              <w:ind w:firstLineChars="0" w:firstLine="0"/>
            </w:pPr>
            <w:r w:rsidRPr="008E6044">
              <w:t>QoS_F/ALG</w:t>
            </w:r>
          </w:p>
        </w:tc>
        <w:tc>
          <w:tcPr>
            <w:tcW w:w="845" w:type="dxa"/>
            <w:tcBorders>
              <w:top w:val="single" w:sz="4" w:space="0" w:color="auto"/>
              <w:left w:val="single" w:sz="4" w:space="0" w:color="auto"/>
              <w:right w:val="single" w:sz="4" w:space="0" w:color="auto"/>
            </w:tcBorders>
            <w:vAlign w:val="center"/>
          </w:tcPr>
          <w:p w14:paraId="50F2A6F7" w14:textId="77777777" w:rsidR="0066337A" w:rsidRPr="008E6044" w:rsidRDefault="00A3404B" w:rsidP="00710717">
            <w:pPr>
              <w:tabs>
                <w:tab w:val="center" w:pos="4800"/>
                <w:tab w:val="right" w:pos="9500"/>
              </w:tabs>
              <w:ind w:firstLineChars="0" w:firstLine="0"/>
              <w:jc w:val="center"/>
            </w:pPr>
            <w:r>
              <w:rPr>
                <w:noProof/>
              </w:rPr>
              <w:pict w14:anchorId="236E9F79">
                <v:shape id="_x0000_i1265" type="#_x0000_t75" alt="" style="width:10.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131D&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Pr=&quot;00B8131D&quot; wsp:rsidRDefault=&quot;00B8131D&quot; wsp:rsidP=&quot;00B8131D&quot;&gt;&lt;m:oMathPara&gt;&lt;m:oMath&gt;&lt;m:r&gt;&lt;m:rPr&gt;&lt;m:sty m:val=&quot;p&quot;/&gt;&lt;/m:rPr&gt;&lt;w:rPr&gt;&lt;w:rFonts w:ascii=&quot;Cambria Math&quot; w:h-ansi=&quot;Cambria Math&quot;/&gt;&lt;wx:font wx:val=&quot;Cambria Math&quot;/&gt;&lt;/w:rPr&gt;&lt;m:t&gt;_?/m:t&gt;&lt;/m:r&gt;&lt;/m:osiiiiiiiiiMath&gt;&lt;/m:oMathPara&gt;&lt;/w:p&gt;&lt;w:sectPr wsp:rsidR=&quot;00000000&quot; wsp:rsidRPr=&quot;00B8131D&quot;&gt;&lt;w:pgSz w:w=&quot;12240&quot; w:h=&quot;15840&quot;/&gt;&lt;w:pgMar w:top=&quot;1440&quot; w:right=&quot;1800&quot; w:bottom=&quot;1440&quot; w:left=&quot;1800&quot; w:header=&quot;720&quot; w:footer=&quot;720&quot; w:gutter=&quot;0&quot;/&gt;&lt;w:cols w:space=&quot;720&quot;/&gt;&lt;/w:sectPr&gt;&lt;/wx:sect&gt;&lt;/w:body&gt;&lt;/w:wordDocument&gt;">
                  <v:imagedata r:id="rId122" o:title="" chromakey="white"/>
                </v:shape>
              </w:pict>
            </w:r>
          </w:p>
        </w:tc>
        <w:tc>
          <w:tcPr>
            <w:tcW w:w="851" w:type="dxa"/>
            <w:tcBorders>
              <w:top w:val="single" w:sz="4" w:space="0" w:color="auto"/>
              <w:left w:val="single" w:sz="4" w:space="0" w:color="auto"/>
              <w:right w:val="single" w:sz="4" w:space="0" w:color="auto"/>
            </w:tcBorders>
            <w:vAlign w:val="center"/>
          </w:tcPr>
          <w:p w14:paraId="07FC20EF" w14:textId="77777777" w:rsidR="0066337A" w:rsidRPr="008E6044" w:rsidRDefault="0066337A" w:rsidP="00710717">
            <w:pPr>
              <w:tabs>
                <w:tab w:val="center" w:pos="4800"/>
                <w:tab w:val="right" w:pos="9500"/>
              </w:tabs>
              <w:ind w:firstLineChars="0" w:firstLine="0"/>
              <w:jc w:val="center"/>
            </w:pPr>
          </w:p>
        </w:tc>
        <w:tc>
          <w:tcPr>
            <w:tcW w:w="709" w:type="dxa"/>
            <w:tcBorders>
              <w:top w:val="single" w:sz="4" w:space="0" w:color="auto"/>
              <w:left w:val="single" w:sz="4" w:space="0" w:color="auto"/>
              <w:right w:val="single" w:sz="4" w:space="0" w:color="auto"/>
            </w:tcBorders>
            <w:vAlign w:val="center"/>
          </w:tcPr>
          <w:p w14:paraId="6E882413" w14:textId="77777777" w:rsidR="0066337A" w:rsidRPr="00B52D53" w:rsidRDefault="0066337A" w:rsidP="0047447B">
            <w:pPr>
              <w:tabs>
                <w:tab w:val="center" w:pos="4800"/>
                <w:tab w:val="right" w:pos="9500"/>
              </w:tabs>
              <w:jc w:val="center"/>
            </w:pPr>
          </w:p>
        </w:tc>
        <w:tc>
          <w:tcPr>
            <w:tcW w:w="708" w:type="dxa"/>
            <w:tcBorders>
              <w:top w:val="single" w:sz="4" w:space="0" w:color="auto"/>
              <w:left w:val="single" w:sz="4" w:space="0" w:color="auto"/>
              <w:right w:val="single" w:sz="4" w:space="0" w:color="auto"/>
            </w:tcBorders>
            <w:vAlign w:val="center"/>
          </w:tcPr>
          <w:p w14:paraId="77DCD008" w14:textId="77777777" w:rsidR="0066337A" w:rsidRPr="00B52D53" w:rsidRDefault="00A3404B" w:rsidP="00710717">
            <w:pPr>
              <w:tabs>
                <w:tab w:val="center" w:pos="4800"/>
                <w:tab w:val="right" w:pos="9500"/>
              </w:tabs>
              <w:ind w:firstLineChars="0" w:firstLine="0"/>
              <w:jc w:val="center"/>
            </w:pPr>
            <w:r>
              <w:rPr>
                <w:noProof/>
              </w:rPr>
              <w:pict w14:anchorId="0EC3A924">
                <v:shape id="_x0000_i1266" type="#_x0000_t75" alt="" style="width:10.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04D5&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Pr=&quot;008E04D5&quot; wsp:rsidRDefault=&quot;008E04D5&quot; wsp:rsidP=&quot;008E04D5&quot;&gt;&lt;m:oMathPara&gt;&lt;m:oMath&gt;&lt;m:r&gt;&lt;m:rPr&gt;&lt;m:sty m:val=&quot;p&quot;/&gt;&lt;/m:rPr&gt;&lt;w:rPr&gt;&lt;w:rFonts w:ascii=&quot;Cambria Math&quot; w:h-ansi=&quot;Cambria Math&quot;/&gt;&lt;wx:font wx:val=&quot;Cambria Math&quot;/&gt;&lt;/w:rPr&gt;&lt;m:t&gt;_?/m:t&gt;&lt;/m:r&gt;&lt;/m:osiiiiiiiiiMath&gt;&lt;/m:oMathPara&gt;&lt;/w:p&gt;&lt;w:sectPr wsp:rsidR=&quot;00000000&quot; wsp:rsidRPr=&quot;008E04D5&quot;&gt;&lt;w:pgSz w:w=&quot;12240&quot; w:h=&quot;15840&quot;/&gt;&lt;w:pgMar w:top=&quot;1440&quot; w:right=&quot;1800&quot; w:bottom=&quot;1440&quot; w:left=&quot;1800&quot; w:header=&quot;720&quot; w:footer=&quot;720&quot; w:gutter=&quot;0&quot;/&gt;&lt;w:cols w:space=&quot;720&quot;/&gt;&lt;/w:sectPr&gt;&lt;/wx:sect&gt;&lt;/w:body&gt;&lt;/w:wordDocument&gt;">
                  <v:imagedata r:id="rId122" o:title="" chromakey="white"/>
                </v:shape>
              </w:pict>
            </w:r>
          </w:p>
        </w:tc>
        <w:tc>
          <w:tcPr>
            <w:tcW w:w="851" w:type="dxa"/>
            <w:tcBorders>
              <w:top w:val="single" w:sz="4" w:space="0" w:color="auto"/>
              <w:left w:val="single" w:sz="4" w:space="0" w:color="auto"/>
              <w:right w:val="single" w:sz="4" w:space="0" w:color="auto"/>
            </w:tcBorders>
            <w:vAlign w:val="center"/>
          </w:tcPr>
          <w:p w14:paraId="6D25A8BB" w14:textId="77777777" w:rsidR="0066337A" w:rsidRPr="00B52D53" w:rsidRDefault="0066337A" w:rsidP="00615396">
            <w:pPr>
              <w:tabs>
                <w:tab w:val="center" w:pos="4800"/>
                <w:tab w:val="right" w:pos="9500"/>
              </w:tabs>
              <w:jc w:val="center"/>
            </w:pPr>
          </w:p>
        </w:tc>
        <w:tc>
          <w:tcPr>
            <w:tcW w:w="709" w:type="dxa"/>
            <w:tcBorders>
              <w:top w:val="single" w:sz="4" w:space="0" w:color="auto"/>
              <w:left w:val="single" w:sz="4" w:space="0" w:color="auto"/>
              <w:right w:val="single" w:sz="4" w:space="0" w:color="auto"/>
            </w:tcBorders>
            <w:vAlign w:val="center"/>
          </w:tcPr>
          <w:p w14:paraId="58C70871" w14:textId="77777777" w:rsidR="0066337A" w:rsidRPr="00B52D53" w:rsidRDefault="00A3404B" w:rsidP="00710717">
            <w:pPr>
              <w:tabs>
                <w:tab w:val="center" w:pos="4800"/>
                <w:tab w:val="right" w:pos="9500"/>
              </w:tabs>
              <w:ind w:firstLineChars="0" w:firstLine="0"/>
              <w:jc w:val="center"/>
            </w:pPr>
            <w:r>
              <w:rPr>
                <w:noProof/>
              </w:rPr>
              <w:pict w14:anchorId="4935C6CC">
                <v:shape id="_x0000_i1267" type="#_x0000_t75" alt="" style="width:10.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0A2&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Pr=&quot;00DE00A2&quot; wsp:rsidRDefault=&quot;00DE00A2&quot; wsp:rsidP=&quot;00DE00A2&quot;&gt;&lt;m:oMathPara&gt;&lt;m:oMath&gt;&lt;m:r&gt;&lt;m:rPr&gt;&lt;m:sty m:val=&quot;p&quot;/&gt;&lt;/m:rPr&gt;&lt;w:rPr&gt;&lt;w:rFonts w:ascii=&quot;Cambria Math&quot; w:h-ansi=&quot;Cambria Math&quot;/&gt;&lt;wx:font wx:val=&quot;Cambria Math&quot;/&gt;&lt;/w:rPr&gt;&lt;m:t&gt;_?/m:t&gt;&lt;/m:r&gt;&lt;/m:osiiiiiiiiiMath&gt;&lt;/m:oMathPara&gt;&lt;/w:p&gt;&lt;w:sectPr wsp:rsidR=&quot;00000000&quot; wsp:rsidRPr=&quot;00DE00A2&quot;&gt;&lt;w:pgSz w:w=&quot;12240&quot; w:h=&quot;15840&quot;/&gt;&lt;w:pgMar w:top=&quot;1440&quot; w:right=&quot;1800&quot; w:bottom=&quot;1440&quot; w:left=&quot;1800&quot; w:header=&quot;720&quot; w:footer=&quot;720&quot; w:gutter=&quot;0&quot;/&gt;&lt;w:cols w:space=&quot;720&quot;/&gt;&lt;/w:sectPr&gt;&lt;/wx:sect&gt;&lt;/w:body&gt;&lt;/w:wordDocument&gt;">
                  <v:imagedata r:id="rId122" o:title="" chromakey="white"/>
                </v:shape>
              </w:pict>
            </w:r>
          </w:p>
        </w:tc>
        <w:tc>
          <w:tcPr>
            <w:tcW w:w="728" w:type="dxa"/>
            <w:tcBorders>
              <w:top w:val="single" w:sz="4" w:space="0" w:color="auto"/>
              <w:left w:val="single" w:sz="4" w:space="0" w:color="auto"/>
              <w:right w:val="single" w:sz="4" w:space="0" w:color="auto"/>
            </w:tcBorders>
            <w:vAlign w:val="center"/>
          </w:tcPr>
          <w:p w14:paraId="669BB04A" w14:textId="77777777" w:rsidR="0066337A" w:rsidRPr="00B52D53" w:rsidRDefault="00A3404B" w:rsidP="00710717">
            <w:pPr>
              <w:tabs>
                <w:tab w:val="center" w:pos="4800"/>
                <w:tab w:val="right" w:pos="9500"/>
              </w:tabs>
              <w:ind w:firstLineChars="0" w:firstLine="0"/>
              <w:jc w:val="center"/>
            </w:pPr>
            <w:r>
              <w:rPr>
                <w:noProof/>
              </w:rPr>
              <w:pict w14:anchorId="239048FB">
                <v:shape id="_x0000_i1268" type="#_x0000_t75" alt="" style="width:10.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4094&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Pr=&quot;004C4094&quot; wsp:rsidRDefault=&quot;004C4094&quot; wsp:rsidP=&quot;004C4094&quot;&gt;&lt;m:oMathPara&gt;&lt;m:oMath&gt;&lt;m:r&gt;&lt;m:rPr&gt;&lt;m:sty m:val=&quot;p&quot;/&gt;&lt;/m:rPr&gt;&lt;w:rPr&gt;&lt;w:rFonts w:ascii=&quot;Cambria Math&quot; w:h-ansi=&quot;Cambria Math&quot;/&gt;&lt;wx:font wx:val=&quot;Cambria Math&quot;/&gt;&lt;/w:rPr&gt;&lt;m:t&gt;_?/m:t&gt;&lt;/m:r&gt;&lt;/m:osiiiiiiiiiMath&gt;&lt;/m:oMathPara&gt;&lt;/w:p&gt;&lt;w:sectPr wsp:rsidR=&quot;00000000&quot; wsp:rsidRPr=&quot;004C4094&quot;&gt;&lt;w:pgSz w:w=&quot;12240&quot; w:h=&quot;15840&quot;/&gt;&lt;w:pgMar w:top=&quot;1440&quot; w:right=&quot;1800&quot; w:bottom=&quot;1440&quot; w:left=&quot;1800&quot; w:header=&quot;720&quot; w:footer=&quot;720&quot; w:gutter=&quot;0&quot;/&gt;&lt;w:cols w:space=&quot;720&quot;/&gt;&lt;/w:sectPr&gt;&lt;/wx:sect&gt;&lt;/w:body&gt;&lt;/w:wordDocument&gt;">
                  <v:imagedata r:id="rId122" o:title="" chromakey="white"/>
                </v:shape>
              </w:pict>
            </w:r>
          </w:p>
        </w:tc>
        <w:tc>
          <w:tcPr>
            <w:tcW w:w="547" w:type="dxa"/>
            <w:tcBorders>
              <w:top w:val="single" w:sz="4" w:space="0" w:color="auto"/>
              <w:left w:val="single" w:sz="4" w:space="0" w:color="auto"/>
            </w:tcBorders>
            <w:vAlign w:val="center"/>
          </w:tcPr>
          <w:p w14:paraId="7DC6ED88" w14:textId="77777777" w:rsidR="0066337A" w:rsidRPr="00B52D53" w:rsidRDefault="0066337A" w:rsidP="00710717">
            <w:pPr>
              <w:tabs>
                <w:tab w:val="center" w:pos="4800"/>
                <w:tab w:val="right" w:pos="9500"/>
              </w:tabs>
              <w:ind w:firstLineChars="0" w:firstLine="0"/>
              <w:jc w:val="center"/>
            </w:pPr>
          </w:p>
        </w:tc>
      </w:tr>
      <w:tr w:rsidR="0066337A" w:rsidRPr="007F0215" w14:paraId="4927C6D6" w14:textId="77777777" w:rsidTr="00710717">
        <w:trPr>
          <w:jc w:val="center"/>
        </w:trPr>
        <w:tc>
          <w:tcPr>
            <w:tcW w:w="1271" w:type="dxa"/>
            <w:vMerge/>
            <w:tcBorders>
              <w:right w:val="single" w:sz="4" w:space="0" w:color="auto"/>
            </w:tcBorders>
            <w:vAlign w:val="center"/>
          </w:tcPr>
          <w:p w14:paraId="5AF34E81" w14:textId="77777777" w:rsidR="0066337A" w:rsidRPr="007F0215" w:rsidRDefault="0066337A" w:rsidP="0047447B">
            <w:pPr>
              <w:tabs>
                <w:tab w:val="center" w:pos="4800"/>
                <w:tab w:val="right" w:pos="9500"/>
              </w:tabs>
              <w:jc w:val="center"/>
            </w:pPr>
          </w:p>
        </w:tc>
        <w:tc>
          <w:tcPr>
            <w:tcW w:w="1281" w:type="dxa"/>
            <w:tcBorders>
              <w:left w:val="single" w:sz="4" w:space="0" w:color="auto"/>
              <w:right w:val="single" w:sz="4" w:space="0" w:color="auto"/>
            </w:tcBorders>
            <w:vAlign w:val="center"/>
          </w:tcPr>
          <w:p w14:paraId="431799C2" w14:textId="77777777" w:rsidR="0066337A" w:rsidRPr="007F0215" w:rsidRDefault="0066337A" w:rsidP="00710717">
            <w:pPr>
              <w:tabs>
                <w:tab w:val="center" w:pos="4800"/>
                <w:tab w:val="right" w:pos="9500"/>
              </w:tabs>
              <w:ind w:firstLineChars="0" w:firstLine="0"/>
            </w:pPr>
            <w:r w:rsidRPr="007F0215">
              <w:t>QoS_F/SSF</w:t>
            </w:r>
          </w:p>
        </w:tc>
        <w:tc>
          <w:tcPr>
            <w:tcW w:w="845" w:type="dxa"/>
            <w:tcBorders>
              <w:left w:val="single" w:sz="4" w:space="0" w:color="auto"/>
              <w:right w:val="single" w:sz="4" w:space="0" w:color="auto"/>
            </w:tcBorders>
            <w:vAlign w:val="center"/>
          </w:tcPr>
          <w:p w14:paraId="7B727AB8" w14:textId="77777777" w:rsidR="0066337A" w:rsidRPr="007F0215" w:rsidRDefault="00A3404B" w:rsidP="00710717">
            <w:pPr>
              <w:tabs>
                <w:tab w:val="center" w:pos="4800"/>
                <w:tab w:val="right" w:pos="9500"/>
              </w:tabs>
              <w:ind w:firstLineChars="0" w:firstLine="0"/>
              <w:jc w:val="center"/>
            </w:pPr>
            <w:r>
              <w:rPr>
                <w:noProof/>
              </w:rPr>
              <w:pict w14:anchorId="445B6826">
                <v:shape id="_x0000_i1269" type="#_x0000_t75" alt="" style="width:10.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2288&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Pr=&quot;00902288&quot; wsp:rsidRDefault=&quot;00902288&quot; wsp:rsidP=&quot;00902288&quot;&gt;&lt;m:oMathPara&gt;&lt;m:oMath&gt;&lt;m:r&gt;&lt;m:rPr&gt;&lt;m:sty m:val=&quot;p&quot;/&gt;&lt;/m:rPr&gt;&lt;w:rPr&gt;&lt;w:rFonts w:ascii=&quot;Cambria Math&quot; w:h-ansi=&quot;Cambria Math&quot;/&gt;&lt;wx:font wx:val=&quot;Cambria Math&quot;/&gt;&lt;/w:rPr&gt;&lt;m:t&gt;_?/m:t&gt;&lt;/m:r&gt;&lt;/m:osiiiiiiiiiMath&gt;&lt;/m:oMathPara&gt;&lt;/w:p&gt;&lt;w:sectPr wsp:rsidR=&quot;00000000&quot; wsp:rsidRPr=&quot;00902288&quot;&gt;&lt;w:pgSz w:w=&quot;12240&quot; w:h=&quot;15840&quot;/&gt;&lt;w:pgMar w:top=&quot;1440&quot; w:right=&quot;1800&quot; w:bottom=&quot;1440&quot; w:left=&quot;1800&quot; w:header=&quot;720&quot; w:footer=&quot;720&quot; w:gutter=&quot;0&quot;/&gt;&lt;w:cols w:space=&quot;720&quot;/&gt;&lt;/w:sectPr&gt;&lt;/wx:sect&gt;&lt;/w:body&gt;&lt;/w:wordDocument&gt;">
                  <v:imagedata r:id="rId122" o:title="" chromakey="white"/>
                </v:shape>
              </w:pict>
            </w:r>
          </w:p>
        </w:tc>
        <w:tc>
          <w:tcPr>
            <w:tcW w:w="851" w:type="dxa"/>
            <w:tcBorders>
              <w:left w:val="single" w:sz="4" w:space="0" w:color="auto"/>
              <w:right w:val="single" w:sz="4" w:space="0" w:color="auto"/>
            </w:tcBorders>
            <w:vAlign w:val="center"/>
          </w:tcPr>
          <w:p w14:paraId="71DADD7A" w14:textId="77777777" w:rsidR="0066337A" w:rsidRPr="007F0215" w:rsidRDefault="00A3404B" w:rsidP="00710717">
            <w:pPr>
              <w:tabs>
                <w:tab w:val="center" w:pos="4800"/>
                <w:tab w:val="right" w:pos="9500"/>
              </w:tabs>
              <w:ind w:firstLineChars="0" w:firstLine="0"/>
              <w:jc w:val="center"/>
            </w:pPr>
            <w:r>
              <w:rPr>
                <w:noProof/>
              </w:rPr>
              <w:pict w14:anchorId="7142DD0C">
                <v:shape id="_x0000_i1270" type="#_x0000_t75" alt="" style="width:10.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E6309&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Pr=&quot;00DE6309&quot; wsp:rsidRDefault=&quot;00DE6309&quot; wsp:rsidP=&quot;00DE6309&quot;&gt;&lt;m:oMathPara&gt;&lt;m:oMath&gt;&lt;m:r&gt;&lt;m:rPr&gt;&lt;m:sty m:val=&quot;p&quot;/&gt;&lt;/m:rPr&gt;&lt;w:rPr&gt;&lt;w:rFonts w:ascii=&quot;Cambria Math&quot; w:h-ansi=&quot;Cambria Math&quot;/&gt;&lt;wx:font wx:val=&quot;Cambria Math&quot;/&gt;&lt;/w:rPr&gt;&lt;m:t&gt;_?/m:t&gt;&lt;/m:r&gt;&lt;/m:osiiiiiiiiiMath&gt;&lt;/m:oMathPara&gt;&lt;/w:p&gt;&lt;w:sectPr wsp:rsidR=&quot;00000000&quot; wsp:rsidRPr=&quot;00DE6309&quot;&gt;&lt;w:pgSz w:w=&quot;12240&quot; w:h=&quot;15840&quot;/&gt;&lt;w:pgMar w:top=&quot;1440&quot; w:right=&quot;1800&quot; w:bottom=&quot;1440&quot; w:left=&quot;1800&quot; w:header=&quot;720&quot; w:footer=&quot;720&quot; w:gutter=&quot;0&quot;/&gt;&lt;w:cols w:space=&quot;720&quot;/&gt;&lt;/w:sectPr&gt;&lt;/wx:sect&gt;&lt;/w:body&gt;&lt;/w:wordDocument&gt;">
                  <v:imagedata r:id="rId122" o:title="" chromakey="white"/>
                </v:shape>
              </w:pict>
            </w:r>
          </w:p>
        </w:tc>
        <w:tc>
          <w:tcPr>
            <w:tcW w:w="709" w:type="dxa"/>
            <w:tcBorders>
              <w:left w:val="single" w:sz="4" w:space="0" w:color="auto"/>
              <w:right w:val="single" w:sz="4" w:space="0" w:color="auto"/>
            </w:tcBorders>
            <w:vAlign w:val="center"/>
          </w:tcPr>
          <w:p w14:paraId="746F7C3D" w14:textId="77777777" w:rsidR="0066337A" w:rsidRPr="007F0215" w:rsidRDefault="0066337A" w:rsidP="0047447B">
            <w:pPr>
              <w:tabs>
                <w:tab w:val="center" w:pos="4800"/>
                <w:tab w:val="right" w:pos="9500"/>
              </w:tabs>
              <w:jc w:val="center"/>
            </w:pPr>
          </w:p>
        </w:tc>
        <w:tc>
          <w:tcPr>
            <w:tcW w:w="708" w:type="dxa"/>
            <w:tcBorders>
              <w:left w:val="single" w:sz="4" w:space="0" w:color="auto"/>
              <w:right w:val="single" w:sz="4" w:space="0" w:color="auto"/>
            </w:tcBorders>
            <w:vAlign w:val="center"/>
          </w:tcPr>
          <w:p w14:paraId="73FE3827" w14:textId="77777777" w:rsidR="0066337A" w:rsidRPr="007F0215" w:rsidRDefault="00A3404B" w:rsidP="00710717">
            <w:pPr>
              <w:tabs>
                <w:tab w:val="center" w:pos="4800"/>
                <w:tab w:val="right" w:pos="9500"/>
              </w:tabs>
              <w:ind w:firstLineChars="0" w:firstLine="0"/>
              <w:jc w:val="center"/>
            </w:pPr>
            <w:r>
              <w:rPr>
                <w:noProof/>
              </w:rPr>
              <w:pict w14:anchorId="3E287C8D">
                <v:shape id="_x0000_i1271" type="#_x0000_t75" alt="" style="width:12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71E&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Pr=&quot;00DC271E&quot; wsp:rsidRDefault=&quot;00DC271E&quot; wsp:rsidP=&quot;00DC271E&quot;&gt;&lt;m:oMathPara&gt;&lt;m:oMath&gt;&lt;m:r&gt;&lt;m:rPr&gt;&lt;m:sty m:val=&quot;p&quot;/&gt;&lt;/m:rPr&gt;&lt;w:rPr&gt;&lt;w:rFonts w:ascii=&quot;Cambria Math&quot; w:h-ansi=&quot;Cambria Math&quot;/&gt;&lt;wx:font wx:val=&quot;Cambria Math&quot;/&gt;&lt;/w:rPr&gt;&lt;m:t&gt;_?/m:t&gt;&lt;/m:r&gt;&lt;/m:osiiiiiiiiiMath&gt;&lt;/m:oMathPara&gt;&lt;/w:p&gt;&lt;w:sectPr wsp:rsidR=&quot;00000000&quot; wsp:rsidRPr=&quot;00DC271E&quot;&gt;&lt;w:pgSz w:w=&quot;12240&quot; w:h=&quot;15840&quot;/&gt;&lt;w:pgMar w:top=&quot;1440&quot; w:right=&quot;1800&quot; w:bottom=&quot;1440&quot; w:left=&quot;1800&quot; w:header=&quot;720&quot; w:footer=&quot;720&quot; w:gutter=&quot;0&quot;/&gt;&lt;w:cols w:space=&quot;720&quot;/&gt;&lt;/w:sectPr&gt;&lt;/wx:sect&gt;&lt;/w:body&gt;&lt;/w:wordDocument&gt;">
                  <v:imagedata r:id="rId123" o:title="" chromakey="white"/>
                </v:shape>
              </w:pict>
            </w:r>
          </w:p>
        </w:tc>
        <w:tc>
          <w:tcPr>
            <w:tcW w:w="851" w:type="dxa"/>
            <w:tcBorders>
              <w:left w:val="single" w:sz="4" w:space="0" w:color="auto"/>
              <w:right w:val="single" w:sz="4" w:space="0" w:color="auto"/>
            </w:tcBorders>
            <w:vAlign w:val="center"/>
          </w:tcPr>
          <w:p w14:paraId="7ABD2414" w14:textId="77777777" w:rsidR="0066337A" w:rsidRPr="007F0215" w:rsidRDefault="0066337A" w:rsidP="00615396">
            <w:pPr>
              <w:tabs>
                <w:tab w:val="center" w:pos="4800"/>
                <w:tab w:val="right" w:pos="9500"/>
              </w:tabs>
              <w:jc w:val="center"/>
            </w:pPr>
          </w:p>
        </w:tc>
        <w:tc>
          <w:tcPr>
            <w:tcW w:w="709" w:type="dxa"/>
            <w:tcBorders>
              <w:left w:val="single" w:sz="4" w:space="0" w:color="auto"/>
              <w:right w:val="single" w:sz="4" w:space="0" w:color="auto"/>
            </w:tcBorders>
            <w:vAlign w:val="center"/>
          </w:tcPr>
          <w:p w14:paraId="451E1378" w14:textId="77777777" w:rsidR="0066337A" w:rsidRPr="007F0215" w:rsidRDefault="0066337A" w:rsidP="0066662B">
            <w:pPr>
              <w:tabs>
                <w:tab w:val="center" w:pos="4800"/>
                <w:tab w:val="right" w:pos="9500"/>
              </w:tabs>
              <w:jc w:val="center"/>
            </w:pPr>
          </w:p>
        </w:tc>
        <w:tc>
          <w:tcPr>
            <w:tcW w:w="728" w:type="dxa"/>
            <w:tcBorders>
              <w:left w:val="single" w:sz="4" w:space="0" w:color="auto"/>
              <w:right w:val="single" w:sz="4" w:space="0" w:color="auto"/>
            </w:tcBorders>
            <w:vAlign w:val="center"/>
          </w:tcPr>
          <w:p w14:paraId="2DDDB458" w14:textId="77777777" w:rsidR="0066337A" w:rsidRPr="007F0215" w:rsidRDefault="00A3404B" w:rsidP="00710717">
            <w:pPr>
              <w:tabs>
                <w:tab w:val="center" w:pos="4800"/>
                <w:tab w:val="right" w:pos="9500"/>
              </w:tabs>
              <w:ind w:firstLineChars="0" w:firstLine="0"/>
              <w:jc w:val="center"/>
            </w:pPr>
            <w:r>
              <w:rPr>
                <w:noProof/>
              </w:rPr>
              <w:pict w14:anchorId="05F1306E">
                <v:shape id="_x0000_i1272" type="#_x0000_t75" alt="" style="width:10.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1395&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Pr=&quot;002D1395&quot; wsp:rsidRDefault=&quot;002D1395&quot; wsp:rsidP=&quot;002D1395&quot;&gt;&lt;m:oMathPara&gt;&lt;m:oMath&gt;&lt;m:r&gt;&lt;m:rPr&gt;&lt;m:sty m:val=&quot;p&quot;/&gt;&lt;/m:rPr&gt;&lt;w:rPr&gt;&lt;w:rFonts w:ascii=&quot;Cambria Math&quot; w:h-ansi=&quot;Cambria Math&quot;/&gt;&lt;wx:font wx:val=&quot;Cambria Math&quot;/&gt;&lt;/w:rPr&gt;&lt;m:t&gt;_?/m:t&gt;&lt;/m:r&gt;&lt;/m:osiiiiiiiiiMath&gt;&lt;/m:oMathPara&gt;&lt;/w:p&gt;&lt;w:sectPr wsp:rsidR=&quot;00000000&quot; wsp:rsidRPr=&quot;002D1395&quot;&gt;&lt;w:pgSz w:w=&quot;12240&quot; w:h=&quot;15840&quot;/&gt;&lt;w:pgMar w:top=&quot;1440&quot; w:right=&quot;1800&quot; w:bottom=&quot;1440&quot; w:left=&quot;1800&quot; w:header=&quot;720&quot; w:footer=&quot;720&quot; w:gutter=&quot;0&quot;/&gt;&lt;w:cols w:space=&quot;720&quot;/&gt;&lt;/w:sectPr&gt;&lt;/wx:sect&gt;&lt;/w:body&gt;&lt;/w:wordDocument&gt;">
                  <v:imagedata r:id="rId122" o:title="" chromakey="white"/>
                </v:shape>
              </w:pict>
            </w:r>
          </w:p>
        </w:tc>
        <w:tc>
          <w:tcPr>
            <w:tcW w:w="547" w:type="dxa"/>
            <w:tcBorders>
              <w:left w:val="single" w:sz="4" w:space="0" w:color="auto"/>
            </w:tcBorders>
            <w:vAlign w:val="center"/>
          </w:tcPr>
          <w:p w14:paraId="2D5C4DF7" w14:textId="77777777" w:rsidR="0066337A" w:rsidRPr="007F0215" w:rsidRDefault="00A3404B" w:rsidP="00710717">
            <w:pPr>
              <w:tabs>
                <w:tab w:val="center" w:pos="4800"/>
                <w:tab w:val="right" w:pos="9500"/>
              </w:tabs>
              <w:ind w:firstLineChars="0" w:firstLine="0"/>
              <w:jc w:val="center"/>
            </w:pPr>
            <w:r>
              <w:rPr>
                <w:noProof/>
              </w:rPr>
              <w:pict w14:anchorId="0A9516E9">
                <v:shape id="_x0000_i1273" type="#_x0000_t75" alt="" style="width:12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31FA&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Pr=&quot;000331FA&quot; wsp:rsidRDefault=&quot;000331FA&quot; wsp:rsidP=&quot;000331FA&quot;&gt;&lt;m:oMathPara&gt;&lt;m:oMath&gt;&lt;m:r&gt;&lt;m:rPr&gt;&lt;m:sty m:val=&quot;p&quot;/&gt;&lt;/m:rPr&gt;&lt;w:rPr&gt;&lt;w:rFonts w:ascii=&quot;Cambria Math&quot; w:h-ansi=&quot;Cambria Math&quot;/&gt;&lt;wx:font wx:val=&quot;Cambria Math&quot;/&gt;&lt;/w:rPr&gt;&lt;m:t&gt;_?/m:t&gt;&lt;/m:r&gt;&lt;/m:osiiiiiiiiiMath&gt;&lt;/m:oMathPara&gt;&lt;/w:p&gt;&lt;w:sectPr wsp:rsidR=&quot;00000000&quot; wsp:rsidRPr=&quot;000331FA&quot;&gt;&lt;w:pgSz w:w=&quot;12240&quot; w:h=&quot;15840&quot;/&gt;&lt;w:pgMar w:top=&quot;1440&quot; w:right=&quot;1800&quot; w:bottom=&quot;1440&quot; w:left=&quot;1800&quot; w:header=&quot;720&quot; w:footer=&quot;720&quot; w:gutter=&quot;0&quot;/&gt;&lt;w:cols w:space=&quot;720&quot;/&gt;&lt;/w:sectPr&gt;&lt;/wx:sect&gt;&lt;/w:body&gt;&lt;/w:wordDocument&gt;">
                  <v:imagedata r:id="rId123" o:title="" chromakey="white"/>
                </v:shape>
              </w:pict>
            </w:r>
          </w:p>
        </w:tc>
      </w:tr>
      <w:tr w:rsidR="0066337A" w:rsidRPr="007F0215" w14:paraId="398357D4" w14:textId="77777777" w:rsidTr="00710717">
        <w:trPr>
          <w:jc w:val="center"/>
        </w:trPr>
        <w:tc>
          <w:tcPr>
            <w:tcW w:w="1271" w:type="dxa"/>
            <w:vMerge/>
            <w:tcBorders>
              <w:bottom w:val="single" w:sz="4" w:space="0" w:color="auto"/>
              <w:right w:val="single" w:sz="4" w:space="0" w:color="auto"/>
            </w:tcBorders>
            <w:vAlign w:val="center"/>
          </w:tcPr>
          <w:p w14:paraId="1603CBDF" w14:textId="77777777" w:rsidR="0066337A" w:rsidRPr="007F0215" w:rsidRDefault="0066337A" w:rsidP="0047447B">
            <w:pPr>
              <w:tabs>
                <w:tab w:val="center" w:pos="4800"/>
                <w:tab w:val="right" w:pos="9500"/>
              </w:tabs>
              <w:jc w:val="center"/>
            </w:pPr>
          </w:p>
        </w:tc>
        <w:tc>
          <w:tcPr>
            <w:tcW w:w="1281" w:type="dxa"/>
            <w:tcBorders>
              <w:left w:val="single" w:sz="4" w:space="0" w:color="auto"/>
              <w:bottom w:val="single" w:sz="4" w:space="0" w:color="auto"/>
              <w:right w:val="single" w:sz="4" w:space="0" w:color="auto"/>
            </w:tcBorders>
            <w:vAlign w:val="center"/>
          </w:tcPr>
          <w:p w14:paraId="2AB0F278" w14:textId="77777777" w:rsidR="0066337A" w:rsidRPr="007F0215" w:rsidRDefault="0066337A" w:rsidP="00710717">
            <w:pPr>
              <w:tabs>
                <w:tab w:val="center" w:pos="4800"/>
                <w:tab w:val="right" w:pos="9500"/>
              </w:tabs>
              <w:ind w:firstLineChars="0" w:firstLine="0"/>
            </w:pPr>
            <w:r w:rsidRPr="007F0215">
              <w:t>QoS_F/LAB</w:t>
            </w:r>
          </w:p>
        </w:tc>
        <w:tc>
          <w:tcPr>
            <w:tcW w:w="845" w:type="dxa"/>
            <w:tcBorders>
              <w:left w:val="single" w:sz="4" w:space="0" w:color="auto"/>
              <w:bottom w:val="single" w:sz="4" w:space="0" w:color="auto"/>
              <w:right w:val="single" w:sz="4" w:space="0" w:color="auto"/>
            </w:tcBorders>
            <w:vAlign w:val="center"/>
          </w:tcPr>
          <w:p w14:paraId="6152B1DE" w14:textId="77777777" w:rsidR="0066337A" w:rsidRPr="007F0215" w:rsidRDefault="00A3404B" w:rsidP="00710717">
            <w:pPr>
              <w:tabs>
                <w:tab w:val="center" w:pos="4800"/>
                <w:tab w:val="right" w:pos="9500"/>
              </w:tabs>
              <w:ind w:firstLineChars="0" w:firstLine="0"/>
              <w:jc w:val="center"/>
            </w:pPr>
            <w:r>
              <w:rPr>
                <w:noProof/>
              </w:rPr>
              <w:pict w14:anchorId="66006916">
                <v:shape id="_x0000_i1274" type="#_x0000_t75" alt="" style="width:10.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67FF1&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Pr=&quot;00C67FF1&quot; wsp:rsidRDefault=&quot;00C67FF1&quot; wsp:rsidP=&quot;00C67FF1&quot;&gt;&lt;m:oMathPara&gt;&lt;m:oMath&gt;&lt;m:r&gt;&lt;m:rPr&gt;&lt;m:sty m:val=&quot;p&quot;/&gt;&lt;/m:rPr&gt;&lt;w:rPr&gt;&lt;w:rFonts w:ascii=&quot;Cambria Math&quot; w:h-ansi=&quot;Cambria Math&quot;/&gt;&lt;wx:font wx:val=&quot;Cambria Math&quot;/&gt;&lt;/w:rPr&gt;&lt;m:t&gt;_?/m:t&gt;&lt;/m:r&gt;&lt;/m:osiiiiiiiiiMath&gt;&lt;/m:oMathPara&gt;&lt;/w:p&gt;&lt;w:sectPr wsp:rsidR=&quot;00000000&quot; wsp:rsidRPr=&quot;00C67FF1&quot;&gt;&lt;w:pgSz w:w=&quot;12240&quot; w:h=&quot;15840&quot;/&gt;&lt;w:pgMar w:top=&quot;1440&quot; w:right=&quot;1800&quot; w:bottom=&quot;1440&quot; w:left=&quot;1800&quot; w:header=&quot;720&quot; w:footer=&quot;720&quot; w:gutter=&quot;0&quot;/&gt;&lt;w:cols w:space=&quot;720&quot;/&gt;&lt;/w:sectPr&gt;&lt;/wx:sect&gt;&lt;/w:body&gt;&lt;/w:wordDocument&gt;">
                  <v:imagedata r:id="rId122" o:title="" chromakey="white"/>
                </v:shape>
              </w:pict>
            </w:r>
          </w:p>
        </w:tc>
        <w:tc>
          <w:tcPr>
            <w:tcW w:w="851" w:type="dxa"/>
            <w:tcBorders>
              <w:left w:val="single" w:sz="4" w:space="0" w:color="auto"/>
              <w:bottom w:val="single" w:sz="4" w:space="0" w:color="auto"/>
              <w:right w:val="single" w:sz="4" w:space="0" w:color="auto"/>
            </w:tcBorders>
            <w:vAlign w:val="center"/>
          </w:tcPr>
          <w:p w14:paraId="3C7E8E68" w14:textId="77777777" w:rsidR="0066337A" w:rsidRPr="007F0215" w:rsidRDefault="00A3404B" w:rsidP="00710717">
            <w:pPr>
              <w:tabs>
                <w:tab w:val="center" w:pos="4800"/>
                <w:tab w:val="right" w:pos="9500"/>
              </w:tabs>
              <w:ind w:firstLineChars="0" w:firstLine="0"/>
              <w:jc w:val="center"/>
            </w:pPr>
            <w:r>
              <w:rPr>
                <w:noProof/>
              </w:rPr>
              <w:pict w14:anchorId="167D64F9">
                <v:shape id="_x0000_i1275" type="#_x0000_t75" alt="" style="width:10.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027D7&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Pr=&quot;002027D7&quot; wsp:rsidRDefault=&quot;002027D7&quot; wsp:rsidP=&quot;002027D7&quot;&gt;&lt;m:oMathPara&gt;&lt;m:oMath&gt;&lt;m:r&gt;&lt;m:rPr&gt;&lt;m:sty m:val=&quot;p&quot;/&gt;&lt;/m:rPr&gt;&lt;w:rPr&gt;&lt;w:rFonts w:ascii=&quot;Cambria Math&quot; w:h-ansi=&quot;Cambria Math&quot;/&gt;&lt;wx:font wx:val=&quot;Cambria Math&quot;/&gt;&lt;/w:rPr&gt;&lt;m:t&gt;_?/m:t&gt;&lt;/m:r&gt;&lt;/m:osiiiiiiiiiMath&gt;&lt;/m:oMathPara&gt;&lt;/w:p&gt;&lt;w:sectPr wsp:rsidR=&quot;00000000&quot; wsp:rsidRPr=&quot;002027D7&quot;&gt;&lt;w:pgSz w:w=&quot;12240&quot; w:h=&quot;15840&quot;/&gt;&lt;w:pgMar w:top=&quot;1440&quot; w:right=&quot;1800&quot; w:bottom=&quot;1440&quot; w:left=&quot;1800&quot; w:header=&quot;720&quot; w:footer=&quot;720&quot; w:gutter=&quot;0&quot;/&gt;&lt;w:cols w:space=&quot;720&quot;/&gt;&lt;/w:sectPr&gt;&lt;/wx:sect&gt;&lt;/w:body&gt;&lt;/w:wordDocument&gt;">
                  <v:imagedata r:id="rId122" o:title="" chromakey="white"/>
                </v:shape>
              </w:pict>
            </w:r>
          </w:p>
        </w:tc>
        <w:tc>
          <w:tcPr>
            <w:tcW w:w="709" w:type="dxa"/>
            <w:tcBorders>
              <w:left w:val="single" w:sz="4" w:space="0" w:color="auto"/>
              <w:bottom w:val="single" w:sz="4" w:space="0" w:color="auto"/>
              <w:right w:val="single" w:sz="4" w:space="0" w:color="auto"/>
            </w:tcBorders>
            <w:vAlign w:val="center"/>
          </w:tcPr>
          <w:p w14:paraId="5E29EFD1" w14:textId="77777777" w:rsidR="0066337A" w:rsidRPr="007F0215" w:rsidRDefault="0066337A" w:rsidP="0047447B">
            <w:pPr>
              <w:tabs>
                <w:tab w:val="center" w:pos="4800"/>
                <w:tab w:val="right" w:pos="9500"/>
              </w:tabs>
              <w:jc w:val="center"/>
            </w:pPr>
          </w:p>
        </w:tc>
        <w:tc>
          <w:tcPr>
            <w:tcW w:w="708" w:type="dxa"/>
            <w:tcBorders>
              <w:left w:val="single" w:sz="4" w:space="0" w:color="auto"/>
              <w:bottom w:val="single" w:sz="4" w:space="0" w:color="auto"/>
              <w:right w:val="single" w:sz="4" w:space="0" w:color="auto"/>
            </w:tcBorders>
            <w:vAlign w:val="center"/>
          </w:tcPr>
          <w:p w14:paraId="09E1FC12" w14:textId="77777777" w:rsidR="0066337A" w:rsidRPr="007F0215" w:rsidRDefault="00A3404B" w:rsidP="00710717">
            <w:pPr>
              <w:tabs>
                <w:tab w:val="center" w:pos="4800"/>
                <w:tab w:val="right" w:pos="9500"/>
              </w:tabs>
              <w:ind w:firstLineChars="0" w:firstLine="0"/>
              <w:jc w:val="center"/>
            </w:pPr>
            <w:r>
              <w:rPr>
                <w:noProof/>
              </w:rPr>
              <w:pict w14:anchorId="32A64041">
                <v:shape id="_x0000_i1276" type="#_x0000_t75" alt="" style="width:12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91C16&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Pr=&quot;00F91C16&quot; wsp:rsidRDefault=&quot;00F91C16&quot; wsp:rsidP=&quot;00F91C16&quot;&gt;&lt;m:oMathPara&gt;&lt;m:oMath&gt;&lt;m:r&gt;&lt;m:rPr&gt;&lt;m:sty m:val=&quot;p&quot;/&gt;&lt;/m:rPr&gt;&lt;w:rPr&gt;&lt;w:rFonts w:ascii=&quot;Cambria Math&quot; w:h-ansi=&quot;Cambria Math&quot;/&gt;&lt;wx:font wx:val=&quot;Cambria Math&quot;/&gt;&lt;/w:rPr&gt;&lt;m:t&gt;_?/m:t&gt;&lt;/m:r&gt;&lt;/m:osiiiiiiiiiMath&gt;&lt;/m:oMathPara&gt;&lt;/w:p&gt;&lt;w:sectPr wsp:rsidR=&quot;00000000&quot; wsp:rsidRPr=&quot;00F91C16&quot;&gt;&lt;w:pgSz w:w=&quot;12240&quot; w:h=&quot;15840&quot;/&gt;&lt;w:pgMar w:top=&quot;1440&quot; w:right=&quot;1800&quot; w:bottom=&quot;1440&quot; w:left=&quot;1800&quot; w:header=&quot;720&quot; w:footer=&quot;720&quot; w:gutter=&quot;0&quot;/&gt;&lt;w:cols w:space=&quot;720&quot;/&gt;&lt;/w:sectPr&gt;&lt;/wx:sect&gt;&lt;/w:body&gt;&lt;/w:wordDocument&gt;">
                  <v:imagedata r:id="rId123" o:title="" chromakey="white"/>
                </v:shape>
              </w:pict>
            </w:r>
          </w:p>
        </w:tc>
        <w:tc>
          <w:tcPr>
            <w:tcW w:w="851" w:type="dxa"/>
            <w:tcBorders>
              <w:left w:val="single" w:sz="4" w:space="0" w:color="auto"/>
              <w:bottom w:val="single" w:sz="4" w:space="0" w:color="auto"/>
              <w:right w:val="single" w:sz="4" w:space="0" w:color="auto"/>
            </w:tcBorders>
            <w:vAlign w:val="center"/>
          </w:tcPr>
          <w:p w14:paraId="3D8FFB88" w14:textId="77777777" w:rsidR="0066337A" w:rsidRPr="007F0215" w:rsidRDefault="0066337A" w:rsidP="00615396">
            <w:pPr>
              <w:tabs>
                <w:tab w:val="center" w:pos="4800"/>
                <w:tab w:val="right" w:pos="9500"/>
              </w:tabs>
              <w:jc w:val="center"/>
            </w:pPr>
          </w:p>
        </w:tc>
        <w:tc>
          <w:tcPr>
            <w:tcW w:w="709" w:type="dxa"/>
            <w:tcBorders>
              <w:left w:val="single" w:sz="4" w:space="0" w:color="auto"/>
              <w:bottom w:val="single" w:sz="4" w:space="0" w:color="auto"/>
              <w:right w:val="single" w:sz="4" w:space="0" w:color="auto"/>
            </w:tcBorders>
            <w:vAlign w:val="center"/>
          </w:tcPr>
          <w:p w14:paraId="57B164B3" w14:textId="77777777" w:rsidR="0066337A" w:rsidRPr="007F0215" w:rsidRDefault="0066337A" w:rsidP="0066662B">
            <w:pPr>
              <w:tabs>
                <w:tab w:val="center" w:pos="4800"/>
                <w:tab w:val="right" w:pos="9500"/>
              </w:tabs>
              <w:jc w:val="center"/>
            </w:pPr>
          </w:p>
        </w:tc>
        <w:tc>
          <w:tcPr>
            <w:tcW w:w="728" w:type="dxa"/>
            <w:tcBorders>
              <w:left w:val="single" w:sz="4" w:space="0" w:color="auto"/>
              <w:bottom w:val="single" w:sz="4" w:space="0" w:color="auto"/>
              <w:right w:val="single" w:sz="4" w:space="0" w:color="auto"/>
            </w:tcBorders>
            <w:vAlign w:val="center"/>
          </w:tcPr>
          <w:p w14:paraId="4B710E21" w14:textId="77777777" w:rsidR="0066337A" w:rsidRPr="007F0215" w:rsidRDefault="00A3404B" w:rsidP="00710717">
            <w:pPr>
              <w:tabs>
                <w:tab w:val="center" w:pos="4800"/>
                <w:tab w:val="right" w:pos="9500"/>
              </w:tabs>
              <w:ind w:firstLineChars="0" w:firstLine="0"/>
              <w:jc w:val="center"/>
            </w:pPr>
            <w:r>
              <w:rPr>
                <w:noProof/>
              </w:rPr>
              <w:pict w14:anchorId="170F2B98">
                <v:shape id="_x0000_i1277" type="#_x0000_t75" alt="" style="width:10.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9716F&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Pr=&quot;00E9716F&quot; wsp:rsidRDefault=&quot;00E9716F&quot; wsp:rsidP=&quot;00E9716F&quot;&gt;&lt;m:oMathPara&gt;&lt;m:oMath&gt;&lt;m:r&gt;&lt;m:rPr&gt;&lt;m:sty m:val=&quot;p&quot;/&gt;&lt;/m:rPr&gt;&lt;w:rPr&gt;&lt;w:rFonts w:ascii=&quot;Cambria Math&quot; w:h-ansi=&quot;Cambria Math&quot;/&gt;&lt;wx:font wx:val=&quot;Cambria Math&quot;/&gt;&lt;/w:rPr&gt;&lt;m:t&gt;_?/m:t&gt;&lt;/m:r&gt;&lt;/m:osiiiiiiiiiMath&gt;&lt;/m:oMathPara&gt;&lt;/w:p&gt;&lt;w:sectPr wsp:rsidR=&quot;00000000&quot; wsp:rsidRPr=&quot;00E9716F&quot;&gt;&lt;w:pgSz w:w=&quot;12240&quot; w:h=&quot;15840&quot;/&gt;&lt;w:pgMar w:top=&quot;1440&quot; w:right=&quot;1800&quot; w:bottom=&quot;1440&quot; w:left=&quot;1800&quot; w:header=&quot;720&quot; w:footer=&quot;720&quot; w:gutter=&quot;0&quot;/&gt;&lt;w:cols w:space=&quot;720&quot;/&gt;&lt;/w:sectPr&gt;&lt;/wx:sect&gt;&lt;/w:body&gt;&lt;/w:wordDocument&gt;">
                  <v:imagedata r:id="rId122" o:title="" chromakey="white"/>
                </v:shape>
              </w:pict>
            </w:r>
          </w:p>
        </w:tc>
        <w:tc>
          <w:tcPr>
            <w:tcW w:w="547" w:type="dxa"/>
            <w:tcBorders>
              <w:left w:val="single" w:sz="4" w:space="0" w:color="auto"/>
              <w:bottom w:val="single" w:sz="4" w:space="0" w:color="auto"/>
            </w:tcBorders>
            <w:vAlign w:val="center"/>
          </w:tcPr>
          <w:p w14:paraId="4B37DF6E" w14:textId="77777777" w:rsidR="0066337A" w:rsidRPr="007F0215" w:rsidRDefault="00A3404B" w:rsidP="00710717">
            <w:pPr>
              <w:tabs>
                <w:tab w:val="center" w:pos="4800"/>
                <w:tab w:val="right" w:pos="9500"/>
              </w:tabs>
              <w:ind w:firstLineChars="0" w:firstLine="0"/>
              <w:jc w:val="center"/>
            </w:pPr>
            <w:r>
              <w:rPr>
                <w:noProof/>
              </w:rPr>
              <w:pict w14:anchorId="359F025E">
                <v:shape id="_x0000_i1278" type="#_x0000_t75" alt="" style="width:12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EF6A35&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Pr=&quot;00EF6A35&quot; wsp:rsidRDefault=&quot;00EF6A35&quot; wsp:rsidP=&quot;00EF6A35&quot;&gt;&lt;m:oMathPara&gt;&lt;m:oMath&gt;&lt;m:r&gt;&lt;m:rPr&gt;&lt;m:sty m:val=&quot;p&quot;/&gt;&lt;/m:rPr&gt;&lt;w:rPr&gt;&lt;w:rFonts w:ascii=&quot;Cambria Math&quot; w:h-ansi=&quot;Cambria Math&quot;/&gt;&lt;wx:font wx:val=&quot;Cambria Math&quot;/&gt;&lt;/w:rPr&gt;&lt;m:t&gt;_?/m:t&gt;&lt;/m:r&gt;&lt;/m:osiiiiiiiiiMath&gt;&lt;/m:oMathPara&gt;&lt;/w:p&gt;&lt;w:sectPr wsp:rsidR=&quot;00000000&quot; wsp:rsidRPr=&quot;00EF6A35&quot;&gt;&lt;w:pgSz w:w=&quot;12240&quot; w:h=&quot;15840&quot;/&gt;&lt;w:pgMar w:top=&quot;1440&quot; w:right=&quot;1800&quot; w:bottom=&quot;1440&quot; w:left=&quot;1800&quot; w:header=&quot;720&quot; w:footer=&quot;720&quot; w:gutter=&quot;0&quot;/&gt;&lt;w:cols w:space=&quot;720&quot;/&gt;&lt;/w:sectPr&gt;&lt;/wx:sect&gt;&lt;/w:body&gt;&lt;/w:wordDocument&gt;">
                  <v:imagedata r:id="rId123" o:title="" chromakey="white"/>
                </v:shape>
              </w:pict>
            </w:r>
          </w:p>
        </w:tc>
      </w:tr>
      <w:tr w:rsidR="0066337A" w:rsidRPr="007F0215" w14:paraId="10A2DDBB" w14:textId="77777777" w:rsidTr="00710717">
        <w:trPr>
          <w:jc w:val="center"/>
        </w:trPr>
        <w:tc>
          <w:tcPr>
            <w:tcW w:w="1271" w:type="dxa"/>
            <w:vMerge w:val="restart"/>
            <w:tcBorders>
              <w:top w:val="single" w:sz="4" w:space="0" w:color="auto"/>
              <w:right w:val="single" w:sz="4" w:space="0" w:color="auto"/>
            </w:tcBorders>
            <w:vAlign w:val="center"/>
          </w:tcPr>
          <w:p w14:paraId="7ECD23D2" w14:textId="77777777" w:rsidR="0066337A" w:rsidRPr="008E6044" w:rsidRDefault="0066337A" w:rsidP="00710717">
            <w:pPr>
              <w:tabs>
                <w:tab w:val="center" w:pos="4800"/>
                <w:tab w:val="right" w:pos="9500"/>
              </w:tabs>
              <w:ind w:firstLineChars="0" w:firstLine="0"/>
            </w:pPr>
            <w:r w:rsidRPr="008E6044">
              <w:t>Traffic</w:t>
            </w:r>
          </w:p>
          <w:p w14:paraId="1EE43E41" w14:textId="77777777" w:rsidR="0066337A" w:rsidRPr="008E6044" w:rsidRDefault="0066337A" w:rsidP="00710717">
            <w:pPr>
              <w:tabs>
                <w:tab w:val="center" w:pos="4800"/>
                <w:tab w:val="right" w:pos="9500"/>
              </w:tabs>
              <w:ind w:firstLineChars="0" w:firstLine="0"/>
            </w:pPr>
            <w:r w:rsidRPr="007F0215">
              <w:t>(</w:t>
            </w:r>
            <w:r w:rsidRPr="0066337A">
              <w:fldChar w:fldCharType="begin"/>
            </w:r>
            <w:r w:rsidRPr="0066337A">
              <w:instrText xml:space="preserve"> QUOTE </w:instrText>
            </w:r>
            <w:r w:rsidR="00A3404B">
              <w:rPr>
                <w:noProof/>
                <w:position w:val="-14"/>
              </w:rPr>
              <w:pict w14:anchorId="0956931F">
                <v:shape id="_x0000_i1279" type="#_x0000_t75" alt="" style="width:30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2560E&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C2560E&quot; wsp:rsidP=&quot;00C2560E&quot;&gt;&lt;m:oMathPara&gt;&lt;m:oMath&gt;&lt;m:r&gt;&lt;m:rPr&gt;&lt;m:sty m:val=&quot;p&quot;/&gt;&lt;/m:rPr&gt;&lt;w:rPr&gt;&lt;w:rFonts w:ascii=&quot;Cambria Math&quot; w:h-ansi=&quot;Cambria Math&quot;/&gt;&lt;wx:font wx:val=&quot;Cambria Math&quot;/&gt;&lt;/w:rPr&gt;&lt;m:t&gt;_1&lt;/m:t&gt;&lt;/m:r&gt;&lt;m:sSup&gt;&lt;m:sSupPr&gt;&lt;m:ctrlPr&gt;iiiiiiiii&lt;w:rPr&gt;&lt;w:rFonts w:ascii=&quot;Cambria Math&quot; w:h-ansi=&quot;Cambria Math&quot;/&gt;&lt;wx:font wx:val=&quot;Cambria Math&quot;/&gt;&lt;/w:rPr&gt;&lt;/m:ctrlPr&gt;&lt;/m:sSupPr&gt;&lt;m:e&gt;&lt;m:r&gt;&lt;m:rPr&gt;&lt;m:sty m:val=&quot;p&quot;/&gt;&lt;/m:rPr&gt;&lt;w:rPr&gt;&lt;w:rFonts w:ascii=&quot;Cambria Math&quot; w:h-ansi=&quot;Cambria Math&quot;/&gt;&lt;wx:font wx:val=&quot;Cambria Math&quot;/&gt;&lt;/w:rPr&gt;&lt;m:t&gt;0&lt;/m:t&gt;&lt;/m:r&gt;&lt;/m:e&gt;&lt;m:sup&gt;&lt;m:r&gt;&lt;m:rPr&gt;&lt;m:sty m:val=&quot;p&quot;/&gt;&lt;/m:rPr&gt;&lt;w:rPr&gt;&lt;w:rFonts w:ascii=&quot;Cambria Math&quot; w:h-ansi=&quot;Cambria Math&quot;/&gt;&lt;wx:font wx:val=&quot;Cambria Math&quot;/&gt;&lt;/w:rPr&gt;&lt;m:t&gt;3&lt;/m:t&gt;&lt;/m:r&gt;&lt;/m:sup&gt;&lt;/m:sSup&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24" o:title="" chromakey="white"/>
                </v:shape>
              </w:pict>
            </w:r>
            <w:r w:rsidRPr="0066337A">
              <w:instrText xml:space="preserve"> </w:instrText>
            </w:r>
            <w:r w:rsidRPr="0066337A">
              <w:fldChar w:fldCharType="separate"/>
            </w:r>
            <w:r w:rsidR="00A3404B">
              <w:rPr>
                <w:noProof/>
                <w:position w:val="-14"/>
              </w:rPr>
              <w:pict w14:anchorId="5E43F210">
                <v:shape id="_x0000_i1280" type="#_x0000_t75" alt="" style="width:30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2560E&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C2560E&quot; wsp:rsidP=&quot;00C2560E&quot;&gt;&lt;m:oMathPara&gt;&lt;m:oMath&gt;&lt;m:r&gt;&lt;m:rPr&gt;&lt;m:sty m:val=&quot;p&quot;/&gt;&lt;/m:rPr&gt;&lt;w:rPr&gt;&lt;w:rFonts w:ascii=&quot;Cambria Math&quot; w:h-ansi=&quot;Cambria Math&quot;/&gt;&lt;wx:font wx:val=&quot;Cambria Math&quot;/&gt;&lt;/w:rPr&gt;&lt;m:t&gt;_1&lt;/m:t&gt;&lt;/m:r&gt;&lt;m:sSup&gt;&lt;m:sSupPr&gt;&lt;m:ctrlPr&gt;iiiiiiiii&lt;w:rPr&gt;&lt;w:rFonts w:ascii=&quot;Cambria Math&quot; w:h-ansi=&quot;Cambria Math&quot;/&gt;&lt;wx:font wx:val=&quot;Cambria Math&quot;/&gt;&lt;/w:rPr&gt;&lt;/m:ctrlPr&gt;&lt;/m:sSupPr&gt;&lt;m:e&gt;&lt;m:r&gt;&lt;m:rPr&gt;&lt;m:sty m:val=&quot;p&quot;/&gt;&lt;/m:rPr&gt;&lt;w:rPr&gt;&lt;w:rFonts w:ascii=&quot;Cambria Math&quot; w:h-ansi=&quot;Cambria Math&quot;/&gt;&lt;wx:font wx:val=&quot;Cambria Math&quot;/&gt;&lt;/w:rPr&gt;&lt;m:t&gt;0&lt;/m:t&gt;&lt;/m:r&gt;&lt;/m:e&gt;&lt;m:sup&gt;&lt;m:r&gt;&lt;m:rPr&gt;&lt;m:sty m:val=&quot;p&quot;/&gt;&lt;/m:rPr&gt;&lt;w:rPr&gt;&lt;w:rFonts w:ascii=&quot;Cambria Math&quot; w:h-ansi=&quot;Cambria Math&quot;/&gt;&lt;wx:font wx:val=&quot;Cambria Math&quot;/&gt;&lt;/w:rPr&gt;&lt;m:t&gt;3&lt;/m:t&gt;&lt;/m:r&gt;&lt;/m:sup&gt;&lt;/m:sSup&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24" o:title="" chromakey="white"/>
                </v:shape>
              </w:pict>
            </w:r>
            <w:r w:rsidRPr="0066337A">
              <w:fldChar w:fldCharType="end"/>
            </w:r>
            <w:r w:rsidRPr="007F0215">
              <w:t xml:space="preserve"> Mb)</w:t>
            </w:r>
          </w:p>
        </w:tc>
        <w:tc>
          <w:tcPr>
            <w:tcW w:w="1281" w:type="dxa"/>
            <w:tcBorders>
              <w:top w:val="single" w:sz="4" w:space="0" w:color="auto"/>
              <w:left w:val="single" w:sz="4" w:space="0" w:color="auto"/>
              <w:right w:val="single" w:sz="4" w:space="0" w:color="auto"/>
            </w:tcBorders>
            <w:vAlign w:val="center"/>
          </w:tcPr>
          <w:p w14:paraId="35350CF8" w14:textId="77777777" w:rsidR="0066337A" w:rsidRPr="008E6044" w:rsidRDefault="0066337A" w:rsidP="00710717">
            <w:pPr>
              <w:tabs>
                <w:tab w:val="center" w:pos="4800"/>
                <w:tab w:val="right" w:pos="9500"/>
              </w:tabs>
              <w:ind w:firstLineChars="0" w:firstLine="0"/>
            </w:pPr>
            <w:r w:rsidRPr="008E6044">
              <w:t>QoS_F/ALG</w:t>
            </w:r>
          </w:p>
        </w:tc>
        <w:tc>
          <w:tcPr>
            <w:tcW w:w="845" w:type="dxa"/>
            <w:tcBorders>
              <w:top w:val="single" w:sz="4" w:space="0" w:color="auto"/>
              <w:left w:val="single" w:sz="4" w:space="0" w:color="auto"/>
              <w:right w:val="single" w:sz="4" w:space="0" w:color="auto"/>
            </w:tcBorders>
            <w:vAlign w:val="center"/>
          </w:tcPr>
          <w:p w14:paraId="4F3F5943" w14:textId="77777777" w:rsidR="0066337A" w:rsidRPr="008E6044" w:rsidRDefault="0066337A" w:rsidP="00710717">
            <w:pPr>
              <w:tabs>
                <w:tab w:val="center" w:pos="4800"/>
                <w:tab w:val="right" w:pos="9500"/>
              </w:tabs>
              <w:ind w:firstLineChars="0" w:firstLine="0"/>
              <w:jc w:val="center"/>
            </w:pPr>
            <w:r w:rsidRPr="008E6044">
              <w:t>0.2</w:t>
            </w:r>
          </w:p>
        </w:tc>
        <w:tc>
          <w:tcPr>
            <w:tcW w:w="851" w:type="dxa"/>
            <w:tcBorders>
              <w:top w:val="single" w:sz="4" w:space="0" w:color="auto"/>
              <w:left w:val="single" w:sz="4" w:space="0" w:color="auto"/>
              <w:right w:val="single" w:sz="4" w:space="0" w:color="auto"/>
            </w:tcBorders>
            <w:vAlign w:val="center"/>
          </w:tcPr>
          <w:p w14:paraId="4C505101" w14:textId="77777777" w:rsidR="0066337A" w:rsidRPr="008E6044" w:rsidRDefault="0066337A" w:rsidP="00710717">
            <w:pPr>
              <w:tabs>
                <w:tab w:val="center" w:pos="4800"/>
                <w:tab w:val="right" w:pos="9500"/>
              </w:tabs>
              <w:ind w:firstLineChars="0" w:firstLine="0"/>
              <w:jc w:val="center"/>
            </w:pPr>
            <w:r w:rsidRPr="008E6044">
              <w:t>0</w:t>
            </w:r>
          </w:p>
        </w:tc>
        <w:tc>
          <w:tcPr>
            <w:tcW w:w="709" w:type="dxa"/>
            <w:tcBorders>
              <w:top w:val="single" w:sz="4" w:space="0" w:color="auto"/>
              <w:left w:val="single" w:sz="4" w:space="0" w:color="auto"/>
              <w:right w:val="single" w:sz="4" w:space="0" w:color="auto"/>
            </w:tcBorders>
            <w:vAlign w:val="center"/>
          </w:tcPr>
          <w:p w14:paraId="40408242" w14:textId="77777777" w:rsidR="0066337A" w:rsidRPr="008E6044" w:rsidRDefault="0066337A" w:rsidP="00710717">
            <w:pPr>
              <w:tabs>
                <w:tab w:val="center" w:pos="4800"/>
                <w:tab w:val="right" w:pos="9500"/>
              </w:tabs>
              <w:ind w:firstLineChars="0" w:firstLine="0"/>
            </w:pPr>
            <w:r w:rsidRPr="008E6044">
              <w:t>0</w:t>
            </w:r>
          </w:p>
        </w:tc>
        <w:tc>
          <w:tcPr>
            <w:tcW w:w="708" w:type="dxa"/>
            <w:tcBorders>
              <w:top w:val="single" w:sz="4" w:space="0" w:color="auto"/>
              <w:left w:val="single" w:sz="4" w:space="0" w:color="auto"/>
              <w:right w:val="single" w:sz="4" w:space="0" w:color="auto"/>
            </w:tcBorders>
            <w:vAlign w:val="center"/>
          </w:tcPr>
          <w:p w14:paraId="05D1F13A" w14:textId="77777777" w:rsidR="0066337A" w:rsidRPr="008E6044" w:rsidRDefault="0066337A" w:rsidP="00710717">
            <w:pPr>
              <w:tabs>
                <w:tab w:val="center" w:pos="4800"/>
                <w:tab w:val="right" w:pos="9500"/>
              </w:tabs>
              <w:ind w:firstLineChars="0" w:firstLine="0"/>
              <w:jc w:val="center"/>
            </w:pPr>
            <w:r w:rsidRPr="008E6044">
              <w:t>0.1</w:t>
            </w:r>
          </w:p>
        </w:tc>
        <w:tc>
          <w:tcPr>
            <w:tcW w:w="851" w:type="dxa"/>
            <w:tcBorders>
              <w:top w:val="single" w:sz="4" w:space="0" w:color="auto"/>
              <w:left w:val="single" w:sz="4" w:space="0" w:color="auto"/>
              <w:right w:val="single" w:sz="4" w:space="0" w:color="auto"/>
            </w:tcBorders>
            <w:vAlign w:val="center"/>
          </w:tcPr>
          <w:p w14:paraId="621FE9FA" w14:textId="77777777" w:rsidR="0066337A" w:rsidRPr="008E6044" w:rsidRDefault="0066337A" w:rsidP="00710717">
            <w:pPr>
              <w:tabs>
                <w:tab w:val="center" w:pos="4800"/>
                <w:tab w:val="right" w:pos="9500"/>
              </w:tabs>
              <w:ind w:firstLineChars="0" w:firstLine="0"/>
              <w:jc w:val="center"/>
            </w:pPr>
            <w:r w:rsidRPr="008E6044">
              <w:t>0</w:t>
            </w:r>
          </w:p>
        </w:tc>
        <w:tc>
          <w:tcPr>
            <w:tcW w:w="709" w:type="dxa"/>
            <w:tcBorders>
              <w:top w:val="single" w:sz="4" w:space="0" w:color="auto"/>
              <w:left w:val="single" w:sz="4" w:space="0" w:color="auto"/>
              <w:right w:val="single" w:sz="4" w:space="0" w:color="auto"/>
            </w:tcBorders>
            <w:vAlign w:val="center"/>
          </w:tcPr>
          <w:p w14:paraId="7D600697" w14:textId="77777777" w:rsidR="0066337A" w:rsidRPr="008E6044" w:rsidRDefault="0066337A" w:rsidP="00710717">
            <w:pPr>
              <w:tabs>
                <w:tab w:val="center" w:pos="4800"/>
                <w:tab w:val="right" w:pos="9500"/>
              </w:tabs>
              <w:ind w:firstLineChars="0" w:firstLine="0"/>
              <w:jc w:val="center"/>
            </w:pPr>
            <w:r w:rsidRPr="008E6044">
              <w:t>0.15</w:t>
            </w:r>
          </w:p>
        </w:tc>
        <w:tc>
          <w:tcPr>
            <w:tcW w:w="728" w:type="dxa"/>
            <w:tcBorders>
              <w:top w:val="single" w:sz="4" w:space="0" w:color="auto"/>
              <w:left w:val="single" w:sz="4" w:space="0" w:color="auto"/>
              <w:right w:val="single" w:sz="4" w:space="0" w:color="auto"/>
            </w:tcBorders>
            <w:vAlign w:val="center"/>
          </w:tcPr>
          <w:p w14:paraId="67E9C8D6" w14:textId="77777777" w:rsidR="0066337A" w:rsidRPr="008E6044" w:rsidRDefault="0066337A" w:rsidP="00710717">
            <w:pPr>
              <w:tabs>
                <w:tab w:val="center" w:pos="4800"/>
                <w:tab w:val="right" w:pos="9500"/>
              </w:tabs>
              <w:ind w:firstLineChars="0" w:firstLine="0"/>
              <w:jc w:val="center"/>
            </w:pPr>
            <w:r w:rsidRPr="008E6044">
              <w:t>0.2</w:t>
            </w:r>
          </w:p>
        </w:tc>
        <w:tc>
          <w:tcPr>
            <w:tcW w:w="547" w:type="dxa"/>
            <w:tcBorders>
              <w:top w:val="single" w:sz="4" w:space="0" w:color="auto"/>
              <w:left w:val="single" w:sz="4" w:space="0" w:color="auto"/>
            </w:tcBorders>
            <w:vAlign w:val="center"/>
          </w:tcPr>
          <w:p w14:paraId="0ECAAEDC" w14:textId="77777777" w:rsidR="0066337A" w:rsidRPr="008E6044" w:rsidRDefault="0066337A" w:rsidP="00710717">
            <w:pPr>
              <w:tabs>
                <w:tab w:val="center" w:pos="4800"/>
                <w:tab w:val="right" w:pos="9500"/>
              </w:tabs>
              <w:ind w:firstLineChars="0" w:firstLine="0"/>
              <w:jc w:val="center"/>
            </w:pPr>
            <w:r w:rsidRPr="008E6044">
              <w:t>0</w:t>
            </w:r>
          </w:p>
        </w:tc>
      </w:tr>
      <w:tr w:rsidR="0066337A" w:rsidRPr="007F0215" w14:paraId="697918BF" w14:textId="77777777" w:rsidTr="00710717">
        <w:trPr>
          <w:jc w:val="center"/>
        </w:trPr>
        <w:tc>
          <w:tcPr>
            <w:tcW w:w="1271" w:type="dxa"/>
            <w:vMerge/>
            <w:tcBorders>
              <w:right w:val="single" w:sz="4" w:space="0" w:color="auto"/>
            </w:tcBorders>
            <w:vAlign w:val="center"/>
          </w:tcPr>
          <w:p w14:paraId="5320FE10" w14:textId="77777777" w:rsidR="0066337A" w:rsidRPr="007F0215" w:rsidRDefault="0066337A" w:rsidP="0047447B">
            <w:pPr>
              <w:tabs>
                <w:tab w:val="center" w:pos="4800"/>
                <w:tab w:val="right" w:pos="9500"/>
              </w:tabs>
              <w:jc w:val="center"/>
            </w:pPr>
          </w:p>
        </w:tc>
        <w:tc>
          <w:tcPr>
            <w:tcW w:w="1281" w:type="dxa"/>
            <w:tcBorders>
              <w:left w:val="single" w:sz="4" w:space="0" w:color="auto"/>
              <w:right w:val="single" w:sz="4" w:space="0" w:color="auto"/>
            </w:tcBorders>
            <w:vAlign w:val="center"/>
          </w:tcPr>
          <w:p w14:paraId="33BF8F51" w14:textId="77777777" w:rsidR="0066337A" w:rsidRPr="007F0215" w:rsidRDefault="0066337A" w:rsidP="00710717">
            <w:pPr>
              <w:tabs>
                <w:tab w:val="center" w:pos="4800"/>
                <w:tab w:val="right" w:pos="9500"/>
              </w:tabs>
              <w:ind w:firstLineChars="0" w:firstLine="0"/>
            </w:pPr>
            <w:r w:rsidRPr="007F0215">
              <w:t>QoS_F/SSF</w:t>
            </w:r>
          </w:p>
        </w:tc>
        <w:tc>
          <w:tcPr>
            <w:tcW w:w="845" w:type="dxa"/>
            <w:tcBorders>
              <w:left w:val="single" w:sz="4" w:space="0" w:color="auto"/>
              <w:right w:val="single" w:sz="4" w:space="0" w:color="auto"/>
            </w:tcBorders>
            <w:vAlign w:val="center"/>
          </w:tcPr>
          <w:p w14:paraId="56E9F8A8" w14:textId="77777777" w:rsidR="0066337A" w:rsidRPr="007F0215" w:rsidRDefault="0066337A" w:rsidP="00710717">
            <w:pPr>
              <w:tabs>
                <w:tab w:val="center" w:pos="4800"/>
                <w:tab w:val="right" w:pos="9500"/>
              </w:tabs>
              <w:ind w:firstLineChars="0" w:firstLine="0"/>
              <w:jc w:val="center"/>
            </w:pPr>
            <w:r w:rsidRPr="007F0215">
              <w:t>0.2</w:t>
            </w:r>
          </w:p>
        </w:tc>
        <w:tc>
          <w:tcPr>
            <w:tcW w:w="851" w:type="dxa"/>
            <w:tcBorders>
              <w:left w:val="single" w:sz="4" w:space="0" w:color="auto"/>
              <w:right w:val="single" w:sz="4" w:space="0" w:color="auto"/>
            </w:tcBorders>
            <w:vAlign w:val="center"/>
          </w:tcPr>
          <w:p w14:paraId="68F523E3" w14:textId="77777777" w:rsidR="0066337A" w:rsidRPr="007F0215" w:rsidRDefault="0066337A" w:rsidP="00710717">
            <w:pPr>
              <w:tabs>
                <w:tab w:val="center" w:pos="4800"/>
                <w:tab w:val="right" w:pos="9500"/>
              </w:tabs>
              <w:ind w:firstLineChars="0" w:firstLine="0"/>
              <w:jc w:val="center"/>
            </w:pPr>
            <w:r w:rsidRPr="007F0215">
              <w:t>0.15</w:t>
            </w:r>
          </w:p>
        </w:tc>
        <w:tc>
          <w:tcPr>
            <w:tcW w:w="709" w:type="dxa"/>
            <w:tcBorders>
              <w:left w:val="single" w:sz="4" w:space="0" w:color="auto"/>
              <w:right w:val="single" w:sz="4" w:space="0" w:color="auto"/>
            </w:tcBorders>
            <w:vAlign w:val="center"/>
          </w:tcPr>
          <w:p w14:paraId="1F6EBA05" w14:textId="77777777" w:rsidR="0066337A" w:rsidRPr="007F0215" w:rsidRDefault="0066337A" w:rsidP="00710717">
            <w:pPr>
              <w:tabs>
                <w:tab w:val="center" w:pos="4800"/>
                <w:tab w:val="right" w:pos="9500"/>
              </w:tabs>
              <w:ind w:firstLineChars="0" w:firstLine="0"/>
            </w:pPr>
            <w:r w:rsidRPr="007F0215">
              <w:t>0</w:t>
            </w:r>
          </w:p>
        </w:tc>
        <w:tc>
          <w:tcPr>
            <w:tcW w:w="708" w:type="dxa"/>
            <w:tcBorders>
              <w:left w:val="single" w:sz="4" w:space="0" w:color="auto"/>
              <w:right w:val="single" w:sz="4" w:space="0" w:color="auto"/>
            </w:tcBorders>
            <w:vAlign w:val="center"/>
          </w:tcPr>
          <w:p w14:paraId="75E323A3" w14:textId="77777777" w:rsidR="0066337A" w:rsidRPr="007F0215" w:rsidRDefault="0066337A" w:rsidP="00710717">
            <w:pPr>
              <w:tabs>
                <w:tab w:val="center" w:pos="4800"/>
                <w:tab w:val="right" w:pos="9500"/>
              </w:tabs>
              <w:ind w:firstLineChars="0" w:firstLine="0"/>
              <w:jc w:val="center"/>
            </w:pPr>
            <w:r w:rsidRPr="007F0215">
              <w:t>0</w:t>
            </w:r>
          </w:p>
        </w:tc>
        <w:tc>
          <w:tcPr>
            <w:tcW w:w="851" w:type="dxa"/>
            <w:tcBorders>
              <w:left w:val="single" w:sz="4" w:space="0" w:color="auto"/>
              <w:right w:val="single" w:sz="4" w:space="0" w:color="auto"/>
            </w:tcBorders>
            <w:vAlign w:val="center"/>
          </w:tcPr>
          <w:p w14:paraId="25DB0B8B" w14:textId="77777777" w:rsidR="0066337A" w:rsidRPr="007F0215" w:rsidRDefault="0066337A" w:rsidP="00710717">
            <w:pPr>
              <w:tabs>
                <w:tab w:val="center" w:pos="4800"/>
                <w:tab w:val="right" w:pos="9500"/>
              </w:tabs>
              <w:ind w:firstLineChars="0" w:firstLine="0"/>
              <w:jc w:val="center"/>
            </w:pPr>
            <w:r w:rsidRPr="007F0215">
              <w:t>0</w:t>
            </w:r>
          </w:p>
        </w:tc>
        <w:tc>
          <w:tcPr>
            <w:tcW w:w="709" w:type="dxa"/>
            <w:tcBorders>
              <w:left w:val="single" w:sz="4" w:space="0" w:color="auto"/>
              <w:right w:val="single" w:sz="4" w:space="0" w:color="auto"/>
            </w:tcBorders>
            <w:vAlign w:val="center"/>
          </w:tcPr>
          <w:p w14:paraId="5F56998D" w14:textId="77777777" w:rsidR="0066337A" w:rsidRPr="007F0215" w:rsidRDefault="0066337A" w:rsidP="00710717">
            <w:pPr>
              <w:tabs>
                <w:tab w:val="center" w:pos="4800"/>
                <w:tab w:val="right" w:pos="9500"/>
              </w:tabs>
              <w:ind w:firstLineChars="0" w:firstLine="0"/>
              <w:jc w:val="center"/>
            </w:pPr>
            <w:r w:rsidRPr="007F0215">
              <w:t>0</w:t>
            </w:r>
          </w:p>
        </w:tc>
        <w:tc>
          <w:tcPr>
            <w:tcW w:w="728" w:type="dxa"/>
            <w:tcBorders>
              <w:left w:val="single" w:sz="4" w:space="0" w:color="auto"/>
              <w:right w:val="single" w:sz="4" w:space="0" w:color="auto"/>
            </w:tcBorders>
            <w:vAlign w:val="center"/>
          </w:tcPr>
          <w:p w14:paraId="184DB00F" w14:textId="77777777" w:rsidR="0066337A" w:rsidRPr="007F0215" w:rsidRDefault="0066337A" w:rsidP="00710717">
            <w:pPr>
              <w:tabs>
                <w:tab w:val="center" w:pos="4800"/>
                <w:tab w:val="right" w:pos="9500"/>
              </w:tabs>
              <w:ind w:firstLineChars="0" w:firstLine="0"/>
              <w:jc w:val="center"/>
            </w:pPr>
            <w:r w:rsidRPr="007F0215">
              <w:t>0.2</w:t>
            </w:r>
          </w:p>
        </w:tc>
        <w:tc>
          <w:tcPr>
            <w:tcW w:w="547" w:type="dxa"/>
            <w:tcBorders>
              <w:left w:val="single" w:sz="4" w:space="0" w:color="auto"/>
            </w:tcBorders>
            <w:vAlign w:val="center"/>
          </w:tcPr>
          <w:p w14:paraId="7767F042" w14:textId="77777777" w:rsidR="0066337A" w:rsidRPr="007F0215" w:rsidRDefault="0066337A" w:rsidP="00710717">
            <w:pPr>
              <w:tabs>
                <w:tab w:val="center" w:pos="4800"/>
                <w:tab w:val="right" w:pos="9500"/>
              </w:tabs>
              <w:ind w:firstLineChars="0" w:firstLine="0"/>
              <w:jc w:val="center"/>
            </w:pPr>
            <w:r w:rsidRPr="007F0215">
              <w:t>0</w:t>
            </w:r>
          </w:p>
        </w:tc>
      </w:tr>
      <w:tr w:rsidR="0066337A" w:rsidRPr="007F0215" w14:paraId="6E652B42" w14:textId="77777777" w:rsidTr="00710717">
        <w:trPr>
          <w:jc w:val="center"/>
        </w:trPr>
        <w:tc>
          <w:tcPr>
            <w:tcW w:w="1271" w:type="dxa"/>
            <w:vMerge/>
            <w:tcBorders>
              <w:bottom w:val="single" w:sz="4" w:space="0" w:color="auto"/>
              <w:right w:val="single" w:sz="4" w:space="0" w:color="auto"/>
            </w:tcBorders>
            <w:vAlign w:val="center"/>
          </w:tcPr>
          <w:p w14:paraId="65B7527E" w14:textId="77777777" w:rsidR="0066337A" w:rsidRPr="007F0215" w:rsidRDefault="0066337A" w:rsidP="0047447B">
            <w:pPr>
              <w:tabs>
                <w:tab w:val="center" w:pos="4800"/>
                <w:tab w:val="right" w:pos="9500"/>
              </w:tabs>
              <w:jc w:val="center"/>
            </w:pPr>
          </w:p>
        </w:tc>
        <w:tc>
          <w:tcPr>
            <w:tcW w:w="1281" w:type="dxa"/>
            <w:tcBorders>
              <w:left w:val="single" w:sz="4" w:space="0" w:color="auto"/>
              <w:bottom w:val="single" w:sz="4" w:space="0" w:color="auto"/>
              <w:right w:val="single" w:sz="4" w:space="0" w:color="auto"/>
            </w:tcBorders>
            <w:vAlign w:val="center"/>
          </w:tcPr>
          <w:p w14:paraId="44E49652" w14:textId="77777777" w:rsidR="0066337A" w:rsidRPr="007F0215" w:rsidRDefault="0066337A" w:rsidP="00710717">
            <w:pPr>
              <w:tabs>
                <w:tab w:val="center" w:pos="4800"/>
                <w:tab w:val="right" w:pos="9500"/>
              </w:tabs>
              <w:ind w:firstLineChars="0" w:firstLine="0"/>
            </w:pPr>
            <w:r w:rsidRPr="007F0215">
              <w:t>QoS_F/LAB</w:t>
            </w:r>
          </w:p>
        </w:tc>
        <w:tc>
          <w:tcPr>
            <w:tcW w:w="845" w:type="dxa"/>
            <w:tcBorders>
              <w:left w:val="single" w:sz="4" w:space="0" w:color="auto"/>
              <w:bottom w:val="single" w:sz="4" w:space="0" w:color="auto"/>
              <w:right w:val="single" w:sz="4" w:space="0" w:color="auto"/>
            </w:tcBorders>
            <w:vAlign w:val="center"/>
          </w:tcPr>
          <w:p w14:paraId="1067ACDF" w14:textId="77777777" w:rsidR="0066337A" w:rsidRPr="007F0215" w:rsidRDefault="0066337A" w:rsidP="00710717">
            <w:pPr>
              <w:tabs>
                <w:tab w:val="center" w:pos="4800"/>
                <w:tab w:val="right" w:pos="9500"/>
              </w:tabs>
              <w:ind w:firstLineChars="0" w:firstLine="0"/>
              <w:jc w:val="center"/>
            </w:pPr>
            <w:r w:rsidRPr="007F0215">
              <w:t>0.2</w:t>
            </w:r>
          </w:p>
        </w:tc>
        <w:tc>
          <w:tcPr>
            <w:tcW w:w="851" w:type="dxa"/>
            <w:tcBorders>
              <w:left w:val="single" w:sz="4" w:space="0" w:color="auto"/>
              <w:bottom w:val="single" w:sz="4" w:space="0" w:color="auto"/>
              <w:right w:val="single" w:sz="4" w:space="0" w:color="auto"/>
            </w:tcBorders>
            <w:vAlign w:val="center"/>
          </w:tcPr>
          <w:p w14:paraId="745F9BC2" w14:textId="77777777" w:rsidR="0066337A" w:rsidRPr="007F0215" w:rsidRDefault="0066337A" w:rsidP="00710717">
            <w:pPr>
              <w:tabs>
                <w:tab w:val="center" w:pos="4800"/>
                <w:tab w:val="right" w:pos="9500"/>
              </w:tabs>
              <w:ind w:firstLineChars="0" w:firstLine="0"/>
              <w:jc w:val="center"/>
            </w:pPr>
            <w:r w:rsidRPr="007F0215">
              <w:t>0.15</w:t>
            </w:r>
          </w:p>
        </w:tc>
        <w:tc>
          <w:tcPr>
            <w:tcW w:w="709" w:type="dxa"/>
            <w:tcBorders>
              <w:left w:val="single" w:sz="4" w:space="0" w:color="auto"/>
              <w:bottom w:val="single" w:sz="4" w:space="0" w:color="auto"/>
              <w:right w:val="single" w:sz="4" w:space="0" w:color="auto"/>
            </w:tcBorders>
            <w:vAlign w:val="center"/>
          </w:tcPr>
          <w:p w14:paraId="12E75CE3" w14:textId="77777777" w:rsidR="0066337A" w:rsidRPr="007F0215" w:rsidRDefault="0066337A" w:rsidP="00710717">
            <w:pPr>
              <w:tabs>
                <w:tab w:val="center" w:pos="4800"/>
                <w:tab w:val="right" w:pos="9500"/>
              </w:tabs>
              <w:ind w:firstLineChars="0" w:firstLine="0"/>
            </w:pPr>
            <w:r>
              <w:t>0</w:t>
            </w:r>
            <w:r w:rsidRPr="007F0215">
              <w:t>0</w:t>
            </w:r>
          </w:p>
        </w:tc>
        <w:tc>
          <w:tcPr>
            <w:tcW w:w="708" w:type="dxa"/>
            <w:tcBorders>
              <w:left w:val="single" w:sz="4" w:space="0" w:color="auto"/>
              <w:bottom w:val="single" w:sz="4" w:space="0" w:color="auto"/>
              <w:right w:val="single" w:sz="4" w:space="0" w:color="auto"/>
            </w:tcBorders>
            <w:vAlign w:val="center"/>
          </w:tcPr>
          <w:p w14:paraId="50E32A3C" w14:textId="77777777" w:rsidR="0066337A" w:rsidRPr="007F0215" w:rsidRDefault="0066337A" w:rsidP="00710717">
            <w:pPr>
              <w:tabs>
                <w:tab w:val="center" w:pos="4800"/>
                <w:tab w:val="right" w:pos="9500"/>
              </w:tabs>
              <w:ind w:firstLineChars="0" w:firstLine="0"/>
              <w:jc w:val="center"/>
            </w:pPr>
            <w:r>
              <w:t>0</w:t>
            </w:r>
          </w:p>
        </w:tc>
        <w:tc>
          <w:tcPr>
            <w:tcW w:w="851" w:type="dxa"/>
            <w:tcBorders>
              <w:left w:val="single" w:sz="4" w:space="0" w:color="auto"/>
              <w:bottom w:val="single" w:sz="4" w:space="0" w:color="auto"/>
              <w:right w:val="single" w:sz="4" w:space="0" w:color="auto"/>
            </w:tcBorders>
            <w:vAlign w:val="center"/>
          </w:tcPr>
          <w:p w14:paraId="35D81B5C" w14:textId="77777777" w:rsidR="0066337A" w:rsidRPr="007F0215" w:rsidRDefault="0066337A" w:rsidP="00710717">
            <w:pPr>
              <w:tabs>
                <w:tab w:val="center" w:pos="4800"/>
                <w:tab w:val="right" w:pos="9500"/>
              </w:tabs>
              <w:ind w:firstLineChars="0" w:firstLine="0"/>
              <w:jc w:val="center"/>
            </w:pPr>
            <w:r w:rsidRPr="007F0215">
              <w:t>0</w:t>
            </w:r>
          </w:p>
        </w:tc>
        <w:tc>
          <w:tcPr>
            <w:tcW w:w="709" w:type="dxa"/>
            <w:tcBorders>
              <w:left w:val="single" w:sz="4" w:space="0" w:color="auto"/>
              <w:bottom w:val="single" w:sz="4" w:space="0" w:color="auto"/>
              <w:right w:val="single" w:sz="4" w:space="0" w:color="auto"/>
            </w:tcBorders>
            <w:vAlign w:val="center"/>
          </w:tcPr>
          <w:p w14:paraId="3E9E70EA" w14:textId="77777777" w:rsidR="0066337A" w:rsidRPr="007F0215" w:rsidRDefault="0066337A" w:rsidP="00710717">
            <w:pPr>
              <w:tabs>
                <w:tab w:val="center" w:pos="4800"/>
                <w:tab w:val="right" w:pos="9500"/>
              </w:tabs>
              <w:ind w:firstLineChars="0" w:firstLine="0"/>
              <w:jc w:val="center"/>
            </w:pPr>
            <w:r w:rsidRPr="007F0215">
              <w:t>0</w:t>
            </w:r>
          </w:p>
        </w:tc>
        <w:tc>
          <w:tcPr>
            <w:tcW w:w="728" w:type="dxa"/>
            <w:tcBorders>
              <w:left w:val="single" w:sz="4" w:space="0" w:color="auto"/>
              <w:bottom w:val="single" w:sz="4" w:space="0" w:color="auto"/>
              <w:right w:val="single" w:sz="4" w:space="0" w:color="auto"/>
            </w:tcBorders>
            <w:vAlign w:val="center"/>
          </w:tcPr>
          <w:p w14:paraId="5F5E8857" w14:textId="77777777" w:rsidR="0066337A" w:rsidRPr="007F0215" w:rsidRDefault="0066337A" w:rsidP="00710717">
            <w:pPr>
              <w:tabs>
                <w:tab w:val="center" w:pos="4800"/>
                <w:tab w:val="right" w:pos="9500"/>
              </w:tabs>
              <w:ind w:firstLineChars="0" w:firstLine="0"/>
              <w:jc w:val="center"/>
            </w:pPr>
            <w:r w:rsidRPr="007F0215">
              <w:t>0.2</w:t>
            </w:r>
          </w:p>
        </w:tc>
        <w:tc>
          <w:tcPr>
            <w:tcW w:w="547" w:type="dxa"/>
            <w:tcBorders>
              <w:left w:val="single" w:sz="4" w:space="0" w:color="auto"/>
              <w:bottom w:val="single" w:sz="4" w:space="0" w:color="auto"/>
            </w:tcBorders>
            <w:vAlign w:val="center"/>
          </w:tcPr>
          <w:p w14:paraId="48A14872" w14:textId="77777777" w:rsidR="0066337A" w:rsidRPr="007F0215" w:rsidRDefault="0066337A" w:rsidP="00710717">
            <w:pPr>
              <w:tabs>
                <w:tab w:val="center" w:pos="4800"/>
                <w:tab w:val="right" w:pos="9500"/>
              </w:tabs>
              <w:ind w:firstLineChars="0" w:firstLine="0"/>
              <w:jc w:val="center"/>
            </w:pPr>
            <w:r w:rsidRPr="007F0215">
              <w:t>0</w:t>
            </w:r>
          </w:p>
        </w:tc>
      </w:tr>
    </w:tbl>
    <w:p w14:paraId="3A3967C1" w14:textId="77777777" w:rsidR="0066337A" w:rsidRPr="007F0215" w:rsidRDefault="0066337A" w:rsidP="0066337A">
      <w:pPr>
        <w:jc w:val="left"/>
        <w:rPr>
          <w:szCs w:val="24"/>
        </w:rPr>
      </w:pPr>
    </w:p>
    <w:p w14:paraId="474E3CCA" w14:textId="77777777" w:rsidR="0066337A" w:rsidRPr="00363BD8" w:rsidRDefault="0066337A" w:rsidP="0066337A">
      <w:pPr>
        <w:pStyle w:val="af7"/>
        <w:ind w:left="960" w:firstLineChars="0" w:firstLine="360"/>
      </w:pPr>
    </w:p>
    <w:p w14:paraId="1F7EFDE2" w14:textId="77777777" w:rsidR="0066337A" w:rsidRDefault="0066337A" w:rsidP="003300D7">
      <w:pPr>
        <w:pStyle w:val="af7"/>
        <w:ind w:left="0" w:firstLineChars="0" w:firstLine="0"/>
        <w:rPr>
          <w:lang w:eastAsia="zh-CN"/>
        </w:rPr>
      </w:pPr>
      <w:r w:rsidRPr="00363BD8">
        <w:rPr>
          <w:rFonts w:hint="eastAsia"/>
          <w:lang w:eastAsia="zh-CN"/>
        </w:rPr>
        <w:t>场景</w:t>
      </w:r>
      <w:r w:rsidRPr="00363BD8">
        <w:rPr>
          <w:lang w:eastAsia="zh-CN"/>
        </w:rPr>
        <w:t>3</w:t>
      </w:r>
      <w:r w:rsidRPr="00363BD8">
        <w:rPr>
          <w:rFonts w:hint="eastAsia"/>
          <w:lang w:eastAsia="zh-CN"/>
        </w:rPr>
        <w:t>涉及网络中的</w:t>
      </w:r>
      <w:r w:rsidRPr="00363BD8">
        <w:rPr>
          <w:lang w:eastAsia="zh-CN"/>
        </w:rPr>
        <w:t>3</w:t>
      </w:r>
      <w:r w:rsidRPr="00363BD8">
        <w:rPr>
          <w:rFonts w:hint="eastAsia"/>
          <w:lang w:eastAsia="zh-CN"/>
        </w:rPr>
        <w:t>个固定</w:t>
      </w:r>
      <w:r w:rsidRPr="00363BD8">
        <w:rPr>
          <w:lang w:eastAsia="zh-CN"/>
        </w:rPr>
        <w:t>AP</w:t>
      </w:r>
      <w:r w:rsidRPr="00363BD8">
        <w:rPr>
          <w:rFonts w:hint="eastAsia"/>
          <w:lang w:eastAsia="zh-CN"/>
        </w:rPr>
        <w:t>，每个具有</w:t>
      </w:r>
      <w:r w:rsidRPr="00363BD8">
        <w:rPr>
          <w:lang w:eastAsia="zh-CN"/>
        </w:rPr>
        <w:t>4 Mbps</w:t>
      </w:r>
      <w:r w:rsidRPr="00363BD8">
        <w:rPr>
          <w:rFonts w:hint="eastAsia"/>
          <w:lang w:eastAsia="zh-CN"/>
        </w:rPr>
        <w:t>的容量，如图</w:t>
      </w:r>
      <w:r w:rsidR="00146606">
        <w:rPr>
          <w:rFonts w:hint="eastAsia"/>
          <w:lang w:eastAsia="zh-CN"/>
        </w:rPr>
        <w:t>2.</w:t>
      </w:r>
      <w:r w:rsidRPr="00363BD8">
        <w:rPr>
          <w:lang w:eastAsia="zh-CN"/>
        </w:rPr>
        <w:t>5</w:t>
      </w:r>
      <w:r w:rsidRPr="00363BD8">
        <w:rPr>
          <w:rFonts w:hint="eastAsia"/>
          <w:lang w:eastAsia="zh-CN"/>
        </w:rPr>
        <w:t>所示。</w:t>
      </w:r>
      <w:r w:rsidRPr="00363BD8">
        <w:rPr>
          <w:lang w:eastAsia="zh-CN"/>
        </w:rPr>
        <w:t>AP</w:t>
      </w:r>
      <w:r w:rsidRPr="00363BD8">
        <w:rPr>
          <w:rFonts w:hint="eastAsia"/>
          <w:lang w:eastAsia="zh-CN"/>
        </w:rPr>
        <w:t>和</w:t>
      </w:r>
      <w:r w:rsidRPr="00363BD8">
        <w:rPr>
          <w:lang w:eastAsia="zh-CN"/>
        </w:rPr>
        <w:t>STA</w:t>
      </w:r>
      <w:r w:rsidRPr="00363BD8">
        <w:rPr>
          <w:rFonts w:hint="eastAsia"/>
          <w:lang w:eastAsia="zh-CN"/>
        </w:rPr>
        <w:t>之间的最大比特率是</w:t>
      </w:r>
      <w:r w:rsidRPr="00363BD8">
        <w:rPr>
          <w:lang w:eastAsia="zh-CN"/>
        </w:rPr>
        <w:t>AP</w:t>
      </w:r>
      <w:r w:rsidRPr="00363BD8">
        <w:rPr>
          <w:rFonts w:hint="eastAsia"/>
          <w:lang w:eastAsia="zh-CN"/>
        </w:rPr>
        <w:t>的容量。然后可以得到与</w:t>
      </w:r>
      <w:r w:rsidRPr="00363BD8">
        <w:rPr>
          <w:lang w:eastAsia="zh-CN"/>
        </w:rPr>
        <w:t>SSF</w:t>
      </w:r>
      <w:r w:rsidRPr="00363BD8">
        <w:rPr>
          <w:rFonts w:hint="eastAsia"/>
          <w:lang w:eastAsia="zh-CN"/>
        </w:rPr>
        <w:t>相比的竞争比例如图</w:t>
      </w:r>
      <w:r w:rsidR="00146606">
        <w:rPr>
          <w:rFonts w:hint="eastAsia"/>
          <w:lang w:eastAsia="zh-CN"/>
        </w:rPr>
        <w:t>2</w:t>
      </w:r>
      <w:r w:rsidR="00146606">
        <w:rPr>
          <w:lang w:eastAsia="zh-CN"/>
        </w:rPr>
        <w:t>.</w:t>
      </w:r>
      <w:r w:rsidRPr="00363BD8">
        <w:rPr>
          <w:lang w:eastAsia="zh-CN"/>
        </w:rPr>
        <w:t>6</w:t>
      </w:r>
      <w:r w:rsidRPr="00363BD8">
        <w:rPr>
          <w:rFonts w:hint="eastAsia"/>
          <w:lang w:eastAsia="zh-CN"/>
        </w:rPr>
        <w:t>所示。</w:t>
      </w:r>
    </w:p>
    <w:p w14:paraId="65DE7B2D" w14:textId="77777777" w:rsidR="0066337A" w:rsidRDefault="0014685D" w:rsidP="0066337A">
      <w:pPr>
        <w:pStyle w:val="af7"/>
        <w:ind w:left="960" w:firstLineChars="0" w:firstLine="360"/>
        <w:jc w:val="center"/>
        <w:rPr>
          <w:lang w:eastAsia="zh-CN"/>
        </w:rPr>
      </w:pPr>
      <w:r>
        <w:rPr>
          <w:noProof/>
          <w:lang w:eastAsia="zh-CN" w:bidi="ar-SA"/>
        </w:rPr>
        <w:drawing>
          <wp:inline distT="0" distB="0" distL="0" distR="0" wp14:anchorId="0BEDEED2" wp14:editId="41EFB65F">
            <wp:extent cx="3012831" cy="2754923"/>
            <wp:effectExtent l="0" t="0" r="0" b="0"/>
            <wp:docPr id="273" name="Picture 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8"/>
                    <pic:cNvPicPr>
                      <a:picLocks/>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014106" cy="2756089"/>
                    </a:xfrm>
                    <a:prstGeom prst="rect">
                      <a:avLst/>
                    </a:prstGeom>
                    <a:noFill/>
                    <a:ln>
                      <a:noFill/>
                    </a:ln>
                  </pic:spPr>
                </pic:pic>
              </a:graphicData>
            </a:graphic>
          </wp:inline>
        </w:drawing>
      </w:r>
    </w:p>
    <w:p w14:paraId="23285068" w14:textId="77777777" w:rsidR="0066337A" w:rsidRPr="00710717" w:rsidRDefault="00195DEB" w:rsidP="00710717">
      <w:pPr>
        <w:pStyle w:val="afff4"/>
        <w:rPr>
          <w:szCs w:val="20"/>
        </w:rPr>
      </w:pPr>
      <w:r w:rsidRPr="00710717">
        <w:rPr>
          <w:rFonts w:ascii="Times New Roman" w:eastAsia="宋体" w:hAnsi="Times New Roman"/>
          <w:szCs w:val="20"/>
        </w:rPr>
        <w:t xml:space="preserve">       </w:t>
      </w:r>
      <w:bookmarkStart w:id="120" w:name="_Toc517956266"/>
      <w:r w:rsidRPr="00710717">
        <w:rPr>
          <w:rFonts w:ascii="Times New Roman" w:eastAsia="宋体" w:hAnsi="Times New Roman" w:hint="eastAsia"/>
          <w:szCs w:val="20"/>
        </w:rPr>
        <w:t>图</w:t>
      </w:r>
      <w:r w:rsidRPr="00710717">
        <w:rPr>
          <w:rFonts w:ascii="Times New Roman" w:eastAsia="宋体" w:hAnsi="Times New Roman"/>
          <w:szCs w:val="20"/>
        </w:rPr>
        <w:t>2.</w:t>
      </w:r>
      <w:r w:rsidRPr="00710717">
        <w:rPr>
          <w:rFonts w:ascii="Times New Roman" w:eastAsia="宋体" w:hAnsi="Times New Roman"/>
          <w:szCs w:val="20"/>
        </w:rPr>
        <w:fldChar w:fldCharType="begin"/>
      </w:r>
      <w:r w:rsidRPr="00710717">
        <w:rPr>
          <w:rFonts w:ascii="Times New Roman" w:eastAsia="宋体" w:hAnsi="Times New Roman"/>
          <w:szCs w:val="20"/>
        </w:rPr>
        <w:instrText xml:space="preserve"> SEQ </w:instrText>
      </w:r>
      <w:r w:rsidRPr="00710717">
        <w:rPr>
          <w:rFonts w:ascii="Times New Roman" w:eastAsia="宋体" w:hAnsi="Times New Roman" w:hint="eastAsia"/>
          <w:szCs w:val="20"/>
        </w:rPr>
        <w:instrText>图</w:instrText>
      </w:r>
      <w:r w:rsidRPr="00710717">
        <w:rPr>
          <w:rFonts w:ascii="Times New Roman" w:eastAsia="宋体" w:hAnsi="Times New Roman"/>
          <w:szCs w:val="20"/>
        </w:rPr>
        <w:instrText xml:space="preserve">2. \* ARABIC </w:instrText>
      </w:r>
      <w:r w:rsidRPr="00710717">
        <w:rPr>
          <w:rFonts w:ascii="Times New Roman" w:eastAsia="宋体" w:hAnsi="Times New Roman"/>
          <w:szCs w:val="20"/>
        </w:rPr>
        <w:fldChar w:fldCharType="separate"/>
      </w:r>
      <w:r w:rsidRPr="00710717">
        <w:rPr>
          <w:rFonts w:ascii="Times New Roman" w:eastAsia="宋体" w:hAnsi="Times New Roman"/>
          <w:szCs w:val="20"/>
        </w:rPr>
        <w:t>5</w:t>
      </w:r>
      <w:r w:rsidRPr="00710717">
        <w:rPr>
          <w:rFonts w:ascii="Times New Roman" w:eastAsia="宋体" w:hAnsi="Times New Roman"/>
          <w:szCs w:val="20"/>
        </w:rPr>
        <w:fldChar w:fldCharType="end"/>
      </w:r>
      <w:r w:rsidRPr="00710717">
        <w:rPr>
          <w:rFonts w:ascii="Times New Roman" w:eastAsia="宋体" w:hAnsi="Times New Roman"/>
          <w:szCs w:val="20"/>
        </w:rPr>
        <w:t xml:space="preserve"> </w:t>
      </w:r>
      <w:r w:rsidRPr="00710717">
        <w:rPr>
          <w:rFonts w:ascii="Times New Roman" w:eastAsia="宋体" w:hAnsi="Times New Roman" w:hint="eastAsia"/>
          <w:szCs w:val="20"/>
        </w:rPr>
        <w:t>静态网络的拓扑结构</w:t>
      </w:r>
      <w:bookmarkEnd w:id="120"/>
    </w:p>
    <w:p w14:paraId="5CA15E33" w14:textId="77777777" w:rsidR="0066337A" w:rsidRPr="00710717" w:rsidRDefault="003300D7" w:rsidP="0066337A">
      <w:pPr>
        <w:pStyle w:val="af7"/>
        <w:ind w:left="960" w:firstLineChars="0" w:firstLine="360"/>
        <w:jc w:val="center"/>
        <w:rPr>
          <w:szCs w:val="24"/>
        </w:rPr>
      </w:pPr>
      <w:r w:rsidRPr="00710717">
        <w:rPr>
          <w:szCs w:val="24"/>
          <w:lang w:eastAsia="zh-CN"/>
        </w:rPr>
        <w:t>Fig. 2.5</w:t>
      </w:r>
      <w:r w:rsidR="0066337A" w:rsidRPr="00710717">
        <w:rPr>
          <w:szCs w:val="24"/>
          <w:lang w:eastAsia="zh-CN"/>
        </w:rPr>
        <w:t xml:space="preserve"> </w:t>
      </w:r>
      <w:r w:rsidR="0066337A" w:rsidRPr="00710717">
        <w:rPr>
          <w:szCs w:val="24"/>
        </w:rPr>
        <w:t>The topology of the static network</w:t>
      </w:r>
    </w:p>
    <w:p w14:paraId="35A7C21D" w14:textId="77777777" w:rsidR="0066337A" w:rsidRPr="002B2D19" w:rsidRDefault="0066337A" w:rsidP="0066337A">
      <w:pPr>
        <w:pStyle w:val="af7"/>
        <w:ind w:left="960" w:firstLineChars="0" w:firstLine="360"/>
        <w:rPr>
          <w:sz w:val="21"/>
          <w:szCs w:val="21"/>
        </w:rPr>
      </w:pPr>
    </w:p>
    <w:p w14:paraId="7FCEA879" w14:textId="77777777" w:rsidR="0066337A" w:rsidRPr="002B2D19" w:rsidRDefault="0066337A" w:rsidP="0066337A">
      <w:pPr>
        <w:pStyle w:val="af7"/>
        <w:ind w:left="960" w:firstLineChars="0" w:firstLine="360"/>
        <w:rPr>
          <w:sz w:val="21"/>
          <w:szCs w:val="21"/>
        </w:rPr>
      </w:pPr>
    </w:p>
    <w:p w14:paraId="36223746" w14:textId="77777777" w:rsidR="0066337A" w:rsidRDefault="0014685D" w:rsidP="0066337A">
      <w:pPr>
        <w:jc w:val="center"/>
        <w:rPr>
          <w:szCs w:val="24"/>
        </w:rPr>
      </w:pPr>
      <w:r>
        <w:rPr>
          <w:noProof/>
          <w:szCs w:val="24"/>
          <w:lang w:eastAsia="zh-CN" w:bidi="ar-SA"/>
        </w:rPr>
        <w:lastRenderedPageBreak/>
        <w:drawing>
          <wp:inline distT="0" distB="0" distL="0" distR="0" wp14:anchorId="24342A50" wp14:editId="004803B3">
            <wp:extent cx="3399692" cy="2614246"/>
            <wp:effectExtent l="0" t="0" r="4445" b="2540"/>
            <wp:docPr id="274" name="Picture 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0"/>
                    <pic:cNvPicPr>
                      <a:picLocks/>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409558" cy="2621833"/>
                    </a:xfrm>
                    <a:prstGeom prst="rect">
                      <a:avLst/>
                    </a:prstGeom>
                    <a:noFill/>
                    <a:ln>
                      <a:noFill/>
                    </a:ln>
                  </pic:spPr>
                </pic:pic>
              </a:graphicData>
            </a:graphic>
          </wp:inline>
        </w:drawing>
      </w:r>
    </w:p>
    <w:p w14:paraId="59AF4215" w14:textId="77777777" w:rsidR="00195DEB" w:rsidRPr="00710717" w:rsidRDefault="00195DEB" w:rsidP="00710717">
      <w:pPr>
        <w:jc w:val="center"/>
        <w:rPr>
          <w:szCs w:val="24"/>
        </w:rPr>
      </w:pPr>
      <w:bookmarkStart w:id="121" w:name="_Toc517956267"/>
      <w:r w:rsidRPr="00180A5A">
        <w:rPr>
          <w:rFonts w:hint="eastAsia"/>
          <w:szCs w:val="24"/>
        </w:rPr>
        <w:t>图</w:t>
      </w:r>
      <w:r w:rsidRPr="00180A5A">
        <w:rPr>
          <w:rFonts w:hint="eastAsia"/>
          <w:szCs w:val="24"/>
        </w:rPr>
        <w:t>2.</w:t>
      </w:r>
      <w:r w:rsidRPr="00180A5A">
        <w:rPr>
          <w:szCs w:val="24"/>
        </w:rPr>
        <w:fldChar w:fldCharType="begin"/>
      </w:r>
      <w:r w:rsidRPr="00710717">
        <w:rPr>
          <w:szCs w:val="24"/>
        </w:rPr>
        <w:instrText xml:space="preserve"> SEQ </w:instrText>
      </w:r>
      <w:r w:rsidRPr="00710717">
        <w:rPr>
          <w:rFonts w:hint="eastAsia"/>
          <w:szCs w:val="24"/>
        </w:rPr>
        <w:instrText>图</w:instrText>
      </w:r>
      <w:r w:rsidRPr="00710717">
        <w:rPr>
          <w:szCs w:val="24"/>
        </w:rPr>
        <w:instrText xml:space="preserve">2. \* ARABIC </w:instrText>
      </w:r>
      <w:r w:rsidRPr="00180A5A">
        <w:rPr>
          <w:szCs w:val="24"/>
        </w:rPr>
        <w:fldChar w:fldCharType="separate"/>
      </w:r>
      <w:r>
        <w:rPr>
          <w:noProof/>
          <w:szCs w:val="24"/>
        </w:rPr>
        <w:t>6</w:t>
      </w:r>
      <w:r w:rsidRPr="00180A5A">
        <w:rPr>
          <w:szCs w:val="24"/>
        </w:rPr>
        <w:fldChar w:fldCharType="end"/>
      </w:r>
      <w:r w:rsidRPr="00180A5A">
        <w:rPr>
          <w:szCs w:val="24"/>
        </w:rPr>
        <w:t xml:space="preserve"> </w:t>
      </w:r>
      <w:r w:rsidRPr="00180A5A">
        <w:rPr>
          <w:rFonts w:hint="eastAsia"/>
          <w:szCs w:val="24"/>
        </w:rPr>
        <w:t>竞争比例</w:t>
      </w:r>
      <w:bookmarkEnd w:id="121"/>
    </w:p>
    <w:p w14:paraId="33870EAC" w14:textId="77777777" w:rsidR="0066337A" w:rsidRPr="00710717" w:rsidRDefault="0066337A" w:rsidP="002B2D19">
      <w:pPr>
        <w:adjustRightInd w:val="0"/>
        <w:contextualSpacing/>
        <w:jc w:val="center"/>
        <w:rPr>
          <w:szCs w:val="24"/>
        </w:rPr>
      </w:pPr>
      <w:r w:rsidRPr="00710717">
        <w:rPr>
          <w:szCs w:val="24"/>
        </w:rPr>
        <w:t xml:space="preserve">Fig. </w:t>
      </w:r>
      <w:r w:rsidR="003300D7" w:rsidRPr="00710717">
        <w:rPr>
          <w:szCs w:val="24"/>
        </w:rPr>
        <w:t>2.</w:t>
      </w:r>
      <w:r w:rsidRPr="00710717">
        <w:rPr>
          <w:szCs w:val="24"/>
        </w:rPr>
        <w:t>6 Competitive Ratio</w:t>
      </w:r>
    </w:p>
    <w:p w14:paraId="5F4ABDAA" w14:textId="77777777" w:rsidR="0066337A" w:rsidRPr="00363BD8" w:rsidRDefault="0066337A" w:rsidP="002B2D19">
      <w:pPr>
        <w:adjustRightInd w:val="0"/>
        <w:contextualSpacing/>
        <w:rPr>
          <w:szCs w:val="24"/>
        </w:rPr>
      </w:pPr>
    </w:p>
    <w:p w14:paraId="515B1326" w14:textId="77777777" w:rsidR="0066337A" w:rsidRPr="00710717" w:rsidRDefault="00422881" w:rsidP="00710717">
      <w:pPr>
        <w:pStyle w:val="3"/>
        <w:spacing w:before="120"/>
        <w:rPr>
          <w:lang w:eastAsia="zh-CN"/>
        </w:rPr>
      </w:pPr>
      <w:bookmarkStart w:id="122" w:name="_Toc517963798"/>
      <w:bookmarkStart w:id="123" w:name="_Toc518474532"/>
      <w:r>
        <w:rPr>
          <w:lang w:eastAsia="zh-CN"/>
        </w:rPr>
        <w:t>2.6.2</w:t>
      </w:r>
      <w:r w:rsidRPr="00CA2D6E">
        <w:rPr>
          <w:lang w:eastAsia="zh-CN"/>
        </w:rPr>
        <w:t xml:space="preserve">  </w:t>
      </w:r>
      <w:r w:rsidR="0066337A" w:rsidRPr="00710717">
        <w:rPr>
          <w:rFonts w:hint="eastAsia"/>
          <w:lang w:eastAsia="zh-CN"/>
        </w:rPr>
        <w:t>实验方法</w:t>
      </w:r>
      <w:bookmarkEnd w:id="122"/>
      <w:bookmarkEnd w:id="123"/>
    </w:p>
    <w:p w14:paraId="2DFA8454" w14:textId="77777777" w:rsidR="0066337A" w:rsidRDefault="0066337A" w:rsidP="002B2D19">
      <w:pPr>
        <w:pStyle w:val="af7"/>
        <w:adjustRightInd w:val="0"/>
        <w:ind w:left="0" w:firstLineChars="0" w:firstLine="200"/>
        <w:rPr>
          <w:lang w:eastAsia="zh-CN"/>
        </w:rPr>
      </w:pPr>
      <w:r>
        <w:rPr>
          <w:rFonts w:hint="eastAsia"/>
          <w:lang w:eastAsia="zh-CN"/>
        </w:rPr>
        <w:t xml:space="preserve"> </w:t>
      </w:r>
      <w:r w:rsidR="003410C5">
        <w:rPr>
          <w:lang w:eastAsia="zh-CN"/>
        </w:rPr>
        <w:t xml:space="preserve"> </w:t>
      </w:r>
      <w:r w:rsidRPr="00363BD8">
        <w:rPr>
          <w:rFonts w:hint="eastAsia"/>
          <w:lang w:eastAsia="zh-CN"/>
        </w:rPr>
        <w:t>使用配备</w:t>
      </w:r>
      <w:r w:rsidRPr="00363BD8">
        <w:rPr>
          <w:lang w:eastAsia="zh-CN"/>
        </w:rPr>
        <w:t>Atheros AR2425 802.11g</w:t>
      </w:r>
      <w:r w:rsidRPr="00363BD8">
        <w:rPr>
          <w:rFonts w:hint="eastAsia"/>
          <w:lang w:eastAsia="zh-CN"/>
        </w:rPr>
        <w:t>无线卡的</w:t>
      </w:r>
      <w:r w:rsidRPr="00363BD8">
        <w:rPr>
          <w:lang w:eastAsia="zh-CN"/>
        </w:rPr>
        <w:t>Thinkpad R61e</w:t>
      </w:r>
      <w:r w:rsidRPr="00363BD8">
        <w:rPr>
          <w:rFonts w:hint="eastAsia"/>
          <w:lang w:eastAsia="zh-CN"/>
        </w:rPr>
        <w:t>笔记本电脑进行实验。每台笔记本电脑都装有经过修改的</w:t>
      </w:r>
      <w:r w:rsidRPr="00363BD8">
        <w:rPr>
          <w:lang w:eastAsia="zh-CN"/>
        </w:rPr>
        <w:t>Madwifi</w:t>
      </w:r>
      <w:r w:rsidRPr="00363BD8">
        <w:rPr>
          <w:rFonts w:hint="eastAsia"/>
          <w:lang w:eastAsia="zh-CN"/>
        </w:rPr>
        <w:t>驱动程序</w:t>
      </w:r>
      <w:r w:rsidRPr="00363BD8">
        <w:rPr>
          <w:lang w:eastAsia="zh-CN"/>
        </w:rPr>
        <w:t xml:space="preserve">v0.9.4 </w:t>
      </w:r>
      <w:r w:rsidR="00EA6F9D">
        <w:rPr>
          <w:lang w:eastAsia="zh-CN"/>
        </w:rPr>
        <w:fldChar w:fldCharType="begin"/>
      </w:r>
      <w:r w:rsidR="000F467E">
        <w:rPr>
          <w:lang w:eastAsia="zh-CN"/>
        </w:rPr>
        <w:instrText xml:space="preserve"> ADDIN EN.CITE &lt;EndNote&gt;&lt;Cite&gt;&lt;Author&gt;Ni&lt;/Author&gt;&lt;Year&gt;2004&lt;/Year&gt;&lt;RecNum&gt;36&lt;/RecNum&gt;&lt;DisplayText&gt;[77]&lt;/DisplayText&gt;&lt;record&gt;&lt;rec-number&gt;36&lt;/rec-number&gt;&lt;foreign-keys&gt;&lt;key app="EN" db-id="z2dra9zfpwd2wbewe9cv9sspxf2pe2txattx" timestamp="0"&gt;36&lt;/key&gt;&lt;/foreign-keys&gt;&lt;ref-type name="Journal Article"&gt;17&lt;/ref-type&gt;&lt;contributors&gt;&lt;authors&gt;&lt;author&gt;Ni, Qiang&lt;/author&gt;&lt;author&gt;Romdhani, Lamia&lt;/author&gt;&lt;author&gt;Turletti, Thierry&lt;/author&gt;&lt;/authors&gt;&lt;/contributors&gt;&lt;titles&gt;&lt;title&gt;A survey of QoS enhancements for IEEE 802.11 wireless LAN: Research Articles&lt;/title&gt;&lt;secondary-title&gt;Wirel. Commun. Mob. Comput.}, issue_date = {August 2004&lt;/secondary-title&gt;&lt;/titles&gt;&lt;pages&gt;547--566&lt;/pages&gt;&lt;volume&gt;4&lt;/volume&gt;&lt;number&gt;5&lt;/number&gt;&lt;keywords&gt;&lt;keyword&gt;IEEE 802.11, IEEE 802.11e, distributed coordination function (DCF), hybrid coordination function (HCF), medium access control (MAC), point coordination function (PCF), quality-of-service (QoS)&lt;/keyword&gt;&lt;/keywords&gt;&lt;dates&gt;&lt;year&gt;2004&lt;/year&gt;&lt;/dates&gt;&lt;isbn&gt;1530-8669&lt;/isbn&gt;&lt;work-type&gt;10.1002/wcm.v4:5&lt;/work-type&gt;&lt;urls&gt;&lt;related-urls&gt;&lt;url&gt;http://dx.doi.org/10.1002/wcm.v4:5&lt;/url&gt;&lt;/related-urls&gt;&lt;/urls&gt;&lt;/record&gt;&lt;/Cite&gt;&lt;/EndNote&gt;</w:instrText>
      </w:r>
      <w:r w:rsidR="00EA6F9D">
        <w:rPr>
          <w:lang w:eastAsia="zh-CN"/>
        </w:rPr>
        <w:fldChar w:fldCharType="separate"/>
      </w:r>
      <w:r w:rsidR="000F467E">
        <w:rPr>
          <w:noProof/>
          <w:lang w:eastAsia="zh-CN"/>
        </w:rPr>
        <w:t>[77]</w:t>
      </w:r>
      <w:r w:rsidR="00EA6F9D">
        <w:rPr>
          <w:lang w:eastAsia="zh-CN"/>
        </w:rPr>
        <w:fldChar w:fldCharType="end"/>
      </w:r>
      <w:r w:rsidRPr="00363BD8">
        <w:rPr>
          <w:rFonts w:hint="eastAsia"/>
          <w:lang w:eastAsia="zh-CN"/>
        </w:rPr>
        <w:t>以收集实验数据。</w:t>
      </w:r>
      <w:r w:rsidRPr="00363BD8">
        <w:rPr>
          <w:lang w:eastAsia="zh-CN"/>
        </w:rPr>
        <w:br/>
      </w:r>
      <w:r>
        <w:rPr>
          <w:rFonts w:hint="eastAsia"/>
          <w:lang w:eastAsia="zh-CN"/>
        </w:rPr>
        <w:t xml:space="preserve">    </w:t>
      </w:r>
      <w:r w:rsidRPr="00363BD8">
        <w:rPr>
          <w:rFonts w:hint="eastAsia"/>
          <w:lang w:eastAsia="zh-CN"/>
        </w:rPr>
        <w:t>网络在不同的通道（通道</w:t>
      </w:r>
      <w:r w:rsidRPr="00363BD8">
        <w:rPr>
          <w:lang w:eastAsia="zh-CN"/>
        </w:rPr>
        <w:t>11</w:t>
      </w:r>
      <w:r w:rsidRPr="00363BD8">
        <w:rPr>
          <w:rFonts w:hint="eastAsia"/>
          <w:lang w:eastAsia="zh-CN"/>
        </w:rPr>
        <w:t>和通道</w:t>
      </w:r>
      <w:r w:rsidRPr="00363BD8">
        <w:rPr>
          <w:lang w:eastAsia="zh-CN"/>
        </w:rPr>
        <w:t>6</w:t>
      </w:r>
      <w:r w:rsidRPr="00363BD8">
        <w:rPr>
          <w:rFonts w:hint="eastAsia"/>
          <w:lang w:eastAsia="zh-CN"/>
        </w:rPr>
        <w:t>）上部署</w:t>
      </w:r>
      <w:r w:rsidRPr="00363BD8">
        <w:rPr>
          <w:lang w:eastAsia="zh-CN"/>
        </w:rPr>
        <w:t>2</w:t>
      </w:r>
      <w:r w:rsidRPr="00363BD8">
        <w:rPr>
          <w:rFonts w:hint="eastAsia"/>
          <w:lang w:eastAsia="zh-CN"/>
        </w:rPr>
        <w:t>个工作在</w:t>
      </w:r>
      <w:r w:rsidRPr="00363BD8">
        <w:rPr>
          <w:lang w:eastAsia="zh-CN"/>
        </w:rPr>
        <w:t>802.11g</w:t>
      </w:r>
      <w:r w:rsidRPr="00363BD8">
        <w:rPr>
          <w:rFonts w:hint="eastAsia"/>
          <w:lang w:eastAsia="zh-CN"/>
        </w:rPr>
        <w:t>模式下的</w:t>
      </w:r>
      <w:r w:rsidRPr="00363BD8">
        <w:rPr>
          <w:lang w:eastAsia="zh-CN"/>
        </w:rPr>
        <w:t>AP</w:t>
      </w:r>
      <w:r w:rsidRPr="00363BD8">
        <w:rPr>
          <w:rFonts w:hint="eastAsia"/>
          <w:lang w:eastAsia="zh-CN"/>
        </w:rPr>
        <w:t>。两个</w:t>
      </w:r>
      <w:r w:rsidRPr="00363BD8">
        <w:rPr>
          <w:lang w:eastAsia="zh-CN"/>
        </w:rPr>
        <w:t>AP</w:t>
      </w:r>
      <w:r w:rsidRPr="00363BD8">
        <w:rPr>
          <w:rFonts w:hint="eastAsia"/>
          <w:lang w:eastAsia="zh-CN"/>
        </w:rPr>
        <w:t>的最大带宽都是</w:t>
      </w:r>
      <w:r w:rsidRPr="00363BD8">
        <w:rPr>
          <w:lang w:eastAsia="zh-CN"/>
        </w:rPr>
        <w:t>30 Mbps</w:t>
      </w:r>
      <w:r w:rsidRPr="00363BD8">
        <w:rPr>
          <w:rFonts w:hint="eastAsia"/>
          <w:lang w:eastAsia="zh-CN"/>
        </w:rPr>
        <w:t>。有两个站点</w:t>
      </w:r>
      <w:r w:rsidRPr="00363BD8">
        <w:rPr>
          <w:lang w:eastAsia="zh-CN"/>
        </w:rPr>
        <w:t>STA1</w:t>
      </w:r>
      <w:r w:rsidRPr="00363BD8">
        <w:rPr>
          <w:rFonts w:hint="eastAsia"/>
          <w:lang w:eastAsia="zh-CN"/>
        </w:rPr>
        <w:t>和</w:t>
      </w:r>
      <w:r w:rsidRPr="00363BD8">
        <w:rPr>
          <w:lang w:eastAsia="zh-CN"/>
        </w:rPr>
        <w:t>STA2</w:t>
      </w:r>
      <w:r w:rsidRPr="00363BD8">
        <w:rPr>
          <w:rFonts w:hint="eastAsia"/>
          <w:lang w:eastAsia="zh-CN"/>
        </w:rPr>
        <w:t>分别与</w:t>
      </w:r>
      <w:r w:rsidRPr="00363BD8">
        <w:rPr>
          <w:lang w:eastAsia="zh-CN"/>
        </w:rPr>
        <w:t>AP1</w:t>
      </w:r>
      <w:r w:rsidRPr="00363BD8">
        <w:rPr>
          <w:rFonts w:hint="eastAsia"/>
          <w:lang w:eastAsia="zh-CN"/>
        </w:rPr>
        <w:t>和</w:t>
      </w:r>
      <w:r w:rsidRPr="00363BD8">
        <w:rPr>
          <w:lang w:eastAsia="zh-CN"/>
        </w:rPr>
        <w:t>AP2</w:t>
      </w:r>
      <w:r w:rsidRPr="00363BD8">
        <w:rPr>
          <w:rFonts w:hint="eastAsia"/>
          <w:lang w:eastAsia="zh-CN"/>
        </w:rPr>
        <w:t>相关联。过了一段时间，</w:t>
      </w:r>
      <w:r w:rsidRPr="00363BD8">
        <w:rPr>
          <w:lang w:eastAsia="zh-CN"/>
        </w:rPr>
        <w:t>STA3</w:t>
      </w:r>
      <w:r w:rsidRPr="00363BD8">
        <w:rPr>
          <w:rFonts w:hint="eastAsia"/>
          <w:lang w:eastAsia="zh-CN"/>
        </w:rPr>
        <w:t>到达并尝试访问网络。网络的拓扑结构如图</w:t>
      </w:r>
      <w:r w:rsidR="003410C5">
        <w:rPr>
          <w:rFonts w:hint="eastAsia"/>
          <w:lang w:eastAsia="zh-CN"/>
        </w:rPr>
        <w:t>2.</w:t>
      </w:r>
      <w:r w:rsidRPr="00363BD8">
        <w:rPr>
          <w:lang w:eastAsia="zh-CN"/>
        </w:rPr>
        <w:t>7</w:t>
      </w:r>
      <w:r w:rsidRPr="00363BD8">
        <w:rPr>
          <w:rFonts w:hint="eastAsia"/>
          <w:lang w:eastAsia="zh-CN"/>
        </w:rPr>
        <w:t>所示。</w:t>
      </w:r>
    </w:p>
    <w:p w14:paraId="7EB35717" w14:textId="77777777" w:rsidR="0066337A" w:rsidRDefault="0014685D" w:rsidP="0066337A">
      <w:pPr>
        <w:pStyle w:val="af7"/>
        <w:ind w:left="960" w:firstLineChars="0" w:firstLine="360"/>
        <w:jc w:val="center"/>
      </w:pPr>
      <w:r>
        <w:rPr>
          <w:noProof/>
          <w:lang w:eastAsia="zh-CN" w:bidi="ar-SA"/>
        </w:rPr>
        <w:drawing>
          <wp:inline distT="0" distB="0" distL="0" distR="0" wp14:anchorId="65C2AC30" wp14:editId="78549630">
            <wp:extent cx="2752725" cy="2059940"/>
            <wp:effectExtent l="0" t="0" r="0" b="0"/>
            <wp:docPr id="275" name="Picture 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1"/>
                    <pic:cNvPicPr>
                      <a:picLocks/>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752725" cy="2059940"/>
                    </a:xfrm>
                    <a:prstGeom prst="rect">
                      <a:avLst/>
                    </a:prstGeom>
                    <a:noFill/>
                    <a:ln>
                      <a:noFill/>
                    </a:ln>
                  </pic:spPr>
                </pic:pic>
              </a:graphicData>
            </a:graphic>
          </wp:inline>
        </w:drawing>
      </w:r>
    </w:p>
    <w:p w14:paraId="4120FF9F" w14:textId="77777777" w:rsidR="00195DEB" w:rsidRPr="00710717" w:rsidRDefault="00195DEB" w:rsidP="00180A5A">
      <w:pPr>
        <w:pStyle w:val="af7"/>
        <w:ind w:left="960" w:firstLineChars="0" w:firstLine="360"/>
        <w:jc w:val="center"/>
        <w:rPr>
          <w:szCs w:val="24"/>
          <w:lang w:eastAsia="zh-CN"/>
        </w:rPr>
      </w:pPr>
      <w:bookmarkStart w:id="124" w:name="_Toc517956268"/>
      <w:r w:rsidRPr="00710717">
        <w:rPr>
          <w:rFonts w:hint="eastAsia"/>
          <w:szCs w:val="24"/>
          <w:lang w:eastAsia="zh-CN"/>
        </w:rPr>
        <w:t>图</w:t>
      </w:r>
      <w:r w:rsidRPr="00180A5A">
        <w:rPr>
          <w:rFonts w:hint="eastAsia"/>
          <w:szCs w:val="24"/>
          <w:lang w:eastAsia="zh-CN"/>
        </w:rPr>
        <w:t>2.</w:t>
      </w:r>
      <w:r w:rsidRPr="00710717">
        <w:rPr>
          <w:szCs w:val="24"/>
          <w:lang w:eastAsia="zh-CN"/>
        </w:rPr>
        <w:fldChar w:fldCharType="begin"/>
      </w:r>
      <w:r w:rsidRPr="00710717">
        <w:rPr>
          <w:szCs w:val="24"/>
          <w:lang w:eastAsia="zh-CN"/>
        </w:rPr>
        <w:instrText xml:space="preserve"> SEQ </w:instrText>
      </w:r>
      <w:r w:rsidRPr="00710717">
        <w:rPr>
          <w:rFonts w:hint="eastAsia"/>
          <w:szCs w:val="24"/>
          <w:lang w:eastAsia="zh-CN"/>
        </w:rPr>
        <w:instrText>图</w:instrText>
      </w:r>
      <w:r w:rsidRPr="00710717">
        <w:rPr>
          <w:szCs w:val="24"/>
          <w:lang w:eastAsia="zh-CN"/>
        </w:rPr>
        <w:instrText xml:space="preserve">2. \* ARABIC </w:instrText>
      </w:r>
      <w:r w:rsidRPr="00710717">
        <w:rPr>
          <w:szCs w:val="24"/>
          <w:lang w:eastAsia="zh-CN"/>
        </w:rPr>
        <w:fldChar w:fldCharType="separate"/>
      </w:r>
      <w:r>
        <w:rPr>
          <w:noProof/>
          <w:szCs w:val="24"/>
          <w:lang w:eastAsia="zh-CN"/>
        </w:rPr>
        <w:t>7</w:t>
      </w:r>
      <w:r w:rsidRPr="00710717">
        <w:rPr>
          <w:szCs w:val="24"/>
          <w:lang w:eastAsia="zh-CN"/>
        </w:rPr>
        <w:fldChar w:fldCharType="end"/>
      </w:r>
      <w:r>
        <w:rPr>
          <w:szCs w:val="24"/>
          <w:lang w:eastAsia="zh-CN"/>
        </w:rPr>
        <w:t xml:space="preserve"> </w:t>
      </w:r>
      <w:r w:rsidRPr="00710717">
        <w:rPr>
          <w:rFonts w:hint="eastAsia"/>
          <w:szCs w:val="24"/>
          <w:lang w:eastAsia="zh-CN"/>
        </w:rPr>
        <w:t>测试床的拓扑结构</w:t>
      </w:r>
      <w:bookmarkEnd w:id="124"/>
    </w:p>
    <w:p w14:paraId="29FB50C1" w14:textId="77777777" w:rsidR="0066337A" w:rsidRPr="00615396" w:rsidRDefault="0066337A" w:rsidP="0066337A">
      <w:pPr>
        <w:pStyle w:val="af7"/>
        <w:ind w:left="960" w:firstLineChars="0" w:firstLine="360"/>
        <w:jc w:val="center"/>
        <w:rPr>
          <w:szCs w:val="24"/>
          <w:lang w:eastAsia="zh-CN"/>
        </w:rPr>
      </w:pPr>
      <w:r w:rsidRPr="00710717">
        <w:rPr>
          <w:szCs w:val="24"/>
          <w:lang w:eastAsia="zh-CN"/>
        </w:rPr>
        <w:t xml:space="preserve">Fig. </w:t>
      </w:r>
      <w:r w:rsidR="003300D7" w:rsidRPr="00710717">
        <w:rPr>
          <w:szCs w:val="24"/>
          <w:lang w:eastAsia="zh-CN"/>
        </w:rPr>
        <w:t>2.</w:t>
      </w:r>
      <w:r w:rsidRPr="00710717">
        <w:rPr>
          <w:szCs w:val="24"/>
          <w:lang w:eastAsia="zh-CN"/>
        </w:rPr>
        <w:t>7</w:t>
      </w:r>
      <w:r w:rsidR="003410C5">
        <w:rPr>
          <w:szCs w:val="24"/>
          <w:lang w:eastAsia="zh-CN"/>
        </w:rPr>
        <w:t xml:space="preserve"> </w:t>
      </w:r>
      <w:r w:rsidRPr="00710717">
        <w:rPr>
          <w:szCs w:val="24"/>
          <w:lang w:eastAsia="zh-CN"/>
        </w:rPr>
        <w:t>The topology of testbed</w:t>
      </w:r>
    </w:p>
    <w:p w14:paraId="2955B55C" w14:textId="77777777" w:rsidR="0066337A" w:rsidRDefault="0066337A" w:rsidP="002B2D19">
      <w:pPr>
        <w:pStyle w:val="af7"/>
        <w:adjustRightInd w:val="0"/>
        <w:ind w:left="0"/>
        <w:rPr>
          <w:lang w:eastAsia="zh-CN"/>
        </w:rPr>
      </w:pPr>
      <w:r w:rsidRPr="00363BD8">
        <w:rPr>
          <w:rFonts w:hint="eastAsia"/>
          <w:lang w:eastAsia="zh-CN"/>
        </w:rPr>
        <w:t>在</w:t>
      </w:r>
      <w:r>
        <w:rPr>
          <w:rFonts w:hint="eastAsia"/>
          <w:lang w:eastAsia="zh-CN"/>
        </w:rPr>
        <w:t>本</w:t>
      </w:r>
      <w:r w:rsidRPr="00363BD8">
        <w:rPr>
          <w:rFonts w:hint="eastAsia"/>
          <w:lang w:eastAsia="zh-CN"/>
        </w:rPr>
        <w:t>关联算法中，</w:t>
      </w:r>
      <w:r w:rsidRPr="00363BD8">
        <w:rPr>
          <w:lang w:eastAsia="zh-CN"/>
        </w:rPr>
        <w:t>AP</w:t>
      </w:r>
      <w:r w:rsidRPr="00363BD8">
        <w:rPr>
          <w:rFonts w:hint="eastAsia"/>
          <w:lang w:eastAsia="zh-CN"/>
        </w:rPr>
        <w:t>和</w:t>
      </w:r>
      <w:r w:rsidRPr="00363BD8">
        <w:rPr>
          <w:lang w:eastAsia="zh-CN"/>
        </w:rPr>
        <w:t>STA</w:t>
      </w:r>
      <w:r w:rsidRPr="00363BD8">
        <w:rPr>
          <w:rFonts w:hint="eastAsia"/>
          <w:lang w:eastAsia="zh-CN"/>
        </w:rPr>
        <w:t>之间的关联是由</w:t>
      </w:r>
      <w:r w:rsidRPr="00363BD8">
        <w:rPr>
          <w:lang w:eastAsia="zh-CN"/>
        </w:rPr>
        <w:t>AP</w:t>
      </w:r>
      <w:r w:rsidRPr="00363BD8">
        <w:rPr>
          <w:rFonts w:hint="eastAsia"/>
          <w:lang w:eastAsia="zh-CN"/>
        </w:rPr>
        <w:t>根据控制器上关联算法的结果发起的。通过在信标帧集中添加一个额外的字段来实现此功能。</w:t>
      </w:r>
      <w:r w:rsidRPr="00363BD8">
        <w:rPr>
          <w:lang w:eastAsia="zh-CN"/>
        </w:rPr>
        <w:t>STA</w:t>
      </w:r>
      <w:r w:rsidRPr="00363BD8">
        <w:rPr>
          <w:rFonts w:hint="eastAsia"/>
          <w:lang w:eastAsia="zh-CN"/>
        </w:rPr>
        <w:t>将根据额外的值选择</w:t>
      </w:r>
      <w:r w:rsidRPr="00363BD8">
        <w:rPr>
          <w:lang w:eastAsia="zh-CN"/>
        </w:rPr>
        <w:lastRenderedPageBreak/>
        <w:t>AP</w:t>
      </w:r>
      <w:r w:rsidRPr="00363BD8">
        <w:rPr>
          <w:rFonts w:hint="eastAsia"/>
          <w:lang w:eastAsia="zh-CN"/>
        </w:rPr>
        <w:t>。将</w:t>
      </w:r>
      <w:r>
        <w:rPr>
          <w:rFonts w:hint="eastAsia"/>
          <w:lang w:eastAsia="zh-CN"/>
        </w:rPr>
        <w:t>该</w:t>
      </w:r>
      <w:r w:rsidRPr="00363BD8">
        <w:rPr>
          <w:rFonts w:hint="eastAsia"/>
          <w:lang w:eastAsia="zh-CN"/>
        </w:rPr>
        <w:t>算法的网络流量与</w:t>
      </w:r>
      <w:r w:rsidRPr="00363BD8">
        <w:rPr>
          <w:lang w:eastAsia="zh-CN"/>
        </w:rPr>
        <w:t>LAB</w:t>
      </w:r>
      <w:r w:rsidRPr="00363BD8">
        <w:rPr>
          <w:rFonts w:hint="eastAsia"/>
          <w:lang w:eastAsia="zh-CN"/>
        </w:rPr>
        <w:t>和</w:t>
      </w:r>
      <w:r w:rsidRPr="00363BD8">
        <w:rPr>
          <w:lang w:eastAsia="zh-CN"/>
        </w:rPr>
        <w:t>SSF</w:t>
      </w:r>
      <w:r w:rsidRPr="00363BD8">
        <w:rPr>
          <w:rFonts w:hint="eastAsia"/>
          <w:lang w:eastAsia="zh-CN"/>
        </w:rPr>
        <w:t>的网络流量进行比较，并且表明</w:t>
      </w:r>
      <w:r>
        <w:rPr>
          <w:rFonts w:hint="eastAsia"/>
          <w:lang w:eastAsia="zh-CN"/>
        </w:rPr>
        <w:t>本</w:t>
      </w:r>
      <w:r w:rsidRPr="00363BD8">
        <w:rPr>
          <w:rFonts w:hint="eastAsia"/>
          <w:lang w:eastAsia="zh-CN"/>
        </w:rPr>
        <w:t>算法比另外两个算法具有更好的性能，如图</w:t>
      </w:r>
      <w:r w:rsidR="003410C5">
        <w:rPr>
          <w:rFonts w:hint="eastAsia"/>
          <w:lang w:eastAsia="zh-CN"/>
        </w:rPr>
        <w:t>2.</w:t>
      </w:r>
      <w:r w:rsidRPr="00363BD8">
        <w:rPr>
          <w:lang w:eastAsia="zh-CN"/>
        </w:rPr>
        <w:t>8</w:t>
      </w:r>
      <w:r w:rsidRPr="00363BD8">
        <w:rPr>
          <w:rFonts w:hint="eastAsia"/>
          <w:lang w:eastAsia="zh-CN"/>
        </w:rPr>
        <w:t>所示。实际上，测试平台中的网络对于</w:t>
      </w:r>
      <w:r>
        <w:rPr>
          <w:rFonts w:hint="eastAsia"/>
          <w:lang w:eastAsia="zh-CN"/>
        </w:rPr>
        <w:t>本</w:t>
      </w:r>
      <w:r w:rsidRPr="00363BD8">
        <w:rPr>
          <w:rFonts w:hint="eastAsia"/>
          <w:lang w:eastAsia="zh-CN"/>
        </w:rPr>
        <w:t>算法来说是更坏的情况，因为</w:t>
      </w:r>
      <w:r w:rsidRPr="00363BD8">
        <w:rPr>
          <w:lang w:eastAsia="zh-CN"/>
        </w:rPr>
        <w:t xml:space="preserve"> </w:t>
      </w:r>
      <w:r>
        <w:rPr>
          <w:rFonts w:hint="eastAsia"/>
          <w:lang w:eastAsia="zh-CN"/>
        </w:rPr>
        <w:t>本</w:t>
      </w:r>
      <w:r w:rsidRPr="00363BD8">
        <w:rPr>
          <w:rFonts w:hint="eastAsia"/>
          <w:lang w:eastAsia="zh-CN"/>
        </w:rPr>
        <w:t>关联算法在拥塞网络中表现更好。虽然这个网络由于设备有限而轻载，但</w:t>
      </w:r>
      <w:r>
        <w:rPr>
          <w:rFonts w:hint="eastAsia"/>
          <w:lang w:eastAsia="zh-CN"/>
        </w:rPr>
        <w:t>本</w:t>
      </w:r>
      <w:r w:rsidRPr="00363BD8">
        <w:rPr>
          <w:rFonts w:hint="eastAsia"/>
          <w:lang w:eastAsia="zh-CN"/>
        </w:rPr>
        <w:t>算法仍然比其他两个算法表现更好。</w:t>
      </w:r>
    </w:p>
    <w:p w14:paraId="581B5B91" w14:textId="77777777" w:rsidR="0066337A" w:rsidRDefault="0014685D" w:rsidP="0066337A">
      <w:pPr>
        <w:pStyle w:val="af7"/>
        <w:ind w:left="960" w:firstLineChars="0" w:firstLine="360"/>
        <w:jc w:val="center"/>
      </w:pPr>
      <w:r>
        <w:rPr>
          <w:noProof/>
          <w:lang w:eastAsia="zh-CN" w:bidi="ar-SA"/>
        </w:rPr>
        <w:drawing>
          <wp:inline distT="0" distB="0" distL="0" distR="0" wp14:anchorId="6012951D" wp14:editId="43EF661B">
            <wp:extent cx="3622431" cy="3012831"/>
            <wp:effectExtent l="0" t="0" r="0" b="0"/>
            <wp:docPr id="276" name="Picture 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2"/>
                    <pic:cNvPicPr>
                      <a:picLocks/>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639334" cy="3026890"/>
                    </a:xfrm>
                    <a:prstGeom prst="rect">
                      <a:avLst/>
                    </a:prstGeom>
                    <a:noFill/>
                    <a:ln>
                      <a:noFill/>
                    </a:ln>
                  </pic:spPr>
                </pic:pic>
              </a:graphicData>
            </a:graphic>
          </wp:inline>
        </w:drawing>
      </w:r>
    </w:p>
    <w:p w14:paraId="2C94BF04" w14:textId="77777777" w:rsidR="00195DEB" w:rsidRPr="00710717" w:rsidRDefault="00195DEB" w:rsidP="00710717">
      <w:pPr>
        <w:pStyle w:val="af7"/>
        <w:keepNext/>
        <w:ind w:left="960" w:firstLineChars="0" w:firstLine="360"/>
        <w:jc w:val="center"/>
        <w:rPr>
          <w:szCs w:val="24"/>
          <w:lang w:eastAsia="zh-CN"/>
        </w:rPr>
      </w:pPr>
      <w:bookmarkStart w:id="125" w:name="_Toc517956269"/>
      <w:r w:rsidRPr="00710717">
        <w:rPr>
          <w:rFonts w:hint="eastAsia"/>
          <w:szCs w:val="24"/>
          <w:lang w:eastAsia="zh-CN"/>
        </w:rPr>
        <w:t>图</w:t>
      </w:r>
      <w:r w:rsidRPr="00710717">
        <w:rPr>
          <w:szCs w:val="24"/>
          <w:lang w:eastAsia="zh-CN"/>
        </w:rPr>
        <w:t>2.</w:t>
      </w:r>
      <w:r w:rsidRPr="00710717">
        <w:rPr>
          <w:szCs w:val="24"/>
          <w:lang w:eastAsia="zh-CN"/>
        </w:rPr>
        <w:fldChar w:fldCharType="begin"/>
      </w:r>
      <w:r w:rsidRPr="00710717">
        <w:rPr>
          <w:szCs w:val="24"/>
          <w:lang w:eastAsia="zh-CN"/>
        </w:rPr>
        <w:instrText xml:space="preserve"> SEQ </w:instrText>
      </w:r>
      <w:r w:rsidRPr="00710717">
        <w:rPr>
          <w:rFonts w:hint="eastAsia"/>
          <w:szCs w:val="24"/>
          <w:lang w:eastAsia="zh-CN"/>
        </w:rPr>
        <w:instrText>图</w:instrText>
      </w:r>
      <w:r w:rsidRPr="00710717">
        <w:rPr>
          <w:szCs w:val="24"/>
          <w:lang w:eastAsia="zh-CN"/>
        </w:rPr>
        <w:instrText xml:space="preserve">2. \* ARABIC </w:instrText>
      </w:r>
      <w:r w:rsidRPr="00710717">
        <w:rPr>
          <w:szCs w:val="24"/>
          <w:lang w:eastAsia="zh-CN"/>
        </w:rPr>
        <w:fldChar w:fldCharType="separate"/>
      </w:r>
      <w:r w:rsidRPr="00710717">
        <w:rPr>
          <w:szCs w:val="24"/>
          <w:lang w:eastAsia="zh-CN"/>
        </w:rPr>
        <w:t>8</w:t>
      </w:r>
      <w:r w:rsidRPr="00710717">
        <w:rPr>
          <w:szCs w:val="24"/>
          <w:lang w:eastAsia="zh-CN"/>
        </w:rPr>
        <w:fldChar w:fldCharType="end"/>
      </w:r>
      <w:r>
        <w:rPr>
          <w:szCs w:val="24"/>
          <w:lang w:eastAsia="zh-CN"/>
        </w:rPr>
        <w:t xml:space="preserve"> </w:t>
      </w:r>
      <w:r w:rsidRPr="00710717">
        <w:rPr>
          <w:rFonts w:hint="eastAsia"/>
          <w:szCs w:val="24"/>
          <w:lang w:eastAsia="zh-CN"/>
        </w:rPr>
        <w:t>场景</w:t>
      </w:r>
      <w:r w:rsidRPr="00710717">
        <w:rPr>
          <w:szCs w:val="24"/>
          <w:lang w:eastAsia="zh-CN"/>
        </w:rPr>
        <w:t>4</w:t>
      </w:r>
      <w:r w:rsidRPr="00710717">
        <w:rPr>
          <w:rFonts w:hint="eastAsia"/>
          <w:szCs w:val="24"/>
          <w:lang w:eastAsia="zh-CN"/>
        </w:rPr>
        <w:t>：测试平台的网络流量</w:t>
      </w:r>
      <w:bookmarkEnd w:id="125"/>
    </w:p>
    <w:p w14:paraId="6170C129" w14:textId="77777777" w:rsidR="0066337A" w:rsidRPr="00615396" w:rsidRDefault="0066337A" w:rsidP="0066337A">
      <w:pPr>
        <w:pStyle w:val="af7"/>
        <w:ind w:left="960" w:firstLineChars="0" w:firstLine="360"/>
        <w:jc w:val="center"/>
        <w:rPr>
          <w:szCs w:val="24"/>
        </w:rPr>
      </w:pPr>
      <w:r w:rsidRPr="00710717">
        <w:rPr>
          <w:szCs w:val="24"/>
        </w:rPr>
        <w:t>Fig</w:t>
      </w:r>
      <w:r w:rsidR="003300D7" w:rsidRPr="00710717">
        <w:rPr>
          <w:szCs w:val="24"/>
        </w:rPr>
        <w:t xml:space="preserve"> 2 8</w:t>
      </w:r>
      <w:r w:rsidRPr="00710717">
        <w:rPr>
          <w:szCs w:val="24"/>
        </w:rPr>
        <w:t xml:space="preserve"> Scenario 4: The network traffic of the testbed</w:t>
      </w:r>
    </w:p>
    <w:p w14:paraId="3DAF3163" w14:textId="77777777" w:rsidR="00CC22A8" w:rsidRDefault="007733FE" w:rsidP="001D0743">
      <w:pPr>
        <w:pStyle w:val="2"/>
        <w:spacing w:before="120"/>
        <w:rPr>
          <w:lang w:eastAsia="zh-CN"/>
        </w:rPr>
      </w:pPr>
      <w:bookmarkStart w:id="126" w:name="_Toc517963799"/>
      <w:bookmarkStart w:id="127" w:name="_Toc518474533"/>
      <w:r>
        <w:rPr>
          <w:rFonts w:hint="eastAsia"/>
          <w:lang w:eastAsia="zh-CN"/>
        </w:rPr>
        <w:t>2</w:t>
      </w:r>
      <w:r w:rsidR="00CC22A8">
        <w:rPr>
          <w:rFonts w:hint="eastAsia"/>
          <w:lang w:eastAsia="zh-CN"/>
        </w:rPr>
        <w:t xml:space="preserve">.7 </w:t>
      </w:r>
      <w:r w:rsidR="00CF156D">
        <w:rPr>
          <w:rFonts w:hint="eastAsia"/>
          <w:lang w:eastAsia="zh-CN"/>
        </w:rPr>
        <w:t xml:space="preserve"> </w:t>
      </w:r>
      <w:bookmarkEnd w:id="112"/>
      <w:r w:rsidR="00615396">
        <w:rPr>
          <w:rFonts w:hint="eastAsia"/>
          <w:lang w:eastAsia="zh-CN"/>
        </w:rPr>
        <w:t>本章</w:t>
      </w:r>
      <w:r w:rsidR="0066662B">
        <w:rPr>
          <w:rFonts w:hint="eastAsia"/>
          <w:lang w:eastAsia="zh-CN"/>
        </w:rPr>
        <w:t>小结</w:t>
      </w:r>
      <w:bookmarkEnd w:id="126"/>
      <w:bookmarkEnd w:id="127"/>
    </w:p>
    <w:p w14:paraId="05068799" w14:textId="77777777" w:rsidR="00CC22A8" w:rsidRPr="00D22040" w:rsidRDefault="0066337A" w:rsidP="00615396">
      <w:pPr>
        <w:rPr>
          <w:lang w:eastAsia="zh-CN"/>
        </w:rPr>
      </w:pPr>
      <w:r w:rsidRPr="00363BD8">
        <w:rPr>
          <w:rFonts w:hint="eastAsia"/>
          <w:lang w:eastAsia="zh-CN"/>
        </w:rPr>
        <w:t>本</w:t>
      </w:r>
      <w:r>
        <w:rPr>
          <w:rFonts w:hint="eastAsia"/>
          <w:lang w:eastAsia="zh-CN"/>
        </w:rPr>
        <w:t>章</w:t>
      </w:r>
      <w:r w:rsidRPr="00363BD8">
        <w:rPr>
          <w:rFonts w:hint="eastAsia"/>
          <w:lang w:eastAsia="zh-CN"/>
        </w:rPr>
        <w:t>提出了一种新的在线关联算法来处理任何序列的</w:t>
      </w:r>
      <w:r w:rsidRPr="00363BD8">
        <w:rPr>
          <w:lang w:eastAsia="zh-CN"/>
        </w:rPr>
        <w:t>ST</w:t>
      </w:r>
      <w:r>
        <w:rPr>
          <w:rFonts w:hint="eastAsia"/>
          <w:lang w:eastAsia="zh-CN"/>
        </w:rPr>
        <w:t>A</w:t>
      </w:r>
      <w:r>
        <w:rPr>
          <w:rFonts w:hint="eastAsia"/>
          <w:lang w:eastAsia="zh-CN"/>
        </w:rPr>
        <w:t>（</w:t>
      </w:r>
      <w:r w:rsidRPr="00363BD8">
        <w:rPr>
          <w:rFonts w:hint="eastAsia"/>
          <w:lang w:eastAsia="zh-CN"/>
        </w:rPr>
        <w:t>一天</w:t>
      </w:r>
      <w:r>
        <w:rPr>
          <w:rFonts w:hint="eastAsia"/>
          <w:lang w:eastAsia="zh-CN"/>
        </w:rPr>
        <w:t>）</w:t>
      </w:r>
      <w:r w:rsidRPr="00363BD8">
        <w:rPr>
          <w:rFonts w:hint="eastAsia"/>
          <w:lang w:eastAsia="zh-CN"/>
        </w:rPr>
        <w:t>。</w:t>
      </w:r>
      <w:r>
        <w:rPr>
          <w:rFonts w:hint="eastAsia"/>
          <w:lang w:eastAsia="zh-CN"/>
        </w:rPr>
        <w:t>本研究提出</w:t>
      </w:r>
      <w:r w:rsidRPr="00363BD8">
        <w:rPr>
          <w:rFonts w:hint="eastAsia"/>
          <w:lang w:eastAsia="zh-CN"/>
        </w:rPr>
        <w:t>算法的一个重要优势是它不需要任何周期性的离线优化解决方案</w:t>
      </w:r>
      <w:r>
        <w:rPr>
          <w:rFonts w:hint="eastAsia"/>
          <w:lang w:eastAsia="zh-CN"/>
        </w:rPr>
        <w:t>；并</w:t>
      </w:r>
      <w:r w:rsidRPr="00363BD8">
        <w:rPr>
          <w:rFonts w:hint="eastAsia"/>
          <w:lang w:eastAsia="zh-CN"/>
        </w:rPr>
        <w:t>给出严格的证明，当</w:t>
      </w:r>
      <w:r w:rsidRPr="00363BD8">
        <w:rPr>
          <w:lang w:eastAsia="zh-CN"/>
        </w:rPr>
        <w:t>AP</w:t>
      </w:r>
      <w:r w:rsidRPr="00363BD8">
        <w:rPr>
          <w:rFonts w:hint="eastAsia"/>
          <w:lang w:eastAsia="zh-CN"/>
        </w:rPr>
        <w:t>分配其关联的</w:t>
      </w:r>
      <w:r w:rsidRPr="00363BD8">
        <w:rPr>
          <w:lang w:eastAsia="zh-CN"/>
        </w:rPr>
        <w:t>STA</w:t>
      </w:r>
      <w:r w:rsidRPr="00363BD8">
        <w:rPr>
          <w:rFonts w:hint="eastAsia"/>
          <w:lang w:eastAsia="zh-CN"/>
        </w:rPr>
        <w:t>的所需带宽时，该算法的竞争比率为</w:t>
      </w:r>
      <w:r w:rsidRPr="0066337A">
        <w:fldChar w:fldCharType="begin"/>
      </w:r>
      <w:r w:rsidRPr="0066337A">
        <w:rPr>
          <w:lang w:eastAsia="zh-CN"/>
        </w:rPr>
        <w:instrText xml:space="preserve"> QUOTE </w:instrText>
      </w:r>
      <w:r w:rsidR="00A3404B">
        <w:rPr>
          <w:noProof/>
          <w:position w:val="-14"/>
        </w:rPr>
        <w:pict w14:anchorId="24330996">
          <v:shape id="_x0000_i1281" type="#_x0000_t75" alt="" style="width:40.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32D9&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4832D9&quot; wsp:rsidP=&quot;004832D9&quot;&gt;&lt;m:oMathPara&gt;&lt;m:oMath&gt;&lt;m:r&gt;&lt;m:rPr&gt;&lt;m:sty m:val=&quot;p&quot;/&gt;&lt;/m:rPr&gt;&lt;w:rPr&gt;&lt;w:rFonts w:ascii=&quot;Cambria Math&quot; w:h-ansi=&quot;Cambria Math&quot;/&gt;&lt;wx:font wx:val=&quot;Cambria Math&quot;/&gt;&lt;w:noProof/&gt;&lt;/w:rPr&gt;&lt;m:t&gt;1-1/&lt;/m:t&gt;&lt;/m:r&gt;&lt;m:r&gt;&lt;w:rPr&gt;&lt;w:rFonts w:ascii=&quot;Cambria Math&quot; w:h-ansi=&quot;Cambria Math&quot;/&gt;&lt;wx:font wx:val=&quot;Cambria Math&quot;/&gt;&lt;w:i/&gt;&lt;w:noProof/&gt;&lt;/w:rPr&gt;&lt;m:t&gt;e&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29" o:title="" chromakey="white"/>
          </v:shape>
        </w:pict>
      </w:r>
      <w:r w:rsidRPr="0066337A">
        <w:rPr>
          <w:lang w:eastAsia="zh-CN"/>
        </w:rPr>
        <w:instrText xml:space="preserve"> </w:instrText>
      </w:r>
      <w:r w:rsidRPr="0066337A">
        <w:fldChar w:fldCharType="separate"/>
      </w:r>
      <w:r w:rsidR="00A3404B">
        <w:rPr>
          <w:noProof/>
          <w:position w:val="-14"/>
        </w:rPr>
        <w:pict w14:anchorId="101C7AB0">
          <v:shape id="_x0000_i1282" type="#_x0000_t75" alt="" style="width:40.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13FC&quot;/&gt;&lt;wsp:rsid wsp:val=&quot;0047254E&quot;/&gt;&lt;wsp:rsid wsp:val=&quot;00472D62&quot;/&gt;&lt;wsp:rsid wsp:val=&quot;004734FA&quot;/&gt;&lt;wsp:rsid wsp:val=&quot;004812E3&quot;/&gt;&lt;wsp:rsid wsp:val=&quot;004832D9&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E2B3E&quot;/&gt;&lt;wsp:rsid wsp:val=&quot;00EE347B&quot;/&gt;&lt;wsp:rsid wsp:val=&quot;00EE393C&quot;/&gt;&lt;wsp:rsid wsp:val=&quot;00EE55E3&quot;/&gt;&lt;wsp:rsid wsp:val=&quot;00EE653E&quot;/&gt;&lt;wsp:rsid wsp:val=&quot;00EF28CC&quot;/&gt;&lt;wsp:rsid wsp:val=&quot;00EF32B4&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2902&quot;/&gt;&lt;wsp:rsid wsp:val=&quot;00FD2BC8&quot;/&gt;&lt;wsp:rsid wsp:val=&quot;00FE0CA8&quot;/&gt;&lt;wsp:rsid wsp:val=&quot;00FE743C&quot;/&gt;&lt;wsp:rsid wsp:val=&quot;00FF6280&quot;/&gt;&lt;/wsp:rsids&gt;&lt;/w:docPr&gt;&lt;w:body&gt;&lt;wx:sect&gt;&lt;w:p wsp:rsidR=&quot;00000000&quot; wsp:rsidRDefault=&quot;004832D9&quot; wsp:rsidP=&quot;004832D9&quot;&gt;&lt;m:oMathPara&gt;&lt;m:oMath&gt;&lt;m:r&gt;&lt;m:rPr&gt;&lt;m:sty m:val=&quot;p&quot;/&gt;&lt;/m:rPr&gt;&lt;w:rPr&gt;&lt;w:rFonts w:ascii=&quot;Cambria Math&quot; w:h-ansi=&quot;Cambria Math&quot;/&gt;&lt;wx:font wx:val=&quot;Cambria Math&quot;/&gt;&lt;w:noProof/&gt;&lt;/w:rPr&gt;&lt;m:t&gt;1-1/&lt;/m:t&gt;&lt;/m:r&gt;&lt;m:r&gt;&lt;w:rPr&gt;&lt;w:rFonts w:ascii=&quot;Cambria Math&quot; w:h-ansi=&quot;Cambria Math&quot;/&gt;&lt;wx:font wx:val=&quot;Cambria Math&quot;/&gt;&lt;w:i/&gt;&lt;w:noProof/&gt;&lt;/w:rPr&gt;&lt;m:t&gt;e&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29" o:title="" chromakey="white"/>
          </v:shape>
        </w:pict>
      </w:r>
      <w:r w:rsidRPr="0066337A">
        <w:fldChar w:fldCharType="end"/>
      </w:r>
      <w:r w:rsidRPr="00363BD8">
        <w:rPr>
          <w:rFonts w:hint="eastAsia"/>
          <w:lang w:eastAsia="zh-CN"/>
        </w:rPr>
        <w:t>。将此属性扩展到其他可行的带宽分配机制和有界需求的</w:t>
      </w:r>
      <w:r w:rsidRPr="00363BD8">
        <w:rPr>
          <w:lang w:eastAsia="zh-CN"/>
        </w:rPr>
        <w:t>STA</w:t>
      </w:r>
      <w:r w:rsidRPr="00363BD8">
        <w:rPr>
          <w:rFonts w:hint="eastAsia"/>
          <w:lang w:eastAsia="zh-CN"/>
        </w:rPr>
        <w:t>。通过仿真和实验来评估算法的性能</w:t>
      </w:r>
      <w:r>
        <w:rPr>
          <w:rFonts w:hint="eastAsia"/>
          <w:lang w:eastAsia="zh-CN"/>
        </w:rPr>
        <w:t>，</w:t>
      </w:r>
      <w:r w:rsidRPr="00363BD8">
        <w:rPr>
          <w:rFonts w:hint="eastAsia"/>
          <w:lang w:eastAsia="zh-CN"/>
        </w:rPr>
        <w:t>结果表明，与传统的关联算法相比，所提出的关联算法可以将网络流量提高</w:t>
      </w:r>
      <w:r w:rsidRPr="00363BD8">
        <w:rPr>
          <w:lang w:eastAsia="zh-CN"/>
        </w:rPr>
        <w:t>37</w:t>
      </w:r>
      <w:r w:rsidRPr="00363BD8">
        <w:rPr>
          <w:rFonts w:hint="eastAsia"/>
          <w:lang w:eastAsia="zh-CN"/>
        </w:rPr>
        <w:t>％以上。即使在拥塞较少的网络中，</w:t>
      </w:r>
      <w:r>
        <w:rPr>
          <w:rFonts w:hint="eastAsia"/>
          <w:lang w:eastAsia="zh-CN"/>
        </w:rPr>
        <w:t>该</w:t>
      </w:r>
      <w:r w:rsidRPr="00363BD8">
        <w:rPr>
          <w:rFonts w:hint="eastAsia"/>
          <w:lang w:eastAsia="zh-CN"/>
        </w:rPr>
        <w:t>算法在性能上也比</w:t>
      </w:r>
      <w:r w:rsidRPr="00363BD8">
        <w:rPr>
          <w:lang w:eastAsia="zh-CN"/>
        </w:rPr>
        <w:t>SSF</w:t>
      </w:r>
      <w:r w:rsidRPr="00363BD8">
        <w:rPr>
          <w:rFonts w:hint="eastAsia"/>
          <w:lang w:eastAsia="zh-CN"/>
        </w:rPr>
        <w:t>和</w:t>
      </w:r>
      <w:r w:rsidRPr="00363BD8">
        <w:rPr>
          <w:lang w:eastAsia="zh-CN"/>
        </w:rPr>
        <w:t>LAB</w:t>
      </w:r>
      <w:r w:rsidRPr="00363BD8">
        <w:rPr>
          <w:rFonts w:hint="eastAsia"/>
          <w:lang w:eastAsia="zh-CN"/>
        </w:rPr>
        <w:t>有更好的表现。</w:t>
      </w:r>
      <w:r>
        <w:rPr>
          <w:rFonts w:hint="eastAsia"/>
          <w:lang w:eastAsia="zh-CN"/>
        </w:rPr>
        <w:t>接下来的工作将计划在自主构建的测试平台上测试和验证该</w:t>
      </w:r>
      <w:r w:rsidRPr="00BC59BE">
        <w:rPr>
          <w:rFonts w:hint="eastAsia"/>
          <w:lang w:eastAsia="zh-CN"/>
        </w:rPr>
        <w:t>关联算法的性能，使用更多的</w:t>
      </w:r>
      <w:r w:rsidRPr="00BC59BE">
        <w:rPr>
          <w:rFonts w:hint="eastAsia"/>
          <w:lang w:eastAsia="zh-CN"/>
        </w:rPr>
        <w:t>AP</w:t>
      </w:r>
      <w:r w:rsidRPr="00BC59BE">
        <w:rPr>
          <w:rFonts w:hint="eastAsia"/>
          <w:lang w:eastAsia="zh-CN"/>
        </w:rPr>
        <w:t>和更多的</w:t>
      </w:r>
      <w:r w:rsidRPr="00BC59BE">
        <w:rPr>
          <w:rFonts w:hint="eastAsia"/>
          <w:lang w:eastAsia="zh-CN"/>
        </w:rPr>
        <w:t>STA</w:t>
      </w:r>
      <w:r w:rsidRPr="00BC59BE">
        <w:rPr>
          <w:rFonts w:hint="eastAsia"/>
          <w:lang w:eastAsia="zh-CN"/>
        </w:rPr>
        <w:t>。</w:t>
      </w:r>
      <w:r>
        <w:rPr>
          <w:rFonts w:hint="eastAsia"/>
          <w:lang w:eastAsia="zh-CN"/>
        </w:rPr>
        <w:t>在这种情况下，</w:t>
      </w:r>
      <w:r w:rsidRPr="00BC59BE">
        <w:rPr>
          <w:rFonts w:hint="eastAsia"/>
          <w:lang w:eastAsia="zh-CN"/>
        </w:rPr>
        <w:t>试图找出这个实验与前一个实验的区别，以优化</w:t>
      </w:r>
      <w:r>
        <w:rPr>
          <w:rFonts w:hint="eastAsia"/>
          <w:lang w:eastAsia="zh-CN"/>
        </w:rPr>
        <w:t>该</w:t>
      </w:r>
      <w:r w:rsidRPr="00BC59BE">
        <w:rPr>
          <w:rFonts w:hint="eastAsia"/>
          <w:lang w:eastAsia="zh-CN"/>
        </w:rPr>
        <w:t>关联算法。同时，在模型中将考虑到会影响拥塞网络性能的干扰。</w:t>
      </w:r>
    </w:p>
    <w:p w14:paraId="668CA9E2" w14:textId="77777777" w:rsidR="000B6665" w:rsidRDefault="000B6665" w:rsidP="001D0743">
      <w:pPr>
        <w:rPr>
          <w:lang w:eastAsia="zh-CN"/>
        </w:rPr>
      </w:pPr>
      <w:r>
        <w:rPr>
          <w:lang w:eastAsia="zh-CN"/>
        </w:rPr>
        <w:br w:type="page"/>
      </w:r>
    </w:p>
    <w:p w14:paraId="3D5E30DF" w14:textId="77777777" w:rsidR="00B138A1" w:rsidRDefault="007733FE" w:rsidP="001D0743">
      <w:pPr>
        <w:pStyle w:val="1"/>
        <w:spacing w:after="240"/>
        <w:rPr>
          <w:lang w:eastAsia="zh-CN"/>
        </w:rPr>
      </w:pPr>
      <w:bookmarkStart w:id="128" w:name="_Toc351292494"/>
      <w:bookmarkStart w:id="129" w:name="_Toc517963800"/>
      <w:bookmarkStart w:id="130" w:name="_Toc518474534"/>
      <w:r>
        <w:rPr>
          <w:rFonts w:hint="eastAsia"/>
          <w:lang w:eastAsia="zh-CN"/>
        </w:rPr>
        <w:lastRenderedPageBreak/>
        <w:t>3</w:t>
      </w:r>
      <w:r w:rsidR="007032A8" w:rsidRPr="008D6588">
        <w:rPr>
          <w:rFonts w:hint="eastAsia"/>
          <w:lang w:eastAsia="zh-CN"/>
        </w:rPr>
        <w:t xml:space="preserve"> </w:t>
      </w:r>
      <w:r w:rsidR="00CF156D">
        <w:rPr>
          <w:rFonts w:hint="eastAsia"/>
          <w:lang w:eastAsia="zh-CN"/>
        </w:rPr>
        <w:t xml:space="preserve"> </w:t>
      </w:r>
      <w:bookmarkEnd w:id="128"/>
      <w:r w:rsidR="00520727" w:rsidRPr="00520727">
        <w:rPr>
          <w:rFonts w:hint="eastAsia"/>
          <w:lang w:eastAsia="zh-CN"/>
        </w:rPr>
        <w:t>无线传感器网络的高带宽移动接口</w:t>
      </w:r>
      <w:bookmarkEnd w:id="129"/>
      <w:bookmarkEnd w:id="130"/>
    </w:p>
    <w:p w14:paraId="6185B8D2" w14:textId="77777777" w:rsidR="00470F73" w:rsidRPr="00710717" w:rsidRDefault="00470F73" w:rsidP="00470F73">
      <w:pPr>
        <w:rPr>
          <w:sz w:val="28"/>
          <w:lang w:eastAsia="zh-CN"/>
        </w:rPr>
      </w:pPr>
      <w:r w:rsidRPr="00710717">
        <w:rPr>
          <w:rFonts w:hint="eastAsia"/>
          <w:lang w:eastAsia="zh-CN"/>
        </w:rPr>
        <w:t>传感器网络和智能手机如今已广泛应用于各种应用领域，包括医疗保健，环境和智能建筑监控。尽管</w:t>
      </w:r>
      <w:r w:rsidRPr="00710717">
        <w:rPr>
          <w:lang w:eastAsia="zh-CN"/>
        </w:rPr>
        <w:t>iPhone</w:t>
      </w:r>
      <w:r w:rsidRPr="00710717">
        <w:rPr>
          <w:rFonts w:hint="eastAsia"/>
          <w:lang w:eastAsia="zh-CN"/>
        </w:rPr>
        <w:t>，</w:t>
      </w:r>
      <w:r w:rsidRPr="00710717">
        <w:rPr>
          <w:lang w:eastAsia="zh-CN"/>
        </w:rPr>
        <w:t>SAMSUNG</w:t>
      </w:r>
      <w:r w:rsidRPr="00710717">
        <w:rPr>
          <w:rFonts w:hint="eastAsia"/>
          <w:lang w:eastAsia="zh-CN"/>
        </w:rPr>
        <w:t>和</w:t>
      </w:r>
      <w:r w:rsidRPr="00710717">
        <w:rPr>
          <w:lang w:eastAsia="zh-CN"/>
        </w:rPr>
        <w:t>Lumia</w:t>
      </w:r>
      <w:r w:rsidRPr="00710717">
        <w:rPr>
          <w:rFonts w:hint="eastAsia"/>
          <w:lang w:eastAsia="zh-CN"/>
        </w:rPr>
        <w:t>等现有智能手机内置了位置传感器，摄像头和加速计，但其传感能力有限。另外，</w:t>
      </w:r>
      <w:r w:rsidRPr="00710717">
        <w:rPr>
          <w:lang w:eastAsia="zh-CN"/>
        </w:rPr>
        <w:t>ZigBee</w:t>
      </w:r>
      <w:r w:rsidRPr="00710717">
        <w:rPr>
          <w:rFonts w:hint="eastAsia"/>
          <w:lang w:eastAsia="zh-CN"/>
        </w:rPr>
        <w:t>的带宽可以达到</w:t>
      </w:r>
      <w:r w:rsidRPr="00710717">
        <w:rPr>
          <w:lang w:eastAsia="zh-CN"/>
        </w:rPr>
        <w:t>250 kbps</w:t>
      </w:r>
      <w:r w:rsidRPr="00710717">
        <w:rPr>
          <w:rFonts w:hint="eastAsia"/>
          <w:lang w:eastAsia="zh-CN"/>
        </w:rPr>
        <w:t>，远远高于智能手机的耳机端口。有必要保持它们之间的平衡。在本论文中，一种增强的</w:t>
      </w:r>
      <w:r w:rsidRPr="00710717">
        <w:rPr>
          <w:lang w:eastAsia="zh-CN"/>
        </w:rPr>
        <w:t>Lempel-Ziv-Welch</w:t>
      </w:r>
      <w:r w:rsidRPr="00710717">
        <w:rPr>
          <w:rFonts w:hint="eastAsia"/>
          <w:lang w:eastAsia="zh-CN"/>
        </w:rPr>
        <w:t>编码方案用来帮助更快地传输数据，称为</w:t>
      </w:r>
      <w:r w:rsidRPr="00710717">
        <w:rPr>
          <w:lang w:eastAsia="zh-CN"/>
        </w:rPr>
        <w:t>LZW-Huffmam</w:t>
      </w:r>
      <w:r w:rsidRPr="00710717">
        <w:rPr>
          <w:rFonts w:hint="eastAsia"/>
          <w:lang w:eastAsia="zh-CN"/>
        </w:rPr>
        <w:t>。此外，还将其应用于自行设计的移动扩展</w:t>
      </w:r>
      <w:r w:rsidRPr="00710717">
        <w:rPr>
          <w:lang w:eastAsia="zh-CN"/>
        </w:rPr>
        <w:t>MIHBS</w:t>
      </w:r>
      <w:r w:rsidRPr="00710717">
        <w:rPr>
          <w:rFonts w:hint="eastAsia"/>
          <w:lang w:eastAsia="zh-CN"/>
        </w:rPr>
        <w:t>（传感器网络高带宽移动接口），这是一种通用接口，可使用标准高带宽耳机端口与传感器之间传输数据。</w:t>
      </w:r>
      <w:r w:rsidRPr="00710717">
        <w:rPr>
          <w:lang w:eastAsia="zh-CN"/>
        </w:rPr>
        <w:t>LZW-Huffman</w:t>
      </w:r>
      <w:r w:rsidRPr="00710717">
        <w:rPr>
          <w:rFonts w:hint="eastAsia"/>
          <w:lang w:eastAsia="zh-CN"/>
        </w:rPr>
        <w:t>可以帮助将</w:t>
      </w:r>
      <w:r w:rsidRPr="00710717">
        <w:rPr>
          <w:lang w:eastAsia="zh-CN"/>
        </w:rPr>
        <w:t>MIHBS</w:t>
      </w:r>
      <w:r w:rsidRPr="00710717">
        <w:rPr>
          <w:rFonts w:hint="eastAsia"/>
          <w:lang w:eastAsia="zh-CN"/>
        </w:rPr>
        <w:t>的带宽增加</w:t>
      </w:r>
      <w:r w:rsidRPr="00710717">
        <w:rPr>
          <w:lang w:eastAsia="zh-CN"/>
        </w:rPr>
        <w:t>52</w:t>
      </w:r>
      <w:r w:rsidRPr="00710717">
        <w:rPr>
          <w:rFonts w:hint="eastAsia"/>
          <w:lang w:eastAsia="zh-CN"/>
        </w:rPr>
        <w:t>％。</w:t>
      </w:r>
    </w:p>
    <w:p w14:paraId="62103A03" w14:textId="77777777" w:rsidR="00B138A1" w:rsidRDefault="007733FE" w:rsidP="001D0743">
      <w:pPr>
        <w:pStyle w:val="2"/>
        <w:spacing w:before="120"/>
        <w:rPr>
          <w:lang w:eastAsia="zh-CN"/>
        </w:rPr>
      </w:pPr>
      <w:bookmarkStart w:id="131" w:name="_Toc351292495"/>
      <w:bookmarkStart w:id="132" w:name="_Toc517963801"/>
      <w:bookmarkStart w:id="133" w:name="_Toc518474535"/>
      <w:r>
        <w:rPr>
          <w:rFonts w:hint="eastAsia"/>
          <w:lang w:eastAsia="zh-CN"/>
        </w:rPr>
        <w:t>3</w:t>
      </w:r>
      <w:r w:rsidR="00B138A1">
        <w:rPr>
          <w:rFonts w:hint="eastAsia"/>
          <w:lang w:eastAsia="zh-CN"/>
        </w:rPr>
        <w:t>.1</w:t>
      </w:r>
      <w:r w:rsidR="007032A8">
        <w:rPr>
          <w:rFonts w:hint="eastAsia"/>
          <w:lang w:eastAsia="zh-CN"/>
        </w:rPr>
        <w:t xml:space="preserve"> </w:t>
      </w:r>
      <w:r w:rsidR="00CF156D">
        <w:rPr>
          <w:rFonts w:hint="eastAsia"/>
          <w:lang w:eastAsia="zh-CN"/>
        </w:rPr>
        <w:t xml:space="preserve"> </w:t>
      </w:r>
      <w:bookmarkEnd w:id="131"/>
      <w:r w:rsidR="00470F73">
        <w:rPr>
          <w:rFonts w:hint="eastAsia"/>
          <w:lang w:eastAsia="zh-CN"/>
        </w:rPr>
        <w:t>前言</w:t>
      </w:r>
      <w:bookmarkEnd w:id="132"/>
      <w:bookmarkEnd w:id="133"/>
    </w:p>
    <w:p w14:paraId="238E6A3F" w14:textId="77777777" w:rsidR="00470F73" w:rsidRPr="00710717" w:rsidRDefault="00470F73" w:rsidP="00470F73">
      <w:pPr>
        <w:spacing w:after="200" w:line="276" w:lineRule="auto"/>
        <w:rPr>
          <w:lang w:eastAsia="zh-CN"/>
        </w:rPr>
      </w:pPr>
      <w:bookmarkStart w:id="134" w:name="_Toc351292498"/>
      <w:r w:rsidRPr="00710717">
        <w:rPr>
          <w:rFonts w:hint="eastAsia"/>
          <w:lang w:eastAsia="zh-CN"/>
        </w:rPr>
        <w:t>随着无线通信，传感器技术和高带宽嵌入式系统的发展，无线传感器网络（</w:t>
      </w:r>
      <w:r w:rsidRPr="00710717">
        <w:rPr>
          <w:lang w:eastAsia="zh-CN"/>
        </w:rPr>
        <w:t>WSNs</w:t>
      </w:r>
      <w:r w:rsidRPr="00710717">
        <w:rPr>
          <w:rFonts w:hint="eastAsia"/>
          <w:lang w:eastAsia="zh-CN"/>
        </w:rPr>
        <w:t>）</w:t>
      </w:r>
      <w:r w:rsidR="003C7184" w:rsidRPr="00710717">
        <w:rPr>
          <w:lang w:eastAsia="zh-CN"/>
        </w:rPr>
        <w:fldChar w:fldCharType="begin"/>
      </w:r>
      <w:r w:rsidR="00262261">
        <w:rPr>
          <w:lang w:eastAsia="zh-CN"/>
        </w:rPr>
        <w:instrText xml:space="preserve"> ADDIN EN.CITE &lt;EndNote&gt;&lt;Cite&gt;&lt;Author&gt;Sun&lt;/Author&gt;&lt;Year&gt;2017&lt;/Year&gt;&lt;RecNum&gt;293&lt;/RecNum&gt;&lt;DisplayText&gt;[80]&lt;/DisplayText&gt;&lt;record&gt;&lt;rec-number&gt;293&lt;/rec-number&gt;&lt;foreign-keys&gt;&lt;key app="EN" db-id="z2dra9zfpwd2wbewe9cv9sspxf2pe2txattx" timestamp="1529936779"&gt;293&lt;/key&gt;&lt;/foreign-keys&gt;&lt;ref-type name="Journal Article"&gt;17&lt;/ref-type&gt;&lt;contributors&gt;&lt;authors&gt;&lt;author&gt;Sun, Li&lt;/author&gt;&lt;author&gt;Ren, Pinyi&lt;/author&gt;&lt;author&gt;Du, Qinghe&lt;/author&gt;&lt;author&gt;Wang, Yichen&lt;/author&gt;&lt;/authors&gt;&lt;/contributors&gt;&lt;titles&gt;&lt;title&gt;Fountain-Coding Aided Strategy for Secure Cooperative Transmission in Industrial Wireless Sensor Networks&lt;/title&gt;&lt;secondary-title&gt;IEEE Transactions on Industrial Informatics&lt;/secondary-title&gt;&lt;/titles&gt;&lt;periodical&gt;&lt;full-title&gt;IEEE Transactions on Industrial Informatics&lt;/full-title&gt;&lt;/periodical&gt;&lt;pages&gt;291-300&lt;/pages&gt;&lt;volume&gt;12&lt;/volume&gt;&lt;number&gt;1&lt;/number&gt;&lt;keywords&gt;&lt;keyword&gt;Cooperative relay transmissions&lt;/keyword&gt;&lt;keyword&gt;physical-layer security&lt;/keyword&gt;&lt;keyword&gt;fountain codes&lt;/keyword&gt;&lt;keyword&gt;constellation rotation&lt;/keyword&gt;&lt;keyword&gt;QoS violating probability&lt;/keyword&gt;&lt;/keywords&gt;&lt;dates&gt;&lt;year&gt;2017&lt;/year&gt;&lt;/dates&gt;&lt;urls&gt;&lt;/urls&gt;&lt;/record&gt;&lt;/Cite&gt;&lt;/EndNote&gt;</w:instrText>
      </w:r>
      <w:r w:rsidR="003C7184" w:rsidRPr="00710717">
        <w:rPr>
          <w:lang w:eastAsia="zh-CN"/>
        </w:rPr>
        <w:fldChar w:fldCharType="separate"/>
      </w:r>
      <w:r w:rsidR="00262261">
        <w:rPr>
          <w:noProof/>
          <w:lang w:eastAsia="zh-CN"/>
        </w:rPr>
        <w:t>[80]</w:t>
      </w:r>
      <w:r w:rsidR="003C7184" w:rsidRPr="00710717">
        <w:rPr>
          <w:lang w:eastAsia="zh-CN"/>
        </w:rPr>
        <w:fldChar w:fldCharType="end"/>
      </w:r>
      <w:r w:rsidRPr="00710717">
        <w:rPr>
          <w:rFonts w:hint="eastAsia"/>
          <w:lang w:eastAsia="zh-CN"/>
        </w:rPr>
        <w:t>已被广泛应用于各个领域。如今，无线传感器网络接入仍然比较专业，并且不适合大众。消费者应该通过自己的便携式设备自由地访问</w:t>
      </w:r>
      <w:r w:rsidRPr="00710717">
        <w:rPr>
          <w:lang w:eastAsia="zh-CN"/>
        </w:rPr>
        <w:t>WSN</w:t>
      </w:r>
      <w:r w:rsidRPr="00710717">
        <w:rPr>
          <w:rFonts w:hint="eastAsia"/>
          <w:lang w:eastAsia="zh-CN"/>
        </w:rPr>
        <w:t>，而不是购买特殊的外围设备。但是，实现这个目标有两个主要问题。一方面，有必要找到一个开放的，标准化的和普遍的个人界面来与</w:t>
      </w:r>
      <w:r w:rsidRPr="00710717">
        <w:rPr>
          <w:lang w:eastAsia="zh-CN"/>
        </w:rPr>
        <w:t>WSN</w:t>
      </w:r>
      <w:r w:rsidRPr="00710717">
        <w:rPr>
          <w:rFonts w:hint="eastAsia"/>
          <w:lang w:eastAsia="zh-CN"/>
        </w:rPr>
        <w:t>进行通信。另一方面，</w:t>
      </w:r>
      <w:r w:rsidRPr="00710717">
        <w:rPr>
          <w:lang w:eastAsia="zh-CN"/>
        </w:rPr>
        <w:t>ZigBee</w:t>
      </w:r>
      <w:r w:rsidRPr="00710717">
        <w:rPr>
          <w:rFonts w:hint="eastAsia"/>
          <w:lang w:eastAsia="zh-CN"/>
        </w:rPr>
        <w:t>的带宽可以达到</w:t>
      </w:r>
      <w:r w:rsidRPr="00710717">
        <w:rPr>
          <w:lang w:eastAsia="zh-CN"/>
        </w:rPr>
        <w:t>250 kbps</w:t>
      </w:r>
      <w:r w:rsidRPr="00710717">
        <w:rPr>
          <w:rFonts w:hint="eastAsia"/>
          <w:lang w:eastAsia="zh-CN"/>
        </w:rPr>
        <w:t>，如何设计一个高带宽的通信方案来保持平衡，这也是本论文的主要工作。</w:t>
      </w:r>
    </w:p>
    <w:p w14:paraId="298EAE9B" w14:textId="77777777" w:rsidR="00470F73" w:rsidRPr="00710717" w:rsidRDefault="00470F73" w:rsidP="00470F73">
      <w:pPr>
        <w:spacing w:after="200" w:line="276" w:lineRule="auto"/>
        <w:rPr>
          <w:lang w:eastAsia="zh-CN"/>
        </w:rPr>
      </w:pPr>
      <w:r w:rsidRPr="00710717">
        <w:rPr>
          <w:rFonts w:hint="eastAsia"/>
          <w:lang w:eastAsia="zh-CN"/>
        </w:rPr>
        <w:t>如今，手机是最常见的通讯工具，手机外设越来越多</w:t>
      </w:r>
      <w:r w:rsidR="001A747D" w:rsidRPr="00710717">
        <w:rPr>
          <w:lang w:eastAsia="zh-CN"/>
        </w:rPr>
        <w:fldChar w:fldCharType="begin"/>
      </w:r>
      <w:r w:rsidR="00262261">
        <w:rPr>
          <w:lang w:eastAsia="zh-CN"/>
        </w:rPr>
        <w:instrText xml:space="preserve"> ADDIN EN.CITE &lt;EndNote&gt;&lt;Cite&gt;&lt;Author&gt;Habib&lt;/Author&gt;&lt;Year&gt;2016&lt;/Year&gt;&lt;RecNum&gt;284&lt;/RecNum&gt;&lt;DisplayText&gt;[81]&lt;/DisplayText&gt;&lt;record&gt;&lt;rec-number&gt;284&lt;/rec-number&gt;&lt;foreign-keys&gt;&lt;key app="EN" db-id="z2dra9zfpwd2wbewe9cv9sspxf2pe2txattx" timestamp="1529936077"&gt;284&lt;/key&gt;&lt;/foreign-keys&gt;&lt;ref-type name="Journal Article"&gt;17&lt;/ref-type&gt;&lt;contributors&gt;&lt;authors&gt;&lt;author&gt;Habib, Carol&lt;/author&gt;&lt;author&gt;Makhoul, Abdallah&lt;/author&gt;&lt;author&gt;Darazi, Rony&lt;/author&gt;&lt;author&gt;Salim, Christian&lt;/author&gt;&lt;/authors&gt;&lt;/contributors&gt;&lt;titles&gt;&lt;title&gt;Self-Adaptive Data Collection and Fusion for Health Monitoring Based on Body Sensor Networks&lt;/title&gt;&lt;secondary-title&gt;IEEE Transactions on Industrial Informatics&lt;/secondary-title&gt;&lt;/titles&gt;&lt;periodical&gt;&lt;full-title&gt;IEEE Transactions on Industrial Informatics&lt;/full-title&gt;&lt;/periodical&gt;&lt;pages&gt;2342-2352&lt;/pages&gt;&lt;volume&gt;12&lt;/volume&gt;&lt;number&gt;6&lt;/number&gt;&lt;keywords&gt;&lt;keyword&gt;patient risk&lt;/keyword&gt;&lt;keyword&gt;Adaptive sampling (AS&lt;/keyword&gt;&lt;keyword&gt;body sensor network (BSN&lt;/keyword&gt;&lt;keyword&gt;data fusion&lt;/keyword&gt;&lt;keyword&gt;early warning system (EWS&lt;/keyword&gt;&lt;keyword&gt;fuzzy theory&lt;/keyword&gt;&lt;/keywords&gt;&lt;dates&gt;&lt;year&gt;2016&lt;/year&gt;&lt;/dates&gt;&lt;urls&gt;&lt;/urls&gt;&lt;/record&gt;&lt;/Cite&gt;&lt;/EndNote&gt;</w:instrText>
      </w:r>
      <w:r w:rsidR="001A747D" w:rsidRPr="00710717">
        <w:rPr>
          <w:lang w:eastAsia="zh-CN"/>
        </w:rPr>
        <w:fldChar w:fldCharType="separate"/>
      </w:r>
      <w:r w:rsidR="00262261">
        <w:rPr>
          <w:noProof/>
          <w:lang w:eastAsia="zh-CN"/>
        </w:rPr>
        <w:t>[81]</w:t>
      </w:r>
      <w:r w:rsidR="001A747D" w:rsidRPr="00710717">
        <w:rPr>
          <w:lang w:eastAsia="zh-CN"/>
        </w:rPr>
        <w:fldChar w:fldCharType="end"/>
      </w:r>
      <w:r w:rsidRPr="00710717">
        <w:rPr>
          <w:rFonts w:hint="eastAsia"/>
          <w:lang w:eastAsia="zh-CN"/>
        </w:rPr>
        <w:t>。在它的各种接口中，耳机端口是唯一一个开放，标准化，向后和向前兼容的端口。在本文中，</w:t>
      </w:r>
      <w:r w:rsidRPr="00710717">
        <w:rPr>
          <w:lang w:eastAsia="zh-CN"/>
        </w:rPr>
        <w:t>MIHBS</w:t>
      </w:r>
      <w:r w:rsidRPr="00710717">
        <w:rPr>
          <w:rFonts w:hint="eastAsia"/>
          <w:lang w:eastAsia="zh-CN"/>
        </w:rPr>
        <w:t>（传感器网络高带宽移动接口）通用接口可使用标准的高带宽耳机端口向传感器和传感器传输数据。我们分别在市场上智能手机的三大主流操作系统</w:t>
      </w:r>
      <w:r w:rsidRPr="00710717">
        <w:rPr>
          <w:lang w:eastAsia="zh-CN"/>
        </w:rPr>
        <w:t>iOS</w:t>
      </w:r>
      <w:r w:rsidRPr="00710717">
        <w:rPr>
          <w:rFonts w:hint="eastAsia"/>
          <w:lang w:eastAsia="zh-CN"/>
        </w:rPr>
        <w:t>，</w:t>
      </w:r>
      <w:r w:rsidRPr="00710717">
        <w:rPr>
          <w:lang w:eastAsia="zh-CN"/>
        </w:rPr>
        <w:t>Android</w:t>
      </w:r>
      <w:r w:rsidRPr="00710717">
        <w:rPr>
          <w:rFonts w:hint="eastAsia"/>
          <w:lang w:eastAsia="zh-CN"/>
        </w:rPr>
        <w:t>和</w:t>
      </w:r>
      <w:r w:rsidRPr="00710717">
        <w:rPr>
          <w:lang w:eastAsia="zh-CN"/>
        </w:rPr>
        <w:t>Windows Phone</w:t>
      </w:r>
      <w:r w:rsidRPr="00710717">
        <w:rPr>
          <w:rFonts w:hint="eastAsia"/>
          <w:lang w:eastAsia="zh-CN"/>
        </w:rPr>
        <w:t>上实现</w:t>
      </w:r>
      <w:r w:rsidRPr="00710717">
        <w:rPr>
          <w:lang w:eastAsia="zh-CN"/>
        </w:rPr>
        <w:t>MIHBS</w:t>
      </w:r>
      <w:r w:rsidRPr="00710717">
        <w:rPr>
          <w:rFonts w:hint="eastAsia"/>
          <w:lang w:eastAsia="zh-CN"/>
        </w:rPr>
        <w:t>。</w:t>
      </w:r>
    </w:p>
    <w:p w14:paraId="61CD413B" w14:textId="77777777" w:rsidR="00470F73" w:rsidRPr="00710717" w:rsidRDefault="00470F73" w:rsidP="00105C12">
      <w:pPr>
        <w:spacing w:after="200" w:line="276" w:lineRule="auto"/>
        <w:rPr>
          <w:lang w:eastAsia="zh-CN"/>
        </w:rPr>
      </w:pPr>
      <w:r w:rsidRPr="00710717">
        <w:rPr>
          <w:rFonts w:hint="eastAsia"/>
          <w:lang w:eastAsia="zh-CN"/>
        </w:rPr>
        <w:t>现代信息论研究提供了各种数据压缩方式。由于</w:t>
      </w:r>
      <w:r w:rsidRPr="00710717">
        <w:rPr>
          <w:lang w:eastAsia="zh-CN"/>
        </w:rPr>
        <w:t>Shannon</w:t>
      </w:r>
      <w:r w:rsidRPr="00710717">
        <w:rPr>
          <w:rFonts w:hint="eastAsia"/>
          <w:lang w:eastAsia="zh-CN"/>
        </w:rPr>
        <w:t>和</w:t>
      </w:r>
      <w:r w:rsidRPr="00710717">
        <w:rPr>
          <w:lang w:eastAsia="zh-CN"/>
        </w:rPr>
        <w:t>Fano</w:t>
      </w:r>
      <w:r w:rsidRPr="00710717">
        <w:rPr>
          <w:rFonts w:hint="eastAsia"/>
          <w:lang w:eastAsia="zh-CN"/>
        </w:rPr>
        <w:t>引入了基本的编码方案（未公布），</w:t>
      </w:r>
      <w:r w:rsidRPr="00710717">
        <w:rPr>
          <w:lang w:eastAsia="zh-CN"/>
        </w:rPr>
        <w:t>Shannon</w:t>
      </w:r>
      <w:r w:rsidRPr="00710717">
        <w:rPr>
          <w:rFonts w:hint="eastAsia"/>
          <w:lang w:eastAsia="zh-CN"/>
        </w:rPr>
        <w:t>编码已经被证明是最优的并且被应用于霍夫曼编码</w:t>
      </w:r>
      <w:r w:rsidR="001A747D" w:rsidRPr="00710717">
        <w:rPr>
          <w:lang w:eastAsia="zh-CN"/>
        </w:rPr>
        <w:fldChar w:fldCharType="begin"/>
      </w:r>
      <w:r w:rsidR="00262261">
        <w:rPr>
          <w:lang w:eastAsia="zh-CN"/>
        </w:rPr>
        <w:instrText xml:space="preserve"> ADDIN EN.CITE &lt;EndNote&gt;&lt;Cite&gt;&lt;Author&gt;Cover&lt;/Author&gt;&lt;Year&gt;1991&lt;/Year&gt;&lt;RecNum&gt;25&lt;/RecNum&gt;&lt;DisplayText&gt;[82, 83]&lt;/DisplayText&gt;&lt;record&gt;&lt;rec-number&gt;25&lt;/rec-number&gt;&lt;foreign-keys&gt;&lt;key app="EN" db-id="z2dra9zfpwd2wbewe9cv9sspxf2pe2txattx" timestamp="0"&gt;25&lt;/key&gt;&lt;/foreign-keys&gt;&lt;ref-type name="Journal Article"&gt;17&lt;/ref-type&gt;&lt;contributors&gt;&lt;authors&gt;&lt;author&gt;Cover, Thomas M.&lt;/author&gt;&lt;/authors&gt;&lt;/contributors&gt;&lt;titles&gt;&lt;title&gt;On the competitive optimality of Huffman codes&lt;/title&gt;&lt;secondary-title&gt;Information Theory, IEEE Transactions on&lt;/secondary-title&gt;&lt;/titles&gt;&lt;pages&gt;172--174&lt;/pages&gt;&lt;volume&gt;37&lt;/volume&gt;&lt;number&gt;1&lt;/number&gt;&lt;dates&gt;&lt;year&gt;1991&lt;/year&gt;&lt;/dates&gt;&lt;urls&gt;&lt;/urls&gt;&lt;/record&gt;&lt;/Cite&gt;&lt;Cite&gt;&lt;Author&gt;Martinez&lt;/Author&gt;&lt;Year&gt;2017&lt;/Year&gt;&lt;RecNum&gt;286&lt;/RecNum&gt;&lt;record&gt;&lt;rec-number&gt;286&lt;/rec-number&gt;&lt;foreign-keys&gt;&lt;key app="EN" db-id="z2dra9zfpwd2wbewe9cv9sspxf2pe2txattx" timestamp="1529936077"&gt;286&lt;/key&gt;&lt;/foreign-keys&gt;&lt;ref-type name="Conference Proceedings"&gt;10&lt;/ref-type&gt;&lt;contributors&gt;&lt;authors&gt;&lt;author&gt;Martinez, Manuel&lt;/author&gt;&lt;author&gt;Haurilet, Monica&lt;/author&gt;&lt;author&gt;Stiefelhagen, Rainer&lt;/author&gt;&lt;author&gt;Serra-Sagristà, Joan&lt;/author&gt;&lt;/authors&gt;&lt;/contributors&gt;&lt;titles&gt;&lt;title&gt;Marlin: A High Throughput Variable-to-Fixed Codec Using Plurally Parsable Dictionaries&lt;/title&gt;&lt;secondary-title&gt;Data Compression Conference&lt;/secondary-title&gt;&lt;/titles&gt;&lt;pages&gt;161-170&lt;/pages&gt;&lt;keywords&gt;&lt;keyword&gt;ieee computer society&lt;/keyword&gt;&lt;/keywords&gt;&lt;dates&gt;&lt;year&gt;2017&lt;/year&gt;&lt;/dates&gt;&lt;urls&gt;&lt;/urls&gt;&lt;/record&gt;&lt;/Cite&gt;&lt;/EndNote&gt;</w:instrText>
      </w:r>
      <w:r w:rsidR="001A747D" w:rsidRPr="00710717">
        <w:rPr>
          <w:lang w:eastAsia="zh-CN"/>
        </w:rPr>
        <w:fldChar w:fldCharType="separate"/>
      </w:r>
      <w:r w:rsidR="00262261">
        <w:rPr>
          <w:noProof/>
          <w:lang w:eastAsia="zh-CN"/>
        </w:rPr>
        <w:t>[82, 83]</w:t>
      </w:r>
      <w:r w:rsidR="001A747D" w:rsidRPr="00710717">
        <w:rPr>
          <w:lang w:eastAsia="zh-CN"/>
        </w:rPr>
        <w:fldChar w:fldCharType="end"/>
      </w:r>
      <w:r w:rsidRPr="00710717">
        <w:rPr>
          <w:rFonts w:hint="eastAsia"/>
          <w:lang w:eastAsia="zh-CN"/>
        </w:rPr>
        <w:t>。</w:t>
      </w:r>
      <w:r w:rsidRPr="00710717">
        <w:rPr>
          <w:lang w:eastAsia="zh-CN"/>
        </w:rPr>
        <w:t xml:space="preserve">LZW </w:t>
      </w:r>
      <w:r w:rsidR="00EA6F9D" w:rsidRPr="00710717">
        <w:rPr>
          <w:lang w:eastAsia="zh-CN"/>
        </w:rPr>
        <w:fldChar w:fldCharType="begin"/>
      </w:r>
      <w:r w:rsidR="00262261">
        <w:rPr>
          <w:lang w:eastAsia="zh-CN"/>
        </w:rPr>
        <w:instrText xml:space="preserve"> ADDIN EN.CITE &lt;EndNote&gt;&lt;Cite&gt;&lt;Author&gt;Nelson&lt;/Author&gt;&lt;Year&gt;1989&lt;/Year&gt;&lt;RecNum&gt;21&lt;/RecNum&gt;&lt;DisplayText&gt;[84]&lt;/DisplayText&gt;&lt;record&gt;&lt;rec-number&gt;21&lt;/rec-number&gt;&lt;foreign-keys&gt;&lt;key app="EN" db-id="z2dra9zfpwd2wbewe9cv9sspxf2pe2txattx" timestamp="0"&gt;21&lt;/key&gt;&lt;/foreign-keys&gt;&lt;ref-type name="Journal Article"&gt;17&lt;/ref-type&gt;&lt;contributors&gt;&lt;authors&gt;&lt;author&gt;Nelson, Mark R.&lt;/author&gt;&lt;/authors&gt;&lt;/contributors&gt;&lt;titles&gt;&lt;title&gt;LZW data compression&lt;/title&gt;&lt;secondary-title&gt;Dr. Dobb&amp;apos;s Journal&lt;/secondary-title&gt;&lt;/titles&gt;&lt;pages&gt;29--36&lt;/pages&gt;&lt;volume&gt;14&lt;/volume&gt;&lt;number&gt;10&lt;/number&gt;&lt;dates&gt;&lt;year&gt;1989&lt;/year&gt;&lt;/dates&gt;&lt;urls&gt;&lt;/urls&gt;&lt;/record&gt;&lt;/Cite&gt;&lt;/EndNote&gt;</w:instrText>
      </w:r>
      <w:r w:rsidR="00EA6F9D" w:rsidRPr="00710717">
        <w:rPr>
          <w:lang w:eastAsia="zh-CN"/>
        </w:rPr>
        <w:fldChar w:fldCharType="separate"/>
      </w:r>
      <w:r w:rsidR="00262261">
        <w:rPr>
          <w:noProof/>
          <w:lang w:eastAsia="zh-CN"/>
        </w:rPr>
        <w:t>[84]</w:t>
      </w:r>
      <w:r w:rsidR="00EA6F9D" w:rsidRPr="00710717">
        <w:rPr>
          <w:lang w:eastAsia="zh-CN"/>
        </w:rPr>
        <w:fldChar w:fldCharType="end"/>
      </w:r>
      <w:r w:rsidRPr="00710717">
        <w:rPr>
          <w:rFonts w:hint="eastAsia"/>
          <w:lang w:eastAsia="zh-CN"/>
        </w:rPr>
        <w:t>是一种引入可变长度代码的无损信息压缩方案，它直接处理比特串。在</w:t>
      </w:r>
      <w:r w:rsidRPr="00710717">
        <w:rPr>
          <w:lang w:eastAsia="zh-CN"/>
        </w:rPr>
        <w:t>LZW</w:t>
      </w:r>
      <w:r w:rsidRPr="00710717">
        <w:rPr>
          <w:rFonts w:hint="eastAsia"/>
          <w:lang w:eastAsia="zh-CN"/>
        </w:rPr>
        <w:t>中，一个代码每次增加</w:t>
      </w:r>
      <w:r w:rsidRPr="00710717">
        <w:rPr>
          <w:lang w:eastAsia="zh-CN"/>
        </w:rPr>
        <w:t>1</w:t>
      </w:r>
      <w:r w:rsidRPr="00710717">
        <w:rPr>
          <w:rFonts w:hint="eastAsia"/>
          <w:lang w:eastAsia="zh-CN"/>
        </w:rPr>
        <w:t>位以生成新的代码，然后使用原始代码的索引来形成新的代码字。之前的作品一直在试图让</w:t>
      </w:r>
      <w:r w:rsidRPr="00710717">
        <w:rPr>
          <w:lang w:eastAsia="zh-CN"/>
        </w:rPr>
        <w:t>LZW</w:t>
      </w:r>
      <w:r w:rsidRPr="00710717">
        <w:rPr>
          <w:rFonts w:hint="eastAsia"/>
          <w:lang w:eastAsia="zh-CN"/>
        </w:rPr>
        <w:t>更有效率。</w:t>
      </w:r>
      <w:r w:rsidRPr="00710717">
        <w:rPr>
          <w:lang w:eastAsia="zh-CN"/>
        </w:rPr>
        <w:t>Amit Setia</w:t>
      </w:r>
      <w:r w:rsidRPr="00710717">
        <w:rPr>
          <w:rFonts w:hint="eastAsia"/>
          <w:lang w:eastAsia="zh-CN"/>
        </w:rPr>
        <w:t>和</w:t>
      </w:r>
      <w:r w:rsidRPr="00710717">
        <w:rPr>
          <w:lang w:eastAsia="zh-CN"/>
        </w:rPr>
        <w:t xml:space="preserve">Priyanka Ahlawat </w:t>
      </w:r>
      <w:r w:rsidR="003C7184" w:rsidRPr="00710717">
        <w:rPr>
          <w:lang w:eastAsia="zh-CN"/>
        </w:rPr>
        <w:fldChar w:fldCharType="begin"/>
      </w:r>
      <w:r w:rsidR="00262261">
        <w:rPr>
          <w:lang w:eastAsia="zh-CN"/>
        </w:rPr>
        <w:instrText xml:space="preserve"> ADDIN EN.CITE &lt;EndNote&gt;&lt;Cite&gt;&lt;Author&gt;Setia&lt;/Author&gt;&lt;Year&gt;2013&lt;/Year&gt;&lt;RecNum&gt;287&lt;/RecNum&gt;&lt;DisplayText&gt;[85]&lt;/DisplayText&gt;&lt;record&gt;&lt;rec-number&gt;287&lt;/rec-number&gt;&lt;foreign-keys&gt;&lt;key app="EN" db-id="z2dra9zfpwd2wbewe9cv9sspxf2pe2txattx" timestamp="1529936077"&gt;287&lt;/key&gt;&lt;/foreign-keys&gt;&lt;ref-type name="Book"&gt;6&lt;/ref-type&gt;&lt;contributors&gt;&lt;authors&gt;&lt;author&gt;Setia, Amit&lt;/author&gt;&lt;author&gt;Ahlawat, Priyanka&lt;/author&gt;&lt;/authors&gt;&lt;/contributors&gt;&lt;titles&gt;&lt;title&gt;Enhanced LZW Algorithm with Less Compression Ratio&lt;/title&gt;&lt;/titles&gt;&lt;pages&gt;347-351&lt;/pages&gt;&lt;keywords&gt;&lt;keyword&gt;compression&lt;/keyword&gt;&lt;keyword&gt;adaptive&lt;/keyword&gt;&lt;keyword&gt;encoding&lt;/keyword&gt;&lt;keyword&gt;decoding&lt;/keyword&gt;&lt;/keywords&gt;&lt;dates&gt;&lt;year&gt;2013&lt;/year&gt;&lt;/dates&gt;&lt;publisher&gt;Springer India&lt;/publisher&gt;&lt;urls&gt;&lt;/urls&gt;&lt;/record&gt;&lt;/Cite&gt;&lt;/EndNote&gt;</w:instrText>
      </w:r>
      <w:r w:rsidR="003C7184" w:rsidRPr="00710717">
        <w:rPr>
          <w:lang w:eastAsia="zh-CN"/>
        </w:rPr>
        <w:fldChar w:fldCharType="separate"/>
      </w:r>
      <w:r w:rsidR="00262261">
        <w:rPr>
          <w:noProof/>
          <w:lang w:eastAsia="zh-CN"/>
        </w:rPr>
        <w:t>[85]</w:t>
      </w:r>
      <w:r w:rsidR="003C7184" w:rsidRPr="00710717">
        <w:rPr>
          <w:lang w:eastAsia="zh-CN"/>
        </w:rPr>
        <w:fldChar w:fldCharType="end"/>
      </w:r>
      <w:r w:rsidRPr="00710717">
        <w:rPr>
          <w:rFonts w:hint="eastAsia"/>
          <w:lang w:eastAsia="zh-CN"/>
        </w:rPr>
        <w:t>通过消除数据文件中的空间来提高</w:t>
      </w:r>
      <w:r w:rsidRPr="00710717">
        <w:rPr>
          <w:lang w:eastAsia="zh-CN"/>
        </w:rPr>
        <w:t>LZW</w:t>
      </w:r>
      <w:r w:rsidRPr="00710717">
        <w:rPr>
          <w:rFonts w:hint="eastAsia"/>
          <w:lang w:eastAsia="zh-CN"/>
        </w:rPr>
        <w:t>的性能。</w:t>
      </w:r>
      <w:r w:rsidRPr="00710717">
        <w:rPr>
          <w:lang w:eastAsia="zh-CN"/>
        </w:rPr>
        <w:t xml:space="preserve">Saravanan </w:t>
      </w:r>
      <w:r w:rsidRPr="00710717">
        <w:rPr>
          <w:rFonts w:hint="eastAsia"/>
          <w:lang w:eastAsia="zh-CN"/>
        </w:rPr>
        <w:t>等人</w:t>
      </w:r>
      <w:r w:rsidR="001A747D" w:rsidRPr="00710717">
        <w:rPr>
          <w:lang w:eastAsia="zh-CN"/>
        </w:rPr>
        <w:fldChar w:fldCharType="begin"/>
      </w:r>
      <w:r w:rsidR="00262261">
        <w:rPr>
          <w:lang w:eastAsia="zh-CN"/>
        </w:rPr>
        <w:instrText xml:space="preserve"> ADDIN EN.CITE &lt;EndNote&gt;&lt;Cite&gt;&lt;Author&gt;Saravanan&lt;/Author&gt;&lt;Year&gt;2013&lt;/Year&gt;&lt;RecNum&gt;288&lt;/RecNum&gt;&lt;DisplayText&gt;[86]&lt;/DisplayText&gt;&lt;record&gt;&lt;rec-number&gt;288&lt;/rec-number&gt;&lt;foreign-keys&gt;&lt;key app="EN" db-id="z2dra9zfpwd2wbewe9cv9sspxf2pe2txattx" timestamp="1529936077"&gt;288&lt;/key&gt;&lt;/foreign-keys&gt;&lt;ref-type name="Journal Article"&gt;17&lt;/ref-type&gt;&lt;contributors&gt;&lt;authors&gt;&lt;author&gt;Saravanan, C.&lt;/author&gt;&lt;author&gt;Surender, M.&lt;/author&gt;&lt;/authors&gt;&lt;/contributors&gt;&lt;titles&gt;&lt;title&gt;Enhancing Efficiency of Huffman Coding using Lempel Ziv Coding for Image Compression&lt;/title&gt;&lt;secondary-title&gt;International Journal of Soft Computing &amp;amp; Engineering&lt;/secondary-title&gt;&lt;/titles&gt;&lt;periodical&gt;&lt;full-title&gt;International Journal of Soft Computing &amp;amp; Engineering&lt;/full-title&gt;&lt;/periodical&gt;&lt;pages&gt;38-41&lt;/pages&gt;&lt;volume&gt;2&lt;/volume&gt;&lt;number&gt;6&lt;/number&gt;&lt;keywords&gt;&lt;keyword&gt;Lossless image compression&lt;/keyword&gt;&lt;keyword&gt;Huffman coding&lt;/keyword&gt;&lt;keyword&gt;Lempel Ziv coding&lt;/keyword&gt;&lt;/keywords&gt;&lt;dates&gt;&lt;year&gt;2013&lt;/year&gt;&lt;/dates&gt;&lt;urls&gt;&lt;/urls&gt;&lt;/record&gt;&lt;/Cite&gt;&lt;/EndNote&gt;</w:instrText>
      </w:r>
      <w:r w:rsidR="001A747D" w:rsidRPr="00710717">
        <w:rPr>
          <w:lang w:eastAsia="zh-CN"/>
        </w:rPr>
        <w:fldChar w:fldCharType="separate"/>
      </w:r>
      <w:r w:rsidR="00262261">
        <w:rPr>
          <w:noProof/>
          <w:lang w:eastAsia="zh-CN"/>
        </w:rPr>
        <w:t>[86]</w:t>
      </w:r>
      <w:r w:rsidR="001A747D" w:rsidRPr="00710717">
        <w:rPr>
          <w:lang w:eastAsia="zh-CN"/>
        </w:rPr>
        <w:fldChar w:fldCharType="end"/>
      </w:r>
      <w:r w:rsidRPr="00710717">
        <w:rPr>
          <w:rFonts w:hint="eastAsia"/>
          <w:lang w:eastAsia="zh-CN"/>
        </w:rPr>
        <w:t>通过在</w:t>
      </w:r>
      <w:r w:rsidRPr="00710717">
        <w:rPr>
          <w:lang w:eastAsia="zh-CN"/>
        </w:rPr>
        <w:t>Huffman</w:t>
      </w:r>
      <w:r w:rsidRPr="00710717">
        <w:rPr>
          <w:rFonts w:hint="eastAsia"/>
          <w:lang w:eastAsia="zh-CN"/>
        </w:rPr>
        <w:t>编码之后进行</w:t>
      </w:r>
      <w:r w:rsidRPr="00710717">
        <w:rPr>
          <w:lang w:eastAsia="zh-CN"/>
        </w:rPr>
        <w:t>LZW</w:t>
      </w:r>
      <w:r w:rsidRPr="00710717">
        <w:rPr>
          <w:rFonts w:hint="eastAsia"/>
          <w:lang w:eastAsia="zh-CN"/>
        </w:rPr>
        <w:t>过程，提出了增强的霍夫曼编码方案。本文中展示了</w:t>
      </w:r>
      <w:r w:rsidRPr="00710717">
        <w:rPr>
          <w:lang w:eastAsia="zh-CN"/>
        </w:rPr>
        <w:t>LZW-Huffman</w:t>
      </w:r>
      <w:r w:rsidRPr="00710717">
        <w:rPr>
          <w:rFonts w:hint="eastAsia"/>
          <w:lang w:eastAsia="zh-CN"/>
        </w:rPr>
        <w:t>，一种增强的</w:t>
      </w:r>
      <w:r w:rsidRPr="00710717">
        <w:rPr>
          <w:lang w:eastAsia="zh-CN"/>
        </w:rPr>
        <w:t>LZW</w:t>
      </w:r>
      <w:r w:rsidRPr="00710717">
        <w:rPr>
          <w:rFonts w:hint="eastAsia"/>
          <w:lang w:eastAsia="zh-CN"/>
        </w:rPr>
        <w:t>算法，通过改变</w:t>
      </w:r>
      <w:r w:rsidRPr="00710717">
        <w:rPr>
          <w:lang w:eastAsia="zh-CN"/>
        </w:rPr>
        <w:t>LZW</w:t>
      </w:r>
      <w:r w:rsidRPr="00710717">
        <w:rPr>
          <w:rFonts w:hint="eastAsia"/>
          <w:lang w:eastAsia="zh-CN"/>
        </w:rPr>
        <w:t>的编码部分，然后将其与霍夫曼编码相结合。</w:t>
      </w:r>
      <w:r w:rsidRPr="00710717">
        <w:rPr>
          <w:lang w:eastAsia="zh-CN"/>
        </w:rPr>
        <w:t>LZW-Huffman</w:t>
      </w:r>
      <w:r w:rsidRPr="00710717">
        <w:rPr>
          <w:rFonts w:hint="eastAsia"/>
          <w:lang w:eastAsia="zh-CN"/>
        </w:rPr>
        <w:t>算法经过测试并证明是有效的。此外，将其应用于自行设计的接口</w:t>
      </w:r>
      <w:r w:rsidRPr="00710717">
        <w:rPr>
          <w:lang w:eastAsia="zh-CN"/>
        </w:rPr>
        <w:t>MIHBS</w:t>
      </w:r>
      <w:r w:rsidRPr="00710717">
        <w:rPr>
          <w:rFonts w:hint="eastAsia"/>
          <w:lang w:eastAsia="zh-CN"/>
        </w:rPr>
        <w:t>（传</w:t>
      </w:r>
      <w:r w:rsidRPr="00710717">
        <w:rPr>
          <w:rFonts w:hint="eastAsia"/>
          <w:lang w:eastAsia="zh-CN"/>
        </w:rPr>
        <w:lastRenderedPageBreak/>
        <w:t>感器网络高带宽移动接口）通用接口中，可使用标准高带宽耳机端口与传感器之间传输数据。</w:t>
      </w:r>
    </w:p>
    <w:p w14:paraId="1A4C54DE" w14:textId="77777777" w:rsidR="00B138A1" w:rsidRDefault="007733FE" w:rsidP="001D0743">
      <w:pPr>
        <w:pStyle w:val="2"/>
        <w:spacing w:before="120"/>
        <w:rPr>
          <w:lang w:eastAsia="zh-CN"/>
        </w:rPr>
      </w:pPr>
      <w:bookmarkStart w:id="135" w:name="_Toc517963802"/>
      <w:bookmarkStart w:id="136" w:name="_Toc518474536"/>
      <w:r>
        <w:rPr>
          <w:rFonts w:hint="eastAsia"/>
          <w:lang w:eastAsia="zh-CN"/>
        </w:rPr>
        <w:t>3</w:t>
      </w:r>
      <w:r w:rsidR="00B138A1">
        <w:rPr>
          <w:rFonts w:hint="eastAsia"/>
          <w:lang w:eastAsia="zh-CN"/>
        </w:rPr>
        <w:t>.2</w:t>
      </w:r>
      <w:r w:rsidR="00FD2BC8">
        <w:rPr>
          <w:rFonts w:hint="eastAsia"/>
          <w:lang w:eastAsia="zh-CN"/>
        </w:rPr>
        <w:t xml:space="preserve"> </w:t>
      </w:r>
      <w:r w:rsidR="00CF156D">
        <w:rPr>
          <w:rFonts w:hint="eastAsia"/>
          <w:lang w:eastAsia="zh-CN"/>
        </w:rPr>
        <w:t xml:space="preserve"> </w:t>
      </w:r>
      <w:bookmarkEnd w:id="134"/>
      <w:r w:rsidR="00470F73">
        <w:rPr>
          <w:rFonts w:hint="eastAsia"/>
          <w:lang w:eastAsia="zh-CN"/>
        </w:rPr>
        <w:t>系统设计</w:t>
      </w:r>
      <w:bookmarkEnd w:id="135"/>
      <w:bookmarkEnd w:id="136"/>
    </w:p>
    <w:p w14:paraId="7D6099B8" w14:textId="77777777" w:rsidR="00B138A1" w:rsidRDefault="007733FE" w:rsidP="001D0743">
      <w:pPr>
        <w:pStyle w:val="3"/>
        <w:spacing w:before="120"/>
        <w:rPr>
          <w:lang w:eastAsia="zh-CN"/>
        </w:rPr>
      </w:pPr>
      <w:bookmarkStart w:id="137" w:name="_Toc351292499"/>
      <w:bookmarkStart w:id="138" w:name="_Toc517963803"/>
      <w:bookmarkStart w:id="139" w:name="_Toc518474537"/>
      <w:r>
        <w:rPr>
          <w:rFonts w:hint="eastAsia"/>
          <w:lang w:eastAsia="zh-CN"/>
        </w:rPr>
        <w:t>3</w:t>
      </w:r>
      <w:r w:rsidR="00B138A1">
        <w:rPr>
          <w:rFonts w:hint="eastAsia"/>
          <w:lang w:eastAsia="zh-CN"/>
        </w:rPr>
        <w:t>.2.1</w:t>
      </w:r>
      <w:r w:rsidR="00FD2BC8">
        <w:rPr>
          <w:rFonts w:hint="eastAsia"/>
          <w:lang w:eastAsia="zh-CN"/>
        </w:rPr>
        <w:t xml:space="preserve"> </w:t>
      </w:r>
      <w:r w:rsidR="00CF156D">
        <w:rPr>
          <w:rFonts w:hint="eastAsia"/>
          <w:lang w:eastAsia="zh-CN"/>
        </w:rPr>
        <w:t xml:space="preserve"> </w:t>
      </w:r>
      <w:bookmarkEnd w:id="137"/>
      <w:r w:rsidR="00470F73">
        <w:rPr>
          <w:rFonts w:hint="eastAsia"/>
          <w:lang w:eastAsia="zh-CN"/>
        </w:rPr>
        <w:t>数据通信</w:t>
      </w:r>
      <w:bookmarkEnd w:id="138"/>
      <w:bookmarkEnd w:id="139"/>
    </w:p>
    <w:p w14:paraId="7DF61636" w14:textId="77777777" w:rsidR="008A6046" w:rsidRPr="00710717" w:rsidRDefault="008A6046" w:rsidP="008A6046">
      <w:pPr>
        <w:spacing w:after="200"/>
        <w:rPr>
          <w:lang w:eastAsia="zh-CN"/>
        </w:rPr>
      </w:pPr>
      <w:bookmarkStart w:id="140" w:name="_Toc351292500"/>
      <w:r w:rsidRPr="00710717">
        <w:rPr>
          <w:rFonts w:hint="eastAsia"/>
          <w:lang w:eastAsia="zh-CN"/>
        </w:rPr>
        <w:t>本章设计的主要目标是实现智能手机和传感器之间的高带宽双向接口。由于它必须在音频范围内运行，电话音频采样率是制约带宽的重要因素。选择的方法是通过耳机端口传输</w:t>
      </w:r>
      <w:r w:rsidRPr="00710717">
        <w:rPr>
          <w:lang w:eastAsia="zh-CN"/>
        </w:rPr>
        <w:t>UART</w:t>
      </w:r>
      <w:r w:rsidR="003C7184" w:rsidRPr="00710717">
        <w:rPr>
          <w:lang w:eastAsia="zh-CN"/>
        </w:rPr>
        <w:fldChar w:fldCharType="begin"/>
      </w:r>
      <w:r w:rsidR="00262261">
        <w:rPr>
          <w:lang w:eastAsia="zh-CN"/>
        </w:rPr>
        <w:instrText xml:space="preserve"> ADDIN EN.CITE &lt;EndNote&gt;&lt;Cite&gt;&lt;Author&gt;Stallings&lt;/Author&gt;&lt;Year&gt;2000&lt;/Year&gt;&lt;RecNum&gt;289&lt;/RecNum&gt;&lt;DisplayText&gt;[87]&lt;/DisplayText&gt;&lt;record&gt;&lt;rec-number&gt;289&lt;/rec-number&gt;&lt;foreign-keys&gt;&lt;key app="EN" db-id="z2dra9zfpwd2wbewe9cv9sspxf2pe2txattx" timestamp="1529936077"&gt;289&lt;/key&gt;&lt;/foreign-keys&gt;&lt;ref-type name="Journal Article"&gt;17&lt;/ref-type&gt;&lt;contributors&gt;&lt;authors&gt;&lt;author&gt;Stallings, William&lt;/author&gt;&lt;/authors&gt;&lt;/contributors&gt;&lt;titles&gt;&lt;title&gt;Data and computer communications (5th ed.)&lt;/title&gt;&lt;secondary-title&gt;Understanding Ipv6&lt;/secondary-title&gt;&lt;/titles&gt;&lt;periodical&gt;&lt;full-title&gt;Understanding Ipv6&lt;/full-title&gt;&lt;/periodical&gt;&lt;keywords&gt;&lt;keyword&gt;protocols&lt;/keyword&gt;&lt;keyword&gt;communication system signaling&lt;/keyword&gt;&lt;keyword&gt;resource management&lt;/keyword&gt;&lt;keyword&gt;mobility management&lt;/keyword&gt;&lt;keyword&gt;location management&lt;/keyword&gt;&lt;keyword&gt;call control&lt;/keyword&gt;&lt;/keywords&gt;&lt;dates&gt;&lt;year&gt;2000&lt;/year&gt;&lt;/dates&gt;&lt;urls&gt;&lt;/urls&gt;&lt;/record&gt;&lt;/Cite&gt;&lt;/EndNote&gt;</w:instrText>
      </w:r>
      <w:r w:rsidR="003C7184" w:rsidRPr="00710717">
        <w:rPr>
          <w:lang w:eastAsia="zh-CN"/>
        </w:rPr>
        <w:fldChar w:fldCharType="separate"/>
      </w:r>
      <w:r w:rsidR="00262261">
        <w:rPr>
          <w:noProof/>
          <w:lang w:eastAsia="zh-CN"/>
        </w:rPr>
        <w:t>[87]</w:t>
      </w:r>
      <w:r w:rsidR="003C7184" w:rsidRPr="00710717">
        <w:rPr>
          <w:lang w:eastAsia="zh-CN"/>
        </w:rPr>
        <w:fldChar w:fldCharType="end"/>
      </w:r>
      <w:r w:rsidRPr="00710717">
        <w:rPr>
          <w:rFonts w:hint="eastAsia"/>
          <w:lang w:eastAsia="zh-CN"/>
        </w:rPr>
        <w:t>数据。然而，由于音频通道是交流信号，一长串零或一个饱和通道难以解码。为了解决这个问题，本章使用曼彻斯特编码</w:t>
      </w:r>
      <w:r w:rsidRPr="00710717">
        <w:rPr>
          <w:lang w:eastAsia="zh-CN"/>
        </w:rPr>
        <w:t>UART</w:t>
      </w:r>
      <w:r w:rsidRPr="00710717">
        <w:rPr>
          <w:rFonts w:hint="eastAsia"/>
          <w:lang w:eastAsia="zh-CN"/>
        </w:rPr>
        <w:t>数据流。曼彻斯特编码是一种平衡的</w:t>
      </w:r>
      <w:r w:rsidRPr="00710717">
        <w:rPr>
          <w:lang w:eastAsia="zh-CN"/>
        </w:rPr>
        <w:t>1:2</w:t>
      </w:r>
      <w:r w:rsidRPr="00710717">
        <w:rPr>
          <w:rFonts w:hint="eastAsia"/>
          <w:lang w:eastAsia="zh-CN"/>
        </w:rPr>
        <w:t>码，可将整体数据速率降低一倍，但传输相同数量的零和一。编码器的工作原理是将输入流中的每个</w:t>
      </w:r>
      <w:r w:rsidRPr="00710717">
        <w:rPr>
          <w:lang w:eastAsia="zh-CN"/>
        </w:rPr>
        <w:t>1</w:t>
      </w:r>
      <w:r w:rsidRPr="00710717">
        <w:rPr>
          <w:rFonts w:hint="eastAsia"/>
          <w:lang w:eastAsia="zh-CN"/>
        </w:rPr>
        <w:t>用</w:t>
      </w:r>
      <w:r w:rsidRPr="00710717">
        <w:rPr>
          <w:lang w:eastAsia="zh-CN"/>
        </w:rPr>
        <w:t>01</w:t>
      </w:r>
      <w:r w:rsidRPr="00710717">
        <w:rPr>
          <w:rFonts w:hint="eastAsia"/>
          <w:lang w:eastAsia="zh-CN"/>
        </w:rPr>
        <w:t>代替，每用</w:t>
      </w:r>
      <w:r w:rsidRPr="00710717">
        <w:rPr>
          <w:lang w:eastAsia="zh-CN"/>
        </w:rPr>
        <w:t>0</w:t>
      </w:r>
      <w:r w:rsidRPr="00710717">
        <w:rPr>
          <w:rFonts w:hint="eastAsia"/>
          <w:lang w:eastAsia="zh-CN"/>
        </w:rPr>
        <w:t>代替</w:t>
      </w:r>
      <w:r w:rsidRPr="00710717">
        <w:rPr>
          <w:lang w:eastAsia="zh-CN"/>
        </w:rPr>
        <w:t>10</w:t>
      </w:r>
      <w:r w:rsidRPr="00710717">
        <w:rPr>
          <w:rFonts w:hint="eastAsia"/>
          <w:lang w:eastAsia="zh-CN"/>
        </w:rPr>
        <w:t>。</w:t>
      </w:r>
    </w:p>
    <w:p w14:paraId="64BF04E2" w14:textId="77777777" w:rsidR="008A6046" w:rsidRDefault="0014685D" w:rsidP="00710717">
      <w:pPr>
        <w:spacing w:after="200"/>
        <w:ind w:firstLine="440"/>
        <w:jc w:val="center"/>
        <w:rPr>
          <w:szCs w:val="24"/>
          <w:lang w:eastAsia="zh-CN"/>
        </w:rPr>
      </w:pPr>
      <w:r>
        <w:rPr>
          <w:noProof/>
          <w:sz w:val="22"/>
          <w:lang w:eastAsia="zh-CN" w:bidi="ar-SA"/>
        </w:rPr>
        <w:drawing>
          <wp:inline distT="0" distB="0" distL="0" distR="0" wp14:anchorId="13A32F2B" wp14:editId="76555252">
            <wp:extent cx="2637692" cy="2016369"/>
            <wp:effectExtent l="0" t="0" r="4445" b="3175"/>
            <wp:docPr id="279" name="Pictur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0"/>
                    <pic:cNvPicPr>
                      <a:picLocks/>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640674" cy="2018648"/>
                    </a:xfrm>
                    <a:prstGeom prst="rect">
                      <a:avLst/>
                    </a:prstGeom>
                    <a:noFill/>
                    <a:ln>
                      <a:noFill/>
                    </a:ln>
                  </pic:spPr>
                </pic:pic>
              </a:graphicData>
            </a:graphic>
          </wp:inline>
        </w:drawing>
      </w:r>
    </w:p>
    <w:p w14:paraId="0F2B4844" w14:textId="77777777" w:rsidR="007265C9" w:rsidRPr="00710717" w:rsidRDefault="007265C9" w:rsidP="00710717">
      <w:pPr>
        <w:ind w:firstLineChars="0" w:firstLine="0"/>
        <w:jc w:val="center"/>
        <w:rPr>
          <w:szCs w:val="24"/>
          <w:lang w:eastAsia="zh-CN"/>
        </w:rPr>
      </w:pPr>
      <w:bookmarkStart w:id="141" w:name="_Toc517956296"/>
      <w:r w:rsidRPr="00710717">
        <w:rPr>
          <w:rFonts w:hint="eastAsia"/>
          <w:szCs w:val="24"/>
          <w:lang w:eastAsia="zh-CN"/>
        </w:rPr>
        <w:t>图</w:t>
      </w:r>
      <w:r w:rsidRPr="00180A5A">
        <w:rPr>
          <w:rFonts w:hint="eastAsia"/>
          <w:szCs w:val="24"/>
          <w:lang w:eastAsia="zh-CN"/>
        </w:rPr>
        <w:t>3.</w:t>
      </w:r>
      <w:r w:rsidRPr="00710717">
        <w:rPr>
          <w:szCs w:val="24"/>
          <w:lang w:eastAsia="zh-CN"/>
        </w:rPr>
        <w:fldChar w:fldCharType="begin"/>
      </w:r>
      <w:r w:rsidRPr="00710717">
        <w:rPr>
          <w:szCs w:val="24"/>
          <w:lang w:eastAsia="zh-CN"/>
        </w:rPr>
        <w:instrText xml:space="preserve"> SEQ </w:instrText>
      </w:r>
      <w:r w:rsidRPr="00710717">
        <w:rPr>
          <w:rFonts w:hint="eastAsia"/>
          <w:szCs w:val="24"/>
          <w:lang w:eastAsia="zh-CN"/>
        </w:rPr>
        <w:instrText>图</w:instrText>
      </w:r>
      <w:r w:rsidRPr="00710717">
        <w:rPr>
          <w:szCs w:val="24"/>
          <w:lang w:eastAsia="zh-CN"/>
        </w:rPr>
        <w:instrText xml:space="preserve">3. \* ARABIC </w:instrText>
      </w:r>
      <w:r w:rsidRPr="00710717">
        <w:rPr>
          <w:szCs w:val="24"/>
          <w:lang w:eastAsia="zh-CN"/>
        </w:rPr>
        <w:fldChar w:fldCharType="separate"/>
      </w:r>
      <w:r w:rsidR="00180A5A">
        <w:rPr>
          <w:noProof/>
          <w:szCs w:val="24"/>
          <w:lang w:eastAsia="zh-CN"/>
        </w:rPr>
        <w:t>1</w:t>
      </w:r>
      <w:r w:rsidRPr="00710717">
        <w:rPr>
          <w:szCs w:val="24"/>
          <w:lang w:eastAsia="zh-CN"/>
        </w:rPr>
        <w:fldChar w:fldCharType="end"/>
      </w:r>
      <w:r>
        <w:rPr>
          <w:szCs w:val="24"/>
          <w:lang w:eastAsia="zh-CN"/>
        </w:rPr>
        <w:t xml:space="preserve"> </w:t>
      </w:r>
      <w:r w:rsidRPr="00710717">
        <w:rPr>
          <w:szCs w:val="24"/>
          <w:lang w:eastAsia="zh-CN"/>
        </w:rPr>
        <w:t>UART</w:t>
      </w:r>
      <w:r w:rsidRPr="00710717">
        <w:rPr>
          <w:rFonts w:hint="eastAsia"/>
          <w:szCs w:val="24"/>
          <w:lang w:eastAsia="zh-CN"/>
        </w:rPr>
        <w:t>数据和曼彻斯特编码</w:t>
      </w:r>
      <w:bookmarkEnd w:id="141"/>
    </w:p>
    <w:p w14:paraId="0A801D57" w14:textId="77777777" w:rsidR="008A6046" w:rsidRDefault="00105C12" w:rsidP="00710717">
      <w:pPr>
        <w:spacing w:after="200"/>
        <w:ind w:firstLineChars="0" w:firstLine="0"/>
        <w:jc w:val="center"/>
        <w:rPr>
          <w:szCs w:val="24"/>
        </w:rPr>
      </w:pPr>
      <w:r w:rsidRPr="00710717">
        <w:rPr>
          <w:szCs w:val="24"/>
          <w:lang w:eastAsia="zh-CN"/>
        </w:rPr>
        <w:t>Fig</w:t>
      </w:r>
      <w:r w:rsidR="00520727">
        <w:rPr>
          <w:szCs w:val="24"/>
          <w:lang w:eastAsia="zh-CN"/>
        </w:rPr>
        <w:t xml:space="preserve">. </w:t>
      </w:r>
      <w:r w:rsidRPr="00710717">
        <w:rPr>
          <w:szCs w:val="24"/>
        </w:rPr>
        <w:t>3.1</w:t>
      </w:r>
      <w:r w:rsidR="008A6046" w:rsidRPr="00710717">
        <w:rPr>
          <w:szCs w:val="24"/>
        </w:rPr>
        <w:t xml:space="preserve"> UART data and Manchester encoding</w:t>
      </w:r>
    </w:p>
    <w:p w14:paraId="6FF254C4" w14:textId="77777777" w:rsidR="007265C9" w:rsidRPr="00710717" w:rsidRDefault="007265C9" w:rsidP="00710717">
      <w:pPr>
        <w:spacing w:after="200"/>
        <w:ind w:firstLineChars="0" w:firstLine="0"/>
        <w:jc w:val="center"/>
        <w:rPr>
          <w:szCs w:val="24"/>
        </w:rPr>
      </w:pPr>
    </w:p>
    <w:p w14:paraId="3EAACBF4" w14:textId="77777777" w:rsidR="008A6046" w:rsidRPr="00710717" w:rsidRDefault="008A6046" w:rsidP="008A6046">
      <w:pPr>
        <w:spacing w:after="200"/>
        <w:rPr>
          <w:lang w:eastAsia="zh-CN"/>
        </w:rPr>
      </w:pPr>
      <w:r w:rsidRPr="00710717">
        <w:rPr>
          <w:rFonts w:hint="eastAsia"/>
          <w:lang w:eastAsia="zh-CN"/>
        </w:rPr>
        <w:t>图</w:t>
      </w:r>
      <w:r w:rsidR="00105C12" w:rsidRPr="00710717">
        <w:rPr>
          <w:lang w:eastAsia="zh-CN"/>
        </w:rPr>
        <w:t>3.1</w:t>
      </w:r>
      <w:r w:rsidRPr="00710717">
        <w:rPr>
          <w:rFonts w:hint="eastAsia"/>
          <w:lang w:eastAsia="zh-CN"/>
        </w:rPr>
        <w:t>显示了在电话的耳机端口输出端看到的</w:t>
      </w:r>
      <w:r w:rsidRPr="00710717">
        <w:rPr>
          <w:lang w:eastAsia="zh-CN"/>
        </w:rPr>
        <w:t>UART</w:t>
      </w:r>
      <w:r w:rsidRPr="00710717">
        <w:rPr>
          <w:rFonts w:hint="eastAsia"/>
          <w:lang w:eastAsia="zh-CN"/>
        </w:rPr>
        <w:t>数据流及其相应的曼彻斯特编码。应注意两点：首先，波形不是平方的，因此是带限的。其次，曼彻斯特编码数据中每隔一位之后的边沿方向指示</w:t>
      </w:r>
      <w:r w:rsidRPr="00710717">
        <w:rPr>
          <w:lang w:eastAsia="zh-CN"/>
        </w:rPr>
        <w:t>UART</w:t>
      </w:r>
      <w:r w:rsidRPr="00710717">
        <w:rPr>
          <w:rFonts w:hint="eastAsia"/>
          <w:lang w:eastAsia="zh-CN"/>
        </w:rPr>
        <w:t>位。第二个观察是解码器同步的关键。如果没有通信，</w:t>
      </w:r>
      <w:r w:rsidRPr="00710717">
        <w:rPr>
          <w:lang w:eastAsia="zh-CN"/>
        </w:rPr>
        <w:t>UART</w:t>
      </w:r>
      <w:r w:rsidRPr="00710717">
        <w:rPr>
          <w:rFonts w:hint="eastAsia"/>
          <w:lang w:eastAsia="zh-CN"/>
        </w:rPr>
        <w:t>线路为高电平，空闲</w:t>
      </w:r>
      <w:r w:rsidRPr="00710717">
        <w:rPr>
          <w:lang w:eastAsia="zh-CN"/>
        </w:rPr>
        <w:t>UART</w:t>
      </w:r>
      <w:r w:rsidRPr="00710717">
        <w:rPr>
          <w:rFonts w:hint="eastAsia"/>
          <w:lang w:eastAsia="zh-CN"/>
        </w:rPr>
        <w:t>的曼彻斯特编码为二进制</w:t>
      </w:r>
      <w:r w:rsidRPr="00710717">
        <w:rPr>
          <w:lang w:eastAsia="zh-CN"/>
        </w:rPr>
        <w:t>01</w:t>
      </w:r>
      <w:r w:rsidRPr="00710717">
        <w:rPr>
          <w:rFonts w:hint="eastAsia"/>
          <w:lang w:eastAsia="zh-CN"/>
        </w:rPr>
        <w:t>序列。但是，接收器不能从</w:t>
      </w:r>
      <w:r w:rsidRPr="00710717">
        <w:rPr>
          <w:lang w:eastAsia="zh-CN"/>
        </w:rPr>
        <w:t>10</w:t>
      </w:r>
      <w:r w:rsidR="00572F12" w:rsidRPr="00710717">
        <w:rPr>
          <w:lang w:eastAsia="zh-CN"/>
        </w:rPr>
        <w:t xml:space="preserve"> </w:t>
      </w:r>
      <w:r w:rsidRPr="00710717">
        <w:rPr>
          <w:lang w:eastAsia="zh-CN"/>
        </w:rPr>
        <w:t>s</w:t>
      </w:r>
      <w:r w:rsidRPr="00710717">
        <w:rPr>
          <w:rFonts w:hint="eastAsia"/>
          <w:lang w:eastAsia="zh-CN"/>
        </w:rPr>
        <w:t>中长时间区分</w:t>
      </w:r>
      <w:r w:rsidRPr="00710717">
        <w:rPr>
          <w:lang w:eastAsia="zh-CN"/>
        </w:rPr>
        <w:t>10</w:t>
      </w:r>
      <w:r w:rsidR="00572F12" w:rsidRPr="00710717">
        <w:rPr>
          <w:lang w:eastAsia="zh-CN"/>
        </w:rPr>
        <w:t xml:space="preserve"> </w:t>
      </w:r>
      <w:r w:rsidRPr="00710717">
        <w:rPr>
          <w:lang w:eastAsia="zh-CN"/>
        </w:rPr>
        <w:t>s</w:t>
      </w:r>
      <w:r w:rsidRPr="00710717">
        <w:rPr>
          <w:rFonts w:hint="eastAsia"/>
          <w:lang w:eastAsia="zh-CN"/>
        </w:rPr>
        <w:t>，导致潜在的同步丢失。</w:t>
      </w:r>
    </w:p>
    <w:p w14:paraId="395F2715" w14:textId="77777777" w:rsidR="008A6046" w:rsidRPr="00710717" w:rsidRDefault="008A6046" w:rsidP="00105C12">
      <w:pPr>
        <w:spacing w:after="200"/>
        <w:rPr>
          <w:lang w:eastAsia="zh-CN"/>
        </w:rPr>
      </w:pPr>
      <w:r w:rsidRPr="00710717">
        <w:rPr>
          <w:rFonts w:hint="eastAsia"/>
          <w:lang w:eastAsia="zh-CN"/>
        </w:rPr>
        <w:lastRenderedPageBreak/>
        <w:t>本论文的设计解决了从空闲状态重新同步。一旦发送器发送</w:t>
      </w:r>
      <w:r w:rsidRPr="00710717">
        <w:rPr>
          <w:lang w:eastAsia="zh-CN"/>
        </w:rPr>
        <w:t>UART</w:t>
      </w:r>
      <w:r w:rsidRPr="00710717">
        <w:rPr>
          <w:rFonts w:hint="eastAsia"/>
          <w:lang w:eastAsia="zh-CN"/>
        </w:rPr>
        <w:t>起始位，接收器就会检测到双波特率正符号，如</w:t>
      </w:r>
      <w:r w:rsidRPr="00710717">
        <w:rPr>
          <w:lang w:eastAsia="zh-CN"/>
        </w:rPr>
        <w:t>UART</w:t>
      </w:r>
      <w:r w:rsidRPr="00710717">
        <w:rPr>
          <w:rFonts w:hint="eastAsia"/>
          <w:lang w:eastAsia="zh-CN"/>
        </w:rPr>
        <w:t>数据的第一个从高到低的跳变所示。该符号使接收器与位流同步，因为它表明当零交叉下降时，当前的</w:t>
      </w:r>
      <w:r w:rsidRPr="00710717">
        <w:rPr>
          <w:lang w:eastAsia="zh-CN"/>
        </w:rPr>
        <w:t>UART</w:t>
      </w:r>
      <w:r w:rsidRPr="00710717">
        <w:rPr>
          <w:rFonts w:hint="eastAsia"/>
          <w:lang w:eastAsia="zh-CN"/>
        </w:rPr>
        <w:t>位为</w:t>
      </w:r>
      <w:r w:rsidRPr="00710717">
        <w:rPr>
          <w:lang w:eastAsia="zh-CN"/>
        </w:rPr>
        <w:t>0</w:t>
      </w:r>
      <w:r w:rsidRPr="00710717">
        <w:rPr>
          <w:rFonts w:hint="eastAsia"/>
          <w:lang w:eastAsia="zh-CN"/>
        </w:rPr>
        <w:t>，因此先前的位序列为</w:t>
      </w:r>
      <w:r w:rsidRPr="00710717">
        <w:rPr>
          <w:lang w:eastAsia="zh-CN"/>
        </w:rPr>
        <w:t>1</w:t>
      </w:r>
      <w:r w:rsidRPr="00710717">
        <w:rPr>
          <w:rFonts w:hint="eastAsia"/>
          <w:lang w:eastAsia="zh-CN"/>
        </w:rPr>
        <w:t>的序列。</w:t>
      </w:r>
    </w:p>
    <w:p w14:paraId="126B297F" w14:textId="77777777" w:rsidR="008A6046" w:rsidRPr="00710717" w:rsidRDefault="008A6046" w:rsidP="008A6046">
      <w:pPr>
        <w:spacing w:after="200"/>
        <w:rPr>
          <w:lang w:eastAsia="zh-CN"/>
        </w:rPr>
      </w:pPr>
      <w:r w:rsidRPr="00710717">
        <w:rPr>
          <w:rFonts w:hint="eastAsia"/>
          <w:lang w:eastAsia="zh-CN"/>
        </w:rPr>
        <w:t>本章节再一次使用微控制器外设来实现有效的低功耗实现。使用</w:t>
      </w:r>
      <w:r w:rsidRPr="00710717">
        <w:rPr>
          <w:lang w:eastAsia="zh-CN"/>
        </w:rPr>
        <w:t>VCC/2</w:t>
      </w:r>
      <w:r w:rsidRPr="00710717">
        <w:rPr>
          <w:rFonts w:hint="eastAsia"/>
          <w:lang w:eastAsia="zh-CN"/>
        </w:rPr>
        <w:t>的比较器测量曼彻斯特编码信号的零交叉时间，从而驱动时间捕捉单元的输入线在上升沿和下降沿敏感。获取边缘到时间的时间并与波特率进行比较，然后状态机解码并输出接收到的</w:t>
      </w:r>
      <w:r w:rsidRPr="00710717">
        <w:rPr>
          <w:lang w:eastAsia="zh-CN"/>
        </w:rPr>
        <w:t>UART</w:t>
      </w:r>
      <w:r w:rsidRPr="00710717">
        <w:rPr>
          <w:rFonts w:hint="eastAsia"/>
          <w:lang w:eastAsia="zh-CN"/>
        </w:rPr>
        <w:t>位。</w:t>
      </w:r>
    </w:p>
    <w:p w14:paraId="3423B0F3" w14:textId="77777777" w:rsidR="008A6046" w:rsidRPr="00710717" w:rsidRDefault="00A272DC" w:rsidP="00710717">
      <w:pPr>
        <w:pStyle w:val="afff4"/>
        <w:ind w:firstLineChars="0" w:firstLine="0"/>
      </w:pPr>
      <w:bookmarkStart w:id="142" w:name="_Toc517961444"/>
      <w:r w:rsidRPr="00710717">
        <w:rPr>
          <w:rFonts w:ascii="Times New Roman" w:eastAsia="宋体" w:hAnsi="Times New Roman" w:hint="eastAsia"/>
          <w:szCs w:val="20"/>
        </w:rPr>
        <w:t>表</w:t>
      </w:r>
      <w:r>
        <w:rPr>
          <w:rFonts w:ascii="Times New Roman" w:eastAsia="宋体" w:hAnsi="Times New Roman" w:hint="eastAsia"/>
          <w:szCs w:val="20"/>
        </w:rPr>
        <w:t xml:space="preserve"> </w:t>
      </w:r>
      <w:r w:rsidRPr="00B7768A">
        <w:rPr>
          <w:rFonts w:ascii="Times New Roman" w:eastAsia="宋体" w:hAnsi="Times New Roman" w:hint="eastAsia"/>
          <w:szCs w:val="20"/>
        </w:rPr>
        <w:t>3.</w:t>
      </w:r>
      <w:r w:rsidRPr="00710717">
        <w:rPr>
          <w:rFonts w:ascii="Times New Roman" w:eastAsia="宋体" w:hAnsi="Times New Roman"/>
          <w:szCs w:val="20"/>
        </w:rPr>
        <w:fldChar w:fldCharType="begin"/>
      </w:r>
      <w:r w:rsidRPr="00710717">
        <w:rPr>
          <w:rFonts w:ascii="Times New Roman" w:eastAsia="宋体" w:hAnsi="Times New Roman"/>
          <w:szCs w:val="20"/>
        </w:rPr>
        <w:instrText xml:space="preserve"> SEQ </w:instrText>
      </w:r>
      <w:r w:rsidRPr="00710717">
        <w:rPr>
          <w:rFonts w:ascii="Times New Roman" w:eastAsia="宋体" w:hAnsi="Times New Roman" w:hint="eastAsia"/>
          <w:szCs w:val="20"/>
        </w:rPr>
        <w:instrText>表</w:instrText>
      </w:r>
      <w:r w:rsidRPr="00710717">
        <w:rPr>
          <w:rFonts w:ascii="Times New Roman" w:eastAsia="宋体" w:hAnsi="Times New Roman"/>
          <w:szCs w:val="20"/>
        </w:rPr>
        <w:instrText xml:space="preserve">3. \* ARABIC </w:instrText>
      </w:r>
      <w:r w:rsidRPr="00710717">
        <w:rPr>
          <w:rFonts w:ascii="Times New Roman" w:eastAsia="宋体" w:hAnsi="Times New Roman"/>
          <w:szCs w:val="20"/>
        </w:rPr>
        <w:fldChar w:fldCharType="separate"/>
      </w:r>
      <w:r w:rsidR="00B7768A">
        <w:rPr>
          <w:rFonts w:ascii="Times New Roman" w:eastAsia="宋体" w:hAnsi="Times New Roman"/>
          <w:noProof/>
          <w:szCs w:val="20"/>
        </w:rPr>
        <w:t>1</w:t>
      </w:r>
      <w:r w:rsidRPr="00710717">
        <w:rPr>
          <w:rFonts w:ascii="Times New Roman" w:eastAsia="宋体" w:hAnsi="Times New Roman"/>
          <w:szCs w:val="20"/>
        </w:rPr>
        <w:fldChar w:fldCharType="end"/>
      </w:r>
      <w:r>
        <w:rPr>
          <w:rFonts w:ascii="Times New Roman" w:eastAsia="宋体" w:hAnsi="Times New Roman"/>
          <w:szCs w:val="20"/>
        </w:rPr>
        <w:t xml:space="preserve">  </w:t>
      </w:r>
      <w:r w:rsidRPr="00710717">
        <w:rPr>
          <w:rFonts w:ascii="Times New Roman" w:eastAsia="宋体" w:hAnsi="Times New Roman" w:hint="eastAsia"/>
          <w:szCs w:val="20"/>
        </w:rPr>
        <w:t>波特率测试</w:t>
      </w:r>
      <w:bookmarkEnd w:id="142"/>
    </w:p>
    <w:p w14:paraId="58481C83" w14:textId="77777777" w:rsidR="008A6046" w:rsidRPr="00710717" w:rsidRDefault="00105C12" w:rsidP="00710717">
      <w:pPr>
        <w:pStyle w:val="affe"/>
      </w:pPr>
      <w:r>
        <w:t>Tab</w:t>
      </w:r>
      <w:r w:rsidR="00520727">
        <w:t>.</w:t>
      </w:r>
      <w:r>
        <w:t xml:space="preserve"> 3.</w:t>
      </w:r>
      <w:r w:rsidR="008A6046" w:rsidRPr="00000C84">
        <w:t xml:space="preserve">1 </w:t>
      </w:r>
      <w:r w:rsidR="00520727">
        <w:t xml:space="preserve"> </w:t>
      </w:r>
      <w:r w:rsidR="008A6046" w:rsidRPr="00000C84">
        <w:t>Baud Rate Test</w:t>
      </w:r>
    </w:p>
    <w:tbl>
      <w:tblPr>
        <w:tblW w:w="0" w:type="auto"/>
        <w:jc w:val="center"/>
        <w:tblLayout w:type="fixed"/>
        <w:tblCellMar>
          <w:left w:w="0" w:type="dxa"/>
          <w:right w:w="0" w:type="dxa"/>
        </w:tblCellMar>
        <w:tblLook w:val="0000" w:firstRow="0" w:lastRow="0" w:firstColumn="0" w:lastColumn="0" w:noHBand="0" w:noVBand="0"/>
      </w:tblPr>
      <w:tblGrid>
        <w:gridCol w:w="1500"/>
        <w:gridCol w:w="1500"/>
        <w:gridCol w:w="1500"/>
        <w:gridCol w:w="1500"/>
      </w:tblGrid>
      <w:tr w:rsidR="008A6046" w:rsidRPr="001A747D" w14:paraId="1309E941" w14:textId="77777777" w:rsidTr="008A6046">
        <w:trPr>
          <w:jc w:val="center"/>
        </w:trPr>
        <w:tc>
          <w:tcPr>
            <w:tcW w:w="1500" w:type="dxa"/>
            <w:tcBorders>
              <w:top w:val="single" w:sz="4" w:space="0" w:color="auto"/>
              <w:bottom w:val="single" w:sz="4" w:space="0" w:color="auto"/>
              <w:right w:val="single" w:sz="4" w:space="0" w:color="auto"/>
            </w:tcBorders>
            <w:vAlign w:val="center"/>
          </w:tcPr>
          <w:p w14:paraId="617ABD4E" w14:textId="77777777" w:rsidR="008A6046" w:rsidRPr="001A747D" w:rsidRDefault="008A6046" w:rsidP="001A747D">
            <w:pPr>
              <w:tabs>
                <w:tab w:val="center" w:pos="4800"/>
                <w:tab w:val="right" w:pos="9500"/>
              </w:tabs>
              <w:ind w:firstLineChars="0" w:firstLine="0"/>
              <w:jc w:val="center"/>
              <w:rPr>
                <w:sz w:val="22"/>
                <w:szCs w:val="22"/>
              </w:rPr>
            </w:pPr>
            <w:r w:rsidRPr="001A747D">
              <w:rPr>
                <w:b/>
                <w:bCs/>
                <w:sz w:val="22"/>
                <w:szCs w:val="22"/>
              </w:rPr>
              <w:t>Smart Phone</w:t>
            </w:r>
          </w:p>
        </w:tc>
        <w:tc>
          <w:tcPr>
            <w:tcW w:w="1500" w:type="dxa"/>
            <w:tcBorders>
              <w:top w:val="single" w:sz="4" w:space="0" w:color="auto"/>
              <w:left w:val="single" w:sz="4" w:space="0" w:color="auto"/>
              <w:bottom w:val="single" w:sz="4" w:space="0" w:color="auto"/>
              <w:right w:val="single" w:sz="4" w:space="0" w:color="auto"/>
            </w:tcBorders>
            <w:vAlign w:val="center"/>
          </w:tcPr>
          <w:p w14:paraId="3CBD52DF" w14:textId="77777777" w:rsidR="008A6046" w:rsidRPr="001A747D" w:rsidRDefault="008A6046" w:rsidP="001A747D">
            <w:pPr>
              <w:tabs>
                <w:tab w:val="center" w:pos="4800"/>
                <w:tab w:val="right" w:pos="9500"/>
              </w:tabs>
              <w:ind w:firstLineChars="0" w:firstLine="0"/>
              <w:jc w:val="center"/>
              <w:rPr>
                <w:sz w:val="22"/>
                <w:szCs w:val="22"/>
              </w:rPr>
            </w:pPr>
            <w:r w:rsidRPr="001A747D">
              <w:rPr>
                <w:b/>
                <w:bCs/>
                <w:sz w:val="22"/>
                <w:szCs w:val="22"/>
              </w:rPr>
              <w:t>Sample</w:t>
            </w:r>
          </w:p>
        </w:tc>
        <w:tc>
          <w:tcPr>
            <w:tcW w:w="1500" w:type="dxa"/>
            <w:tcBorders>
              <w:top w:val="single" w:sz="4" w:space="0" w:color="auto"/>
              <w:left w:val="single" w:sz="4" w:space="0" w:color="auto"/>
              <w:bottom w:val="single" w:sz="4" w:space="0" w:color="auto"/>
              <w:right w:val="single" w:sz="4" w:space="0" w:color="auto"/>
            </w:tcBorders>
            <w:vAlign w:val="center"/>
          </w:tcPr>
          <w:p w14:paraId="46210051" w14:textId="77777777" w:rsidR="008A6046" w:rsidRPr="001A747D" w:rsidRDefault="008A6046" w:rsidP="001A747D">
            <w:pPr>
              <w:tabs>
                <w:tab w:val="center" w:pos="4800"/>
                <w:tab w:val="right" w:pos="9500"/>
              </w:tabs>
              <w:ind w:firstLineChars="0" w:firstLine="0"/>
              <w:jc w:val="center"/>
              <w:rPr>
                <w:sz w:val="22"/>
                <w:szCs w:val="22"/>
              </w:rPr>
            </w:pPr>
            <w:r w:rsidRPr="001A747D">
              <w:rPr>
                <w:b/>
                <w:bCs/>
                <w:sz w:val="22"/>
                <w:szCs w:val="22"/>
              </w:rPr>
              <w:t>Baud rate</w:t>
            </w:r>
          </w:p>
        </w:tc>
        <w:tc>
          <w:tcPr>
            <w:tcW w:w="1500" w:type="dxa"/>
            <w:tcBorders>
              <w:top w:val="single" w:sz="4" w:space="0" w:color="auto"/>
              <w:left w:val="single" w:sz="4" w:space="0" w:color="auto"/>
              <w:bottom w:val="single" w:sz="4" w:space="0" w:color="auto"/>
            </w:tcBorders>
            <w:vAlign w:val="center"/>
          </w:tcPr>
          <w:p w14:paraId="7B15EBF4" w14:textId="77777777" w:rsidR="008A6046" w:rsidRPr="001A747D" w:rsidRDefault="008A6046" w:rsidP="001A747D">
            <w:pPr>
              <w:tabs>
                <w:tab w:val="center" w:pos="4800"/>
                <w:tab w:val="right" w:pos="9500"/>
              </w:tabs>
              <w:ind w:firstLineChars="0" w:firstLine="0"/>
              <w:jc w:val="center"/>
              <w:rPr>
                <w:sz w:val="22"/>
                <w:szCs w:val="22"/>
              </w:rPr>
            </w:pPr>
            <w:r w:rsidRPr="001A747D">
              <w:rPr>
                <w:b/>
                <w:bCs/>
                <w:sz w:val="22"/>
                <w:szCs w:val="22"/>
              </w:rPr>
              <w:t>Error ratio</w:t>
            </w:r>
          </w:p>
        </w:tc>
      </w:tr>
      <w:tr w:rsidR="008A6046" w:rsidRPr="001A747D" w14:paraId="1DAD3641" w14:textId="77777777" w:rsidTr="008A6046">
        <w:trPr>
          <w:trHeight w:val="899"/>
          <w:jc w:val="center"/>
        </w:trPr>
        <w:tc>
          <w:tcPr>
            <w:tcW w:w="1500" w:type="dxa"/>
            <w:tcBorders>
              <w:top w:val="single" w:sz="4" w:space="0" w:color="auto"/>
              <w:bottom w:val="single" w:sz="4" w:space="0" w:color="auto"/>
              <w:right w:val="single" w:sz="4" w:space="0" w:color="auto"/>
            </w:tcBorders>
            <w:vAlign w:val="center"/>
          </w:tcPr>
          <w:p w14:paraId="7E460E98" w14:textId="77777777" w:rsidR="008A6046" w:rsidRPr="001A747D" w:rsidRDefault="008A6046" w:rsidP="001A747D">
            <w:pPr>
              <w:tabs>
                <w:tab w:val="center" w:pos="4800"/>
                <w:tab w:val="right" w:pos="9500"/>
              </w:tabs>
              <w:ind w:firstLineChars="0" w:firstLine="0"/>
              <w:rPr>
                <w:sz w:val="22"/>
                <w:szCs w:val="22"/>
              </w:rPr>
            </w:pPr>
            <w:r w:rsidRPr="001A747D">
              <w:rPr>
                <w:sz w:val="22"/>
                <w:szCs w:val="22"/>
              </w:rPr>
              <w:t>iPhone4s</w:t>
            </w:r>
          </w:p>
        </w:tc>
        <w:tc>
          <w:tcPr>
            <w:tcW w:w="1500" w:type="dxa"/>
            <w:tcBorders>
              <w:top w:val="single" w:sz="4" w:space="0" w:color="auto"/>
              <w:left w:val="single" w:sz="4" w:space="0" w:color="auto"/>
              <w:right w:val="single" w:sz="4" w:space="0" w:color="auto"/>
            </w:tcBorders>
            <w:vAlign w:val="center"/>
          </w:tcPr>
          <w:p w14:paraId="60AACEF5" w14:textId="77777777" w:rsidR="008A6046" w:rsidRPr="001A747D" w:rsidRDefault="008A6046" w:rsidP="008A6046">
            <w:pPr>
              <w:tabs>
                <w:tab w:val="center" w:pos="4800"/>
                <w:tab w:val="right" w:pos="9500"/>
              </w:tabs>
              <w:ind w:firstLine="440"/>
              <w:jc w:val="left"/>
              <w:rPr>
                <w:sz w:val="22"/>
                <w:szCs w:val="22"/>
              </w:rPr>
            </w:pPr>
            <w:r w:rsidRPr="001A747D">
              <w:rPr>
                <w:sz w:val="22"/>
                <w:szCs w:val="22"/>
              </w:rPr>
              <w:t>4</w:t>
            </w:r>
          </w:p>
          <w:p w14:paraId="13D28305" w14:textId="77777777" w:rsidR="008A6046" w:rsidRPr="001A747D" w:rsidRDefault="008A6046" w:rsidP="008A6046">
            <w:pPr>
              <w:tabs>
                <w:tab w:val="center" w:pos="4800"/>
                <w:tab w:val="right" w:pos="9500"/>
              </w:tabs>
              <w:ind w:firstLine="440"/>
              <w:jc w:val="left"/>
              <w:rPr>
                <w:sz w:val="22"/>
                <w:szCs w:val="22"/>
              </w:rPr>
            </w:pPr>
            <w:r w:rsidRPr="001A747D">
              <w:rPr>
                <w:sz w:val="22"/>
                <w:szCs w:val="22"/>
              </w:rPr>
              <w:t>6</w:t>
            </w:r>
          </w:p>
          <w:p w14:paraId="0DF90D84" w14:textId="77777777" w:rsidR="008A6046" w:rsidRPr="001A747D" w:rsidRDefault="008A6046" w:rsidP="008A6046">
            <w:pPr>
              <w:tabs>
                <w:tab w:val="center" w:pos="4800"/>
                <w:tab w:val="right" w:pos="9500"/>
              </w:tabs>
              <w:ind w:firstLine="440"/>
              <w:jc w:val="left"/>
              <w:rPr>
                <w:sz w:val="22"/>
                <w:szCs w:val="22"/>
              </w:rPr>
            </w:pPr>
            <w:r w:rsidRPr="001A747D">
              <w:rPr>
                <w:sz w:val="22"/>
                <w:szCs w:val="22"/>
              </w:rPr>
              <w:t>8</w:t>
            </w:r>
          </w:p>
        </w:tc>
        <w:tc>
          <w:tcPr>
            <w:tcW w:w="1500" w:type="dxa"/>
            <w:tcBorders>
              <w:top w:val="single" w:sz="4" w:space="0" w:color="auto"/>
              <w:left w:val="single" w:sz="4" w:space="0" w:color="auto"/>
              <w:right w:val="single" w:sz="4" w:space="0" w:color="auto"/>
            </w:tcBorders>
            <w:vAlign w:val="center"/>
          </w:tcPr>
          <w:p w14:paraId="26884B5C" w14:textId="77777777" w:rsidR="008A6046" w:rsidRPr="001A747D" w:rsidRDefault="008A6046" w:rsidP="008A6046">
            <w:pPr>
              <w:tabs>
                <w:tab w:val="center" w:pos="4800"/>
                <w:tab w:val="right" w:pos="9500"/>
              </w:tabs>
              <w:ind w:firstLine="440"/>
              <w:jc w:val="center"/>
              <w:rPr>
                <w:sz w:val="22"/>
                <w:szCs w:val="22"/>
              </w:rPr>
            </w:pPr>
            <w:r w:rsidRPr="001A747D">
              <w:rPr>
                <w:sz w:val="22"/>
                <w:szCs w:val="22"/>
              </w:rPr>
              <w:t>11025</w:t>
            </w:r>
          </w:p>
          <w:p w14:paraId="55BFCA0F" w14:textId="77777777" w:rsidR="008A6046" w:rsidRPr="001A747D" w:rsidRDefault="008A6046" w:rsidP="008A6046">
            <w:pPr>
              <w:tabs>
                <w:tab w:val="center" w:pos="4800"/>
                <w:tab w:val="right" w:pos="9500"/>
              </w:tabs>
              <w:ind w:firstLine="440"/>
              <w:jc w:val="center"/>
              <w:rPr>
                <w:sz w:val="22"/>
                <w:szCs w:val="22"/>
              </w:rPr>
            </w:pPr>
            <w:r w:rsidRPr="001A747D">
              <w:rPr>
                <w:sz w:val="22"/>
                <w:szCs w:val="22"/>
              </w:rPr>
              <w:t>7350</w:t>
            </w:r>
          </w:p>
          <w:p w14:paraId="39B77FC9" w14:textId="77777777" w:rsidR="008A6046" w:rsidRPr="001A747D" w:rsidRDefault="008A6046" w:rsidP="008A6046">
            <w:pPr>
              <w:tabs>
                <w:tab w:val="center" w:pos="4800"/>
                <w:tab w:val="right" w:pos="9500"/>
              </w:tabs>
              <w:ind w:firstLine="440"/>
              <w:jc w:val="center"/>
              <w:rPr>
                <w:sz w:val="22"/>
                <w:szCs w:val="22"/>
              </w:rPr>
            </w:pPr>
            <w:r w:rsidRPr="001A747D">
              <w:rPr>
                <w:sz w:val="22"/>
                <w:szCs w:val="22"/>
              </w:rPr>
              <w:t>5513</w:t>
            </w:r>
          </w:p>
        </w:tc>
        <w:tc>
          <w:tcPr>
            <w:tcW w:w="1500" w:type="dxa"/>
            <w:tcBorders>
              <w:top w:val="single" w:sz="4" w:space="0" w:color="auto"/>
              <w:left w:val="single" w:sz="4" w:space="0" w:color="auto"/>
              <w:bottom w:val="single" w:sz="4" w:space="0" w:color="auto"/>
            </w:tcBorders>
            <w:vAlign w:val="center"/>
          </w:tcPr>
          <w:p w14:paraId="4FAE0FCB" w14:textId="77777777" w:rsidR="008A6046" w:rsidRPr="001A747D" w:rsidRDefault="008A6046" w:rsidP="008A6046">
            <w:pPr>
              <w:tabs>
                <w:tab w:val="center" w:pos="4800"/>
                <w:tab w:val="right" w:pos="9500"/>
              </w:tabs>
              <w:ind w:firstLine="440"/>
              <w:jc w:val="center"/>
              <w:rPr>
                <w:sz w:val="22"/>
                <w:szCs w:val="22"/>
              </w:rPr>
            </w:pPr>
            <w:r w:rsidRPr="001A747D">
              <w:rPr>
                <w:sz w:val="22"/>
                <w:szCs w:val="22"/>
              </w:rPr>
              <w:t>12%</w:t>
            </w:r>
          </w:p>
          <w:p w14:paraId="63A0CD6A" w14:textId="77777777" w:rsidR="008A6046" w:rsidRPr="001A747D" w:rsidRDefault="008A6046" w:rsidP="008A6046">
            <w:pPr>
              <w:tabs>
                <w:tab w:val="center" w:pos="4800"/>
                <w:tab w:val="right" w:pos="9500"/>
              </w:tabs>
              <w:ind w:firstLine="440"/>
              <w:jc w:val="center"/>
              <w:rPr>
                <w:sz w:val="22"/>
                <w:szCs w:val="22"/>
              </w:rPr>
            </w:pPr>
            <w:r w:rsidRPr="001A747D">
              <w:rPr>
                <w:sz w:val="22"/>
                <w:szCs w:val="22"/>
              </w:rPr>
              <w:t>0.003%</w:t>
            </w:r>
          </w:p>
          <w:p w14:paraId="2AF54037" w14:textId="77777777" w:rsidR="008A6046" w:rsidRPr="001A747D" w:rsidRDefault="008A6046" w:rsidP="008A6046">
            <w:pPr>
              <w:tabs>
                <w:tab w:val="center" w:pos="4800"/>
                <w:tab w:val="right" w:pos="9500"/>
              </w:tabs>
              <w:ind w:firstLine="440"/>
              <w:jc w:val="center"/>
              <w:rPr>
                <w:sz w:val="22"/>
                <w:szCs w:val="22"/>
              </w:rPr>
            </w:pPr>
            <w:r w:rsidRPr="001A747D">
              <w:rPr>
                <w:sz w:val="22"/>
                <w:szCs w:val="22"/>
              </w:rPr>
              <w:t>0%</w:t>
            </w:r>
          </w:p>
        </w:tc>
      </w:tr>
      <w:tr w:rsidR="008A6046" w:rsidRPr="001A747D" w14:paraId="02093E08" w14:textId="77777777" w:rsidTr="008A6046">
        <w:trPr>
          <w:trHeight w:val="899"/>
          <w:jc w:val="center"/>
        </w:trPr>
        <w:tc>
          <w:tcPr>
            <w:tcW w:w="1500" w:type="dxa"/>
            <w:tcBorders>
              <w:top w:val="single" w:sz="4" w:space="0" w:color="auto"/>
              <w:bottom w:val="single" w:sz="4" w:space="0" w:color="auto"/>
              <w:right w:val="single" w:sz="4" w:space="0" w:color="auto"/>
            </w:tcBorders>
            <w:vAlign w:val="center"/>
          </w:tcPr>
          <w:p w14:paraId="19071EE7" w14:textId="77777777" w:rsidR="008A6046" w:rsidRPr="001A747D" w:rsidRDefault="008A6046" w:rsidP="001A747D">
            <w:pPr>
              <w:tabs>
                <w:tab w:val="center" w:pos="4800"/>
                <w:tab w:val="right" w:pos="9500"/>
              </w:tabs>
              <w:ind w:firstLineChars="0" w:firstLine="0"/>
              <w:rPr>
                <w:sz w:val="22"/>
                <w:szCs w:val="22"/>
              </w:rPr>
            </w:pPr>
            <w:r w:rsidRPr="001A747D">
              <w:rPr>
                <w:sz w:val="22"/>
                <w:szCs w:val="22"/>
              </w:rPr>
              <w:t>Xperia lt18i</w:t>
            </w:r>
          </w:p>
        </w:tc>
        <w:tc>
          <w:tcPr>
            <w:tcW w:w="1500" w:type="dxa"/>
            <w:tcBorders>
              <w:top w:val="single" w:sz="4" w:space="0" w:color="auto"/>
              <w:left w:val="single" w:sz="4" w:space="0" w:color="auto"/>
              <w:bottom w:val="single" w:sz="4" w:space="0" w:color="auto"/>
              <w:right w:val="single" w:sz="4" w:space="0" w:color="auto"/>
            </w:tcBorders>
            <w:vAlign w:val="center"/>
          </w:tcPr>
          <w:p w14:paraId="41393BBD" w14:textId="77777777" w:rsidR="008A6046" w:rsidRPr="001A747D" w:rsidRDefault="008A6046" w:rsidP="008A6046">
            <w:pPr>
              <w:tabs>
                <w:tab w:val="center" w:pos="4800"/>
                <w:tab w:val="right" w:pos="9500"/>
              </w:tabs>
              <w:ind w:firstLine="440"/>
              <w:jc w:val="left"/>
              <w:rPr>
                <w:sz w:val="22"/>
                <w:szCs w:val="22"/>
              </w:rPr>
            </w:pPr>
            <w:r w:rsidRPr="001A747D">
              <w:rPr>
                <w:sz w:val="22"/>
                <w:szCs w:val="22"/>
              </w:rPr>
              <w:t>6</w:t>
            </w:r>
          </w:p>
          <w:p w14:paraId="4BB5A7DD" w14:textId="77777777" w:rsidR="008A6046" w:rsidRPr="001A747D" w:rsidRDefault="008A6046" w:rsidP="008A6046">
            <w:pPr>
              <w:tabs>
                <w:tab w:val="center" w:pos="4800"/>
                <w:tab w:val="right" w:pos="9500"/>
              </w:tabs>
              <w:ind w:firstLine="440"/>
              <w:jc w:val="left"/>
              <w:rPr>
                <w:sz w:val="22"/>
                <w:szCs w:val="22"/>
              </w:rPr>
            </w:pPr>
            <w:r w:rsidRPr="001A747D">
              <w:rPr>
                <w:sz w:val="22"/>
                <w:szCs w:val="22"/>
              </w:rPr>
              <w:t>8</w:t>
            </w:r>
          </w:p>
          <w:p w14:paraId="12F599D6" w14:textId="77777777" w:rsidR="008A6046" w:rsidRPr="001A747D" w:rsidRDefault="008A6046" w:rsidP="008A6046">
            <w:pPr>
              <w:tabs>
                <w:tab w:val="center" w:pos="4800"/>
                <w:tab w:val="right" w:pos="9500"/>
              </w:tabs>
              <w:ind w:firstLine="440"/>
              <w:jc w:val="left"/>
              <w:rPr>
                <w:sz w:val="22"/>
                <w:szCs w:val="22"/>
              </w:rPr>
            </w:pPr>
            <w:r w:rsidRPr="001A747D">
              <w:rPr>
                <w:sz w:val="22"/>
                <w:szCs w:val="22"/>
              </w:rPr>
              <w:t>10</w:t>
            </w:r>
          </w:p>
        </w:tc>
        <w:tc>
          <w:tcPr>
            <w:tcW w:w="1500" w:type="dxa"/>
            <w:tcBorders>
              <w:top w:val="single" w:sz="4" w:space="0" w:color="auto"/>
              <w:left w:val="single" w:sz="4" w:space="0" w:color="auto"/>
              <w:bottom w:val="single" w:sz="4" w:space="0" w:color="auto"/>
              <w:right w:val="single" w:sz="4" w:space="0" w:color="auto"/>
            </w:tcBorders>
            <w:vAlign w:val="center"/>
          </w:tcPr>
          <w:p w14:paraId="731B6455" w14:textId="77777777" w:rsidR="008A6046" w:rsidRPr="001A747D" w:rsidRDefault="008A6046" w:rsidP="008A6046">
            <w:pPr>
              <w:tabs>
                <w:tab w:val="center" w:pos="4800"/>
                <w:tab w:val="right" w:pos="9500"/>
              </w:tabs>
              <w:ind w:firstLine="440"/>
              <w:jc w:val="center"/>
              <w:rPr>
                <w:sz w:val="22"/>
                <w:szCs w:val="22"/>
              </w:rPr>
            </w:pPr>
            <w:r w:rsidRPr="001A747D">
              <w:rPr>
                <w:sz w:val="22"/>
                <w:szCs w:val="22"/>
              </w:rPr>
              <w:t>7350</w:t>
            </w:r>
          </w:p>
          <w:p w14:paraId="7CE4F68E" w14:textId="77777777" w:rsidR="008A6046" w:rsidRPr="001A747D" w:rsidRDefault="008A6046" w:rsidP="008A6046">
            <w:pPr>
              <w:tabs>
                <w:tab w:val="center" w:pos="4800"/>
                <w:tab w:val="right" w:pos="9500"/>
              </w:tabs>
              <w:ind w:firstLine="440"/>
              <w:jc w:val="center"/>
              <w:rPr>
                <w:sz w:val="22"/>
                <w:szCs w:val="22"/>
              </w:rPr>
            </w:pPr>
            <w:r w:rsidRPr="001A747D">
              <w:rPr>
                <w:sz w:val="22"/>
                <w:szCs w:val="22"/>
              </w:rPr>
              <w:t>5513</w:t>
            </w:r>
          </w:p>
          <w:p w14:paraId="76D39227" w14:textId="77777777" w:rsidR="008A6046" w:rsidRPr="001A747D" w:rsidRDefault="008A6046" w:rsidP="008A6046">
            <w:pPr>
              <w:tabs>
                <w:tab w:val="center" w:pos="4800"/>
                <w:tab w:val="right" w:pos="9500"/>
              </w:tabs>
              <w:ind w:firstLine="440"/>
              <w:jc w:val="center"/>
              <w:rPr>
                <w:sz w:val="22"/>
                <w:szCs w:val="22"/>
              </w:rPr>
            </w:pPr>
            <w:r w:rsidRPr="001A747D">
              <w:rPr>
                <w:sz w:val="22"/>
                <w:szCs w:val="22"/>
              </w:rPr>
              <w:t>4410</w:t>
            </w:r>
          </w:p>
        </w:tc>
        <w:tc>
          <w:tcPr>
            <w:tcW w:w="1500" w:type="dxa"/>
            <w:tcBorders>
              <w:top w:val="single" w:sz="4" w:space="0" w:color="auto"/>
              <w:left w:val="single" w:sz="4" w:space="0" w:color="auto"/>
              <w:bottom w:val="single" w:sz="4" w:space="0" w:color="auto"/>
            </w:tcBorders>
            <w:vAlign w:val="center"/>
          </w:tcPr>
          <w:p w14:paraId="2D9AEA04" w14:textId="77777777" w:rsidR="008A6046" w:rsidRPr="001A747D" w:rsidRDefault="008A6046" w:rsidP="008A6046">
            <w:pPr>
              <w:tabs>
                <w:tab w:val="center" w:pos="4800"/>
                <w:tab w:val="right" w:pos="9500"/>
              </w:tabs>
              <w:ind w:firstLine="440"/>
              <w:jc w:val="center"/>
              <w:rPr>
                <w:sz w:val="22"/>
                <w:szCs w:val="22"/>
              </w:rPr>
            </w:pPr>
            <w:r w:rsidRPr="001A747D">
              <w:rPr>
                <w:sz w:val="22"/>
                <w:szCs w:val="22"/>
              </w:rPr>
              <w:t>1%</w:t>
            </w:r>
          </w:p>
          <w:p w14:paraId="2B105B12" w14:textId="77777777" w:rsidR="008A6046" w:rsidRPr="001A747D" w:rsidRDefault="008A6046" w:rsidP="008A6046">
            <w:pPr>
              <w:tabs>
                <w:tab w:val="center" w:pos="4800"/>
                <w:tab w:val="right" w:pos="9500"/>
              </w:tabs>
              <w:ind w:firstLine="440"/>
              <w:jc w:val="center"/>
              <w:rPr>
                <w:sz w:val="22"/>
                <w:szCs w:val="22"/>
              </w:rPr>
            </w:pPr>
            <w:r w:rsidRPr="001A747D">
              <w:rPr>
                <w:sz w:val="22"/>
                <w:szCs w:val="22"/>
              </w:rPr>
              <w:t>0.04%</w:t>
            </w:r>
          </w:p>
          <w:p w14:paraId="2D827D2F" w14:textId="77777777" w:rsidR="008A6046" w:rsidRPr="001A747D" w:rsidRDefault="008A6046" w:rsidP="008A6046">
            <w:pPr>
              <w:tabs>
                <w:tab w:val="center" w:pos="4800"/>
                <w:tab w:val="right" w:pos="9500"/>
              </w:tabs>
              <w:ind w:firstLine="440"/>
              <w:jc w:val="center"/>
              <w:rPr>
                <w:sz w:val="22"/>
                <w:szCs w:val="22"/>
              </w:rPr>
            </w:pPr>
            <w:r w:rsidRPr="001A747D">
              <w:rPr>
                <w:sz w:val="22"/>
                <w:szCs w:val="22"/>
              </w:rPr>
              <w:t>0%</w:t>
            </w:r>
          </w:p>
        </w:tc>
      </w:tr>
      <w:tr w:rsidR="008A6046" w:rsidRPr="001A747D" w14:paraId="1F5C10D9" w14:textId="77777777" w:rsidTr="008A6046">
        <w:trPr>
          <w:trHeight w:val="899"/>
          <w:jc w:val="center"/>
        </w:trPr>
        <w:tc>
          <w:tcPr>
            <w:tcW w:w="1500" w:type="dxa"/>
            <w:tcBorders>
              <w:top w:val="single" w:sz="4" w:space="0" w:color="auto"/>
              <w:bottom w:val="single" w:sz="4" w:space="0" w:color="auto"/>
              <w:right w:val="single" w:sz="4" w:space="0" w:color="auto"/>
            </w:tcBorders>
            <w:vAlign w:val="center"/>
          </w:tcPr>
          <w:p w14:paraId="379D7719" w14:textId="77777777" w:rsidR="008A6046" w:rsidRPr="001A747D" w:rsidRDefault="008A6046" w:rsidP="001A747D">
            <w:pPr>
              <w:tabs>
                <w:tab w:val="center" w:pos="4800"/>
                <w:tab w:val="right" w:pos="9500"/>
              </w:tabs>
              <w:ind w:firstLineChars="0" w:firstLine="0"/>
              <w:rPr>
                <w:sz w:val="22"/>
                <w:szCs w:val="22"/>
              </w:rPr>
            </w:pPr>
            <w:r w:rsidRPr="001A747D">
              <w:rPr>
                <w:sz w:val="22"/>
                <w:szCs w:val="22"/>
              </w:rPr>
              <w:t>LG E900</w:t>
            </w:r>
          </w:p>
        </w:tc>
        <w:tc>
          <w:tcPr>
            <w:tcW w:w="1500" w:type="dxa"/>
            <w:tcBorders>
              <w:top w:val="single" w:sz="4" w:space="0" w:color="auto"/>
              <w:left w:val="single" w:sz="4" w:space="0" w:color="auto"/>
              <w:bottom w:val="single" w:sz="4" w:space="0" w:color="auto"/>
              <w:right w:val="single" w:sz="4" w:space="0" w:color="auto"/>
            </w:tcBorders>
            <w:vAlign w:val="center"/>
          </w:tcPr>
          <w:p w14:paraId="2EEECAC9" w14:textId="77777777" w:rsidR="008A6046" w:rsidRPr="001A747D" w:rsidRDefault="008A6046" w:rsidP="008A6046">
            <w:pPr>
              <w:tabs>
                <w:tab w:val="center" w:pos="4800"/>
                <w:tab w:val="right" w:pos="9500"/>
              </w:tabs>
              <w:ind w:firstLine="440"/>
              <w:jc w:val="left"/>
              <w:rPr>
                <w:sz w:val="22"/>
                <w:szCs w:val="22"/>
              </w:rPr>
            </w:pPr>
            <w:r w:rsidRPr="001A747D">
              <w:rPr>
                <w:sz w:val="22"/>
                <w:szCs w:val="22"/>
              </w:rPr>
              <w:t>4</w:t>
            </w:r>
          </w:p>
          <w:p w14:paraId="19E63D31" w14:textId="77777777" w:rsidR="008A6046" w:rsidRPr="001A747D" w:rsidRDefault="008A6046" w:rsidP="008A6046">
            <w:pPr>
              <w:tabs>
                <w:tab w:val="center" w:pos="4800"/>
                <w:tab w:val="right" w:pos="9500"/>
              </w:tabs>
              <w:ind w:firstLine="440"/>
              <w:jc w:val="left"/>
              <w:rPr>
                <w:sz w:val="22"/>
                <w:szCs w:val="22"/>
              </w:rPr>
            </w:pPr>
            <w:r w:rsidRPr="001A747D">
              <w:rPr>
                <w:sz w:val="22"/>
                <w:szCs w:val="22"/>
              </w:rPr>
              <w:t>8</w:t>
            </w:r>
          </w:p>
          <w:p w14:paraId="30C62ECF" w14:textId="77777777" w:rsidR="008A6046" w:rsidRPr="001A747D" w:rsidRDefault="008A6046" w:rsidP="008A6046">
            <w:pPr>
              <w:tabs>
                <w:tab w:val="center" w:pos="4800"/>
                <w:tab w:val="right" w:pos="9500"/>
              </w:tabs>
              <w:ind w:firstLine="440"/>
              <w:jc w:val="left"/>
              <w:rPr>
                <w:sz w:val="22"/>
                <w:szCs w:val="22"/>
              </w:rPr>
            </w:pPr>
            <w:r w:rsidRPr="001A747D">
              <w:rPr>
                <w:sz w:val="22"/>
                <w:szCs w:val="22"/>
              </w:rPr>
              <w:t>16</w:t>
            </w:r>
          </w:p>
        </w:tc>
        <w:tc>
          <w:tcPr>
            <w:tcW w:w="1500" w:type="dxa"/>
            <w:tcBorders>
              <w:top w:val="single" w:sz="4" w:space="0" w:color="auto"/>
              <w:left w:val="single" w:sz="4" w:space="0" w:color="auto"/>
              <w:bottom w:val="single" w:sz="4" w:space="0" w:color="auto"/>
              <w:right w:val="single" w:sz="4" w:space="0" w:color="auto"/>
            </w:tcBorders>
            <w:vAlign w:val="center"/>
          </w:tcPr>
          <w:p w14:paraId="3DFE82E8" w14:textId="77777777" w:rsidR="008A6046" w:rsidRPr="001A747D" w:rsidRDefault="008A6046" w:rsidP="008A6046">
            <w:pPr>
              <w:tabs>
                <w:tab w:val="center" w:pos="4800"/>
                <w:tab w:val="right" w:pos="9500"/>
              </w:tabs>
              <w:ind w:firstLine="440"/>
              <w:jc w:val="center"/>
              <w:rPr>
                <w:sz w:val="22"/>
                <w:szCs w:val="22"/>
              </w:rPr>
            </w:pPr>
            <w:r w:rsidRPr="001A747D">
              <w:rPr>
                <w:sz w:val="22"/>
                <w:szCs w:val="22"/>
              </w:rPr>
              <w:t>4000</w:t>
            </w:r>
          </w:p>
          <w:p w14:paraId="67F0D199" w14:textId="77777777" w:rsidR="008A6046" w:rsidRPr="001A747D" w:rsidRDefault="008A6046" w:rsidP="008A6046">
            <w:pPr>
              <w:tabs>
                <w:tab w:val="center" w:pos="4800"/>
                <w:tab w:val="right" w:pos="9500"/>
              </w:tabs>
              <w:ind w:firstLine="440"/>
              <w:jc w:val="center"/>
              <w:rPr>
                <w:sz w:val="22"/>
                <w:szCs w:val="22"/>
              </w:rPr>
            </w:pPr>
            <w:r w:rsidRPr="001A747D">
              <w:rPr>
                <w:sz w:val="22"/>
                <w:szCs w:val="22"/>
              </w:rPr>
              <w:t>2000</w:t>
            </w:r>
          </w:p>
          <w:p w14:paraId="1CA5DA30" w14:textId="77777777" w:rsidR="008A6046" w:rsidRPr="001A747D" w:rsidRDefault="008A6046" w:rsidP="008A6046">
            <w:pPr>
              <w:tabs>
                <w:tab w:val="center" w:pos="4800"/>
                <w:tab w:val="right" w:pos="9500"/>
              </w:tabs>
              <w:ind w:firstLine="440"/>
              <w:jc w:val="center"/>
              <w:rPr>
                <w:sz w:val="22"/>
                <w:szCs w:val="22"/>
              </w:rPr>
            </w:pPr>
            <w:r w:rsidRPr="001A747D">
              <w:rPr>
                <w:sz w:val="22"/>
                <w:szCs w:val="22"/>
              </w:rPr>
              <w:t>1000</w:t>
            </w:r>
          </w:p>
        </w:tc>
        <w:tc>
          <w:tcPr>
            <w:tcW w:w="1500" w:type="dxa"/>
            <w:tcBorders>
              <w:top w:val="single" w:sz="4" w:space="0" w:color="auto"/>
              <w:left w:val="single" w:sz="4" w:space="0" w:color="auto"/>
              <w:bottom w:val="single" w:sz="4" w:space="0" w:color="auto"/>
            </w:tcBorders>
            <w:vAlign w:val="center"/>
          </w:tcPr>
          <w:p w14:paraId="21B023BA" w14:textId="77777777" w:rsidR="008A6046" w:rsidRPr="001A747D" w:rsidRDefault="008A6046" w:rsidP="008A6046">
            <w:pPr>
              <w:tabs>
                <w:tab w:val="center" w:pos="4800"/>
                <w:tab w:val="right" w:pos="9500"/>
              </w:tabs>
              <w:ind w:firstLine="440"/>
              <w:jc w:val="center"/>
              <w:rPr>
                <w:sz w:val="22"/>
                <w:szCs w:val="22"/>
              </w:rPr>
            </w:pPr>
            <w:r w:rsidRPr="001A747D">
              <w:rPr>
                <w:sz w:val="22"/>
                <w:szCs w:val="22"/>
              </w:rPr>
              <w:t>8%</w:t>
            </w:r>
          </w:p>
          <w:p w14:paraId="7D576A90" w14:textId="77777777" w:rsidR="008A6046" w:rsidRPr="001A747D" w:rsidRDefault="008A6046" w:rsidP="008A6046">
            <w:pPr>
              <w:tabs>
                <w:tab w:val="center" w:pos="4800"/>
                <w:tab w:val="right" w:pos="9500"/>
              </w:tabs>
              <w:ind w:firstLine="440"/>
              <w:jc w:val="center"/>
              <w:rPr>
                <w:sz w:val="22"/>
                <w:szCs w:val="22"/>
              </w:rPr>
            </w:pPr>
            <w:r w:rsidRPr="001A747D">
              <w:rPr>
                <w:sz w:val="22"/>
                <w:szCs w:val="22"/>
              </w:rPr>
              <w:t>1%</w:t>
            </w:r>
          </w:p>
          <w:p w14:paraId="1DA007E8" w14:textId="77777777" w:rsidR="008A6046" w:rsidRPr="001A747D" w:rsidRDefault="008A6046" w:rsidP="008A6046">
            <w:pPr>
              <w:tabs>
                <w:tab w:val="center" w:pos="4800"/>
                <w:tab w:val="right" w:pos="9500"/>
              </w:tabs>
              <w:ind w:firstLine="440"/>
              <w:jc w:val="center"/>
              <w:rPr>
                <w:sz w:val="22"/>
                <w:szCs w:val="22"/>
              </w:rPr>
            </w:pPr>
            <w:r w:rsidRPr="001A747D">
              <w:rPr>
                <w:sz w:val="22"/>
                <w:szCs w:val="22"/>
              </w:rPr>
              <w:t>0%</w:t>
            </w:r>
          </w:p>
        </w:tc>
      </w:tr>
    </w:tbl>
    <w:p w14:paraId="29FF05D6" w14:textId="77777777" w:rsidR="00105C12" w:rsidRDefault="00105C12" w:rsidP="00105C12">
      <w:pPr>
        <w:spacing w:after="200"/>
        <w:ind w:firstLineChars="0" w:firstLine="0"/>
        <w:rPr>
          <w:sz w:val="22"/>
          <w:lang w:eastAsia="zh-CN"/>
        </w:rPr>
      </w:pPr>
    </w:p>
    <w:p w14:paraId="378FB4A4" w14:textId="77777777" w:rsidR="008A6046" w:rsidRPr="00710717" w:rsidRDefault="008A6046" w:rsidP="00105C12">
      <w:pPr>
        <w:spacing w:after="200"/>
        <w:ind w:firstLineChars="0" w:firstLine="0"/>
        <w:rPr>
          <w:lang w:eastAsia="zh-CN"/>
        </w:rPr>
      </w:pPr>
      <w:r w:rsidRPr="00710717">
        <w:rPr>
          <w:rFonts w:hint="eastAsia"/>
          <w:lang w:eastAsia="zh-CN"/>
        </w:rPr>
        <w:t>使用串行通信协议分析有效数据。图</w:t>
      </w:r>
      <w:r w:rsidRPr="00710717">
        <w:rPr>
          <w:lang w:eastAsia="zh-CN"/>
        </w:rPr>
        <w:t>3</w:t>
      </w:r>
      <w:r w:rsidR="00105C12" w:rsidRPr="00710717">
        <w:rPr>
          <w:lang w:eastAsia="zh-CN"/>
        </w:rPr>
        <w:t>.2</w:t>
      </w:r>
      <w:r w:rsidRPr="00710717">
        <w:rPr>
          <w:rFonts w:hint="eastAsia"/>
          <w:lang w:eastAsia="zh-CN"/>
        </w:rPr>
        <w:t>（</w:t>
      </w:r>
      <w:r w:rsidRPr="00710717">
        <w:rPr>
          <w:lang w:eastAsia="zh-CN"/>
        </w:rPr>
        <w:t>a</w:t>
      </w:r>
      <w:r w:rsidRPr="00710717">
        <w:rPr>
          <w:rFonts w:hint="eastAsia"/>
          <w:lang w:eastAsia="zh-CN"/>
        </w:rPr>
        <w:t>）显示了包含</w:t>
      </w:r>
      <w:r w:rsidRPr="00710717">
        <w:rPr>
          <w:lang w:eastAsia="zh-CN"/>
        </w:rPr>
        <w:t>1</w:t>
      </w:r>
      <w:r w:rsidRPr="00710717">
        <w:rPr>
          <w:rFonts w:hint="eastAsia"/>
          <w:lang w:eastAsia="zh-CN"/>
        </w:rPr>
        <w:t>个起始位，</w:t>
      </w:r>
      <w:r w:rsidRPr="00710717">
        <w:rPr>
          <w:lang w:eastAsia="zh-CN"/>
        </w:rPr>
        <w:t>8</w:t>
      </w:r>
      <w:r w:rsidRPr="00710717">
        <w:rPr>
          <w:rFonts w:hint="eastAsia"/>
          <w:lang w:eastAsia="zh-CN"/>
        </w:rPr>
        <w:t>个有效数据位，</w:t>
      </w:r>
      <w:r w:rsidRPr="00710717">
        <w:rPr>
          <w:lang w:eastAsia="zh-CN"/>
        </w:rPr>
        <w:t>1</w:t>
      </w:r>
      <w:r w:rsidRPr="00710717">
        <w:rPr>
          <w:rFonts w:hint="eastAsia"/>
          <w:lang w:eastAsia="zh-CN"/>
        </w:rPr>
        <w:t>个奇偶校验位，</w:t>
      </w:r>
      <w:r w:rsidRPr="00710717">
        <w:rPr>
          <w:lang w:eastAsia="zh-CN"/>
        </w:rPr>
        <w:t>1</w:t>
      </w:r>
      <w:r w:rsidRPr="00710717">
        <w:rPr>
          <w:rFonts w:hint="eastAsia"/>
          <w:lang w:eastAsia="zh-CN"/>
        </w:rPr>
        <w:t>个停止位和</w:t>
      </w:r>
      <w:r w:rsidRPr="00710717">
        <w:rPr>
          <w:lang w:eastAsia="zh-CN"/>
        </w:rPr>
        <w:t>1</w:t>
      </w:r>
      <w:r w:rsidRPr="00710717">
        <w:rPr>
          <w:rFonts w:hint="eastAsia"/>
          <w:lang w:eastAsia="zh-CN"/>
        </w:rPr>
        <w:t>个空闲位的传统帧格式。无论传输错误如何，有效数据比率显然是大约</w:t>
      </w:r>
      <w:r w:rsidRPr="00710717">
        <w:rPr>
          <w:lang w:eastAsia="zh-CN"/>
        </w:rPr>
        <w:t>66.7</w:t>
      </w:r>
      <w:r w:rsidRPr="00710717">
        <w:rPr>
          <w:rFonts w:hint="eastAsia"/>
          <w:lang w:eastAsia="zh-CN"/>
        </w:rPr>
        <w:t>％。为了提高有效数据率，将</w:t>
      </w:r>
      <w:r w:rsidRPr="00710717">
        <w:rPr>
          <w:lang w:eastAsia="zh-CN"/>
        </w:rPr>
        <w:t>8</w:t>
      </w:r>
      <w:r w:rsidRPr="00710717">
        <w:rPr>
          <w:rFonts w:hint="eastAsia"/>
          <w:lang w:eastAsia="zh-CN"/>
        </w:rPr>
        <w:t>位有效数据更改为动态缓冲区，如图</w:t>
      </w:r>
      <w:r w:rsidRPr="00710717">
        <w:rPr>
          <w:lang w:eastAsia="zh-CN"/>
        </w:rPr>
        <w:t>3</w:t>
      </w:r>
      <w:r w:rsidR="00520727" w:rsidRPr="00710717">
        <w:rPr>
          <w:lang w:eastAsia="zh-CN"/>
        </w:rPr>
        <w:t>.2</w:t>
      </w:r>
      <w:r w:rsidRPr="00710717">
        <w:rPr>
          <w:rFonts w:hint="eastAsia"/>
          <w:lang w:eastAsia="zh-CN"/>
        </w:rPr>
        <w:t>（</w:t>
      </w:r>
      <w:r w:rsidRPr="00710717">
        <w:rPr>
          <w:lang w:eastAsia="zh-CN"/>
        </w:rPr>
        <w:t>b</w:t>
      </w:r>
      <w:r w:rsidRPr="00710717">
        <w:rPr>
          <w:rFonts w:hint="eastAsia"/>
          <w:lang w:eastAsia="zh-CN"/>
        </w:rPr>
        <w:t>）所示。考虑到通信的同步和实时性，找到了</w:t>
      </w:r>
      <w:r w:rsidRPr="00710717">
        <w:rPr>
          <w:lang w:eastAsia="zh-CN"/>
        </w:rPr>
        <w:t>128</w:t>
      </w:r>
      <w:r w:rsidRPr="00710717">
        <w:rPr>
          <w:rFonts w:hint="eastAsia"/>
          <w:lang w:eastAsia="zh-CN"/>
        </w:rPr>
        <w:t>位的缓冲区可以达到平衡，其中有效数据率约为</w:t>
      </w:r>
      <w:r w:rsidRPr="00710717">
        <w:rPr>
          <w:lang w:eastAsia="zh-CN"/>
        </w:rPr>
        <w:t>96.96</w:t>
      </w:r>
      <w:r w:rsidRPr="00710717">
        <w:rPr>
          <w:rFonts w:hint="eastAsia"/>
          <w:lang w:eastAsia="zh-CN"/>
        </w:rPr>
        <w:t>％。</w:t>
      </w:r>
    </w:p>
    <w:p w14:paraId="1F11BF83" w14:textId="77777777" w:rsidR="008A6046" w:rsidRDefault="0014685D" w:rsidP="00180A5A">
      <w:pPr>
        <w:spacing w:after="200"/>
        <w:ind w:firstLine="440"/>
        <w:jc w:val="center"/>
        <w:rPr>
          <w:sz w:val="16"/>
          <w:szCs w:val="16"/>
        </w:rPr>
      </w:pPr>
      <w:r>
        <w:rPr>
          <w:noProof/>
          <w:sz w:val="22"/>
          <w:lang w:eastAsia="zh-CN" w:bidi="ar-SA"/>
        </w:rPr>
        <w:lastRenderedPageBreak/>
        <w:drawing>
          <wp:inline distT="0" distB="0" distL="0" distR="0" wp14:anchorId="4243FB7D" wp14:editId="4513D33C">
            <wp:extent cx="3362325" cy="2188845"/>
            <wp:effectExtent l="0" t="0" r="0" b="0"/>
            <wp:docPr id="280" name="Pictur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1"/>
                    <pic:cNvPicPr>
                      <a:picLocks/>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362325" cy="2188845"/>
                    </a:xfrm>
                    <a:prstGeom prst="rect">
                      <a:avLst/>
                    </a:prstGeom>
                    <a:noFill/>
                    <a:ln>
                      <a:noFill/>
                    </a:ln>
                  </pic:spPr>
                </pic:pic>
              </a:graphicData>
            </a:graphic>
          </wp:inline>
        </w:drawing>
      </w:r>
    </w:p>
    <w:p w14:paraId="06ECC675" w14:textId="77777777" w:rsidR="007265C9" w:rsidRPr="00710717" w:rsidRDefault="007265C9" w:rsidP="00710717">
      <w:pPr>
        <w:ind w:firstLineChars="0" w:firstLine="0"/>
        <w:jc w:val="center"/>
        <w:rPr>
          <w:szCs w:val="24"/>
          <w:lang w:eastAsia="zh-CN"/>
        </w:rPr>
      </w:pPr>
      <w:bookmarkStart w:id="143" w:name="_Toc517956297"/>
      <w:r w:rsidRPr="00710717">
        <w:rPr>
          <w:rFonts w:hint="eastAsia"/>
          <w:szCs w:val="24"/>
          <w:lang w:eastAsia="zh-CN"/>
        </w:rPr>
        <w:t>图</w:t>
      </w:r>
      <w:r w:rsidRPr="00710717">
        <w:rPr>
          <w:szCs w:val="24"/>
          <w:lang w:eastAsia="zh-CN"/>
        </w:rPr>
        <w:t>3.</w:t>
      </w:r>
      <w:r w:rsidRPr="00710717">
        <w:rPr>
          <w:szCs w:val="24"/>
          <w:lang w:eastAsia="zh-CN"/>
        </w:rPr>
        <w:fldChar w:fldCharType="begin"/>
      </w:r>
      <w:r w:rsidRPr="00710717">
        <w:rPr>
          <w:szCs w:val="24"/>
          <w:lang w:eastAsia="zh-CN"/>
        </w:rPr>
        <w:instrText xml:space="preserve"> SEQ </w:instrText>
      </w:r>
      <w:r w:rsidRPr="00710717">
        <w:rPr>
          <w:rFonts w:hint="eastAsia"/>
          <w:szCs w:val="24"/>
          <w:lang w:eastAsia="zh-CN"/>
        </w:rPr>
        <w:instrText>图</w:instrText>
      </w:r>
      <w:r w:rsidRPr="00710717">
        <w:rPr>
          <w:szCs w:val="24"/>
          <w:lang w:eastAsia="zh-CN"/>
        </w:rPr>
        <w:instrText xml:space="preserve">3. \* ARABIC </w:instrText>
      </w:r>
      <w:r w:rsidRPr="00710717">
        <w:rPr>
          <w:szCs w:val="24"/>
          <w:lang w:eastAsia="zh-CN"/>
        </w:rPr>
        <w:fldChar w:fldCharType="separate"/>
      </w:r>
      <w:r w:rsidR="00180A5A">
        <w:rPr>
          <w:noProof/>
          <w:szCs w:val="24"/>
          <w:lang w:eastAsia="zh-CN"/>
        </w:rPr>
        <w:t>2</w:t>
      </w:r>
      <w:r w:rsidRPr="00710717">
        <w:rPr>
          <w:szCs w:val="24"/>
          <w:lang w:eastAsia="zh-CN"/>
        </w:rPr>
        <w:fldChar w:fldCharType="end"/>
      </w:r>
      <w:r w:rsidRPr="00710717">
        <w:rPr>
          <w:szCs w:val="24"/>
          <w:lang w:eastAsia="zh-CN"/>
        </w:rPr>
        <w:t xml:space="preserve"> </w:t>
      </w:r>
      <w:r w:rsidRPr="00710717">
        <w:rPr>
          <w:rFonts w:hint="eastAsia"/>
          <w:szCs w:val="24"/>
          <w:lang w:eastAsia="zh-CN"/>
        </w:rPr>
        <w:t>串行和动态缓冲区格式</w:t>
      </w:r>
      <w:bookmarkEnd w:id="143"/>
    </w:p>
    <w:p w14:paraId="44861D04" w14:textId="77777777" w:rsidR="00520727" w:rsidRPr="00710717" w:rsidRDefault="008A6046" w:rsidP="00710717">
      <w:pPr>
        <w:ind w:firstLineChars="0" w:firstLine="0"/>
        <w:jc w:val="center"/>
        <w:rPr>
          <w:szCs w:val="24"/>
          <w:lang w:eastAsia="zh-CN"/>
        </w:rPr>
      </w:pPr>
      <w:r w:rsidRPr="00710717">
        <w:rPr>
          <w:szCs w:val="24"/>
          <w:lang w:eastAsia="zh-CN"/>
        </w:rPr>
        <w:t>Fig. 3.</w:t>
      </w:r>
      <w:r w:rsidR="00105C12" w:rsidRPr="00710717">
        <w:rPr>
          <w:szCs w:val="24"/>
          <w:lang w:eastAsia="zh-CN"/>
        </w:rPr>
        <w:t>2</w:t>
      </w:r>
      <w:r w:rsidRPr="00710717">
        <w:rPr>
          <w:szCs w:val="24"/>
          <w:lang w:eastAsia="zh-CN"/>
        </w:rPr>
        <w:t xml:space="preserve"> Serial and Dynamic buffer format</w:t>
      </w:r>
    </w:p>
    <w:p w14:paraId="68140A3A" w14:textId="77777777" w:rsidR="008A6046" w:rsidRPr="00710717" w:rsidRDefault="008A6046" w:rsidP="00710717">
      <w:pPr>
        <w:ind w:firstLineChars="0" w:firstLine="0"/>
        <w:jc w:val="center"/>
        <w:rPr>
          <w:szCs w:val="24"/>
        </w:rPr>
      </w:pPr>
    </w:p>
    <w:p w14:paraId="63D942DD" w14:textId="77777777" w:rsidR="008A6046" w:rsidRPr="00710717" w:rsidRDefault="008A6046" w:rsidP="008A6046">
      <w:pPr>
        <w:spacing w:after="200"/>
        <w:rPr>
          <w:szCs w:val="24"/>
          <w:lang w:eastAsia="zh-CN"/>
        </w:rPr>
      </w:pPr>
      <w:r w:rsidRPr="00710717">
        <w:rPr>
          <w:rFonts w:hint="eastAsia"/>
          <w:szCs w:val="24"/>
          <w:lang w:eastAsia="zh-CN"/>
        </w:rPr>
        <w:t>如图</w:t>
      </w:r>
      <w:r w:rsidR="00105C12" w:rsidRPr="00710717">
        <w:rPr>
          <w:szCs w:val="24"/>
          <w:lang w:eastAsia="zh-CN"/>
        </w:rPr>
        <w:t>3.3</w:t>
      </w:r>
      <w:r w:rsidRPr="00710717">
        <w:rPr>
          <w:rFonts w:hint="eastAsia"/>
          <w:szCs w:val="24"/>
          <w:lang w:eastAsia="zh-CN"/>
        </w:rPr>
        <w:t>所示，它演示了具有</w:t>
      </w:r>
      <w:r w:rsidRPr="00710717">
        <w:rPr>
          <w:szCs w:val="24"/>
          <w:lang w:eastAsia="zh-CN"/>
        </w:rPr>
        <w:t>128</w:t>
      </w:r>
      <w:r w:rsidRPr="00710717">
        <w:rPr>
          <w:rFonts w:hint="eastAsia"/>
          <w:szCs w:val="24"/>
          <w:lang w:eastAsia="zh-CN"/>
        </w:rPr>
        <w:t>位缓冲区的</w:t>
      </w:r>
      <w:r w:rsidRPr="00710717">
        <w:rPr>
          <w:szCs w:val="24"/>
          <w:lang w:eastAsia="zh-CN"/>
        </w:rPr>
        <w:t>HiJack</w:t>
      </w:r>
      <w:r w:rsidRPr="00710717">
        <w:rPr>
          <w:rFonts w:hint="eastAsia"/>
          <w:szCs w:val="24"/>
          <w:lang w:eastAsia="zh-CN"/>
        </w:rPr>
        <w:t>的性能。</w:t>
      </w:r>
    </w:p>
    <w:p w14:paraId="20E6F26D" w14:textId="77777777" w:rsidR="008A6046" w:rsidRPr="00000C84" w:rsidRDefault="008A6046" w:rsidP="008A6046">
      <w:pPr>
        <w:spacing w:after="200"/>
        <w:ind w:firstLine="440"/>
        <w:rPr>
          <w:sz w:val="22"/>
          <w:lang w:eastAsia="zh-CN"/>
        </w:rPr>
      </w:pPr>
    </w:p>
    <w:p w14:paraId="56EF06C7" w14:textId="77777777" w:rsidR="008A6046" w:rsidRDefault="0014685D" w:rsidP="008A6046">
      <w:pPr>
        <w:spacing w:after="200"/>
        <w:ind w:firstLine="440"/>
        <w:jc w:val="center"/>
      </w:pPr>
      <w:r>
        <w:rPr>
          <w:noProof/>
          <w:sz w:val="22"/>
          <w:lang w:eastAsia="zh-CN" w:bidi="ar-SA"/>
        </w:rPr>
        <w:drawing>
          <wp:inline distT="0" distB="0" distL="0" distR="0" wp14:anchorId="249B830F" wp14:editId="7CFF9D41">
            <wp:extent cx="3519170" cy="2115185"/>
            <wp:effectExtent l="0" t="0" r="0" b="0"/>
            <wp:docPr id="281" name="Pictur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2"/>
                    <pic:cNvPicPr>
                      <a:picLocks/>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519170" cy="2115185"/>
                    </a:xfrm>
                    <a:prstGeom prst="rect">
                      <a:avLst/>
                    </a:prstGeom>
                    <a:noFill/>
                    <a:ln>
                      <a:noFill/>
                    </a:ln>
                  </pic:spPr>
                </pic:pic>
              </a:graphicData>
            </a:graphic>
          </wp:inline>
        </w:drawing>
      </w:r>
    </w:p>
    <w:p w14:paraId="2AE3EF90" w14:textId="77777777" w:rsidR="007265C9" w:rsidRDefault="007265C9" w:rsidP="00710717">
      <w:pPr>
        <w:ind w:firstLineChars="0" w:firstLine="0"/>
        <w:jc w:val="center"/>
        <w:rPr>
          <w:szCs w:val="24"/>
          <w:lang w:eastAsia="zh-CN"/>
        </w:rPr>
      </w:pPr>
      <w:bookmarkStart w:id="144" w:name="_Toc517956298"/>
      <w:r w:rsidRPr="00710717">
        <w:rPr>
          <w:rFonts w:hint="eastAsia"/>
          <w:szCs w:val="24"/>
          <w:lang w:eastAsia="zh-CN"/>
        </w:rPr>
        <w:t>图</w:t>
      </w:r>
      <w:r w:rsidRPr="00710717">
        <w:rPr>
          <w:szCs w:val="24"/>
          <w:lang w:eastAsia="zh-CN"/>
        </w:rPr>
        <w:t>3.</w:t>
      </w:r>
      <w:r w:rsidRPr="00710717">
        <w:rPr>
          <w:szCs w:val="24"/>
          <w:lang w:eastAsia="zh-CN"/>
        </w:rPr>
        <w:fldChar w:fldCharType="begin"/>
      </w:r>
      <w:r w:rsidRPr="00710717">
        <w:rPr>
          <w:szCs w:val="24"/>
          <w:lang w:eastAsia="zh-CN"/>
        </w:rPr>
        <w:instrText xml:space="preserve"> SEQ </w:instrText>
      </w:r>
      <w:r w:rsidRPr="00710717">
        <w:rPr>
          <w:rFonts w:hint="eastAsia"/>
          <w:szCs w:val="24"/>
          <w:lang w:eastAsia="zh-CN"/>
        </w:rPr>
        <w:instrText>图</w:instrText>
      </w:r>
      <w:r w:rsidRPr="00710717">
        <w:rPr>
          <w:szCs w:val="24"/>
          <w:lang w:eastAsia="zh-CN"/>
        </w:rPr>
        <w:instrText xml:space="preserve">3. \* ARABIC </w:instrText>
      </w:r>
      <w:r w:rsidRPr="00710717">
        <w:rPr>
          <w:szCs w:val="24"/>
          <w:lang w:eastAsia="zh-CN"/>
        </w:rPr>
        <w:fldChar w:fldCharType="separate"/>
      </w:r>
      <w:r w:rsidR="00180A5A">
        <w:rPr>
          <w:noProof/>
          <w:szCs w:val="24"/>
          <w:lang w:eastAsia="zh-CN"/>
        </w:rPr>
        <w:t>3</w:t>
      </w:r>
      <w:r w:rsidRPr="00710717">
        <w:rPr>
          <w:szCs w:val="24"/>
          <w:lang w:eastAsia="zh-CN"/>
        </w:rPr>
        <w:fldChar w:fldCharType="end"/>
      </w:r>
      <w:r>
        <w:rPr>
          <w:szCs w:val="24"/>
          <w:lang w:eastAsia="zh-CN"/>
        </w:rPr>
        <w:t xml:space="preserve"> </w:t>
      </w:r>
      <w:r w:rsidRPr="00710717">
        <w:rPr>
          <w:rFonts w:hint="eastAsia"/>
          <w:szCs w:val="24"/>
          <w:lang w:eastAsia="zh-CN"/>
        </w:rPr>
        <w:t>数据压缩比</w:t>
      </w:r>
      <w:bookmarkEnd w:id="144"/>
    </w:p>
    <w:p w14:paraId="056A370A" w14:textId="77777777" w:rsidR="008A6046" w:rsidRPr="00710717" w:rsidRDefault="008A6046" w:rsidP="00710717">
      <w:pPr>
        <w:ind w:firstLineChars="0" w:firstLine="0"/>
        <w:jc w:val="center"/>
        <w:rPr>
          <w:szCs w:val="24"/>
          <w:lang w:eastAsia="zh-CN"/>
        </w:rPr>
      </w:pPr>
      <w:r w:rsidRPr="00710717">
        <w:rPr>
          <w:rFonts w:hint="eastAsia"/>
          <w:szCs w:val="24"/>
          <w:lang w:eastAsia="zh-CN"/>
        </w:rPr>
        <w:t>样品的范围从</w:t>
      </w:r>
      <w:r w:rsidRPr="00710717">
        <w:rPr>
          <w:szCs w:val="24"/>
          <w:lang w:eastAsia="zh-CN"/>
        </w:rPr>
        <w:t>0.01KB</w:t>
      </w:r>
      <w:r w:rsidRPr="00710717">
        <w:rPr>
          <w:rFonts w:hint="eastAsia"/>
          <w:szCs w:val="24"/>
          <w:lang w:eastAsia="zh-CN"/>
        </w:rPr>
        <w:t>到</w:t>
      </w:r>
      <w:r w:rsidRPr="00710717">
        <w:rPr>
          <w:szCs w:val="24"/>
          <w:lang w:eastAsia="zh-CN"/>
        </w:rPr>
        <w:t>100000 KB</w:t>
      </w:r>
      <w:r w:rsidRPr="00710717">
        <w:rPr>
          <w:rFonts w:hint="eastAsia"/>
          <w:szCs w:val="24"/>
          <w:lang w:eastAsia="zh-CN"/>
        </w:rPr>
        <w:t>。压缩比稳定在</w:t>
      </w:r>
      <w:r w:rsidRPr="00710717">
        <w:rPr>
          <w:szCs w:val="24"/>
          <w:lang w:eastAsia="zh-CN"/>
        </w:rPr>
        <w:t>52</w:t>
      </w:r>
      <w:r w:rsidRPr="00710717">
        <w:rPr>
          <w:rFonts w:hint="eastAsia"/>
          <w:szCs w:val="24"/>
          <w:lang w:eastAsia="zh-CN"/>
        </w:rPr>
        <w:t>％左右。</w:t>
      </w:r>
    </w:p>
    <w:p w14:paraId="56CE384C" w14:textId="77777777" w:rsidR="00520727" w:rsidRDefault="00105C12" w:rsidP="00710717">
      <w:pPr>
        <w:ind w:firstLineChars="0" w:firstLine="0"/>
        <w:jc w:val="center"/>
        <w:rPr>
          <w:szCs w:val="24"/>
          <w:lang w:eastAsia="zh-CN"/>
        </w:rPr>
      </w:pPr>
      <w:r w:rsidRPr="00710717">
        <w:rPr>
          <w:szCs w:val="24"/>
          <w:lang w:eastAsia="zh-CN"/>
        </w:rPr>
        <w:t>Fig. 3.3</w:t>
      </w:r>
      <w:r w:rsidR="008A6046" w:rsidRPr="00710717">
        <w:rPr>
          <w:szCs w:val="24"/>
          <w:lang w:eastAsia="zh-CN"/>
        </w:rPr>
        <w:t xml:space="preserve"> The data compression ratio </w:t>
      </w:r>
    </w:p>
    <w:p w14:paraId="4052A841" w14:textId="77777777" w:rsidR="008A6046" w:rsidRPr="00710717" w:rsidRDefault="008A6046" w:rsidP="00710717">
      <w:pPr>
        <w:ind w:firstLineChars="0" w:firstLine="0"/>
        <w:jc w:val="center"/>
        <w:rPr>
          <w:szCs w:val="24"/>
          <w:lang w:eastAsia="zh-CN"/>
        </w:rPr>
      </w:pPr>
      <w:r w:rsidRPr="00710717">
        <w:rPr>
          <w:szCs w:val="24"/>
          <w:lang w:eastAsia="zh-CN"/>
        </w:rPr>
        <w:t>The range of the samples is from 0.01 KB to 100000 KB. The compression ratio is stable about 52%</w:t>
      </w:r>
      <w:r w:rsidR="00520727">
        <w:rPr>
          <w:szCs w:val="24"/>
          <w:lang w:eastAsia="zh-CN"/>
        </w:rPr>
        <w:t>.</w:t>
      </w:r>
    </w:p>
    <w:p w14:paraId="3E0DADFD" w14:textId="77777777" w:rsidR="00B138A1" w:rsidRDefault="007733FE" w:rsidP="001D0743">
      <w:pPr>
        <w:pStyle w:val="3"/>
        <w:spacing w:before="120"/>
        <w:rPr>
          <w:lang w:eastAsia="zh-CN"/>
        </w:rPr>
      </w:pPr>
      <w:bookmarkStart w:id="145" w:name="_Toc517963804"/>
      <w:bookmarkStart w:id="146" w:name="_Toc518474538"/>
      <w:r>
        <w:rPr>
          <w:rFonts w:hint="eastAsia"/>
          <w:lang w:eastAsia="zh-CN"/>
        </w:rPr>
        <w:lastRenderedPageBreak/>
        <w:t>3</w:t>
      </w:r>
      <w:r w:rsidR="00B138A1">
        <w:rPr>
          <w:rFonts w:hint="eastAsia"/>
          <w:lang w:eastAsia="zh-CN"/>
        </w:rPr>
        <w:t>.2.2</w:t>
      </w:r>
      <w:r w:rsidR="00CF156D">
        <w:rPr>
          <w:rFonts w:hint="eastAsia"/>
          <w:lang w:eastAsia="zh-CN"/>
        </w:rPr>
        <w:t xml:space="preserve"> </w:t>
      </w:r>
      <w:r w:rsidR="00B05EF4">
        <w:rPr>
          <w:rFonts w:hint="eastAsia"/>
          <w:lang w:eastAsia="zh-CN"/>
        </w:rPr>
        <w:t xml:space="preserve"> </w:t>
      </w:r>
      <w:bookmarkEnd w:id="140"/>
      <w:r w:rsidR="008A6046">
        <w:rPr>
          <w:rFonts w:hint="eastAsia"/>
          <w:lang w:eastAsia="zh-CN"/>
        </w:rPr>
        <w:t>数据压缩</w:t>
      </w:r>
      <w:bookmarkEnd w:id="145"/>
      <w:bookmarkEnd w:id="146"/>
    </w:p>
    <w:p w14:paraId="2DD89DBA" w14:textId="77777777" w:rsidR="008A6046" w:rsidRPr="00710717" w:rsidRDefault="008A6046" w:rsidP="008A6046">
      <w:pPr>
        <w:spacing w:after="200"/>
        <w:rPr>
          <w:szCs w:val="24"/>
          <w:lang w:eastAsia="zh-CN"/>
        </w:rPr>
      </w:pPr>
      <w:bookmarkStart w:id="147" w:name="_Toc351292501"/>
      <w:r w:rsidRPr="00710717">
        <w:rPr>
          <w:rFonts w:hint="eastAsia"/>
          <w:szCs w:val="24"/>
          <w:lang w:eastAsia="zh-CN"/>
        </w:rPr>
        <w:t>有两个因素限制了使用这种技术可实现的波特率。第一个原因是手机的音频采样率分别为</w:t>
      </w:r>
      <w:r w:rsidRPr="00710717">
        <w:rPr>
          <w:szCs w:val="24"/>
          <w:lang w:eastAsia="zh-CN"/>
        </w:rPr>
        <w:t>iOS</w:t>
      </w:r>
      <w:r w:rsidRPr="00710717">
        <w:rPr>
          <w:rFonts w:hint="eastAsia"/>
          <w:szCs w:val="24"/>
          <w:lang w:eastAsia="zh-CN"/>
        </w:rPr>
        <w:t>，</w:t>
      </w:r>
      <w:r w:rsidRPr="00710717">
        <w:rPr>
          <w:szCs w:val="24"/>
          <w:lang w:eastAsia="zh-CN"/>
        </w:rPr>
        <w:t>Android</w:t>
      </w:r>
      <w:r w:rsidRPr="00710717">
        <w:rPr>
          <w:rFonts w:hint="eastAsia"/>
          <w:szCs w:val="24"/>
          <w:lang w:eastAsia="zh-CN"/>
        </w:rPr>
        <w:t>和</w:t>
      </w:r>
      <w:r w:rsidRPr="00710717">
        <w:rPr>
          <w:szCs w:val="24"/>
          <w:lang w:eastAsia="zh-CN"/>
        </w:rPr>
        <w:t>Windows Phone</w:t>
      </w:r>
      <w:r w:rsidRPr="00710717">
        <w:rPr>
          <w:rFonts w:hint="eastAsia"/>
          <w:szCs w:val="24"/>
          <w:lang w:eastAsia="zh-CN"/>
        </w:rPr>
        <w:t>的</w:t>
      </w:r>
      <w:r w:rsidRPr="00710717">
        <w:rPr>
          <w:szCs w:val="24"/>
          <w:lang w:eastAsia="zh-CN"/>
        </w:rPr>
        <w:t>44.1 kHz</w:t>
      </w:r>
      <w:r w:rsidRPr="00710717">
        <w:rPr>
          <w:rFonts w:hint="eastAsia"/>
          <w:szCs w:val="24"/>
          <w:lang w:eastAsia="zh-CN"/>
        </w:rPr>
        <w:t>，</w:t>
      </w:r>
      <w:r w:rsidRPr="00710717">
        <w:rPr>
          <w:szCs w:val="24"/>
          <w:lang w:eastAsia="zh-CN"/>
        </w:rPr>
        <w:t>44.1 kHz</w:t>
      </w:r>
      <w:r w:rsidRPr="00710717">
        <w:rPr>
          <w:rFonts w:hint="eastAsia"/>
          <w:szCs w:val="24"/>
          <w:lang w:eastAsia="zh-CN"/>
        </w:rPr>
        <w:t>和</w:t>
      </w:r>
      <w:r w:rsidRPr="00710717">
        <w:rPr>
          <w:szCs w:val="24"/>
          <w:lang w:eastAsia="zh-CN"/>
        </w:rPr>
        <w:t>16 kHz</w:t>
      </w:r>
      <w:r w:rsidRPr="00710717">
        <w:rPr>
          <w:rFonts w:hint="eastAsia"/>
          <w:szCs w:val="24"/>
          <w:lang w:eastAsia="zh-CN"/>
        </w:rPr>
        <w:t>，导致最大</w:t>
      </w:r>
      <w:r w:rsidRPr="00710717">
        <w:rPr>
          <w:szCs w:val="24"/>
          <w:lang w:eastAsia="zh-CN"/>
        </w:rPr>
        <w:t>UART</w:t>
      </w:r>
      <w:r w:rsidRPr="00710717">
        <w:rPr>
          <w:rFonts w:hint="eastAsia"/>
          <w:szCs w:val="24"/>
          <w:lang w:eastAsia="zh-CN"/>
        </w:rPr>
        <w:t>波特率</w:t>
      </w:r>
      <w:r w:rsidRPr="00710717">
        <w:rPr>
          <w:szCs w:val="24"/>
          <w:lang w:eastAsia="zh-CN"/>
        </w:rPr>
        <w:t>22.05 kbaud</w:t>
      </w:r>
      <w:r w:rsidRPr="00710717">
        <w:rPr>
          <w:rFonts w:hint="eastAsia"/>
          <w:szCs w:val="24"/>
          <w:lang w:eastAsia="zh-CN"/>
        </w:rPr>
        <w:t>，</w:t>
      </w:r>
      <w:r w:rsidRPr="00710717">
        <w:rPr>
          <w:szCs w:val="24"/>
          <w:lang w:eastAsia="zh-CN"/>
        </w:rPr>
        <w:t>22.05 kaud</w:t>
      </w:r>
      <w:r w:rsidRPr="00710717">
        <w:rPr>
          <w:rFonts w:hint="eastAsia"/>
          <w:szCs w:val="24"/>
          <w:lang w:eastAsia="zh-CN"/>
        </w:rPr>
        <w:t>和</w:t>
      </w:r>
      <w:r w:rsidRPr="00710717">
        <w:rPr>
          <w:szCs w:val="24"/>
          <w:lang w:eastAsia="zh-CN"/>
        </w:rPr>
        <w:t>8 kbaud</w:t>
      </w:r>
      <w:r w:rsidRPr="00710717">
        <w:rPr>
          <w:rFonts w:hint="eastAsia"/>
          <w:szCs w:val="24"/>
          <w:lang w:eastAsia="zh-CN"/>
        </w:rPr>
        <w:t>。第二个是微控制器（</w:t>
      </w:r>
      <w:r w:rsidRPr="00710717">
        <w:rPr>
          <w:szCs w:val="24"/>
          <w:lang w:eastAsia="zh-CN"/>
        </w:rPr>
        <w:t>MSP430 F1611</w:t>
      </w:r>
      <w:r w:rsidRPr="00710717">
        <w:rPr>
          <w:rFonts w:hint="eastAsia"/>
          <w:szCs w:val="24"/>
          <w:lang w:eastAsia="zh-CN"/>
        </w:rPr>
        <w:t>）上使用的时钟源。常用的晶体是</w:t>
      </w:r>
      <w:r w:rsidRPr="00710717">
        <w:rPr>
          <w:szCs w:val="24"/>
          <w:lang w:eastAsia="zh-CN"/>
        </w:rPr>
        <w:t>32768 Hz</w:t>
      </w:r>
      <w:r w:rsidRPr="00710717">
        <w:rPr>
          <w:rFonts w:hint="eastAsia"/>
          <w:szCs w:val="24"/>
          <w:lang w:eastAsia="zh-CN"/>
        </w:rPr>
        <w:t>。平衡时钟速度和数据速率非常重要。通过测试几种波特率组合，确定目前智能手机和德州仪器</w:t>
      </w:r>
      <w:r w:rsidRPr="00710717">
        <w:rPr>
          <w:szCs w:val="24"/>
          <w:lang w:eastAsia="zh-CN"/>
        </w:rPr>
        <w:t>MSP430F1611</w:t>
      </w:r>
      <w:r w:rsidRPr="00710717">
        <w:rPr>
          <w:rFonts w:hint="eastAsia"/>
          <w:szCs w:val="24"/>
          <w:lang w:eastAsia="zh-CN"/>
        </w:rPr>
        <w:t>组合的极限。结果如表</w:t>
      </w:r>
      <w:r w:rsidR="00E65DA8">
        <w:rPr>
          <w:rFonts w:hint="eastAsia"/>
          <w:szCs w:val="24"/>
          <w:lang w:eastAsia="zh-CN"/>
        </w:rPr>
        <w:t>3.</w:t>
      </w:r>
      <w:r w:rsidRPr="00710717">
        <w:rPr>
          <w:szCs w:val="24"/>
          <w:lang w:eastAsia="zh-CN"/>
        </w:rPr>
        <w:t>1</w:t>
      </w:r>
      <w:r w:rsidRPr="00710717">
        <w:rPr>
          <w:rFonts w:hint="eastAsia"/>
          <w:szCs w:val="24"/>
          <w:lang w:eastAsia="zh-CN"/>
        </w:rPr>
        <w:t>所示。测试采用了结合霍夫曼和</w:t>
      </w:r>
      <w:r w:rsidRPr="00710717">
        <w:rPr>
          <w:szCs w:val="24"/>
          <w:lang w:eastAsia="zh-CN"/>
        </w:rPr>
        <w:t>Lemple-Ziv-Welch</w:t>
      </w:r>
      <w:r w:rsidRPr="00710717">
        <w:rPr>
          <w:rFonts w:hint="eastAsia"/>
          <w:szCs w:val="24"/>
          <w:lang w:eastAsia="zh-CN"/>
        </w:rPr>
        <w:t>的数据压缩算法，以提高数据转换速度。</w:t>
      </w:r>
    </w:p>
    <w:p w14:paraId="6A27A1BD" w14:textId="77777777" w:rsidR="008A6046" w:rsidRPr="00710717" w:rsidRDefault="008A6046" w:rsidP="008A6046">
      <w:pPr>
        <w:spacing w:after="200"/>
        <w:rPr>
          <w:szCs w:val="24"/>
          <w:lang w:eastAsia="zh-CN"/>
        </w:rPr>
      </w:pPr>
      <w:r w:rsidRPr="00710717">
        <w:rPr>
          <w:rFonts w:hint="eastAsia"/>
          <w:szCs w:val="24"/>
          <w:lang w:eastAsia="zh-CN"/>
        </w:rPr>
        <w:t>霍夫曼编码</w:t>
      </w:r>
      <w:r w:rsidR="00EA6F9D" w:rsidRPr="00710717">
        <w:rPr>
          <w:szCs w:val="24"/>
          <w:lang w:eastAsia="zh-CN"/>
        </w:rPr>
        <w:fldChar w:fldCharType="begin"/>
      </w:r>
      <w:r w:rsidR="00262261">
        <w:rPr>
          <w:szCs w:val="24"/>
          <w:lang w:eastAsia="zh-CN"/>
        </w:rPr>
        <w:instrText xml:space="preserve"> ADDIN EN.CITE &lt;EndNote&gt;&lt;Cite&gt;&lt;Author&gt;Huffman&lt;/Author&gt;&lt;Year&gt;1952&lt;/Year&gt;&lt;RecNum&gt;6&lt;/RecNum&gt;&lt;DisplayText&gt;[88]&lt;/DisplayText&gt;&lt;record&gt;&lt;rec-number&gt;6&lt;/rec-number&gt;&lt;foreign-keys&gt;&lt;key app="EN" db-id="z2dra9zfpwd2wbewe9cv9sspxf2pe2txattx" timestamp="0"&gt;6&lt;/key&gt;&lt;/foreign-keys&gt;&lt;ref-type name="Journal Article"&gt;17&lt;/ref-type&gt;&lt;contributors&gt;&lt;authors&gt;&lt;author&gt;Huffman, D. A.&lt;/author&gt;&lt;/authors&gt;&lt;/contributors&gt;&lt;titles&gt;&lt;title&gt;A method for the construction of minimum-redundancy codes&lt;/title&gt;&lt;secondary-title&gt;Proceedings of the IRE&lt;/secondary-title&gt;&lt;/titles&gt;&lt;pages&gt;1098--1101&lt;/pages&gt;&lt;volume&gt;40&lt;/volume&gt;&lt;number&gt;9&lt;/number&gt;&lt;dates&gt;&lt;year&gt;1952&lt;/year&gt;&lt;/dates&gt;&lt;urls&gt;&lt;/urls&gt;&lt;/record&gt;&lt;/Cite&gt;&lt;/EndNote&gt;</w:instrText>
      </w:r>
      <w:r w:rsidR="00EA6F9D" w:rsidRPr="00710717">
        <w:rPr>
          <w:szCs w:val="24"/>
          <w:lang w:eastAsia="zh-CN"/>
        </w:rPr>
        <w:fldChar w:fldCharType="separate"/>
      </w:r>
      <w:r w:rsidR="00262261">
        <w:rPr>
          <w:noProof/>
          <w:szCs w:val="24"/>
          <w:lang w:eastAsia="zh-CN"/>
        </w:rPr>
        <w:t>[88]</w:t>
      </w:r>
      <w:r w:rsidR="00EA6F9D" w:rsidRPr="00710717">
        <w:rPr>
          <w:szCs w:val="24"/>
          <w:lang w:eastAsia="zh-CN"/>
        </w:rPr>
        <w:fldChar w:fldCharType="end"/>
      </w:r>
      <w:r w:rsidRPr="00710717">
        <w:rPr>
          <w:rFonts w:hint="eastAsia"/>
          <w:szCs w:val="24"/>
          <w:lang w:eastAsia="zh-CN"/>
        </w:rPr>
        <w:t>是将二进制码分配给符号的一种方法，它减少了用于对这些符号的典型字符串进行编码的总比特数。这是一种最小化码字长度期望的</w:t>
      </w:r>
      <w:r w:rsidRPr="00F66BFA">
        <w:rPr>
          <w:rFonts w:hint="eastAsia"/>
          <w:szCs w:val="24"/>
          <w:lang w:eastAsia="zh-CN"/>
        </w:rPr>
        <w:t>贪婪方式</w:t>
      </w:r>
      <w:r w:rsidRPr="00710717">
        <w:rPr>
          <w:rFonts w:hint="eastAsia"/>
          <w:szCs w:val="24"/>
          <w:lang w:eastAsia="zh-CN"/>
        </w:rPr>
        <w:t>，它在用每个码字的权重（出现频率）构建霍夫曼编码树之后将码字改变为可变长度格式。字母表中的字母不会以相同的频率出现。特定文本文件中的字母数量可能不会很大。霍夫曼编码处理这种情况下的冗余。它通过使那些更频繁出现的码字更短来最小化码字长度。</w:t>
      </w:r>
    </w:p>
    <w:p w14:paraId="0D74C035" w14:textId="77777777" w:rsidR="008A6046" w:rsidRPr="00710717" w:rsidRDefault="008A6046" w:rsidP="008A6046">
      <w:pPr>
        <w:spacing w:after="200"/>
        <w:rPr>
          <w:szCs w:val="24"/>
          <w:lang w:eastAsia="zh-CN"/>
        </w:rPr>
      </w:pPr>
      <w:r w:rsidRPr="00710717">
        <w:rPr>
          <w:szCs w:val="24"/>
          <w:lang w:eastAsia="zh-CN"/>
        </w:rPr>
        <w:t>Lempel-Ziv-Welch</w:t>
      </w:r>
      <w:r w:rsidRPr="00710717">
        <w:rPr>
          <w:rFonts w:hint="eastAsia"/>
          <w:szCs w:val="24"/>
          <w:lang w:eastAsia="zh-CN"/>
        </w:rPr>
        <w:t>编码（</w:t>
      </w:r>
      <w:r w:rsidRPr="00710717">
        <w:rPr>
          <w:szCs w:val="24"/>
          <w:lang w:eastAsia="zh-CN"/>
        </w:rPr>
        <w:t>LZW</w:t>
      </w:r>
      <w:r w:rsidRPr="00710717">
        <w:rPr>
          <w:rFonts w:hint="eastAsia"/>
          <w:szCs w:val="24"/>
          <w:lang w:eastAsia="zh-CN"/>
        </w:rPr>
        <w:t>）</w:t>
      </w:r>
      <w:r w:rsidR="00EA6F9D" w:rsidRPr="00710717">
        <w:rPr>
          <w:szCs w:val="24"/>
          <w:lang w:eastAsia="zh-CN"/>
        </w:rPr>
        <w:fldChar w:fldCharType="begin"/>
      </w:r>
      <w:r w:rsidR="00262261">
        <w:rPr>
          <w:szCs w:val="24"/>
          <w:lang w:eastAsia="zh-CN"/>
        </w:rPr>
        <w:instrText xml:space="preserve"> ADDIN EN.CITE &lt;EndNote&gt;&lt;Cite&gt;&lt;Author&gt;Tischer&lt;/Author&gt;&lt;Year&gt;1987&lt;/Year&gt;&lt;RecNum&gt;7&lt;/RecNum&gt;&lt;DisplayText&gt;[89]&lt;/DisplayText&gt;&lt;record&gt;&lt;rec-number&gt;7&lt;/rec-number&gt;&lt;foreign-keys&gt;&lt;key app="EN" db-id="z2dra9zfpwd2wbewe9cv9sspxf2pe2txattx" timestamp="0"&gt;7&lt;/key&gt;&lt;/foreign-keys&gt;&lt;ref-type name="Book"&gt;6&lt;/ref-type&gt;&lt;contributors&gt;&lt;authors&gt;&lt;author&gt;Tischer, P.&lt;/author&gt;&lt;/authors&gt;&lt;/contributors&gt;&lt;titles&gt;&lt;title&gt;A modified Lempel-Ziv-Welch data compression scheme&lt;/title&gt;&lt;/titles&gt;&lt;dates&gt;&lt;year&gt;1987&lt;/year&gt;&lt;/dates&gt;&lt;urls&gt;&lt;/urls&gt;&lt;/record&gt;&lt;/Cite&gt;&lt;/EndNote&gt;</w:instrText>
      </w:r>
      <w:r w:rsidR="00EA6F9D" w:rsidRPr="00710717">
        <w:rPr>
          <w:szCs w:val="24"/>
          <w:lang w:eastAsia="zh-CN"/>
        </w:rPr>
        <w:fldChar w:fldCharType="separate"/>
      </w:r>
      <w:r w:rsidR="00262261">
        <w:rPr>
          <w:noProof/>
          <w:szCs w:val="24"/>
          <w:lang w:eastAsia="zh-CN"/>
        </w:rPr>
        <w:t>[89]</w:t>
      </w:r>
      <w:r w:rsidR="00EA6F9D" w:rsidRPr="00710717">
        <w:rPr>
          <w:szCs w:val="24"/>
          <w:lang w:eastAsia="zh-CN"/>
        </w:rPr>
        <w:fldChar w:fldCharType="end"/>
      </w:r>
      <w:r w:rsidRPr="00710717">
        <w:rPr>
          <w:rFonts w:hint="eastAsia"/>
          <w:szCs w:val="24"/>
          <w:lang w:eastAsia="zh-CN"/>
        </w:rPr>
        <w:t>是另一种无损数据压缩方案。不像霍夫曼编码，</w:t>
      </w:r>
      <w:r w:rsidRPr="00710717">
        <w:rPr>
          <w:szCs w:val="24"/>
          <w:lang w:eastAsia="zh-CN"/>
        </w:rPr>
        <w:t>LZW</w:t>
      </w:r>
      <w:r w:rsidRPr="00710717">
        <w:rPr>
          <w:rFonts w:hint="eastAsia"/>
          <w:szCs w:val="24"/>
          <w:lang w:eastAsia="zh-CN"/>
        </w:rPr>
        <w:t>直接用位串压缩数据。</w:t>
      </w:r>
      <w:r w:rsidRPr="00710717">
        <w:rPr>
          <w:szCs w:val="24"/>
          <w:lang w:eastAsia="zh-CN"/>
        </w:rPr>
        <w:t>LZW</w:t>
      </w:r>
      <w:r w:rsidRPr="00710717">
        <w:rPr>
          <w:rFonts w:hint="eastAsia"/>
          <w:szCs w:val="24"/>
          <w:lang w:eastAsia="zh-CN"/>
        </w:rPr>
        <w:t>引入了可变宽度代码的思想。传统的</w:t>
      </w:r>
      <w:r w:rsidRPr="00710717">
        <w:rPr>
          <w:szCs w:val="24"/>
          <w:lang w:eastAsia="zh-CN"/>
        </w:rPr>
        <w:t>LZW</w:t>
      </w:r>
      <w:r w:rsidRPr="00710717">
        <w:rPr>
          <w:rFonts w:hint="eastAsia"/>
          <w:szCs w:val="24"/>
          <w:lang w:eastAsia="zh-CN"/>
        </w:rPr>
        <w:t>算法采用代码索引后跟一个</w:t>
      </w:r>
      <w:r w:rsidRPr="00710717">
        <w:rPr>
          <w:szCs w:val="24"/>
          <w:lang w:eastAsia="zh-CN"/>
        </w:rPr>
        <w:t>1</w:t>
      </w:r>
      <w:r w:rsidRPr="00710717">
        <w:rPr>
          <w:rFonts w:hint="eastAsia"/>
          <w:szCs w:val="24"/>
          <w:lang w:eastAsia="zh-CN"/>
        </w:rPr>
        <w:t>或</w:t>
      </w:r>
      <w:r w:rsidRPr="00710717">
        <w:rPr>
          <w:szCs w:val="24"/>
          <w:lang w:eastAsia="zh-CN"/>
        </w:rPr>
        <w:t>0</w:t>
      </w:r>
      <w:r w:rsidRPr="00710717">
        <w:rPr>
          <w:rFonts w:hint="eastAsia"/>
          <w:szCs w:val="24"/>
          <w:lang w:eastAsia="zh-CN"/>
        </w:rPr>
        <w:t>位来表示一个新的代码。</w:t>
      </w:r>
      <w:r w:rsidRPr="00710717">
        <w:rPr>
          <w:szCs w:val="24"/>
          <w:lang w:eastAsia="zh-CN"/>
        </w:rPr>
        <w:t>LZW</w:t>
      </w:r>
      <w:r w:rsidRPr="00710717">
        <w:rPr>
          <w:rFonts w:hint="eastAsia"/>
          <w:szCs w:val="24"/>
          <w:lang w:eastAsia="zh-CN"/>
        </w:rPr>
        <w:t>的码字集远大于霍夫曼方案的码字集，并且在数据串变长的时候它变得更大。</w:t>
      </w:r>
    </w:p>
    <w:p w14:paraId="52FE5DFC" w14:textId="77777777" w:rsidR="008A6046" w:rsidRPr="00710717" w:rsidRDefault="008A6046" w:rsidP="008A6046">
      <w:pPr>
        <w:spacing w:after="200"/>
        <w:rPr>
          <w:szCs w:val="24"/>
          <w:lang w:eastAsia="zh-CN"/>
        </w:rPr>
      </w:pPr>
      <w:r w:rsidRPr="00710717">
        <w:rPr>
          <w:rFonts w:hint="eastAsia"/>
          <w:szCs w:val="24"/>
          <w:lang w:eastAsia="zh-CN"/>
        </w:rPr>
        <w:t>在本文增强的</w:t>
      </w:r>
      <w:r w:rsidRPr="00710717">
        <w:rPr>
          <w:szCs w:val="24"/>
          <w:lang w:eastAsia="zh-CN"/>
        </w:rPr>
        <w:t>LZW</w:t>
      </w:r>
      <w:r w:rsidRPr="00710717">
        <w:rPr>
          <w:rFonts w:hint="eastAsia"/>
          <w:szCs w:val="24"/>
          <w:lang w:eastAsia="zh-CN"/>
        </w:rPr>
        <w:t>编码中，对算法的编码部分做了一些改变，实际上压缩效率略有提高。此压缩算法的细节在本文的后面部分介绍。</w:t>
      </w:r>
    </w:p>
    <w:p w14:paraId="03687740" w14:textId="77777777" w:rsidR="008A6046" w:rsidRDefault="008A6046" w:rsidP="008A6046">
      <w:pPr>
        <w:pStyle w:val="3"/>
        <w:spacing w:before="120"/>
        <w:rPr>
          <w:lang w:eastAsia="zh-CN"/>
        </w:rPr>
      </w:pPr>
      <w:bookmarkStart w:id="148" w:name="_Toc517963805"/>
      <w:bookmarkStart w:id="149" w:name="_Toc518474539"/>
      <w:r>
        <w:rPr>
          <w:rFonts w:hint="eastAsia"/>
          <w:lang w:eastAsia="zh-CN"/>
        </w:rPr>
        <w:t>3.2.</w:t>
      </w:r>
      <w:r w:rsidR="003453AE">
        <w:rPr>
          <w:rFonts w:hint="eastAsia"/>
          <w:lang w:eastAsia="zh-CN"/>
        </w:rPr>
        <w:t>3</w:t>
      </w:r>
      <w:r>
        <w:rPr>
          <w:rFonts w:hint="eastAsia"/>
          <w:lang w:eastAsia="zh-CN"/>
        </w:rPr>
        <w:t xml:space="preserve">  </w:t>
      </w:r>
      <w:r>
        <w:rPr>
          <w:rFonts w:hint="eastAsia"/>
          <w:lang w:eastAsia="zh-CN"/>
        </w:rPr>
        <w:t>能量收集</w:t>
      </w:r>
      <w:bookmarkEnd w:id="148"/>
      <w:bookmarkEnd w:id="149"/>
    </w:p>
    <w:p w14:paraId="59B3788A" w14:textId="77777777" w:rsidR="008A6046" w:rsidRPr="00710717" w:rsidRDefault="008A6046" w:rsidP="008A6046">
      <w:pPr>
        <w:spacing w:after="200"/>
        <w:rPr>
          <w:szCs w:val="24"/>
        </w:rPr>
      </w:pPr>
      <w:r w:rsidRPr="00710717">
        <w:rPr>
          <w:rFonts w:hint="eastAsia"/>
          <w:szCs w:val="24"/>
          <w:lang w:eastAsia="zh-CN"/>
        </w:rPr>
        <w:t>如图</w:t>
      </w:r>
      <w:r w:rsidR="00105C12" w:rsidRPr="00710717">
        <w:rPr>
          <w:szCs w:val="24"/>
          <w:lang w:eastAsia="zh-CN"/>
        </w:rPr>
        <w:t>3.4</w:t>
      </w:r>
      <w:r w:rsidRPr="00710717">
        <w:rPr>
          <w:rFonts w:hint="eastAsia"/>
          <w:szCs w:val="24"/>
          <w:lang w:eastAsia="zh-CN"/>
        </w:rPr>
        <w:t>所示，</w:t>
      </w:r>
      <w:r w:rsidRPr="00710717">
        <w:rPr>
          <w:szCs w:val="24"/>
          <w:lang w:eastAsia="zh-CN"/>
        </w:rPr>
        <w:t>AC</w:t>
      </w:r>
      <w:r w:rsidRPr="00710717">
        <w:rPr>
          <w:rFonts w:hint="eastAsia"/>
          <w:szCs w:val="24"/>
          <w:lang w:eastAsia="zh-CN"/>
        </w:rPr>
        <w:t>升压变压器的输入是右声道和接地环。变压器放大右声道的音频信号，然后信号通过全桥整流器并由</w:t>
      </w:r>
      <w:r w:rsidRPr="00710717">
        <w:rPr>
          <w:szCs w:val="24"/>
          <w:lang w:eastAsia="zh-CN"/>
        </w:rPr>
        <w:t>C1</w:t>
      </w:r>
      <w:r w:rsidRPr="00710717">
        <w:rPr>
          <w:rFonts w:hint="eastAsia"/>
          <w:szCs w:val="24"/>
          <w:lang w:eastAsia="zh-CN"/>
        </w:rPr>
        <w:t>，</w:t>
      </w:r>
      <w:r w:rsidRPr="00710717">
        <w:rPr>
          <w:szCs w:val="24"/>
          <w:lang w:eastAsia="zh-CN"/>
        </w:rPr>
        <w:t>C2</w:t>
      </w:r>
      <w:r w:rsidRPr="00710717">
        <w:rPr>
          <w:rFonts w:hint="eastAsia"/>
          <w:szCs w:val="24"/>
          <w:lang w:eastAsia="zh-CN"/>
        </w:rPr>
        <w:t>，</w:t>
      </w:r>
      <w:r w:rsidRPr="00710717">
        <w:rPr>
          <w:szCs w:val="24"/>
          <w:lang w:eastAsia="zh-CN"/>
        </w:rPr>
        <w:t>C3</w:t>
      </w:r>
      <w:r w:rsidRPr="00710717">
        <w:rPr>
          <w:rFonts w:hint="eastAsia"/>
          <w:szCs w:val="24"/>
          <w:lang w:eastAsia="zh-CN"/>
        </w:rPr>
        <w:t>电容滤波。最后，稳压芯片的输出是外设的直流电源。肖特基二极管</w:t>
      </w:r>
      <w:r w:rsidRPr="00710717">
        <w:rPr>
          <w:szCs w:val="24"/>
          <w:lang w:eastAsia="zh-CN"/>
        </w:rPr>
        <w:t>D1</w:t>
      </w:r>
      <w:r w:rsidRPr="00710717">
        <w:rPr>
          <w:rFonts w:hint="eastAsia"/>
          <w:szCs w:val="24"/>
          <w:lang w:eastAsia="zh-CN"/>
        </w:rPr>
        <w:t>可以防止后退。</w:t>
      </w:r>
      <w:r w:rsidRPr="00710717">
        <w:rPr>
          <w:rFonts w:hint="eastAsia"/>
          <w:szCs w:val="24"/>
        </w:rPr>
        <w:t>锂电池和电容使电路能够在高负载下工作。</w:t>
      </w:r>
    </w:p>
    <w:p w14:paraId="55241901" w14:textId="77777777" w:rsidR="008A6046" w:rsidRDefault="0014685D" w:rsidP="008A6046">
      <w:pPr>
        <w:spacing w:after="200"/>
        <w:ind w:firstLine="440"/>
      </w:pPr>
      <w:r>
        <w:rPr>
          <w:noProof/>
          <w:sz w:val="22"/>
          <w:lang w:eastAsia="zh-CN" w:bidi="ar-SA"/>
        </w:rPr>
        <w:lastRenderedPageBreak/>
        <w:drawing>
          <wp:inline distT="0" distB="0" distL="0" distR="0" wp14:anchorId="7540B967" wp14:editId="4F1588BF">
            <wp:extent cx="5371416" cy="1477107"/>
            <wp:effectExtent l="0" t="0" r="1270" b="0"/>
            <wp:docPr id="282" name="Pictur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3"/>
                    <pic:cNvPicPr>
                      <a:picLocks/>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375067" cy="1478111"/>
                    </a:xfrm>
                    <a:prstGeom prst="rect">
                      <a:avLst/>
                    </a:prstGeom>
                    <a:noFill/>
                    <a:ln>
                      <a:noFill/>
                    </a:ln>
                  </pic:spPr>
                </pic:pic>
              </a:graphicData>
            </a:graphic>
          </wp:inline>
        </w:drawing>
      </w:r>
    </w:p>
    <w:p w14:paraId="64E01127" w14:textId="77777777" w:rsidR="007265C9" w:rsidRPr="00BF2140" w:rsidRDefault="007265C9" w:rsidP="00710717">
      <w:pPr>
        <w:ind w:firstLineChars="0" w:firstLine="0"/>
        <w:jc w:val="center"/>
        <w:rPr>
          <w:szCs w:val="24"/>
          <w:lang w:eastAsia="zh-CN"/>
        </w:rPr>
      </w:pPr>
      <w:bookmarkStart w:id="150" w:name="_Toc517956299"/>
      <w:r w:rsidRPr="00710717">
        <w:rPr>
          <w:rFonts w:hint="eastAsia"/>
          <w:szCs w:val="24"/>
          <w:lang w:eastAsia="zh-CN"/>
        </w:rPr>
        <w:t>图</w:t>
      </w:r>
      <w:r w:rsidRPr="00180A5A">
        <w:rPr>
          <w:rFonts w:hint="eastAsia"/>
          <w:szCs w:val="24"/>
          <w:lang w:eastAsia="zh-CN"/>
        </w:rPr>
        <w:t>3.</w:t>
      </w:r>
      <w:r w:rsidRPr="00710717">
        <w:rPr>
          <w:szCs w:val="24"/>
          <w:lang w:eastAsia="zh-CN"/>
        </w:rPr>
        <w:fldChar w:fldCharType="begin"/>
      </w:r>
      <w:r w:rsidRPr="00710717">
        <w:rPr>
          <w:szCs w:val="24"/>
          <w:lang w:eastAsia="zh-CN"/>
        </w:rPr>
        <w:instrText xml:space="preserve"> SEQ </w:instrText>
      </w:r>
      <w:r w:rsidRPr="00710717">
        <w:rPr>
          <w:rFonts w:hint="eastAsia"/>
          <w:szCs w:val="24"/>
          <w:lang w:eastAsia="zh-CN"/>
        </w:rPr>
        <w:instrText>图</w:instrText>
      </w:r>
      <w:r w:rsidRPr="00710717">
        <w:rPr>
          <w:szCs w:val="24"/>
          <w:lang w:eastAsia="zh-CN"/>
        </w:rPr>
        <w:instrText xml:space="preserve">3. \* ARABIC </w:instrText>
      </w:r>
      <w:r w:rsidRPr="00710717">
        <w:rPr>
          <w:szCs w:val="24"/>
          <w:lang w:eastAsia="zh-CN"/>
        </w:rPr>
        <w:fldChar w:fldCharType="separate"/>
      </w:r>
      <w:r w:rsidR="00180A5A">
        <w:rPr>
          <w:noProof/>
          <w:szCs w:val="24"/>
          <w:lang w:eastAsia="zh-CN"/>
        </w:rPr>
        <w:t>4</w:t>
      </w:r>
      <w:r w:rsidRPr="00710717">
        <w:rPr>
          <w:szCs w:val="24"/>
          <w:lang w:eastAsia="zh-CN"/>
        </w:rPr>
        <w:fldChar w:fldCharType="end"/>
      </w:r>
      <w:r>
        <w:rPr>
          <w:szCs w:val="24"/>
          <w:lang w:eastAsia="zh-CN"/>
        </w:rPr>
        <w:t xml:space="preserve"> </w:t>
      </w:r>
      <w:r w:rsidRPr="00710717">
        <w:rPr>
          <w:rFonts w:hint="eastAsia"/>
          <w:szCs w:val="24"/>
          <w:lang w:eastAsia="zh-CN"/>
        </w:rPr>
        <w:t>能量收集电路</w:t>
      </w:r>
      <w:bookmarkEnd w:id="150"/>
    </w:p>
    <w:p w14:paraId="02FF048D" w14:textId="77777777" w:rsidR="008A6046" w:rsidRDefault="00105C12" w:rsidP="00710717">
      <w:pPr>
        <w:ind w:firstLineChars="0" w:firstLine="0"/>
        <w:jc w:val="center"/>
        <w:rPr>
          <w:szCs w:val="24"/>
          <w:lang w:eastAsia="zh-CN"/>
        </w:rPr>
      </w:pPr>
      <w:r w:rsidRPr="00710717">
        <w:rPr>
          <w:szCs w:val="24"/>
          <w:lang w:eastAsia="zh-CN"/>
        </w:rPr>
        <w:t>Fig. 3.4</w:t>
      </w:r>
      <w:r w:rsidR="008A6046" w:rsidRPr="00710717">
        <w:rPr>
          <w:szCs w:val="24"/>
          <w:lang w:eastAsia="zh-CN"/>
        </w:rPr>
        <w:t xml:space="preserve"> The energy harvesting circuit.</w:t>
      </w:r>
    </w:p>
    <w:p w14:paraId="0C5E409C" w14:textId="77777777" w:rsidR="007265C9" w:rsidRPr="00710717" w:rsidRDefault="007265C9" w:rsidP="00710717">
      <w:pPr>
        <w:ind w:firstLineChars="0" w:firstLine="0"/>
        <w:jc w:val="center"/>
        <w:rPr>
          <w:szCs w:val="24"/>
          <w:lang w:eastAsia="zh-CN"/>
        </w:rPr>
      </w:pPr>
    </w:p>
    <w:p w14:paraId="16E15AAC" w14:textId="77777777" w:rsidR="008A6046" w:rsidRPr="00710717" w:rsidRDefault="008A6046" w:rsidP="003453AE">
      <w:pPr>
        <w:spacing w:after="200" w:line="276" w:lineRule="auto"/>
        <w:rPr>
          <w:szCs w:val="24"/>
          <w:lang w:eastAsia="zh-CN"/>
        </w:rPr>
      </w:pPr>
      <w:r w:rsidRPr="00710717">
        <w:rPr>
          <w:rFonts w:hint="eastAsia"/>
          <w:szCs w:val="24"/>
          <w:lang w:eastAsia="zh-CN"/>
        </w:rPr>
        <w:t>尽管</w:t>
      </w:r>
      <w:r w:rsidRPr="00710717">
        <w:rPr>
          <w:szCs w:val="24"/>
          <w:lang w:eastAsia="zh-CN"/>
        </w:rPr>
        <w:t>HiJack</w:t>
      </w:r>
      <w:r w:rsidRPr="00710717">
        <w:rPr>
          <w:rFonts w:hint="eastAsia"/>
          <w:szCs w:val="24"/>
          <w:lang w:eastAsia="zh-CN"/>
        </w:rPr>
        <w:t>原始能量采集器可以从耳机端口的单个音频通道提供</w:t>
      </w:r>
      <w:r w:rsidRPr="00710717">
        <w:rPr>
          <w:szCs w:val="24"/>
          <w:lang w:eastAsia="zh-CN"/>
        </w:rPr>
        <w:t>7.4 mW</w:t>
      </w:r>
      <w:r w:rsidRPr="00710717">
        <w:rPr>
          <w:rFonts w:hint="eastAsia"/>
          <w:szCs w:val="24"/>
          <w:lang w:eastAsia="zh-CN"/>
        </w:rPr>
        <w:t>功率，但必须面对</w:t>
      </w:r>
      <w:r w:rsidRPr="00710717">
        <w:rPr>
          <w:szCs w:val="24"/>
          <w:lang w:eastAsia="zh-CN"/>
        </w:rPr>
        <w:t>HiJack</w:t>
      </w:r>
      <w:r w:rsidRPr="00710717">
        <w:rPr>
          <w:rFonts w:hint="eastAsia"/>
          <w:szCs w:val="24"/>
          <w:lang w:eastAsia="zh-CN"/>
        </w:rPr>
        <w:t>能量采集器无法满足</w:t>
      </w:r>
      <w:r w:rsidRPr="00710717">
        <w:rPr>
          <w:szCs w:val="24"/>
          <w:lang w:eastAsia="zh-CN"/>
        </w:rPr>
        <w:t>ZigBee</w:t>
      </w:r>
      <w:r w:rsidRPr="00710717">
        <w:rPr>
          <w:rFonts w:hint="eastAsia"/>
          <w:szCs w:val="24"/>
          <w:lang w:eastAsia="zh-CN"/>
        </w:rPr>
        <w:t>射频应该达到</w:t>
      </w:r>
      <w:r w:rsidRPr="00710717">
        <w:rPr>
          <w:szCs w:val="24"/>
          <w:lang w:eastAsia="zh-CN"/>
        </w:rPr>
        <w:t>10 mW</w:t>
      </w:r>
      <w:r w:rsidRPr="00710717">
        <w:rPr>
          <w:rFonts w:hint="eastAsia"/>
          <w:szCs w:val="24"/>
          <w:lang w:eastAsia="zh-CN"/>
        </w:rPr>
        <w:t>的问题</w:t>
      </w:r>
      <w:r w:rsidR="001A747D" w:rsidRPr="00710717">
        <w:rPr>
          <w:szCs w:val="24"/>
          <w:lang w:eastAsia="zh-CN"/>
        </w:rPr>
        <w:fldChar w:fldCharType="begin"/>
      </w:r>
      <w:r w:rsidR="00262261">
        <w:rPr>
          <w:szCs w:val="24"/>
          <w:lang w:eastAsia="zh-CN"/>
        </w:rPr>
        <w:instrText xml:space="preserve"> ADDIN EN.CITE &lt;EndNote&gt;&lt;Cite&gt;&lt;Author&gt;Harris&lt;/Author&gt;&lt;Year&gt;2015&lt;/Year&gt;&lt;RecNum&gt;290&lt;/RecNum&gt;&lt;DisplayText&gt;[90]&lt;/DisplayText&gt;&lt;record&gt;&lt;rec-number&gt;290&lt;/rec-number&gt;&lt;foreign-keys&gt;&lt;key app="EN" db-id="z2dra9zfpwd2wbewe9cv9sspxf2pe2txattx" timestamp="1529936077"&gt;290&lt;/key&gt;&lt;/foreign-keys&gt;&lt;ref-type name="Conference Proceedings"&gt;10&lt;/ref-type&gt;&lt;contributors&gt;&lt;authors&gt;&lt;author&gt;Harris, Fred&lt;/author&gt;&lt;author&gt;Bell, Richard&lt;/author&gt;&lt;author&gt;Adsumilli, Vamsi Krishna&lt;/author&gt;&lt;/authors&gt;&lt;/contributors&gt;&lt;titles&gt;&lt;title&gt;Spectrum sharing between a ZigBee frequency hopper and an FSK modem&lt;/title&gt;&lt;secondary-title&gt;IEEE International Symposium on Dynamic Spectrum Access Networks&lt;/secondary-title&gt;&lt;/titles&gt;&lt;pages&gt;3-4&lt;/pages&gt;&lt;keywords&gt;&lt;keyword&gt;Artificial intelligence&lt;/keyword&gt;&lt;keyword&gt;Attenuation&lt;/keyword&gt;&lt;keyword&gt;Dynamic spectrum access&lt;/keyword&gt;&lt;keyword&gt;Frequency shift keying&lt;/keyword&gt;&lt;keyword&gt;Matched filters&lt;/keyword&gt;&lt;keyword&gt;Monitoring&lt;/keyword&gt;&lt;keyword&gt;Zigbee&lt;/keyword&gt;&lt;/keywords&gt;&lt;dates&gt;&lt;year&gt;2015&lt;/year&gt;&lt;/dates&gt;&lt;urls&gt;&lt;/urls&gt;&lt;/record&gt;&lt;/Cite&gt;&lt;/EndNote&gt;</w:instrText>
      </w:r>
      <w:r w:rsidR="001A747D" w:rsidRPr="00710717">
        <w:rPr>
          <w:szCs w:val="24"/>
          <w:lang w:eastAsia="zh-CN"/>
        </w:rPr>
        <w:fldChar w:fldCharType="separate"/>
      </w:r>
      <w:r w:rsidR="00262261">
        <w:rPr>
          <w:noProof/>
          <w:szCs w:val="24"/>
          <w:lang w:eastAsia="zh-CN"/>
        </w:rPr>
        <w:t>[90]</w:t>
      </w:r>
      <w:r w:rsidR="001A747D" w:rsidRPr="00710717">
        <w:rPr>
          <w:szCs w:val="24"/>
          <w:lang w:eastAsia="zh-CN"/>
        </w:rPr>
        <w:fldChar w:fldCharType="end"/>
      </w:r>
      <w:r w:rsidRPr="00710717">
        <w:rPr>
          <w:rFonts w:hint="eastAsia"/>
          <w:szCs w:val="24"/>
          <w:lang w:eastAsia="zh-CN"/>
        </w:rPr>
        <w:t>。此外，传感器板上的其他一些设备（如</w:t>
      </w:r>
      <w:r w:rsidRPr="00710717">
        <w:rPr>
          <w:szCs w:val="24"/>
          <w:lang w:eastAsia="zh-CN"/>
        </w:rPr>
        <w:t>MSP430</w:t>
      </w:r>
      <w:r w:rsidRPr="00710717">
        <w:rPr>
          <w:rFonts w:hint="eastAsia"/>
          <w:szCs w:val="24"/>
          <w:lang w:eastAsia="zh-CN"/>
        </w:rPr>
        <w:t>）也会耗费能源。本工作第一个解决方案是为无线传感器提供锂电池。一种简单而方便的方法。</w:t>
      </w:r>
      <w:r w:rsidRPr="00710717">
        <w:rPr>
          <w:szCs w:val="24"/>
          <w:lang w:eastAsia="zh-CN"/>
        </w:rPr>
        <w:t xml:space="preserve"> </w:t>
      </w:r>
      <w:r w:rsidRPr="00710717">
        <w:rPr>
          <w:rFonts w:hint="eastAsia"/>
          <w:szCs w:val="24"/>
          <w:lang w:eastAsia="zh-CN"/>
        </w:rPr>
        <w:t>另一种解决方案是嵌入一个电容，当负载低于</w:t>
      </w:r>
      <w:r w:rsidRPr="00710717">
        <w:rPr>
          <w:szCs w:val="24"/>
          <w:lang w:eastAsia="zh-CN"/>
        </w:rPr>
        <w:t>7.4 mW</w:t>
      </w:r>
      <w:r w:rsidRPr="00710717">
        <w:rPr>
          <w:rFonts w:hint="eastAsia"/>
          <w:szCs w:val="24"/>
          <w:lang w:eastAsia="zh-CN"/>
        </w:rPr>
        <w:t>时可以获取能量，当负载高时提供更高的功率</w:t>
      </w:r>
      <w:r w:rsidR="001A747D" w:rsidRPr="00710717">
        <w:rPr>
          <w:szCs w:val="24"/>
          <w:lang w:eastAsia="zh-CN"/>
        </w:rPr>
        <w:fldChar w:fldCharType="begin"/>
      </w:r>
      <w:r w:rsidR="00262261">
        <w:rPr>
          <w:szCs w:val="24"/>
          <w:lang w:eastAsia="zh-CN"/>
        </w:rPr>
        <w:instrText xml:space="preserve"> ADDIN EN.CITE &lt;EndNote&gt;&lt;Cite&gt;&lt;Author&gt;Khan&lt;/Author&gt;&lt;Year&gt;2015&lt;/Year&gt;&lt;RecNum&gt;291&lt;/RecNum&gt;&lt;DisplayText&gt;[91]&lt;/DisplayText&gt;&lt;record&gt;&lt;rec-number&gt;291&lt;/rec-number&gt;&lt;foreign-keys&gt;&lt;key app="EN" db-id="z2dra9zfpwd2wbewe9cv9sspxf2pe2txattx" timestamp="1529936077"&gt;291&lt;/key&gt;&lt;/foreign-keys&gt;&lt;ref-type name="Journal Article"&gt;17&lt;/ref-type&gt;&lt;contributors&gt;&lt;authors&gt;&lt;author&gt;Khan, Junaid Ahmed&lt;/author&gt;&lt;author&gt;Qureshi, Hassaan Khaliq&lt;/author&gt;&lt;author&gt;Iqbal, Adnan&lt;/author&gt;&lt;/authors&gt;&lt;/contributors&gt;&lt;titles&gt;&lt;title&gt;Energy management in W</w:instrText>
      </w:r>
      <w:r w:rsidR="00262261">
        <w:rPr>
          <w:rFonts w:hint="eastAsia"/>
          <w:szCs w:val="24"/>
          <w:lang w:eastAsia="zh-CN"/>
        </w:rPr>
        <w:instrText xml:space="preserve">ireless Sensor Networks: A survey </w:instrText>
      </w:r>
      <w:r w:rsidR="00262261">
        <w:rPr>
          <w:rFonts w:hint="eastAsia"/>
          <w:szCs w:val="24"/>
          <w:lang w:eastAsia="zh-CN"/>
        </w:rPr>
        <w:instrText>☆</w:instrText>
      </w:r>
      <w:r w:rsidR="00262261">
        <w:rPr>
          <w:rFonts w:hint="eastAsia"/>
          <w:szCs w:val="24"/>
          <w:lang w:eastAsia="zh-CN"/>
        </w:rPr>
        <w:instrText>&lt;/title&gt;&lt;secondary-title&gt;Computers &amp;amp; Electrical Engineering&lt;/secondary-title&gt;&lt;/titles&gt;&lt;periodical&gt;&lt;full-title&gt;Computers &amp;amp; Electrical Engineering&lt;/full-title&gt;&lt;/periodical&gt;&lt;pages&gt;159-176&lt;/pages&gt;&lt;volume&gt;41&lt;/volume&gt;&lt;</w:instrText>
      </w:r>
      <w:r w:rsidR="00262261">
        <w:rPr>
          <w:szCs w:val="24"/>
          <w:lang w:eastAsia="zh-CN"/>
        </w:rPr>
        <w:instrText>number&gt;C&lt;/number&gt;&lt;dates&gt;&lt;year&gt;2015&lt;/year&gt;&lt;/dates&gt;&lt;urls&gt;&lt;/urls&gt;&lt;/record&gt;&lt;/Cite&gt;&lt;/EndNote&gt;</w:instrText>
      </w:r>
      <w:r w:rsidR="001A747D" w:rsidRPr="00710717">
        <w:rPr>
          <w:szCs w:val="24"/>
          <w:lang w:eastAsia="zh-CN"/>
        </w:rPr>
        <w:fldChar w:fldCharType="separate"/>
      </w:r>
      <w:r w:rsidR="00262261">
        <w:rPr>
          <w:noProof/>
          <w:szCs w:val="24"/>
          <w:lang w:eastAsia="zh-CN"/>
        </w:rPr>
        <w:t>[91]</w:t>
      </w:r>
      <w:r w:rsidR="001A747D" w:rsidRPr="00710717">
        <w:rPr>
          <w:szCs w:val="24"/>
          <w:lang w:eastAsia="zh-CN"/>
        </w:rPr>
        <w:fldChar w:fldCharType="end"/>
      </w:r>
      <w:r w:rsidRPr="00710717">
        <w:rPr>
          <w:rFonts w:hint="eastAsia"/>
          <w:szCs w:val="24"/>
          <w:lang w:eastAsia="zh-CN"/>
        </w:rPr>
        <w:t>。</w:t>
      </w:r>
    </w:p>
    <w:p w14:paraId="5E603338" w14:textId="77777777" w:rsidR="003453AE" w:rsidRPr="003453AE" w:rsidRDefault="003453AE" w:rsidP="003453AE">
      <w:pPr>
        <w:spacing w:after="200" w:line="276" w:lineRule="auto"/>
        <w:ind w:firstLine="440"/>
        <w:rPr>
          <w:sz w:val="22"/>
          <w:lang w:eastAsia="zh-CN"/>
        </w:rPr>
      </w:pPr>
    </w:p>
    <w:p w14:paraId="2B99C586" w14:textId="77777777" w:rsidR="00B138A1" w:rsidRDefault="007733FE" w:rsidP="001D0743">
      <w:pPr>
        <w:pStyle w:val="2"/>
        <w:spacing w:before="120"/>
        <w:rPr>
          <w:lang w:eastAsia="zh-CN"/>
        </w:rPr>
      </w:pPr>
      <w:bookmarkStart w:id="151" w:name="_Toc351292504"/>
      <w:bookmarkStart w:id="152" w:name="_Toc517963806"/>
      <w:bookmarkStart w:id="153" w:name="_Toc518474540"/>
      <w:bookmarkEnd w:id="147"/>
      <w:r>
        <w:rPr>
          <w:rFonts w:hint="eastAsia"/>
          <w:lang w:eastAsia="zh-CN"/>
        </w:rPr>
        <w:t>3</w:t>
      </w:r>
      <w:r w:rsidR="003453AE">
        <w:rPr>
          <w:rFonts w:hint="eastAsia"/>
          <w:lang w:eastAsia="zh-CN"/>
        </w:rPr>
        <w:t>.3</w:t>
      </w:r>
      <w:r w:rsidR="007032A8" w:rsidRPr="00B65630">
        <w:rPr>
          <w:rFonts w:hint="eastAsia"/>
          <w:lang w:eastAsia="zh-CN"/>
        </w:rPr>
        <w:t xml:space="preserve"> </w:t>
      </w:r>
      <w:bookmarkStart w:id="154" w:name="参考文献格式说明"/>
      <w:r w:rsidR="00CF156D">
        <w:rPr>
          <w:rFonts w:hint="eastAsia"/>
          <w:lang w:eastAsia="zh-CN"/>
        </w:rPr>
        <w:t xml:space="preserve"> </w:t>
      </w:r>
      <w:bookmarkEnd w:id="151"/>
      <w:bookmarkEnd w:id="154"/>
      <w:r w:rsidR="003453AE">
        <w:rPr>
          <w:rFonts w:hint="eastAsia"/>
          <w:lang w:eastAsia="zh-CN"/>
        </w:rPr>
        <w:t>算法</w:t>
      </w:r>
      <w:bookmarkEnd w:id="152"/>
      <w:bookmarkEnd w:id="153"/>
    </w:p>
    <w:p w14:paraId="453B5D20" w14:textId="77777777" w:rsidR="008A6046" w:rsidRPr="00710717" w:rsidRDefault="008A6046" w:rsidP="008A6046">
      <w:pPr>
        <w:spacing w:after="200" w:line="276" w:lineRule="auto"/>
        <w:rPr>
          <w:szCs w:val="24"/>
          <w:lang w:eastAsia="zh-CN"/>
        </w:rPr>
      </w:pPr>
      <w:r w:rsidRPr="00710717">
        <w:rPr>
          <w:rFonts w:hint="eastAsia"/>
          <w:szCs w:val="24"/>
          <w:lang w:eastAsia="zh-CN"/>
        </w:rPr>
        <w:t>本论文提出了一种名为</w:t>
      </w:r>
      <w:r w:rsidRPr="00710717">
        <w:rPr>
          <w:szCs w:val="24"/>
          <w:lang w:eastAsia="zh-CN"/>
        </w:rPr>
        <w:t>LZW</w:t>
      </w:r>
      <w:r w:rsidR="00A80856" w:rsidRPr="00710717">
        <w:rPr>
          <w:szCs w:val="24"/>
          <w:lang w:eastAsia="zh-CN"/>
        </w:rPr>
        <w:t>-</w:t>
      </w:r>
      <w:r w:rsidRPr="00710717">
        <w:rPr>
          <w:szCs w:val="24"/>
          <w:lang w:eastAsia="zh-CN"/>
        </w:rPr>
        <w:t>Huffman</w:t>
      </w:r>
      <w:r w:rsidRPr="00710717">
        <w:rPr>
          <w:rFonts w:hint="eastAsia"/>
          <w:szCs w:val="24"/>
          <w:lang w:eastAsia="zh-CN"/>
        </w:rPr>
        <w:t>的压缩算法，它将</w:t>
      </w:r>
      <w:r w:rsidRPr="00710717">
        <w:rPr>
          <w:szCs w:val="24"/>
          <w:lang w:eastAsia="zh-CN"/>
        </w:rPr>
        <w:t>LZW</w:t>
      </w:r>
      <w:r w:rsidRPr="00710717">
        <w:rPr>
          <w:rFonts w:hint="eastAsia"/>
          <w:szCs w:val="24"/>
          <w:lang w:eastAsia="zh-CN"/>
        </w:rPr>
        <w:t>作为我们的系统数据压缩的基本算法，并通过霍夫曼编码进行增强。</w:t>
      </w:r>
      <w:r w:rsidRPr="00710717">
        <w:rPr>
          <w:szCs w:val="24"/>
          <w:lang w:eastAsia="zh-CN"/>
        </w:rPr>
        <w:t>Saravanan</w:t>
      </w:r>
      <w:r w:rsidRPr="00710717">
        <w:rPr>
          <w:rFonts w:hint="eastAsia"/>
          <w:szCs w:val="24"/>
          <w:lang w:eastAsia="zh-CN"/>
        </w:rPr>
        <w:t>等人</w:t>
      </w:r>
      <w:r w:rsidR="001A747D" w:rsidRPr="00710717">
        <w:rPr>
          <w:szCs w:val="24"/>
          <w:lang w:eastAsia="zh-CN"/>
        </w:rPr>
        <w:fldChar w:fldCharType="begin"/>
      </w:r>
      <w:r w:rsidR="00262261">
        <w:rPr>
          <w:szCs w:val="24"/>
          <w:lang w:eastAsia="zh-CN"/>
        </w:rPr>
        <w:instrText xml:space="preserve"> ADDIN EN.CITE &lt;EndNote&gt;&lt;Cite&gt;&lt;Author&gt;Saravanan&lt;/Author&gt;&lt;Year&gt;2013&lt;/Year&gt;&lt;RecNum&gt;288&lt;/RecNum&gt;&lt;DisplayText&gt;[86]&lt;/DisplayText&gt;&lt;record&gt;&lt;rec-number&gt;288&lt;/rec-number&gt;&lt;foreign-keys&gt;&lt;key app="EN" db-id="z2dra9zfpwd2wbewe9cv9sspxf2pe2txattx" timestamp="1529936077"&gt;288&lt;/key&gt;&lt;/foreign-keys&gt;&lt;ref-type name="Journal Article"&gt;17&lt;/ref-type&gt;&lt;contributors&gt;&lt;authors&gt;&lt;author&gt;Saravanan, C.&lt;/author&gt;&lt;author&gt;Surender, M.&lt;/author&gt;&lt;/authors&gt;&lt;/contributors&gt;&lt;titles&gt;&lt;title&gt;Enhancing Efficiency of Huffman Coding using Lempel Ziv Coding for Image Compression&lt;/title&gt;&lt;secondary-title&gt;International Journal of Soft Computing &amp;amp; Engineering&lt;/secondary-title&gt;&lt;/titles&gt;&lt;periodical&gt;&lt;full-title&gt;International Journal of Soft Computing &amp;amp; Engineering&lt;/full-title&gt;&lt;/periodical&gt;&lt;pages&gt;38-41&lt;/pages&gt;&lt;volume&gt;2&lt;/volume&gt;&lt;number&gt;6&lt;/number&gt;&lt;keywords&gt;&lt;keyword&gt;Lossless image compression&lt;/keyword&gt;&lt;keyword&gt;Huffman coding&lt;/keyword&gt;&lt;keyword&gt;Lempel Ziv coding&lt;/keyword&gt;&lt;/keywords&gt;&lt;dates&gt;&lt;year&gt;2013&lt;/year&gt;&lt;/dates&gt;&lt;urls&gt;&lt;/urls&gt;&lt;/record&gt;&lt;/Cite&gt;&lt;/EndNote&gt;</w:instrText>
      </w:r>
      <w:r w:rsidR="001A747D" w:rsidRPr="00710717">
        <w:rPr>
          <w:szCs w:val="24"/>
          <w:lang w:eastAsia="zh-CN"/>
        </w:rPr>
        <w:fldChar w:fldCharType="separate"/>
      </w:r>
      <w:r w:rsidR="00262261">
        <w:rPr>
          <w:noProof/>
          <w:szCs w:val="24"/>
          <w:lang w:eastAsia="zh-CN"/>
        </w:rPr>
        <w:t>[86]</w:t>
      </w:r>
      <w:r w:rsidR="001A747D" w:rsidRPr="00710717">
        <w:rPr>
          <w:szCs w:val="24"/>
          <w:lang w:eastAsia="zh-CN"/>
        </w:rPr>
        <w:fldChar w:fldCharType="end"/>
      </w:r>
      <w:r w:rsidRPr="00710717">
        <w:rPr>
          <w:rFonts w:hint="eastAsia"/>
          <w:szCs w:val="24"/>
          <w:lang w:eastAsia="zh-CN"/>
        </w:rPr>
        <w:t>通过在霍夫曼编码之后增加</w:t>
      </w:r>
      <w:r w:rsidRPr="00710717">
        <w:rPr>
          <w:szCs w:val="24"/>
          <w:lang w:eastAsia="zh-CN"/>
        </w:rPr>
        <w:t>LZW</w:t>
      </w:r>
      <w:r w:rsidRPr="00710717">
        <w:rPr>
          <w:rFonts w:hint="eastAsia"/>
          <w:szCs w:val="24"/>
          <w:lang w:eastAsia="zh-CN"/>
        </w:rPr>
        <w:t>程序来增强霍夫曼编码的效率，其与我们提出的方案相反。如图</w:t>
      </w:r>
      <w:r w:rsidR="00E65DA8">
        <w:rPr>
          <w:szCs w:val="24"/>
          <w:lang w:eastAsia="zh-CN"/>
        </w:rPr>
        <w:t>3.5</w:t>
      </w:r>
      <w:r w:rsidRPr="00710717">
        <w:rPr>
          <w:rFonts w:hint="eastAsia"/>
          <w:szCs w:val="24"/>
          <w:lang w:eastAsia="zh-CN"/>
        </w:rPr>
        <w:t>所示，</w:t>
      </w:r>
      <w:r w:rsidRPr="00710717">
        <w:rPr>
          <w:szCs w:val="24"/>
          <w:lang w:eastAsia="zh-CN"/>
        </w:rPr>
        <w:t>LZW-Huffman</w:t>
      </w:r>
      <w:r w:rsidRPr="00710717">
        <w:rPr>
          <w:rFonts w:hint="eastAsia"/>
          <w:szCs w:val="24"/>
          <w:lang w:eastAsia="zh-CN"/>
        </w:rPr>
        <w:t>可分为四个步骤，将在以下部分介绍。</w:t>
      </w:r>
    </w:p>
    <w:p w14:paraId="11707E5A" w14:textId="77777777" w:rsidR="008A6046" w:rsidRDefault="0014685D" w:rsidP="008A6046">
      <w:pPr>
        <w:spacing w:after="200"/>
        <w:ind w:firstLine="440"/>
        <w:jc w:val="center"/>
      </w:pPr>
      <w:r>
        <w:rPr>
          <w:noProof/>
          <w:sz w:val="22"/>
          <w:lang w:eastAsia="zh-CN" w:bidi="ar-SA"/>
        </w:rPr>
        <w:lastRenderedPageBreak/>
        <w:drawing>
          <wp:inline distT="0" distB="0" distL="0" distR="0" wp14:anchorId="082BE99F" wp14:editId="17AE3143">
            <wp:extent cx="4959985" cy="2816860"/>
            <wp:effectExtent l="0" t="0" r="0" b="0"/>
            <wp:docPr id="283" name="Picture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4"/>
                    <pic:cNvPicPr>
                      <a:picLocks/>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959985" cy="2816860"/>
                    </a:xfrm>
                    <a:prstGeom prst="rect">
                      <a:avLst/>
                    </a:prstGeom>
                    <a:noFill/>
                    <a:ln>
                      <a:noFill/>
                    </a:ln>
                  </pic:spPr>
                </pic:pic>
              </a:graphicData>
            </a:graphic>
          </wp:inline>
        </w:drawing>
      </w:r>
    </w:p>
    <w:p w14:paraId="23AC017D" w14:textId="77777777" w:rsidR="007265C9" w:rsidRPr="00710717" w:rsidRDefault="007265C9" w:rsidP="00710717">
      <w:pPr>
        <w:ind w:firstLineChars="0" w:firstLine="0"/>
        <w:jc w:val="center"/>
        <w:rPr>
          <w:szCs w:val="24"/>
          <w:lang w:eastAsia="zh-CN"/>
        </w:rPr>
      </w:pPr>
      <w:bookmarkStart w:id="155" w:name="_Toc517956300"/>
      <w:r w:rsidRPr="00710717">
        <w:rPr>
          <w:rFonts w:hint="eastAsia"/>
          <w:szCs w:val="24"/>
          <w:lang w:eastAsia="zh-CN"/>
        </w:rPr>
        <w:t>图</w:t>
      </w:r>
      <w:r w:rsidRPr="00710717">
        <w:rPr>
          <w:szCs w:val="24"/>
          <w:lang w:eastAsia="zh-CN"/>
        </w:rPr>
        <w:t>3.</w:t>
      </w:r>
      <w:r w:rsidRPr="00710717">
        <w:rPr>
          <w:szCs w:val="24"/>
          <w:lang w:eastAsia="zh-CN"/>
        </w:rPr>
        <w:fldChar w:fldCharType="begin"/>
      </w:r>
      <w:r w:rsidRPr="00710717">
        <w:rPr>
          <w:szCs w:val="24"/>
          <w:lang w:eastAsia="zh-CN"/>
        </w:rPr>
        <w:instrText xml:space="preserve"> SEQ </w:instrText>
      </w:r>
      <w:r w:rsidRPr="00710717">
        <w:rPr>
          <w:rFonts w:hint="eastAsia"/>
          <w:szCs w:val="24"/>
          <w:lang w:eastAsia="zh-CN"/>
        </w:rPr>
        <w:instrText>图</w:instrText>
      </w:r>
      <w:r w:rsidRPr="00710717">
        <w:rPr>
          <w:szCs w:val="24"/>
          <w:lang w:eastAsia="zh-CN"/>
        </w:rPr>
        <w:instrText xml:space="preserve">3. \* ARABIC </w:instrText>
      </w:r>
      <w:r w:rsidRPr="00710717">
        <w:rPr>
          <w:szCs w:val="24"/>
          <w:lang w:eastAsia="zh-CN"/>
        </w:rPr>
        <w:fldChar w:fldCharType="separate"/>
      </w:r>
      <w:r w:rsidR="00180A5A">
        <w:rPr>
          <w:noProof/>
          <w:szCs w:val="24"/>
          <w:lang w:eastAsia="zh-CN"/>
        </w:rPr>
        <w:t>5</w:t>
      </w:r>
      <w:r w:rsidRPr="00710717">
        <w:rPr>
          <w:szCs w:val="24"/>
          <w:lang w:eastAsia="zh-CN"/>
        </w:rPr>
        <w:fldChar w:fldCharType="end"/>
      </w:r>
      <w:r w:rsidRPr="00710717">
        <w:rPr>
          <w:szCs w:val="24"/>
          <w:lang w:eastAsia="zh-CN"/>
        </w:rPr>
        <w:t xml:space="preserve"> </w:t>
      </w:r>
      <w:r w:rsidRPr="00710717">
        <w:rPr>
          <w:rFonts w:hint="eastAsia"/>
          <w:szCs w:val="24"/>
          <w:lang w:eastAsia="zh-CN"/>
        </w:rPr>
        <w:t>数据压缩和解压缩过程</w:t>
      </w:r>
      <w:bookmarkEnd w:id="155"/>
    </w:p>
    <w:p w14:paraId="18C1D421" w14:textId="77777777" w:rsidR="008A6046" w:rsidRDefault="00105C12" w:rsidP="00710717">
      <w:pPr>
        <w:ind w:firstLineChars="0" w:firstLine="0"/>
        <w:jc w:val="center"/>
        <w:rPr>
          <w:szCs w:val="24"/>
          <w:lang w:eastAsia="zh-CN"/>
        </w:rPr>
      </w:pPr>
      <w:r w:rsidRPr="00710717">
        <w:rPr>
          <w:szCs w:val="24"/>
          <w:lang w:eastAsia="zh-CN"/>
        </w:rPr>
        <w:t>Fig. 3</w:t>
      </w:r>
      <w:r w:rsidR="008A6046" w:rsidRPr="00710717">
        <w:rPr>
          <w:szCs w:val="24"/>
          <w:lang w:eastAsia="zh-CN"/>
        </w:rPr>
        <w:t>.</w:t>
      </w:r>
      <w:r w:rsidRPr="00710717">
        <w:rPr>
          <w:szCs w:val="24"/>
          <w:lang w:eastAsia="zh-CN"/>
        </w:rPr>
        <w:t>5</w:t>
      </w:r>
      <w:r w:rsidR="008A6046" w:rsidRPr="00710717">
        <w:rPr>
          <w:szCs w:val="24"/>
          <w:lang w:eastAsia="zh-CN"/>
        </w:rPr>
        <w:t xml:space="preserve"> Data Compression and Decompression Procedure</w:t>
      </w:r>
    </w:p>
    <w:p w14:paraId="5EF3C6E9" w14:textId="77777777" w:rsidR="00520727" w:rsidRPr="00710717" w:rsidRDefault="00520727" w:rsidP="00710717">
      <w:pPr>
        <w:ind w:firstLineChars="0" w:firstLine="0"/>
        <w:jc w:val="center"/>
        <w:rPr>
          <w:szCs w:val="24"/>
          <w:lang w:eastAsia="zh-CN"/>
        </w:rPr>
      </w:pPr>
    </w:p>
    <w:p w14:paraId="4922B914" w14:textId="77777777" w:rsidR="008A6046" w:rsidRPr="00710717" w:rsidRDefault="00520727" w:rsidP="00710717">
      <w:pPr>
        <w:pStyle w:val="3"/>
        <w:spacing w:before="120"/>
        <w:rPr>
          <w:lang w:eastAsia="zh-CN"/>
        </w:rPr>
      </w:pPr>
      <w:bookmarkStart w:id="156" w:name="_Toc517963807"/>
      <w:bookmarkStart w:id="157" w:name="_Toc518474541"/>
      <w:r w:rsidRPr="00710717">
        <w:rPr>
          <w:lang w:eastAsia="zh-CN"/>
        </w:rPr>
        <w:t xml:space="preserve">3.3.1  </w:t>
      </w:r>
      <w:r w:rsidR="008A6046" w:rsidRPr="00710717">
        <w:rPr>
          <w:lang w:eastAsia="zh-CN"/>
        </w:rPr>
        <w:t>LZW</w:t>
      </w:r>
      <w:r w:rsidR="008A6046" w:rsidRPr="00710717">
        <w:rPr>
          <w:rFonts w:hint="eastAsia"/>
          <w:lang w:eastAsia="zh-CN"/>
        </w:rPr>
        <w:t>编码</w:t>
      </w:r>
      <w:bookmarkEnd w:id="156"/>
      <w:bookmarkEnd w:id="157"/>
    </w:p>
    <w:p w14:paraId="54230556" w14:textId="77777777" w:rsidR="008A6046" w:rsidRPr="00710717" w:rsidRDefault="008A6046" w:rsidP="008A6046">
      <w:pPr>
        <w:spacing w:after="200"/>
        <w:rPr>
          <w:szCs w:val="24"/>
          <w:lang w:eastAsia="zh-CN"/>
        </w:rPr>
      </w:pPr>
      <w:r w:rsidRPr="00710717">
        <w:rPr>
          <w:szCs w:val="24"/>
          <w:lang w:eastAsia="zh-CN"/>
        </w:rPr>
        <w:t>LZW</w:t>
      </w:r>
      <w:r w:rsidRPr="00710717">
        <w:rPr>
          <w:rFonts w:hint="eastAsia"/>
          <w:szCs w:val="24"/>
          <w:lang w:eastAsia="zh-CN"/>
        </w:rPr>
        <w:t>编码直接处理位串。以下面的位串为例：</w:t>
      </w:r>
      <w:r w:rsidRPr="00710717">
        <w:rPr>
          <w:szCs w:val="24"/>
          <w:lang w:eastAsia="zh-CN"/>
        </w:rPr>
        <w:t>0100101010100111</w:t>
      </w:r>
      <w:r w:rsidR="008E4744">
        <w:rPr>
          <w:rFonts w:hint="eastAsia"/>
          <w:szCs w:val="24"/>
          <w:lang w:eastAsia="zh-CN"/>
        </w:rPr>
        <w:t>。</w:t>
      </w:r>
      <w:r w:rsidRPr="00710717">
        <w:rPr>
          <w:szCs w:val="24"/>
          <w:lang w:eastAsia="zh-CN"/>
        </w:rPr>
        <w:t>LZW</w:t>
      </w:r>
      <w:r w:rsidRPr="00710717">
        <w:rPr>
          <w:rFonts w:hint="eastAsia"/>
          <w:szCs w:val="24"/>
          <w:lang w:eastAsia="zh-CN"/>
        </w:rPr>
        <w:t>编码算法将该字符串拆分为几个较小的可变长度子串。上面的</w:t>
      </w:r>
      <w:r w:rsidRPr="00710717">
        <w:rPr>
          <w:szCs w:val="24"/>
          <w:lang w:eastAsia="zh-CN"/>
        </w:rPr>
        <w:t>16</w:t>
      </w:r>
      <w:r w:rsidRPr="00710717">
        <w:rPr>
          <w:rFonts w:hint="eastAsia"/>
          <w:szCs w:val="24"/>
          <w:lang w:eastAsia="zh-CN"/>
        </w:rPr>
        <w:t>位字符串将被拆分为：</w:t>
      </w:r>
    </w:p>
    <w:p w14:paraId="5E90A29C" w14:textId="77777777" w:rsidR="008A6046" w:rsidRPr="00710717" w:rsidRDefault="00A3404B" w:rsidP="008A6046">
      <w:pPr>
        <w:spacing w:after="200"/>
        <w:jc w:val="center"/>
        <w:rPr>
          <w:szCs w:val="24"/>
        </w:rPr>
      </w:pPr>
      <w:r>
        <w:rPr>
          <w:noProof/>
          <w:szCs w:val="24"/>
        </w:rPr>
        <w:pict w14:anchorId="3C7D4AE2">
          <v:shape id="_x0000_i1283" type="#_x0000_t75" alt="" style="width:142.5pt;height:32.2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D546B&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Pr=&quot;003D546B&quot; wsp:rsidRDefault=&quot;003D546B&quot; wsp:rsidP=&quot;003D546B&quot;&gt;&lt;w:pPr&gt;&lt;w:ind w:first-line=&quot;560&quot;/&gt;&lt;/w:pPr&gt;&lt;m:oMathPara&gt;&lt;m:oMath&gt;&lt;m:limLow&gt;&lt;m:limLowPr&gt;&lt;m:ctrlPr&gt;&lt;w:rPr&gt;&lt;w:rFonts w:ascii=&quot;Cambria Math&quot; w:h-ansi=&quot;Cambria Math&quot;/&gt;&lt;wx:font wx:val=&quot;Cambria Math&quot;/&gt;&lt;w:sz w:val=&quot;28&quot;/&gt;&lt;w:sz-cs w:val=&quot;28&quot;/&gt;&lt;/w:rPr&gt;&lt;/m:ctrlPr&gt;&lt;/m:limLowPr&gt;&lt;m:e&gt;&lt;m:groupChr&gt;&lt;m:groupChrPr&gt;&lt;m:ctrlPr&gt;&lt;w:rPr&gt;&lt;w:rFonts w:ascii=&quot;Cambria Math&quot; w:h-ansi=&quot;Cambria Math&quot;/&gt;&lt;wx:font wx:val=&quot;Cambria Math&quot;/&gt;&lt;w:sz w:val=&quot;28&quot;/&gt;&lt;w:sz-cs w:val=&quot;28&quot;/&gt;&lt;/w:rPr&gt;&lt;/m:ctrlPr&gt;&lt;/m:groupChrPr&gt;&lt;m:e&gt;&lt;m:r&gt;&lt;m:rPr&gt;&lt;m:sty m:val=&quot;p&quot;/&gt;&lt;/m:rPr&gt;&lt;w:rPr&gt;&lt;w:rFonts w:ascii=&quot;Cambria Math&quot; w:h-ansi=&quot;Cambria Math&quot;/&gt;&lt;wx:font wx:val=&quot;Cambria Math&quot;/&gt;&lt;w:noProof/&gt;&lt;w:sz w:val=&quot;28&quot;/&gt;&lt;w:sz-cs w:val=&quot;28&quot;/&gt;&lt;/w:rPr&gt;&lt;m:t&gt;0&lt;/m:t&gt;&lt;/m:r&gt;&lt;/m:e&gt;&lt;/m:groupChr&gt;&lt;/m:e&gt;&lt;m:lim&gt;&lt;m:r&gt;&lt;m:rPr&gt;&lt;m:sty m:val=&quot;p&quot;/&gt;&lt;/m:rPr&gt;&lt;w:rPr&gt;&lt;w:rFonts w:ascii=&quot;Cambria Math&quot; w:h-ansi=&quot;Cambria Math&quot;/&gt;&lt;wx:font wx:val=&quot;Cambria Math&quot;/&gt;&lt;w:noProof/&gt;&lt;w:sz w:val=&quot;28&quot;/&gt;&lt;w:sz-cs w:val=&quot;28&quot;/&gt;&lt;/w:rPr&gt;&lt;m:t&gt;1&lt;/m:t&gt;&lt;/m:r&gt;&lt;/m:lim&gt;&lt;/m:limLow&gt;&lt;m:limLow&gt;&lt;m:limLowPr&gt;&lt;m:ctrlPr&gt;&lt;w:rPr&gt;&lt;w:rFonts w:ascii=&quot;Cambria Math&quot; w:h-ansi=&quot;Cambria Math&quot;/&gt;&lt;wx:font wx:val=&quot;Cambria Math&quot;/&gt;&lt;w:sz w:val=&quot;28&quot;/&gt;&lt;w:sz-cs w:val=&quot;28&quot;/&gt;&lt;/w:rPr&gt;&lt;/m:ctrlPr&gt;&lt;/m:limLowPr&gt;&lt;m:e&gt;&lt;m:groupChr&gt;&lt;m:groupChrPr&gt;&lt;m:ctrlPr&gt;&lt;w:rPr&gt;&lt;w:rFonts w:ascii=&quot;Cambria Math&quot; w:h-ansi=&quot;Cambria Math&quot;/&gt;&lt;wx:font wx:val=&quot;Cambria Math&quot;/&gt;&lt;w:sz w:val=&quot;28&quot;/&gt;&lt;w:sz-cs w:val=&quot;28&quot;/&gt;&lt;/w:rPr&gt;&lt;/m:ctrlPr&gt;&lt;/m:groupChrPr&gt;&lt;m:e&gt;&lt;m:r&gt;&lt;m:rPr&gt;&lt;m:sty m:val=&quot;p&quot;/&gt;&lt;/m:rPr&gt;&lt;w:rPr&gt;&lt;w:rFonts w:ascii=&quot;Cambria Math&quot; w:h-ansi=&quot;Cambria Math&quot;/&gt;&lt;wx:font wx:val=&quot;Cambria Math&quot;/&gt;&lt;w:noProof/&gt;&lt;w:sz w:val=&quot;28&quot;/&gt;&lt;w:sz-cs w:val=&quot;28&quot;/&gt;&lt;/w:rPr&gt;&lt;m:t&gt;1&lt;/m:t&gt;&lt;/m:r&gt;&lt;/m:e&gt;&lt;/m:groupChr&gt;&lt;/m:e&gt;&lt;m:lim&gt;&lt;m:r&gt;&lt;m:rPr&gt;&lt;m:sty m:val=&quot;p&quot;/&gt;&lt;/m:rPr&gt;&lt;w:rPr&gt;&lt;w:rFonts w:ascii=&quot;Cambria Math&quot; w:h-ansi=&quot;Cambria Math&quot;/&gt;&lt;wx:font wx:val=&quot;Cambria Math&quot;/&gt;&lt;w:noProof/&gt;&lt;w:sz w:val=&quot;28&quot;/&gt;&lt;w:sz-cs w:val=&quot;28&quot;/&gt;&lt;/w:rPr&gt;&lt;m:t&gt;2&lt;/m:t&gt;&lt;/m:r&gt;&lt;/m:lim&gt;&lt;/m:limLow&gt;&lt;m:limLow&gt;&lt;m:limLowPr&gt;&lt;m:ctrlPr&gt;&lt;w:rPr&gt;&lt;w:rFonts w:ascii=&quot;Cambria Math&quot; w:h-ansi=&quot;Cambria Math&quot;/&gt;&lt;wx:font wx:val=&quot;Cambria Math&quot;/&gt;&lt;w:sz w:val=&quot;28&quot;/&gt;&lt;w:sz-cs w:val=&quot;28&quot;/&gt;&lt;/w:rPr&gt;&lt;/m:ctrlPr&gt;&lt;/m:limLowPr&gt;&lt;m:e&gt;&lt;m:groupChr&gt;&lt;m:groupChrPr&gt;&lt;m:ctrlPr&gt;&lt;w:rPr&gt;&lt;w:rFonts w:ascii=&quot;Cambria Math&quot; w:h-ansi=&quot;Cambria Math&quot;/&gt;&lt;wx:font wx:val=&quot;Cambria Math&quot;/&gt;&lt;w:sz w:val=&quot;28&quot;/&gt;&lt;w:sz-cs w:val=&quot;28&quot;/&gt;&lt;/w:rPr&gt;&lt;/m:ctrlPr&gt;&lt;/m:groupChrPr&gt;&lt;m:e&gt;&lt;m:r&gt;&lt;m:rPr&gt;&lt;m:sty m:val=&quot;p&quot;/&gt;&lt;/m:rPr&gt;&lt;w:rPr&gt;&lt;w:rFonts w:ascii=&quot;Cambria Math&quot; w:h-ansi=&quot;Cambria Math&quot;/&gt;&lt;wx:font wx:val=&quot;Cambria Math&quot;/&gt;&lt;w:noProof/&gt;&lt;w:sz w:val=&quot;28&quot;/&gt;&lt;w:sz-cs w:val=&quot;28&quot;/&gt;&lt;/w:rPr&gt;&lt;m:t&gt;00&lt;/m:t&gt;&lt;/m:r&gt;&lt;/m:e&gt;&lt;/m:groupChr&gt;&lt;/m:e&gt;&lt;m:lim&gt;&lt;m:r&gt;&lt;m:rPr&gt;&lt;m:sty m:val=&quot;p&quot;/&gt;&lt;/m:rPr&gt;&lt;w:rPr&gt;&lt;w:rFonts w:ascii=&quot;Cambria Math&quot; w:h-ansi=&quot;Cambria Math&quot;/&gt;&lt;wx:font wx:val=&quot;Cambria Math&quot;/&gt;&lt;w:noProof/&gt;&lt;w:sz w:val=&quot;28&quot;/&gt;&lt;w:sz-cs w:val=&quot;28&quot;/&gt;&lt;/w:rPr&gt;&lt;m:t&gt;3&lt;/m:t&gt;&lt;/m:r&gt;&lt;/m:lim&gt;&lt;/m:limLow&gt;&lt;m:limLow&gt;&lt;m:limLowPr&gt;&lt;m:ctrlPr&gt;&lt;w:rPr&gt;&lt;w:rFonts w:ascii=&quot;Cambria Math&quot; w:h-ansi=&quot;Cambria Math&quot;/&gt;&lt;wx:font wx:val=&quot;Cambria Math&quot;/&gt;&lt;w:sz w:val=&quot;28&quot;/&gt;&lt;w:sz-cs w:val=&quot;28&quot;/&gt;&lt;/w:rPr&gt;&lt;/m:ctrlPr&gt;&lt;/m:limLowPr&gt;&lt;m:e&gt;&lt;m:groupChr&gt;&lt;m:groupChrPr&gt;&lt;m:ctrlPr&gt;&lt;w:rPr&gt;&lt;w:rFonts w:ascii=&quot;Cambria Math&quot; w:h-ansi=&quot;Cambria Math&quot;/&gt;&lt;wx:font wx:val=&quot;Cambria Math&quot;/&gt;&lt;w:sz w:val=&quot;28&quot;/&gt;&lt;w:sz-cs w:val=&quot;28&quot;/&gt;&lt;/w:rPr&gt;&lt;/m:ctrlPr&gt;&lt;/m:groupChrPr&gt;&lt;m:e&gt;&lt;m:r&gt;&lt;m:rPr&gt;&lt;m:sty m:val=&quot;p&quot;/&gt;&lt;/m:rPr&gt;&lt;w:rPr&gt;&lt;w:rFonts w:ascii=&quot;Cambria Math&quot; w:h-ansi=&quot;Cambria Math&quot;/&gt;&lt;wx:font wx:val=&quot;Cambria Math&quot;/&gt;&lt;w:noProof/&gt;&lt;w:sz w:val=&quot;28&quot;/&gt;&lt;w:sz-cs w:val=&quot;28&quot;/&gt;&lt;/w:rPr&gt;&lt;m:t&gt;10&lt;/m:t&gt;&lt;/m:r&gt;&lt;/m:e&gt;&lt;/m:groupChr&gt;&lt;/m:e&gt;&lt;m:lim&gt;&lt;m:r&gt;&lt;m:rPr&gt;&lt;m:sty m:val=&quot;p&quot;/&gt;&lt;/m:rPr&gt;&lt;w:rPr&gt;&lt;w:rFonts w:ascii=&quot;Cambria Math&quot; w:h-ansi=&quot;Cambria Math&quot;/&gt;&lt;wx:font wx:val=&quot;Cambria Math&quot;/&gt;&lt;w:noProof/&gt;&lt;w:sz w:val=&quot;28&quot;/&gt;&lt;w:sz-cs w:val=&quot;28&quot;/&gt;&lt;/w:rPr&gt;&lt;m:t&gt;4&lt;/m:t&gt;&lt;/m:r&gt;&lt;/m:lim&gt;&lt;/m:limLow&gt;&lt;m:limLow&gt;&lt;m:limLowPr&gt;&lt;m:ctrlPr&gt;&lt;w:rPr&gt;&lt;w:rFonts w:ascii=&quot;Cambria Math&quot; w:h-ansi=&quot;Cambria Math&quot;/&gt;&lt;wx:font wx:val=&quot;Cambria Math&quot;/&gt;&lt;w:sz w:val=&quot;28&quot;/&gt;&lt;w:sz-cs w:val=&quot;28&quot;/&gt;&lt;/w:rPr&gt;&lt;/m:ctrlPr&gt;&lt;/m:limLowPr&gt;&lt;m:e&gt;&lt;m:groupChr&gt;&lt;m:groupChrPr&gt;&lt;m:ctrlPr&gt;&lt;w:rPr&gt;&lt;w:rFonts w:ascii=&quot;Cambria Math&quot; w:h-ansi=&quot;Cambria Math&quot;/&gt;&lt;wx:font wx:val=&quot;Cambria Math&quot;/&gt;&lt;w:sz w:val=&quot;28&quot;/&gt;&lt;w:sz-cs w:val=&quot;28&quot;/&gt;&lt;/w:rPr&gt;&lt;/m:ctrlPr&gt;&lt;/m:groupChrPr&gt;&lt;m:e&gt;&lt;m:r&gt;&lt;m:rPr&gt;&lt;m:sty m:val=&quot;p&quot;/&gt;&lt;/m:rPr&gt;&lt;w:rPr&gt;&lt;w:rFonts w:ascii=&quot;Cambria Math&quot; w:h-ansi=&quot;Cambria Math&quot;/&gt;&lt;wx:font wx:val=&quot;Cambria Math&quot;/&gt;&lt;w:noProof/&gt;&lt;w:sz w:val=&quot;28&quot;/&gt;&lt;w:sz-cs w:val=&quot;28&quot;/&gt;&lt;/w:rPr&gt;&lt;m:t&gt;101&lt;/m:t&gt;&lt;/m:r&gt;&lt;/m:e&gt;&lt;/m:groupChr&gt;&lt;/m:e&gt;&lt;m:lim&gt;&lt;m:r&gt;&lt;m:rPr&gt;&lt;m:sty m:val=&quot;p&quot;/&gt;&lt;/m:rPr&gt;&lt;w:rPr&gt;&lt;w:rFonts w:ascii=&quot;Cambria Math&quot; w:h-ansi=&quot;Cambria Math&quot;/&gt;&lt;wx:font wx:val=&quot;Cambria Math&quot;/&gt;&lt;w:noProof/&gt;&lt;w:sz w:val=&quot;28&quot;/&gt;&lt;w:sz-cs w:val=&quot;28&quot;/&gt;&lt;/w:rPr&gt;&lt;m:t&gt;5&lt;/m:t&gt;&lt;/m:r&gt;&lt;/m:lim&gt;&lt;/m:limLow&gt;&lt;m:limLow&gt;&lt;m:limLowPr&gt;&lt;m:ctrlPr&gt;&lt;w:rPr&gt;&lt;w:rFonts w:ascii=&quot;Cambria Math&quot; w:h-ansi=&quot;Cambria Math&quot;/&gt;&lt;wx:font wx:val=&quot;Cambria Math&quot;/&gt;&lt;w:sz w:val=&quot;28&quot;/&gt;&lt;w:sz-cs w:val=&quot;28&quot;/&gt;&lt;/w:rPr&gt;&lt;/m:ctrlPr&gt;&lt;/m:limLowPr&gt;&lt;m:e&gt;&lt;m:groupChr&gt;&lt;m:groupChrPr&gt;&lt;m:ctrlPr&gt;&lt;w:rPr&gt;&lt;w:rFonts w:ascii=&quot;Cambria Math&quot; w:h-ansi=&quot;Cambria Math&quot;/&gt;&lt;wx:font wx:val=&quot;Cambria Math&quot;/&gt;&lt;w:sz w:val=&quot;28&quot;/&gt;&lt;w:sz-cs w:val=&quot;28&quot;/&gt;&lt;/w:rPr&gt;&lt;/m:ctrlPr&gt;&lt;/m:groupChrPr&gt;&lt;m:e&gt;&lt;m:r&gt;&lt;m:rPr&gt;&lt;m:sty m:val=&quot;p&quot;/&gt;&lt;/m:rPr&gt;&lt;w:rPr&gt;&lt;w:rFonts w:ascii=&quot;Cambria Math&quot; w:h-ansi=&quot;Cambria Math&quot;/&gt;&lt;wx:font wx:val=&quot;Cambria Math&quot;/&gt;&lt;w:noProof/&gt;&lt;w:sz w:val=&quot;28&quot;/&gt;&lt;w:sz-cs w:val=&quot;28&quot;/&gt;&lt;/w:rPr&gt;&lt;m:t&gt;01&lt;/m:t&gt;&lt;/m:r&gt;&lt;/m:e&gt;&lt;/m:groupChr&gt;&lt;/m:e&gt;&lt;m:lim&gt;&lt;m:r&gt;&lt;m:rPr&gt;&lt;m:sty m:val=&quot;p&quot;/&gt;&lt;/m:rPr&gt;&lt;w:rPr&gt;&lt;w:rFonts w:ascii=&quot;Cambria Math&quot; w:h-ansi=&quot;Cambria Math&quot;/&gt;&lt;wx:font wx:val=&quot;Cambria Math&quot;/&gt;&lt;w:noProof/&gt;&lt;w:sz w:val=&quot;28&quot;/&gt;&lt;w:sz-cs w:val=&quot;28&quot;/&gt;&lt;/w:rPr&gt;&lt;m:t&gt;6&lt;/m:t&gt;&lt;/m:r&gt;&lt;/m:lim&gt;&lt;/m:limLow&gt;&lt;m:limLow&gt;&lt;m:limLowPr&gt;&lt;m:ctrlPr&gt;&lt;w:rPr&gt;&lt;w:rFonts w:ascii=&quot;Cambria Math&quot; w:h-ansi=&quot;Cambria Math&quot;/&gt;&lt;wx:font wx:val=&quot;Cambria Math&quot;/&gt;&lt;w:sz w:val=&quot;28&quot;/&gt;&lt;w:sz-cs w:val=&quot;28&quot;/&gt;&lt;/w:rPr&gt;&lt;/m:ctrlPr&gt;&lt;/m:limLowPr&gt;&lt;m:e&gt;&lt;m:groupChr&gt;&lt;m:groupChrPr&gt;&lt;m:ctrlPr&gt;&lt;w:rPr&gt;&lt;w:rFonts w:ascii=&quot;Cambria Math&quot; w:h-ansi=&quot;Cambria Math&quot;/&gt;&lt;wx:font wx:val=&quot;Cambria Math&quot;/&gt;&lt;w:sz w:val=&quot;28&quot;/&gt;&lt;w:sz-cs w:val=&quot;28&quot;/&gt;&lt;/w:rPr&gt;&lt;/m:ctrlPr&gt;&lt;/m:groupChrPr&gt;&lt;m:e&gt;&lt;m:r&gt;&lt;m:rPr&gt;&lt;m:sty m:val=&quot;p&quot;/&gt;&lt;/m:rPr&gt;&lt;w:rPr&gt;&lt;w:rFonts w:ascii=&quot;Cambria Math&quot; w:h-ansi=&quot;Cambria Math&quot;/&gt;&lt;wx:font wx:val=&quot;Cambria Math&quot;/&gt;&lt;w:noProof/&gt;&lt;w:sz w:val=&quot;28&quot;/&gt;&lt;w:sz-cs w:val=&quot;28&quot;/&gt;&lt;/w:rPr&gt;&lt;m:t&gt;001&lt;/m:t&gt;&lt;/m:r&gt;&lt;/m:e&gt;&lt;/m:groupChr&gt;&lt;/m:e&gt;&lt;m:lim&gt;&lt;m:r&gt;&lt;m:rPr&gt;&lt;m:sty m:val=&quot;p&quot;/&gt;&lt;/m:rPr&gt;&lt;w:rPr&gt;&lt;w:rFonts w:ascii=&quot;Cambria Math&quot; w:h-ansi=&quot;Cambria Math&quot;/&gt;&lt;wx:font wx:val=&quot;Cambria Math&quot;/&gt;&lt;w:noProof/&gt;&lt;w:sz w:val=&quot;28&quot;/&gt;&lt;w:sz-cs w:val=&quot;28&quot;/&gt;&lt;/w:rPr&gt;&lt;m:t&gt;7&lt;/m:t&gt;&lt;/m:r&gt;&lt;/m:lim&gt;&lt;/m:limLow&gt;&lt;m:limLow&gt;&lt;m:limLowPr&gt;&lt;m:ctrlPr&gt;&lt;w:rPr&gt;&lt;w:rFonts w:ascii=&quot;Cambria Math&quot; w:h-ansi=&quot;Cambria Math&quot;/&gt;&lt;wx:font wx:val=&quot;Cambria Math&quot;/&gt;&lt;w:sz w:val=&quot;28&quot;/&gt;&lt;w:sz-cs w:val=&quot;28&quot;/&gt;&lt;/w:rPr&gt;&lt;/m:ctrlPr&gt;&lt;/m:limLowPr&gt;&lt;m:e&gt;&lt;m:groupChr&gt;&lt;m:groupChrPr&gt;&lt;m:ctrlPr&gt;&lt;w:rPr&gt;&lt;w:rFonts w:ascii=&quot;Cambria Math&quot; w:h-ansi=&quot;Cambria Math&quot;/&gt;&lt;wx:font wx:val=&quot;Cambria Math&quot;/&gt;&lt;w:sz w:val=&quot;28&quot;/&gt;&lt;w:sz-cs w:val=&quot;28&quot;/&gt;&lt;/w:rPr&gt;&lt;/m:ctrlPr&gt;&lt;/m:groupChrPr&gt;&lt;m:e&gt;&lt;m:r&gt;&lt;m:rPr&gt;&lt;m:sty m:val=&quot;p&quot;/&gt;&lt;/m:rPr&gt;&lt;w:rPr&gt;&lt;w:rFonts w:ascii=&quot;Cambria Math&quot; w:h-ansi=&quot;Cambria Math&quot;/&gt;&lt;wx:font wx:val=&quot;Cambria Math&quot;/&gt;&lt;w:noProof/&gt;&lt;w:sz w:val=&quot;28&quot;/&gt;&lt;w:sz-cs w:val=&quot;28&quot;/&gt;&lt;/w:rPr&gt;&lt;m:t&gt;11&lt;/m:t&gt;&lt;/m:r&gt;&lt;/m:e&gt;&lt;/m:groupChr&gt;&lt;/m:e&gt;&lt;m:lim&gt;&lt;m:r&gt;&lt;m:rPr&gt;&lt;m:sty m:val=&quot;p&quot;/&gt;&lt;/m:rPr&gt;&lt;w:rPr&gt;&lt;w:rFonts w:ascii=&quot;Cambria Math&quot; w:h-ansi=&quot;Cambria Math&quot;/&gt;&lt;wx:font wx:val=&quot;Cambria Math&quot;/&gt;&lt;w:noProof/&gt;&lt;w:sz w:val=&quot;28&quot;/&gt;&lt;w:sz-cs w:val=&quot;28&quot;/&gt;&lt;/w:rPr&gt;&lt;m:t&gt;8&lt;/m:t&gt;&lt;/m:r&gt;&lt;/m:lim&gt;&lt;/m:limLow&gt;&lt;/m:oMath&gt;&lt;/m:oMathPara&gt;&lt;/w:p&gt;&lt;w:sectPr wsp:rsidR=&quot;00000000&quot; wsp:rsidRPr=&quot;003D546B&quot;&gt;&lt;w:pgSz w:w=&quot;12240&quot; w:h=&quot;15840&quot;/&gt;&lt;w:pgMar w:top=&quot;1440&quot; w:right=&quot;1800&quot; w:bottom=&quot;1440&quot; w:left=&quot;1800&quot; w:header=&quot;720&quot; w:footer=&quot;720&quot; w:gutter=&quot;0&quot;/&gt;&lt;w:cols w:space=&quot;720&quot;/&gt;&lt;/w:sectPr&gt;&lt;/wx:sect&gt;&lt;/w:body&gt;&lt;/w:wordDocument&gt;">
            <v:imagedata r:id="rId135" o:title="" chromakey="white"/>
          </v:shape>
        </w:pict>
      </w:r>
    </w:p>
    <w:p w14:paraId="6DBB29DD" w14:textId="77777777" w:rsidR="008A6046" w:rsidRPr="00710717" w:rsidRDefault="008A6046" w:rsidP="008A6046">
      <w:pPr>
        <w:spacing w:after="200"/>
        <w:rPr>
          <w:szCs w:val="24"/>
          <w:lang w:eastAsia="zh-CN"/>
        </w:rPr>
      </w:pPr>
      <w:r w:rsidRPr="00710717">
        <w:rPr>
          <w:rFonts w:hint="eastAsia"/>
          <w:szCs w:val="24"/>
          <w:lang w:eastAsia="zh-CN"/>
        </w:rPr>
        <w:t>每个子字符串都有一个索引号，表示它在子字符串列表中的位置。</w:t>
      </w:r>
    </w:p>
    <w:p w14:paraId="4041F267" w14:textId="77777777" w:rsidR="008A6046" w:rsidRPr="00710717" w:rsidRDefault="008A6046" w:rsidP="005C2DCE">
      <w:pPr>
        <w:spacing w:after="200"/>
        <w:rPr>
          <w:szCs w:val="24"/>
          <w:lang w:eastAsia="zh-CN"/>
        </w:rPr>
      </w:pPr>
      <w:r w:rsidRPr="00710717">
        <w:rPr>
          <w:rFonts w:hint="eastAsia"/>
          <w:szCs w:val="24"/>
          <w:lang w:eastAsia="zh-CN"/>
        </w:rPr>
        <w:t>令</w:t>
      </w:r>
      <w:r w:rsidRPr="00710717">
        <w:rPr>
          <w:szCs w:val="24"/>
          <w:lang w:eastAsia="zh-CN"/>
        </w:rPr>
        <w:fldChar w:fldCharType="begin"/>
      </w:r>
      <w:r w:rsidRPr="00710717">
        <w:rPr>
          <w:szCs w:val="24"/>
          <w:lang w:eastAsia="zh-CN"/>
        </w:rPr>
        <w:instrText xml:space="preserve"> QUOTE </w:instrText>
      </w:r>
      <w:r w:rsidR="00A3404B">
        <w:rPr>
          <w:noProof/>
          <w:szCs w:val="24"/>
          <w:lang w:eastAsia="zh-CN"/>
        </w:rPr>
        <w:pict w14:anchorId="10452C86">
          <v:shape id="_x0000_i1284" type="#_x0000_t75" alt="" style="width:8.2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2CEC&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222CEC&quot; wsp:rsidP=&quot;00222CEC&quot;&gt;&lt;m:oMathPara&gt;&lt;m:oMath&gt;&lt;m:r&gt;&lt;w:rPr&gt;&lt;w:rFonts w:ascii=&quot;Cambria Math&quot; w:h-ansi=&quot;Cambria Math&quot;/&gt;&lt;wx:font wx:val=&quot;Cambria Math&quot;/&gt;&lt;w:i/&gt;&lt;w:noProof/&gt;&lt;/w:rPr&gt;&lt;m:t&gt;S&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36" o:title="" chromakey="white"/>
          </v:shape>
        </w:pict>
      </w:r>
      <w:r w:rsidRPr="00710717">
        <w:rPr>
          <w:szCs w:val="24"/>
          <w:lang w:eastAsia="zh-CN"/>
        </w:rPr>
        <w:instrText xml:space="preserve"> </w:instrText>
      </w:r>
      <w:r w:rsidRPr="00710717">
        <w:rPr>
          <w:szCs w:val="24"/>
          <w:lang w:eastAsia="zh-CN"/>
        </w:rPr>
        <w:fldChar w:fldCharType="separate"/>
      </w:r>
      <w:r w:rsidR="00A3404B">
        <w:rPr>
          <w:noProof/>
          <w:szCs w:val="24"/>
          <w:lang w:eastAsia="zh-CN"/>
        </w:rPr>
        <w:pict w14:anchorId="36C354E7">
          <v:shape id="_x0000_i1285" type="#_x0000_t75" alt="" style="width:8.2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2CEC&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222CEC&quot; wsp:rsidP=&quot;00222CEC&quot;&gt;&lt;m:oMathPara&gt;&lt;m:oMath&gt;&lt;m:r&gt;&lt;w:rPr&gt;&lt;w:rFonts w:ascii=&quot;Cambria Math&quot; w:h-ansi=&quot;Cambria Math&quot;/&gt;&lt;wx:font wx:val=&quot;Cambria Math&quot;/&gt;&lt;w:i/&gt;&lt;w:noProof/&gt;&lt;/w:rPr&gt;&lt;m:t&gt;S&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36" o:title="" chromakey="white"/>
          </v:shape>
        </w:pict>
      </w:r>
      <w:r w:rsidRPr="00710717">
        <w:rPr>
          <w:szCs w:val="24"/>
          <w:lang w:eastAsia="zh-CN"/>
        </w:rPr>
        <w:fldChar w:fldCharType="end"/>
      </w:r>
      <w:r w:rsidRPr="00710717">
        <w:rPr>
          <w:rFonts w:hint="eastAsia"/>
          <w:szCs w:val="24"/>
          <w:lang w:eastAsia="zh-CN"/>
        </w:rPr>
        <w:t>表示子串的列表，初始化为一个空集，即</w:t>
      </w:r>
      <w:r w:rsidRPr="00710717">
        <w:rPr>
          <w:szCs w:val="24"/>
          <w:lang w:eastAsia="zh-CN"/>
        </w:rPr>
        <w:fldChar w:fldCharType="begin"/>
      </w:r>
      <w:r w:rsidRPr="00710717">
        <w:rPr>
          <w:szCs w:val="24"/>
          <w:lang w:eastAsia="zh-CN"/>
        </w:rPr>
        <w:instrText xml:space="preserve"> QUOTE </w:instrText>
      </w:r>
      <w:r w:rsidR="00A3404B">
        <w:rPr>
          <w:noProof/>
          <w:szCs w:val="24"/>
          <w:lang w:eastAsia="zh-CN"/>
        </w:rPr>
        <w:pict w14:anchorId="2AA9BAD5">
          <v:shape id="_x0000_i1286" type="#_x0000_t75" alt="" style="width:31.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2797&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0A2797&quot; wsp:rsidP=&quot;000A2797&quot;&gt;&lt;m:oMathPara&gt;&lt;m:oMath&gt;&lt;m:r&gt;&lt;w:rPr&gt;&lt;w:rFonts w:ascii=&quot;Cambria Math&quot; w:h-ansi=&quot;Cambria Math&quot;/&gt;&lt;wx:font wx:val=&quot;Cambria Math&quot;/&gt;&lt;w:i/&gt;&lt;w:noProof/&gt;&lt;/w:rPr&gt;&lt;m:t&gt;S&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_&lt;/m:t&gt;&lt;/m:r&gt;&lt;/m:oMath&gt;&lt;/m:oMathPara&gt;&lt;/w:p&gt;&lt;w:sectPr wsp:rsidR=&quot;00000000&quot;&gt;&lt;w:pgSz w:w=&quot;12240&quot; w:h=&quot;15840&quot;/&gt;&lt;w:pgMar w:top=&quot;1440&quot; w:right=&quot;1800&quot; w:bottom=&quot;1440&quot; w:left=&quot;1800&quot; w:header=&quot;720&quot; w:footer=&quot;720&quot; w:gutter=&quot;0&quot;/&gt;aaaaaaa&lt;w:cols w:space=&quot;720&quot;/&gt;&lt;/w:sectPr&gt;&lt;/wx:sect&gt;&lt;/w:body&gt;&lt;/w:wordDocument&gt;">
            <v:imagedata r:id="rId137" o:title="" chromakey="white"/>
          </v:shape>
        </w:pict>
      </w:r>
      <w:r w:rsidRPr="00710717">
        <w:rPr>
          <w:szCs w:val="24"/>
          <w:lang w:eastAsia="zh-CN"/>
        </w:rPr>
        <w:instrText xml:space="preserve"> </w:instrText>
      </w:r>
      <w:r w:rsidRPr="00710717">
        <w:rPr>
          <w:szCs w:val="24"/>
          <w:lang w:eastAsia="zh-CN"/>
        </w:rPr>
        <w:fldChar w:fldCharType="separate"/>
      </w:r>
      <w:r w:rsidR="00A3404B">
        <w:rPr>
          <w:noProof/>
          <w:szCs w:val="24"/>
          <w:lang w:eastAsia="zh-CN"/>
        </w:rPr>
        <w:pict w14:anchorId="7AF5EC08">
          <v:shape id="_x0000_i1287" type="#_x0000_t75" alt="" style="width:31.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2797&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0A2797&quot; wsp:rsidP=&quot;000A2797&quot;&gt;&lt;m:oMathPara&gt;&lt;m:oMath&gt;&lt;m:r&gt;&lt;w:rPr&gt;&lt;w:rFonts w:ascii=&quot;Cambria Math&quot; w:h-ansi=&quot;Cambria Math&quot;/&gt;&lt;wx:font wx:val=&quot;Cambria Math&quot;/&gt;&lt;w:i/&gt;&lt;w:noProof/&gt;&lt;/w:rPr&gt;&lt;m:t&gt;S&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_&lt;/m:t&gt;&lt;/m:r&gt;&lt;/m:oMath&gt;&lt;/m:oMathPara&gt;&lt;/w:p&gt;&lt;w:sectPr wsp:rsidR=&quot;00000000&quot;&gt;&lt;w:pgSz w:w=&quot;12240&quot; w:h=&quot;15840&quot;/&gt;&lt;w:pgMar w:top=&quot;1440&quot; w:right=&quot;1800&quot; w:bottom=&quot;1440&quot; w:left=&quot;1800&quot; w:header=&quot;720&quot; w:footer=&quot;720&quot; w:gutter=&quot;0&quot;/&gt;aaaaaaa&lt;w:cols w:space=&quot;720&quot;/&gt;&lt;/w:sectPr&gt;&lt;/wx:sect&gt;&lt;/w:body&gt;&lt;/w:wordDocument&gt;">
            <v:imagedata r:id="rId137" o:title="" chromakey="white"/>
          </v:shape>
        </w:pict>
      </w:r>
      <w:r w:rsidRPr="00710717">
        <w:rPr>
          <w:szCs w:val="24"/>
          <w:lang w:eastAsia="zh-CN"/>
        </w:rPr>
        <w:fldChar w:fldCharType="end"/>
      </w:r>
      <w:r w:rsidRPr="00710717">
        <w:rPr>
          <w:rFonts w:hint="eastAsia"/>
          <w:szCs w:val="24"/>
          <w:lang w:eastAsia="zh-CN"/>
        </w:rPr>
        <w:t>。对于任何字符串</w:t>
      </w:r>
      <w:r w:rsidRPr="00710717">
        <w:rPr>
          <w:szCs w:val="24"/>
          <w:lang w:eastAsia="zh-CN"/>
        </w:rPr>
        <w:fldChar w:fldCharType="begin"/>
      </w:r>
      <w:r w:rsidRPr="00710717">
        <w:rPr>
          <w:szCs w:val="24"/>
          <w:lang w:eastAsia="zh-CN"/>
        </w:rPr>
        <w:instrText xml:space="preserve"> QUOTE </w:instrText>
      </w:r>
      <w:r w:rsidR="00A3404B">
        <w:rPr>
          <w:noProof/>
          <w:szCs w:val="24"/>
          <w:lang w:eastAsia="zh-CN"/>
        </w:rPr>
        <w:pict w14:anchorId="0DA828F1">
          <v:shape id="_x0000_i1288" type="#_x0000_t75" alt="" style="width:10.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44EB&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F644EB&quot; wsp:rsidP=&quot;00F644EB&quot;&gt;&lt;m:oMathPara&gt;&lt;m:oMath&gt;&lt;m:r&gt;&lt;w:rPr&gt;&lt;w:rFonts w:ascii=&quot;Cambria Math&quot; w:h-ansi=&quot;Cambria Math&quot;/&gt;&lt;wx:font wx:val=&quot;Cambria Math&quot;/&gt;&lt;w:i/&gt;&lt;w:noProof/&gt;&lt;/w:rPr&gt;&lt;m:t&gt; s&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38" o:title="" chromakey="white"/>
          </v:shape>
        </w:pict>
      </w:r>
      <w:r w:rsidRPr="00710717">
        <w:rPr>
          <w:szCs w:val="24"/>
          <w:lang w:eastAsia="zh-CN"/>
        </w:rPr>
        <w:instrText xml:space="preserve"> </w:instrText>
      </w:r>
      <w:r w:rsidRPr="00710717">
        <w:rPr>
          <w:szCs w:val="24"/>
          <w:lang w:eastAsia="zh-CN"/>
        </w:rPr>
        <w:fldChar w:fldCharType="separate"/>
      </w:r>
      <w:r w:rsidR="00A3404B">
        <w:rPr>
          <w:noProof/>
          <w:szCs w:val="24"/>
          <w:lang w:eastAsia="zh-CN"/>
        </w:rPr>
        <w:pict w14:anchorId="660BD075">
          <v:shape id="_x0000_i1289" type="#_x0000_t75" alt="" style="width:10.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44EB&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F644EB&quot; wsp:rsidP=&quot;00F644EB&quot;&gt;&lt;m:oMathPara&gt;&lt;m:oMath&gt;&lt;m:r&gt;&lt;w:rPr&gt;&lt;w:rFonts w:ascii=&quot;Cambria Math&quot; w:h-ansi=&quot;Cambria Math&quot;/&gt;&lt;wx:font wx:val=&quot;Cambria Math&quot;/&gt;&lt;w:i/&gt;&lt;w:noProof/&gt;&lt;/w:rPr&gt;&lt;m:t&gt; s&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38" o:title="" chromakey="white"/>
          </v:shape>
        </w:pict>
      </w:r>
      <w:r w:rsidRPr="00710717">
        <w:rPr>
          <w:szCs w:val="24"/>
          <w:lang w:eastAsia="zh-CN"/>
        </w:rPr>
        <w:fldChar w:fldCharType="end"/>
      </w:r>
      <w:r w:rsidRPr="00710717">
        <w:rPr>
          <w:rFonts w:hint="eastAsia"/>
          <w:szCs w:val="24"/>
          <w:lang w:eastAsia="zh-CN"/>
        </w:rPr>
        <w:t>，</w:t>
      </w:r>
      <w:r w:rsidRPr="00710717">
        <w:rPr>
          <w:szCs w:val="24"/>
          <w:lang w:eastAsia="zh-CN"/>
        </w:rPr>
        <w:t>len(s</w:t>
      </w:r>
      <w:r w:rsidRPr="00710717">
        <w:rPr>
          <w:rFonts w:hint="eastAsia"/>
          <w:szCs w:val="24"/>
          <w:lang w:eastAsia="zh-CN"/>
        </w:rPr>
        <w:t>）表示字符串</w:t>
      </w:r>
      <w:r w:rsidRPr="00710717">
        <w:rPr>
          <w:szCs w:val="24"/>
          <w:lang w:eastAsia="zh-CN"/>
        </w:rPr>
        <w:fldChar w:fldCharType="begin"/>
      </w:r>
      <w:r w:rsidRPr="00710717">
        <w:rPr>
          <w:szCs w:val="24"/>
          <w:lang w:eastAsia="zh-CN"/>
        </w:rPr>
        <w:instrText xml:space="preserve"> QUOTE </w:instrText>
      </w:r>
      <w:r w:rsidR="00A3404B">
        <w:rPr>
          <w:noProof/>
          <w:szCs w:val="24"/>
          <w:lang w:eastAsia="zh-CN"/>
        </w:rPr>
        <w:pict w14:anchorId="6EA3E5BE">
          <v:shape id="_x0000_i1290" type="#_x0000_t75" alt="" style="width:6.7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39CC&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9339CC&quot; wsp:rsidP=&quot;009339CC&quot;&gt;&lt;m:oMathPara&gt;&lt;m:oMath&gt;&lt;m:r&gt;&lt;w:rPr&gt;&lt;w:rFonts w:ascii=&quot;Cambria Math&quot; w:h-ansi=&quot;Cambria Math&quot;/&gt;&lt;wx:font wx:val=&quot;Cambria Math&quot;/&gt;&lt;w:i/&gt;&lt;w:noProof/&gt;&lt;/w:rPr&gt;&lt;m:t&gt;s&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45" o:title="" chromakey="white"/>
          </v:shape>
        </w:pict>
      </w:r>
      <w:r w:rsidRPr="00710717">
        <w:rPr>
          <w:szCs w:val="24"/>
          <w:lang w:eastAsia="zh-CN"/>
        </w:rPr>
        <w:instrText xml:space="preserve"> </w:instrText>
      </w:r>
      <w:r w:rsidRPr="00710717">
        <w:rPr>
          <w:szCs w:val="24"/>
          <w:lang w:eastAsia="zh-CN"/>
        </w:rPr>
        <w:fldChar w:fldCharType="separate"/>
      </w:r>
      <w:r w:rsidR="00A3404B">
        <w:rPr>
          <w:noProof/>
          <w:szCs w:val="24"/>
          <w:lang w:eastAsia="zh-CN"/>
        </w:rPr>
        <w:pict w14:anchorId="11C13B78">
          <v:shape id="_x0000_i1291" type="#_x0000_t75" alt="" style="width:6.7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39CC&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9339CC&quot; wsp:rsidP=&quot;009339CC&quot;&gt;&lt;m:oMathPara&gt;&lt;m:oMath&gt;&lt;m:r&gt;&lt;w:rPr&gt;&lt;w:rFonts w:ascii=&quot;Cambria Math&quot; w:h-ansi=&quot;Cambria Math&quot;/&gt;&lt;wx:font wx:val=&quot;Cambria Math&quot;/&gt;&lt;w:i/&gt;&lt;w:noProof/&gt;&lt;/w:rPr&gt;&lt;m:t&gt;s&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45" o:title="" chromakey="white"/>
          </v:shape>
        </w:pict>
      </w:r>
      <w:r w:rsidRPr="00710717">
        <w:rPr>
          <w:szCs w:val="24"/>
          <w:lang w:eastAsia="zh-CN"/>
        </w:rPr>
        <w:fldChar w:fldCharType="end"/>
      </w:r>
      <w:r w:rsidRPr="00710717">
        <w:rPr>
          <w:rFonts w:hint="eastAsia"/>
          <w:szCs w:val="24"/>
          <w:lang w:eastAsia="zh-CN"/>
        </w:rPr>
        <w:t>的长度，</w:t>
      </w:r>
      <w:r w:rsidRPr="00710717">
        <w:rPr>
          <w:szCs w:val="24"/>
          <w:lang w:eastAsia="zh-CN"/>
        </w:rPr>
        <w:fldChar w:fldCharType="begin"/>
      </w:r>
      <w:r w:rsidRPr="00710717">
        <w:rPr>
          <w:szCs w:val="24"/>
          <w:lang w:eastAsia="zh-CN"/>
        </w:rPr>
        <w:instrText xml:space="preserve"> QUOTE </w:instrText>
      </w:r>
      <w:r w:rsidR="00A3404B">
        <w:rPr>
          <w:noProof/>
          <w:szCs w:val="24"/>
          <w:lang w:eastAsia="zh-CN"/>
        </w:rPr>
        <w:pict w14:anchorId="328D15AC">
          <v:shape id="_x0000_i1292" type="#_x0000_t75" alt="" style="width:1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12C8&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D112C8&quot; wsp:rsidP=&quot;00D112C8&quot;&gt;&lt;m:oMathPara&gt;&lt;m:oMath&gt;&lt;m:sSubSup&gt;&lt;m:sSubSupPr&gt;&lt;m:ctrlPr&gt;&lt;w:rPr&gt;&lt;w:rFonts w:ascii=&quot;Cambria Math&quot; w:h-ansi=&quot;Cambria Math&quot;/&gt;&lt;wx:font wx:val=&quot;Cambria Math&quot;/&gt;&lt;/w:rPr&gt;&lt;/m:ctrlPr&gt;&lt;/m:sSubSupPr&gt;&lt;m:e&gt;&lt;m:r&gt;&lt;w:rPr&gt;&lt;w:rFonts w:ascii=&quot;Cambria Math&quot; w:h-ansi=&quot;Cambria Math&quot;/&gt;&lt;wx:font wx:val=&quot;Cambria Math&quot;/&gt;&lt;w:i/&gt;&lt;w:noProof/&gt;&lt;/w:rPr&gt;&lt;m:t&gt;s&lt;/m:t&gt;&lt;/m:r&gt;&lt;/m:e&gt;&lt;m:sub&gt;&lt;m:r&gt;&lt;w:rPr&gt;&lt;w:rFonts w:ascii=&quot;Cambria Math&quot; w:h-ansi=&quot;Cambria Math&quot;/&gt;&lt;wx:font wx:val=&quot;Cambria Math&quot;/&gt;&lt;w:i/&gt;&lt;w:noProof/&gt;&lt;/w:rPr&gt;&lt;m:t&gt;n&lt;/m:t&gt;&lt;/m:r&gt;&lt;/m:sub&gt;&lt;m:sup&gt;&lt;m:r&gt;&lt;w:rPr&gt;&lt;w:rFonts w:ascii=&quot;Cambria Math&quot; w:h-ansi=&quot;Cambria Math&quot;/&gt;&lt;wx:font wx:val=&quot;Cambria Math&quot;/&gt;&lt;w:i/&gt;&lt;w:noProof/&gt;&lt;/w:rPr&gt;&lt;m:t&gt;m&lt;/m:t&gt;&lt;/m:r&gt;&lt;/m:sup&gt;&lt;/m:sSubSup&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39" o:title="" chromakey="white"/>
          </v:shape>
        </w:pict>
      </w:r>
      <w:r w:rsidRPr="00710717">
        <w:rPr>
          <w:szCs w:val="24"/>
          <w:lang w:eastAsia="zh-CN"/>
        </w:rPr>
        <w:instrText xml:space="preserve"> </w:instrText>
      </w:r>
      <w:r w:rsidRPr="00710717">
        <w:rPr>
          <w:szCs w:val="24"/>
          <w:lang w:eastAsia="zh-CN"/>
        </w:rPr>
        <w:fldChar w:fldCharType="separate"/>
      </w:r>
      <w:r w:rsidR="00A3404B">
        <w:rPr>
          <w:noProof/>
          <w:szCs w:val="24"/>
          <w:lang w:eastAsia="zh-CN"/>
        </w:rPr>
        <w:pict w14:anchorId="658673FE">
          <v:shape id="_x0000_i1293" type="#_x0000_t75" alt="" style="width:1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12C8&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D112C8&quot; wsp:rsidP=&quot;00D112C8&quot;&gt;&lt;m:oMathPara&gt;&lt;m:oMath&gt;&lt;m:sSubSup&gt;&lt;m:sSubSupPr&gt;&lt;m:ctrlPr&gt;&lt;w:rPr&gt;&lt;w:rFonts w:ascii=&quot;Cambria Math&quot; w:h-ansi=&quot;Cambria Math&quot;/&gt;&lt;wx:font wx:val=&quot;Cambria Math&quot;/&gt;&lt;/w:rPr&gt;&lt;/m:ctrlPr&gt;&lt;/m:sSubSupPr&gt;&lt;m:e&gt;&lt;m:r&gt;&lt;w:rPr&gt;&lt;w:rFonts w:ascii=&quot;Cambria Math&quot; w:h-ansi=&quot;Cambria Math&quot;/&gt;&lt;wx:font wx:val=&quot;Cambria Math&quot;/&gt;&lt;w:i/&gt;&lt;w:noProof/&gt;&lt;/w:rPr&gt;&lt;m:t&gt;s&lt;/m:t&gt;&lt;/m:r&gt;&lt;/m:e&gt;&lt;m:sub&gt;&lt;m:r&gt;&lt;w:rPr&gt;&lt;w:rFonts w:ascii=&quot;Cambria Math&quot; w:h-ansi=&quot;Cambria Math&quot;/&gt;&lt;wx:font wx:val=&quot;Cambria Math&quot;/&gt;&lt;w:i/&gt;&lt;w:noProof/&gt;&lt;/w:rPr&gt;&lt;m:t&gt;n&lt;/m:t&gt;&lt;/m:r&gt;&lt;/m:sub&gt;&lt;m:sup&gt;&lt;m:r&gt;&lt;w:rPr&gt;&lt;w:rFonts w:ascii=&quot;Cambria Math&quot; w:h-ansi=&quot;Cambria Math&quot;/&gt;&lt;wx:font wx:val=&quot;Cambria Math&quot;/&gt;&lt;w:i/&gt;&lt;w:noProof/&gt;&lt;/w:rPr&gt;&lt;m:t&gt;m&lt;/m:t&gt;&lt;/m:r&gt;&lt;/m:sup&gt;&lt;/m:sSubSup&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39" o:title="" chromakey="white"/>
          </v:shape>
        </w:pict>
      </w:r>
      <w:r w:rsidRPr="00710717">
        <w:rPr>
          <w:szCs w:val="24"/>
          <w:lang w:eastAsia="zh-CN"/>
        </w:rPr>
        <w:fldChar w:fldCharType="end"/>
      </w:r>
      <w:r w:rsidRPr="00710717">
        <w:rPr>
          <w:rFonts w:hint="eastAsia"/>
          <w:szCs w:val="24"/>
          <w:lang w:eastAsia="zh-CN"/>
        </w:rPr>
        <w:t>表示</w:t>
      </w:r>
      <w:r w:rsidRPr="00710717">
        <w:rPr>
          <w:szCs w:val="24"/>
          <w:lang w:eastAsia="zh-CN"/>
        </w:rPr>
        <w:fldChar w:fldCharType="begin"/>
      </w:r>
      <w:r w:rsidRPr="00710717">
        <w:rPr>
          <w:szCs w:val="24"/>
          <w:lang w:eastAsia="zh-CN"/>
        </w:rPr>
        <w:instrText xml:space="preserve"> QUOTE </w:instrText>
      </w:r>
      <w:r w:rsidR="00A3404B">
        <w:rPr>
          <w:noProof/>
          <w:szCs w:val="24"/>
          <w:lang w:eastAsia="zh-CN"/>
        </w:rPr>
        <w:pict w14:anchorId="55CEB6F4">
          <v:shape id="_x0000_i1294" type="#_x0000_t75" alt="" style="width:6.7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0E1&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0F60E1&quot; wsp:rsidP=&quot;000F60E1&quot;&gt;&lt;m:oMathPara&gt;&lt;m:oMath&gt;&lt;m:r&gt;&lt;w:rPr&gt;&lt;w:rFonts w:ascii=&quot;Cambria Math&quot; w:h-ansi=&quot;Cambria Math&quot;/&gt;&lt;wx:font wx:val=&quot;Cambria Math&quot;/&gt;&lt;w:i/&gt;&lt;w:noProof/&gt;&lt;/w:rPr&gt;&lt;m:t&gt;s&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45" o:title="" chromakey="white"/>
          </v:shape>
        </w:pict>
      </w:r>
      <w:r w:rsidRPr="00710717">
        <w:rPr>
          <w:szCs w:val="24"/>
          <w:lang w:eastAsia="zh-CN"/>
        </w:rPr>
        <w:instrText xml:space="preserve"> </w:instrText>
      </w:r>
      <w:r w:rsidRPr="00710717">
        <w:rPr>
          <w:szCs w:val="24"/>
          <w:lang w:eastAsia="zh-CN"/>
        </w:rPr>
        <w:fldChar w:fldCharType="separate"/>
      </w:r>
      <w:r w:rsidR="00A3404B">
        <w:rPr>
          <w:noProof/>
          <w:szCs w:val="24"/>
          <w:lang w:eastAsia="zh-CN"/>
        </w:rPr>
        <w:pict w14:anchorId="3A4DE37D">
          <v:shape id="_x0000_i1295" type="#_x0000_t75" alt="" style="width:6.7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0E1&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0F60E1&quot; wsp:rsidP=&quot;000F60E1&quot;&gt;&lt;m:oMathPara&gt;&lt;m:oMath&gt;&lt;m:r&gt;&lt;w:rPr&gt;&lt;w:rFonts w:ascii=&quot;Cambria Math&quot; w:h-ansi=&quot;Cambria Math&quot;/&gt;&lt;wx:font wx:val=&quot;Cambria Math&quot;/&gt;&lt;w:i/&gt;&lt;w:noProof/&gt;&lt;/w:rPr&gt;&lt;m:t&gt;s&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45" o:title="" chromakey="white"/>
          </v:shape>
        </w:pict>
      </w:r>
      <w:r w:rsidRPr="00710717">
        <w:rPr>
          <w:szCs w:val="24"/>
          <w:lang w:eastAsia="zh-CN"/>
        </w:rPr>
        <w:fldChar w:fldCharType="end"/>
      </w:r>
      <w:r w:rsidRPr="00710717">
        <w:rPr>
          <w:rFonts w:hint="eastAsia"/>
          <w:szCs w:val="24"/>
          <w:lang w:eastAsia="zh-CN"/>
        </w:rPr>
        <w:t>的子字符串，它从</w:t>
      </w:r>
      <w:r w:rsidRPr="00710717">
        <w:rPr>
          <w:szCs w:val="24"/>
          <w:lang w:eastAsia="zh-CN"/>
        </w:rPr>
        <w:fldChar w:fldCharType="begin"/>
      </w:r>
      <w:r w:rsidRPr="00710717">
        <w:rPr>
          <w:szCs w:val="24"/>
          <w:lang w:eastAsia="zh-CN"/>
        </w:rPr>
        <w:instrText xml:space="preserve"> QUOTE </w:instrText>
      </w:r>
      <w:r w:rsidR="00A3404B">
        <w:rPr>
          <w:noProof/>
          <w:szCs w:val="24"/>
          <w:lang w:eastAsia="zh-CN"/>
        </w:rPr>
        <w:pict w14:anchorId="625AB1A7">
          <v:shape id="_x0000_i1296" type="#_x0000_t75" alt="" style="width:6.7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2F6C40&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2F6C40&quot; wsp:rsidP=&quot;002F6C40&quot;&gt;&lt;m:oMathPara&gt;&lt;m:oMath&gt;&lt;m:r&gt;&lt;w:rPr&gt;&lt;w:rFonts w:ascii=&quot;Cambria Math&quot; w:h-ansi=&quot;Cambria Math&quot;/&gt;&lt;wx:font wx:val=&quot;Cambria Math&quot;/&gt;&lt;w:i/&gt;&lt;w:noProof/&gt;&lt;/w:rPr&gt;&lt;m:t&gt;s&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45" o:title="" chromakey="white"/>
          </v:shape>
        </w:pict>
      </w:r>
      <w:r w:rsidRPr="00710717">
        <w:rPr>
          <w:szCs w:val="24"/>
          <w:lang w:eastAsia="zh-CN"/>
        </w:rPr>
        <w:instrText xml:space="preserve"> </w:instrText>
      </w:r>
      <w:r w:rsidRPr="00710717">
        <w:rPr>
          <w:szCs w:val="24"/>
          <w:lang w:eastAsia="zh-CN"/>
        </w:rPr>
        <w:fldChar w:fldCharType="separate"/>
      </w:r>
      <w:r w:rsidR="00A3404B">
        <w:rPr>
          <w:noProof/>
          <w:szCs w:val="24"/>
          <w:lang w:eastAsia="zh-CN"/>
        </w:rPr>
        <w:pict w14:anchorId="3DA749AB">
          <v:shape id="_x0000_i1297" type="#_x0000_t75" alt="" style="width:6.7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2F6C40&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2F6C40&quot; wsp:rsidP=&quot;002F6C40&quot;&gt;&lt;m:oMathPara&gt;&lt;m:oMath&gt;&lt;m:r&gt;&lt;w:rPr&gt;&lt;w:rFonts w:ascii=&quot;Cambria Math&quot; w:h-ansi=&quot;Cambria Math&quot;/&gt;&lt;wx:font wx:val=&quot;Cambria Math&quot;/&gt;&lt;w:i/&gt;&lt;w:noProof/&gt;&lt;/w:rPr&gt;&lt;m:t&gt;s&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45" o:title="" chromakey="white"/>
          </v:shape>
        </w:pict>
      </w:r>
      <w:r w:rsidRPr="00710717">
        <w:rPr>
          <w:szCs w:val="24"/>
          <w:lang w:eastAsia="zh-CN"/>
        </w:rPr>
        <w:fldChar w:fldCharType="end"/>
      </w:r>
      <w:r w:rsidRPr="00710717">
        <w:rPr>
          <w:rFonts w:hint="eastAsia"/>
          <w:szCs w:val="24"/>
          <w:lang w:eastAsia="zh-CN"/>
        </w:rPr>
        <w:t>的第</w:t>
      </w:r>
      <w:r w:rsidRPr="00710717">
        <w:rPr>
          <w:szCs w:val="24"/>
          <w:lang w:eastAsia="zh-CN"/>
        </w:rPr>
        <w:fldChar w:fldCharType="begin"/>
      </w:r>
      <w:r w:rsidRPr="00710717">
        <w:rPr>
          <w:szCs w:val="24"/>
          <w:lang w:eastAsia="zh-CN"/>
        </w:rPr>
        <w:instrText xml:space="preserve"> QUOTE </w:instrText>
      </w:r>
      <w:r w:rsidR="00A3404B">
        <w:rPr>
          <w:noProof/>
          <w:szCs w:val="24"/>
          <w:lang w:eastAsia="zh-CN"/>
        </w:rPr>
        <w:pict w14:anchorId="1AE4FD54">
          <v:shape id="_x0000_i1298" type="#_x0000_t75" alt="" style="width:8.2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0101&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4B0101&quot; wsp:rsidP=&quot;004B0101&quot;&gt;&lt;m:oMathPara&gt;&lt;m:oMath&gt;&lt;m:r&gt;&lt;w:rPr&gt;&lt;w:rFonts w:ascii=&quot;Cambria Math&quot; w:h-ansi=&quot;Cambria Math&quot;/&gt;&lt;wx:font wx:val=&quot;Cambria Math&quot;/&gt;&lt;w:i/&gt;&lt;w:noProof/&gt;&lt;/w:rPr&gt;&lt;m:t&gt;n&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40" o:title="" chromakey="white"/>
          </v:shape>
        </w:pict>
      </w:r>
      <w:r w:rsidRPr="00710717">
        <w:rPr>
          <w:szCs w:val="24"/>
          <w:lang w:eastAsia="zh-CN"/>
        </w:rPr>
        <w:instrText xml:space="preserve"> </w:instrText>
      </w:r>
      <w:r w:rsidRPr="00710717">
        <w:rPr>
          <w:szCs w:val="24"/>
          <w:lang w:eastAsia="zh-CN"/>
        </w:rPr>
        <w:fldChar w:fldCharType="separate"/>
      </w:r>
      <w:r w:rsidR="00A3404B">
        <w:rPr>
          <w:noProof/>
          <w:szCs w:val="24"/>
          <w:lang w:eastAsia="zh-CN"/>
        </w:rPr>
        <w:pict w14:anchorId="51607461">
          <v:shape id="_x0000_i1299" type="#_x0000_t75" alt="" style="width:8.2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0101&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4B0101&quot; wsp:rsidP=&quot;004B0101&quot;&gt;&lt;m:oMathPara&gt;&lt;m:oMath&gt;&lt;m:r&gt;&lt;w:rPr&gt;&lt;w:rFonts w:ascii=&quot;Cambria Math&quot; w:h-ansi=&quot;Cambria Math&quot;/&gt;&lt;wx:font wx:val=&quot;Cambria Math&quot;/&gt;&lt;w:i/&gt;&lt;w:noProof/&gt;&lt;/w:rPr&gt;&lt;m:t&gt;n&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40" o:title="" chromakey="white"/>
          </v:shape>
        </w:pict>
      </w:r>
      <w:r w:rsidRPr="00710717">
        <w:rPr>
          <w:szCs w:val="24"/>
          <w:lang w:eastAsia="zh-CN"/>
        </w:rPr>
        <w:fldChar w:fldCharType="end"/>
      </w:r>
      <w:r w:rsidRPr="00710717">
        <w:rPr>
          <w:rFonts w:hint="eastAsia"/>
          <w:szCs w:val="24"/>
          <w:lang w:eastAsia="zh-CN"/>
        </w:rPr>
        <w:t>个元素开始，以第</w:t>
      </w:r>
      <w:r w:rsidRPr="00710717">
        <w:rPr>
          <w:szCs w:val="24"/>
          <w:lang w:eastAsia="zh-CN"/>
        </w:rPr>
        <w:fldChar w:fldCharType="begin"/>
      </w:r>
      <w:r w:rsidRPr="00710717">
        <w:rPr>
          <w:szCs w:val="24"/>
          <w:lang w:eastAsia="zh-CN"/>
        </w:rPr>
        <w:instrText xml:space="preserve"> QUOTE </w:instrText>
      </w:r>
      <w:r w:rsidR="00A3404B">
        <w:rPr>
          <w:noProof/>
          <w:szCs w:val="24"/>
          <w:lang w:eastAsia="zh-CN"/>
        </w:rPr>
        <w:pict w14:anchorId="7B69460C">
          <v:shape id="_x0000_i1300" type="#_x0000_t75" alt="" style="width:10.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5EF2&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385EF2&quot; wsp:rsidP=&quot;00385EF2&quot;&gt;&lt;m:oMathPara&gt;&lt;m:oMath&gt;&lt;m:r&gt;&lt;w:rPr&gt;&lt;w:rFonts w:ascii=&quot;Cambria Math&quot; w:h-ansi=&quot;Cambria Math&quot;/&gt;&lt;wx:font wx:val=&quot;Cambria Math&quot;/&gt;&lt;w:i/&gt;&lt;w:noProof/&gt;&lt;/w:rPr&gt;&lt;m:t&gt;m&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41" o:title="" chromakey="white"/>
          </v:shape>
        </w:pict>
      </w:r>
      <w:r w:rsidRPr="00710717">
        <w:rPr>
          <w:szCs w:val="24"/>
          <w:lang w:eastAsia="zh-CN"/>
        </w:rPr>
        <w:instrText xml:space="preserve"> </w:instrText>
      </w:r>
      <w:r w:rsidRPr="00710717">
        <w:rPr>
          <w:szCs w:val="24"/>
          <w:lang w:eastAsia="zh-CN"/>
        </w:rPr>
        <w:fldChar w:fldCharType="separate"/>
      </w:r>
      <w:r w:rsidR="00A3404B">
        <w:rPr>
          <w:noProof/>
          <w:szCs w:val="24"/>
          <w:lang w:eastAsia="zh-CN"/>
        </w:rPr>
        <w:pict w14:anchorId="6DF31E55">
          <v:shape id="_x0000_i1301" type="#_x0000_t75" alt="" style="width:10.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5EF2&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385EF2&quot; wsp:rsidP=&quot;00385EF2&quot;&gt;&lt;m:oMathPara&gt;&lt;m:oMath&gt;&lt;m:r&gt;&lt;w:rPr&gt;&lt;w:rFonts w:ascii=&quot;Cambria Math&quot; w:h-ansi=&quot;Cambria Math&quot;/&gt;&lt;wx:font wx:val=&quot;Cambria Math&quot;/&gt;&lt;w:i/&gt;&lt;w:noProof/&gt;&lt;/w:rPr&gt;&lt;m:t&gt;m&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41" o:title="" chromakey="white"/>
          </v:shape>
        </w:pict>
      </w:r>
      <w:r w:rsidRPr="00710717">
        <w:rPr>
          <w:szCs w:val="24"/>
          <w:lang w:eastAsia="zh-CN"/>
        </w:rPr>
        <w:fldChar w:fldCharType="end"/>
      </w:r>
      <w:r w:rsidRPr="00710717">
        <w:rPr>
          <w:rFonts w:hint="eastAsia"/>
          <w:szCs w:val="24"/>
          <w:lang w:eastAsia="zh-CN"/>
        </w:rPr>
        <w:t>个元素结束。以</w:t>
      </w:r>
      <w:r w:rsidRPr="00710717">
        <w:rPr>
          <w:szCs w:val="24"/>
          <w:lang w:eastAsia="zh-CN"/>
        </w:rPr>
        <w:t>'string'</w:t>
      </w:r>
      <w:r w:rsidRPr="00710717">
        <w:rPr>
          <w:rFonts w:hint="eastAsia"/>
          <w:szCs w:val="24"/>
          <w:lang w:eastAsia="zh-CN"/>
        </w:rPr>
        <w:t>为例，让</w:t>
      </w:r>
      <w:r w:rsidRPr="00710717">
        <w:rPr>
          <w:szCs w:val="24"/>
          <w:lang w:eastAsia="zh-CN"/>
        </w:rPr>
        <w:t>a</w:t>
      </w:r>
      <w:r w:rsidRPr="00710717">
        <w:rPr>
          <w:rFonts w:hint="eastAsia"/>
          <w:szCs w:val="24"/>
          <w:lang w:eastAsia="zh-CN"/>
        </w:rPr>
        <w:t>，那么</w:t>
      </w:r>
      <w:r w:rsidRPr="00710717">
        <w:rPr>
          <w:szCs w:val="24"/>
          <w:lang w:eastAsia="zh-CN"/>
        </w:rPr>
        <w:fldChar w:fldCharType="begin"/>
      </w:r>
      <w:r w:rsidRPr="00710717">
        <w:rPr>
          <w:szCs w:val="24"/>
          <w:lang w:eastAsia="zh-CN"/>
        </w:rPr>
        <w:instrText xml:space="preserve"> QUOTE </w:instrText>
      </w:r>
      <w:r w:rsidR="00A3404B">
        <w:rPr>
          <w:noProof/>
          <w:szCs w:val="24"/>
          <w:lang w:eastAsia="zh-CN"/>
        </w:rPr>
        <w:pict w14:anchorId="335B8916">
          <v:shape id="_x0000_i1302" type="#_x0000_t75" alt="" style="width:57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1A77&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3C1A77&quot; wsp:rsidP=&quot;003C1A77&quot;&gt;&lt;m:oMathPara&gt;&lt;m:oMath&gt;&lt;m:r&gt;&lt;w:rPr&gt;&lt;w:rFonts w:ascii=&quot;Cambria Math&quot; w:h-ansi=&quot;Cambria Math&quot;/&gt;&lt;wx:font wx:val=&quot;Cambria Math&quot;/&gt;&lt;w:i/&gt;&lt;w:noProof/&gt;&lt;/w:rPr&gt;&lt;m:t&gt;len&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a&lt;/m:t&gt;&lt;/m:r&gt;&lt;m:r&gt;&lt;m:rPr&gt;&lt;m:sty m:val=&quot;p&quot;/&gt;&lt;/m:rPr&gt;&lt;w:rPr&gt;&lt;w:rFonts w:ascii=&quot;Cambria Math&quot; w:h-ansi=&quot;Cambria Math&quot;/&gt;&lt;wx:font wx:val=&quot;Cambria Math&quot;/&gt;&lt;w:noProof/&gt;&lt;/w:rPr&gt;&lt;m:t&gt;)=6&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42" o:title="" chromakey="white"/>
          </v:shape>
        </w:pict>
      </w:r>
      <w:r w:rsidRPr="00710717">
        <w:rPr>
          <w:szCs w:val="24"/>
          <w:lang w:eastAsia="zh-CN"/>
        </w:rPr>
        <w:instrText xml:space="preserve"> </w:instrText>
      </w:r>
      <w:r w:rsidRPr="00710717">
        <w:rPr>
          <w:szCs w:val="24"/>
          <w:lang w:eastAsia="zh-CN"/>
        </w:rPr>
        <w:fldChar w:fldCharType="separate"/>
      </w:r>
      <w:r w:rsidR="00A3404B">
        <w:rPr>
          <w:noProof/>
          <w:szCs w:val="24"/>
          <w:lang w:eastAsia="zh-CN"/>
        </w:rPr>
        <w:pict w14:anchorId="217111CB">
          <v:shape id="_x0000_i1303" type="#_x0000_t75" alt="" style="width:57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1A77&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3C1A77&quot; wsp:rsidP=&quot;003C1A77&quot;&gt;&lt;m:oMathPara&gt;&lt;m:oMath&gt;&lt;m:r&gt;&lt;w:rPr&gt;&lt;w:rFonts w:ascii=&quot;Cambria Math&quot; w:h-ansi=&quot;Cambria Math&quot;/&gt;&lt;wx:font wx:val=&quot;Cambria Math&quot;/&gt;&lt;w:i/&gt;&lt;w:noProof/&gt;&lt;/w:rPr&gt;&lt;m:t&gt;len&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a&lt;/m:t&gt;&lt;/m:r&gt;&lt;m:r&gt;&lt;m:rPr&gt;&lt;m:sty m:val=&quot;p&quot;/&gt;&lt;/m:rPr&gt;&lt;w:rPr&gt;&lt;w:rFonts w:ascii=&quot;Cambria Math&quot; w:h-ansi=&quot;Cambria Math&quot;/&gt;&lt;wx:font wx:val=&quot;Cambria Math&quot;/&gt;&lt;w:noProof/&gt;&lt;/w:rPr&gt;&lt;m:t&gt;)=6&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42" o:title="" chromakey="white"/>
          </v:shape>
        </w:pict>
      </w:r>
      <w:r w:rsidRPr="00710717">
        <w:rPr>
          <w:szCs w:val="24"/>
          <w:lang w:eastAsia="zh-CN"/>
        </w:rPr>
        <w:fldChar w:fldCharType="end"/>
      </w:r>
      <w:r w:rsidRPr="00710717">
        <w:rPr>
          <w:rFonts w:hint="eastAsia"/>
          <w:szCs w:val="24"/>
          <w:lang w:eastAsia="zh-CN"/>
        </w:rPr>
        <w:t>和</w:t>
      </w:r>
      <w:r w:rsidRPr="00710717">
        <w:rPr>
          <w:szCs w:val="24"/>
          <w:lang w:eastAsia="zh-CN"/>
        </w:rPr>
        <w:fldChar w:fldCharType="begin"/>
      </w:r>
      <w:r w:rsidRPr="00710717">
        <w:rPr>
          <w:szCs w:val="24"/>
          <w:lang w:eastAsia="zh-CN"/>
        </w:rPr>
        <w:instrText xml:space="preserve"> QUOTE </w:instrText>
      </w:r>
      <w:r w:rsidR="00A3404B">
        <w:rPr>
          <w:noProof/>
          <w:szCs w:val="24"/>
          <w:lang w:eastAsia="zh-CN"/>
        </w:rPr>
        <w:pict w14:anchorId="69AD2300">
          <v:shape id="_x0000_i1304" type="#_x0000_t75" alt="" style="width:50.25pt;height:18.7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144A&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53144A&quot; wsp:rsidP=&quot;0053144A&quot;&gt;&lt;m:oMathPara&gt;&lt;m:oMath&gt;&lt;m:sSubSup&gt;&lt;m:sSubSupPr&gt;&lt;m:ctrlPr&gt;&lt;w:rPr&gt;&lt;w:rFonts w:ascii=&quot;Cambria Math&quot; w:h-ansi=&quot;Cambria Math&quot;/&gt;&lt;wx:font wx:val=&quot;Cambria Math&quot;/&gt;&lt;/w:rPr&gt;&lt;/m:ctrlPr&gt;&lt;/m:sSubSupPr&gt;&lt;m:e&gt;&lt;m:r&gt;&lt;w:rPr&gt;&lt;w:rFonts w:ascii=&quot;Cambria Math&quot; w:h-ansi=&quot;Cambria Math&quot;/&gt;&lt;wx:font wx:val=&quot;Cambria Math&quot;/&gt;&lt;w:i/&gt;&lt;w:noProof/&gt;&lt;/w:rPr&gt;&lt;m:t&gt;a&lt;/m:t&gt;&lt;/m:r&gt;&lt;/m:e&gt;&lt;m:sub&gt;&lt;m:r&gt;&lt;m:rPr&gt;&lt;m:sty m:val=&quot;p&quot;/&gt;&lt;/m:rPr&gt;&lt;w:rPr&gt;&lt;w:rFonts w:ascii=&quot;Cambria Math&quot; w:h-ansi=&quot;Cambria Math&quot;/&gt;&lt;wx:font wx:val=&quot;Cambria Math&quot;/&gt;&lt;w:noProof/&gt;&lt;/w:rPr&gt;&lt;m:t&gt;1&lt;/m:t&gt;&lt;/m:r&gt;&lt;/m:sub&gt;&lt;m:sup&gt;&lt;m:r&gt;&lt;m:rPr&gt;&lt;m:sty m:val=&quot;p&quot;/&gt;&lt;/m:rPr&gt;&lt;w:rPr&gt;&lt;w:rFonts w:ascii=&quot;Cambria Math&quot; w:h-ansi=&quot;Cambria Math&quot;/&gt;&lt;wx:font wx:val=&quot;Cambria Math&quot;/&gt;&lt;w:noProof/&gt;&lt;/w:rPr&gt;&lt;m:t&gt;3&lt;/m:t&gt;&lt;/m:r&gt;&lt;/m:sup&gt;&lt;/m:sSubSup&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str&lt;/m:t&gt;&lt;/m:r&gt;&lt;m:r&gt;&lt;m:rPr&gt;&lt;m:sty m:val=&quot;p&quot;/&gt;&lt;/m:rPr&gt;&lt;w:rPr&gt;&lt;w:rFonts w:ascii=&quot;Cambria Math&quot; w:h-ansi=&quot;Cambria Math&quot;/&gt;&lt;wx:font wx:val=&quot;Cambria Math&quot;/&gt;&lt;w:noProof/&gt;&lt;/w:rPr&gt;&lt;m:t&gt;'&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43" o:title="" chromakey="white"/>
          </v:shape>
        </w:pict>
      </w:r>
      <w:r w:rsidRPr="00710717">
        <w:rPr>
          <w:szCs w:val="24"/>
          <w:lang w:eastAsia="zh-CN"/>
        </w:rPr>
        <w:instrText xml:space="preserve"> </w:instrText>
      </w:r>
      <w:r w:rsidRPr="00710717">
        <w:rPr>
          <w:szCs w:val="24"/>
          <w:lang w:eastAsia="zh-CN"/>
        </w:rPr>
        <w:fldChar w:fldCharType="separate"/>
      </w:r>
      <w:r w:rsidR="00A3404B">
        <w:rPr>
          <w:noProof/>
          <w:szCs w:val="24"/>
          <w:lang w:eastAsia="zh-CN"/>
        </w:rPr>
        <w:pict w14:anchorId="19FEC16C">
          <v:shape id="_x0000_i1305" type="#_x0000_t75" alt="" style="width:50.25pt;height:18.7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144A&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53144A&quot; wsp:rsidP=&quot;0053144A&quot;&gt;&lt;m:oMathPara&gt;&lt;m:oMath&gt;&lt;m:sSubSup&gt;&lt;m:sSubSupPr&gt;&lt;m:ctrlPr&gt;&lt;w:rPr&gt;&lt;w:rFonts w:ascii=&quot;Cambria Math&quot; w:h-ansi=&quot;Cambria Math&quot;/&gt;&lt;wx:font wx:val=&quot;Cambria Math&quot;/&gt;&lt;/w:rPr&gt;&lt;/m:ctrlPr&gt;&lt;/m:sSubSupPr&gt;&lt;m:e&gt;&lt;m:r&gt;&lt;w:rPr&gt;&lt;w:rFonts w:ascii=&quot;Cambria Math&quot; w:h-ansi=&quot;Cambria Math&quot;/&gt;&lt;wx:font wx:val=&quot;Cambria Math&quot;/&gt;&lt;w:i/&gt;&lt;w:noProof/&gt;&lt;/w:rPr&gt;&lt;m:t&gt;a&lt;/m:t&gt;&lt;/m:r&gt;&lt;/m:e&gt;&lt;m:sub&gt;&lt;m:r&gt;&lt;m:rPr&gt;&lt;m:sty m:val=&quot;p&quot;/&gt;&lt;/m:rPr&gt;&lt;w:rPr&gt;&lt;w:rFonts w:ascii=&quot;Cambria Math&quot; w:h-ansi=&quot;Cambria Math&quot;/&gt;&lt;wx:font wx:val=&quot;Cambria Math&quot;/&gt;&lt;w:noProof/&gt;&lt;/w:rPr&gt;&lt;m:t&gt;1&lt;/m:t&gt;&lt;/m:r&gt;&lt;/m:sub&gt;&lt;m:sup&gt;&lt;m:r&gt;&lt;m:rPr&gt;&lt;m:sty m:val=&quot;p&quot;/&gt;&lt;/m:rPr&gt;&lt;w:rPr&gt;&lt;w:rFonts w:ascii=&quot;Cambria Math&quot; w:h-ansi=&quot;Cambria Math&quot;/&gt;&lt;wx:font wx:val=&quot;Cambria Math&quot;/&gt;&lt;w:noProof/&gt;&lt;/w:rPr&gt;&lt;m:t&gt;3&lt;/m:t&gt;&lt;/m:r&gt;&lt;/m:sup&gt;&lt;/m:sSubSup&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str&lt;/m:t&gt;&lt;/m:r&gt;&lt;m:r&gt;&lt;m:rPr&gt;&lt;m:sty m:val=&quot;p&quot;/&gt;&lt;/m:rPr&gt;&lt;w:rPr&gt;&lt;w:rFonts w:ascii=&quot;Cambria Math&quot; w:h-ansi=&quot;Cambria Math&quot;/&gt;&lt;wx:font wx:val=&quot;Cambria Math&quot;/&gt;&lt;w:noProof/&gt;&lt;/w:rPr&gt;&lt;m:t&gt;'&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43" o:title="" chromakey="white"/>
          </v:shape>
        </w:pict>
      </w:r>
      <w:r w:rsidRPr="00710717">
        <w:rPr>
          <w:szCs w:val="24"/>
          <w:lang w:eastAsia="zh-CN"/>
        </w:rPr>
        <w:fldChar w:fldCharType="end"/>
      </w:r>
      <w:r w:rsidRPr="00710717">
        <w:rPr>
          <w:rFonts w:hint="eastAsia"/>
          <w:szCs w:val="24"/>
          <w:lang w:eastAsia="zh-CN"/>
        </w:rPr>
        <w:t>。让</w:t>
      </w:r>
      <w:r w:rsidRPr="00710717">
        <w:rPr>
          <w:szCs w:val="24"/>
          <w:lang w:eastAsia="zh-CN"/>
        </w:rPr>
        <w:fldChar w:fldCharType="begin"/>
      </w:r>
      <w:r w:rsidRPr="00710717">
        <w:rPr>
          <w:szCs w:val="24"/>
          <w:lang w:eastAsia="zh-CN"/>
        </w:rPr>
        <w:instrText xml:space="preserve"> QUOTE </w:instrText>
      </w:r>
      <w:r w:rsidR="00A3404B">
        <w:rPr>
          <w:noProof/>
          <w:szCs w:val="24"/>
          <w:lang w:eastAsia="zh-CN"/>
        </w:rPr>
        <w:pict w14:anchorId="511BDF40">
          <v:shape id="_x0000_i1306" type="#_x0000_t75" alt="" style="width:3.7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4C71&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764C71&quot; wsp:rsidP=&quot;00764C71&quot;&gt;&lt;m:oMathPara&gt;&lt;m:oMath&gt;&lt;m:r&gt;&lt;w:rPr&gt;&lt;w:rFonts w:ascii=&quot;Cambria Math&quot; w:h-ansi=&quot;Cambria Math&quot;/&gt;&lt;wx:font wx:val=&quot;Cambria Math&quot;/&gt;&lt;w:i/&gt;&lt;w:noProof/&gt;&lt;/w:rPr&gt;&lt;m:t&gt;I&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44" o:title="" chromakey="white"/>
          </v:shape>
        </w:pict>
      </w:r>
      <w:r w:rsidRPr="00710717">
        <w:rPr>
          <w:szCs w:val="24"/>
          <w:lang w:eastAsia="zh-CN"/>
        </w:rPr>
        <w:instrText xml:space="preserve"> </w:instrText>
      </w:r>
      <w:r w:rsidRPr="00710717">
        <w:rPr>
          <w:szCs w:val="24"/>
          <w:lang w:eastAsia="zh-CN"/>
        </w:rPr>
        <w:fldChar w:fldCharType="separate"/>
      </w:r>
      <w:r w:rsidR="00A3404B">
        <w:rPr>
          <w:noProof/>
          <w:szCs w:val="24"/>
          <w:lang w:eastAsia="zh-CN"/>
        </w:rPr>
        <w:pict w14:anchorId="63E058BD">
          <v:shape id="_x0000_i1307" type="#_x0000_t75" alt="" style="width:3.7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4C71&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764C71&quot; wsp:rsidP=&quot;00764C71&quot;&gt;&lt;m:oMathPara&gt;&lt;m:oMath&gt;&lt;m:r&gt;&lt;w:rPr&gt;&lt;w:rFonts w:ascii=&quot;Cambria Math&quot; w:h-ansi=&quot;Cambria Math&quot;/&gt;&lt;wx:font wx:val=&quot;Cambria Math&quot;/&gt;&lt;w:i/&gt;&lt;w:noProof/&gt;&lt;/w:rPr&gt;&lt;m:t&gt;I&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44" o:title="" chromakey="white"/>
          </v:shape>
        </w:pict>
      </w:r>
      <w:r w:rsidRPr="00710717">
        <w:rPr>
          <w:szCs w:val="24"/>
          <w:lang w:eastAsia="zh-CN"/>
        </w:rPr>
        <w:fldChar w:fldCharType="end"/>
      </w:r>
      <w:r w:rsidRPr="00710717">
        <w:rPr>
          <w:rFonts w:hint="eastAsia"/>
          <w:szCs w:val="24"/>
          <w:lang w:eastAsia="zh-CN"/>
        </w:rPr>
        <w:t>成为算法分裂的位串。</w:t>
      </w:r>
    </w:p>
    <w:p w14:paraId="3CFD41A5" w14:textId="77777777" w:rsidR="008A6046" w:rsidRPr="00710717" w:rsidRDefault="008A6046" w:rsidP="008A6046">
      <w:pPr>
        <w:spacing w:after="200"/>
        <w:rPr>
          <w:szCs w:val="24"/>
          <w:lang w:eastAsia="zh-CN"/>
        </w:rPr>
      </w:pPr>
      <w:r w:rsidRPr="00710717">
        <w:rPr>
          <w:rFonts w:hint="eastAsia"/>
          <w:szCs w:val="24"/>
          <w:lang w:eastAsia="zh-CN"/>
        </w:rPr>
        <w:t>子串将按顺序添加到列表的末尾。为了给</w:t>
      </w:r>
      <w:r w:rsidRPr="00710717">
        <w:rPr>
          <w:szCs w:val="24"/>
        </w:rPr>
        <w:fldChar w:fldCharType="begin"/>
      </w:r>
      <w:r w:rsidRPr="00710717">
        <w:rPr>
          <w:szCs w:val="24"/>
          <w:lang w:eastAsia="zh-CN"/>
        </w:rPr>
        <w:instrText xml:space="preserve"> QUOTE </w:instrText>
      </w:r>
      <w:r w:rsidR="00A3404B">
        <w:rPr>
          <w:noProof/>
          <w:position w:val="-14"/>
          <w:szCs w:val="24"/>
        </w:rPr>
        <w:pict w14:anchorId="3340D7A2">
          <v:shape id="_x0000_i1308" type="#_x0000_t75" alt="" style="width:8.2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476F1&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D476F1&quot; wsp:rsidP=&quot;00D476F1&quot;&gt;&lt;m:oMathPara&gt;&lt;m:oMath&gt;&lt;m:r&gt;&lt;w:rPr&gt;&lt;w:rFonts w:ascii=&quot;Cambria Math&quot; w:h-ansi=&quot;Cambria Math&quot;/&gt;&lt;wx:font wx:val=&quot;Cambria Math&quot;/&gt;&lt;w:i/&gt;&lt;w:noProof/&gt;&lt;/w:rPr&gt;&lt;m:t&gt;S&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36" o:title="" chromakey="white"/>
          </v:shape>
        </w:pict>
      </w:r>
      <w:r w:rsidRPr="00710717">
        <w:rPr>
          <w:szCs w:val="24"/>
          <w:lang w:eastAsia="zh-CN"/>
        </w:rPr>
        <w:instrText xml:space="preserve"> </w:instrText>
      </w:r>
      <w:r w:rsidRPr="00710717">
        <w:rPr>
          <w:szCs w:val="24"/>
        </w:rPr>
        <w:fldChar w:fldCharType="separate"/>
      </w:r>
      <w:r w:rsidR="00A3404B">
        <w:rPr>
          <w:noProof/>
          <w:position w:val="-14"/>
          <w:szCs w:val="24"/>
        </w:rPr>
        <w:pict w14:anchorId="66FC7595">
          <v:shape id="_x0000_i1309" type="#_x0000_t75" alt="" style="width:8.2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476F1&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D476F1&quot; wsp:rsidP=&quot;00D476F1&quot;&gt;&lt;m:oMathPara&gt;&lt;m:oMath&gt;&lt;m:r&gt;&lt;w:rPr&gt;&lt;w:rFonts w:ascii=&quot;Cambria Math&quot; w:h-ansi=&quot;Cambria Math&quot;/&gt;&lt;wx:font wx:val=&quot;Cambria Math&quot;/&gt;&lt;w:i/&gt;&lt;w:noProof/&gt;&lt;/w:rPr&gt;&lt;m:t&gt;S&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36" o:title="" chromakey="white"/>
          </v:shape>
        </w:pict>
      </w:r>
      <w:r w:rsidRPr="00710717">
        <w:rPr>
          <w:szCs w:val="24"/>
        </w:rPr>
        <w:fldChar w:fldCharType="end"/>
      </w:r>
      <w:r w:rsidRPr="00710717">
        <w:rPr>
          <w:rFonts w:hint="eastAsia"/>
          <w:szCs w:val="24"/>
          <w:lang w:eastAsia="zh-CN"/>
        </w:rPr>
        <w:t>添加一个位串，必须找到一个串</w:t>
      </w:r>
      <w:r w:rsidRPr="00710717">
        <w:rPr>
          <w:szCs w:val="24"/>
        </w:rPr>
        <w:fldChar w:fldCharType="begin"/>
      </w:r>
      <w:r w:rsidRPr="00710717">
        <w:rPr>
          <w:szCs w:val="24"/>
          <w:lang w:eastAsia="zh-CN"/>
        </w:rPr>
        <w:instrText xml:space="preserve"> QUOTE </w:instrText>
      </w:r>
      <w:r w:rsidR="00A3404B">
        <w:rPr>
          <w:noProof/>
          <w:position w:val="-14"/>
          <w:szCs w:val="24"/>
        </w:rPr>
        <w:pict w14:anchorId="46E03522">
          <v:shape id="_x0000_i1310" type="#_x0000_t75" alt="" style="width:8.2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3319A&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33319A&quot; wsp:rsidP=&quot;0033319A&quot;&gt;&lt;m:oMathPara&gt;&lt;m:oMath&gt;&lt;m:r&gt;&lt;w:rPr&gt;&lt;w:rFonts w:ascii=&quot;Cambria Math&quot; w:h-ansi=&quot;Cambria Math&quot;/&gt;&lt;wx:font wx:val=&quot;Cambria Math&quot;/&gt;&lt;w:i/&gt;&lt;w:noProof/&gt;&lt;/w:rPr&gt;&lt;m:t&gt;S&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36" o:title="" chromakey="white"/>
          </v:shape>
        </w:pict>
      </w:r>
      <w:r w:rsidRPr="00710717">
        <w:rPr>
          <w:szCs w:val="24"/>
          <w:lang w:eastAsia="zh-CN"/>
        </w:rPr>
        <w:instrText xml:space="preserve"> </w:instrText>
      </w:r>
      <w:r w:rsidRPr="00710717">
        <w:rPr>
          <w:szCs w:val="24"/>
        </w:rPr>
        <w:fldChar w:fldCharType="separate"/>
      </w:r>
      <w:r w:rsidR="00A3404B">
        <w:rPr>
          <w:noProof/>
          <w:position w:val="-14"/>
          <w:szCs w:val="24"/>
        </w:rPr>
        <w:pict w14:anchorId="7C22B731">
          <v:shape id="_x0000_i1311" type="#_x0000_t75" alt="" style="width:8.2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3319A&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33319A&quot; wsp:rsidP=&quot;0033319A&quot;&gt;&lt;m:oMathPara&gt;&lt;m:oMath&gt;&lt;m:r&gt;&lt;w:rPr&gt;&lt;w:rFonts w:ascii=&quot;Cambria Math&quot; w:h-ansi=&quot;Cambria Math&quot;/&gt;&lt;wx:font wx:val=&quot;Cambria Math&quot;/&gt;&lt;w:i/&gt;&lt;w:noProof/&gt;&lt;/w:rPr&gt;&lt;m:t&gt;S&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36" o:title="" chromakey="white"/>
          </v:shape>
        </w:pict>
      </w:r>
      <w:r w:rsidRPr="00710717">
        <w:rPr>
          <w:szCs w:val="24"/>
        </w:rPr>
        <w:fldChar w:fldCharType="end"/>
      </w:r>
      <w:r w:rsidRPr="00710717">
        <w:rPr>
          <w:rFonts w:hint="eastAsia"/>
          <w:szCs w:val="24"/>
          <w:lang w:eastAsia="zh-CN"/>
        </w:rPr>
        <w:t>，其中</w:t>
      </w:r>
      <w:r w:rsidRPr="00710717">
        <w:rPr>
          <w:szCs w:val="24"/>
        </w:rPr>
        <w:fldChar w:fldCharType="begin"/>
      </w:r>
      <w:r w:rsidRPr="00710717">
        <w:rPr>
          <w:szCs w:val="24"/>
          <w:lang w:eastAsia="zh-CN"/>
        </w:rPr>
        <w:instrText xml:space="preserve"> QUOTE </w:instrText>
      </w:r>
      <w:r w:rsidR="00A3404B">
        <w:rPr>
          <w:noProof/>
          <w:position w:val="-14"/>
          <w:szCs w:val="24"/>
        </w:rPr>
        <w:pict w14:anchorId="59A6418E">
          <v:shape id="_x0000_i1312" type="#_x0000_t75" alt="" style="width:36.7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3196&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4F3196&quot; wsp:rsidP=&quot;004F3196&quot;&gt;&lt;m:oMathPara&gt;&lt;m:oMath&gt;&lt;m:r&gt;&lt;w:rPr&gt;&lt;w:rFonts w:ascii=&quot;Cambria Math&quot; w:h-ansi=&quot;Cambria Math&quot;/&gt;&lt;wx:font wx:val=&quot;Cambria Math&quot;/&gt;&lt;w:i/&gt;&lt;w:noProof/&gt;&lt;/w:rPr&gt;&lt;m:t&gt;s&lt;/m:t&gt;&lt;/m:r&gt;&lt;m:r&gt;&lt;m:rPr&gt;&lt;m:sty m:val=&quot;p&quot;/&gt;&lt;/m:rPr&gt;&lt;w:rPr&gt;&lt;w:rFonts w:ascii=&quot;Cambria Math&quot; w:h-ansi=&quot;Cambria Math&quot;/&gt;&lt;wx:font wx:val=&quot;Cambria Math&quot;/&gt;&lt;w:noProof/&gt;&lt;/w:rPr&gt;&lt;m:t&gt;=&lt;/m:t&gt;&lt;/m:r&gt;&lt;m:sSubSup&gt;&lt;m:sSubSupPr&gt;&lt;m:ctrlPr&gt;&lt;w:rPr&gt;&lt;w:rFonts w:ascii=&quot;Cambria Math&quot; w:h-ansi=&quot;Cambria Math&quot;/&gt;&lt;wx:font wx:val=&quot;Cambria Math&quot;/&gt;&lt;/w:rPr&gt;&lt;/m:ctrlPr&gt;&lt;/m:sSubSupPr&gt;&lt;m:e&gt;&lt;m:r&gt;&lt;w:rPr&gt;&lt;w:rFonts w:ascii=&quot;Cambria Math&quot; w:h-ansi=&quot;Cambria Math&quot;/&gt;&lt;wx:font wx:val=&quot;Cambria Math&quot;/&gt;&lt;w:i/&gt;&lt;w:noProof/&gt;&lt;/w:rPr&gt;&lt;m:t&gt;I&lt;/m:t&gt;&lt;/m:r&gt;&lt;/m:e&gt;&lt;m:sub&gt;&lt;m:r&gt;&lt;m:rPr&gt;&lt;m:sty m:val=&quot;p&quot;/&gt;&lt;/m:rPr&gt;&lt;w:rPr&gt;&lt;w:rFonts w:ascii=&quot;Cambria Math&quot; w:h-ansi=&quot;Cambria Math&quot;/&gt;&lt;wx:font wx:val=&quot;Cambria Math&quot;/&gt;&lt;w:noProof/&gt;&lt;/w:rPr&gt;&lt;m:t&gt;1&lt;/m:t&gt;&lt;/m:r&gt;&lt;/m:sub&gt;&lt;m:sup&gt;&lt;m:r&gt;&lt;w:rPr&gt;&lt;w:rFonts w:ascii=&quot;Cambria Math&quot; w:h-ansi=&quot;Cambria Math&quot;/&gt;&lt;wx:font wx:val=&quot;Cambria Math&quot;/&gt;&lt;w:i/&gt;&lt;w:noProof/&gt;&lt;/w:rPr&gt;&lt;m:t&gt;m&lt;/m:t&gt;&lt;/m:r&gt;&lt;/m:sup&gt;&lt;/m:sSubSup&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45" o:title="" chromakey="white"/>
          </v:shape>
        </w:pict>
      </w:r>
      <w:r w:rsidRPr="00710717">
        <w:rPr>
          <w:szCs w:val="24"/>
          <w:lang w:eastAsia="zh-CN"/>
        </w:rPr>
        <w:instrText xml:space="preserve"> </w:instrText>
      </w:r>
      <w:r w:rsidRPr="00710717">
        <w:rPr>
          <w:szCs w:val="24"/>
        </w:rPr>
        <w:fldChar w:fldCharType="separate"/>
      </w:r>
      <w:r w:rsidR="00A3404B">
        <w:rPr>
          <w:noProof/>
          <w:position w:val="-14"/>
          <w:szCs w:val="24"/>
        </w:rPr>
        <w:pict w14:anchorId="3B5F786E">
          <v:shape id="_x0000_i1313" type="#_x0000_t75" alt="" style="width:36.7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3196&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4F3196&quot; wsp:rsidP=&quot;004F3196&quot;&gt;&lt;m:oMathPara&gt;&lt;m:oMath&gt;&lt;m:r&gt;&lt;w:rPr&gt;&lt;w:rFonts w:ascii=&quot;Cambria Math&quot; w:h-ansi=&quot;Cambria Math&quot;/&gt;&lt;wx:font wx:val=&quot;Cambria Math&quot;/&gt;&lt;w:i/&gt;&lt;w:noProof/&gt;&lt;/w:rPr&gt;&lt;m:t&gt;s&lt;/m:t&gt;&lt;/m:r&gt;&lt;m:r&gt;&lt;m:rPr&gt;&lt;m:sty m:val=&quot;p&quot;/&gt;&lt;/m:rPr&gt;&lt;w:rPr&gt;&lt;w:rFonts w:ascii=&quot;Cambria Math&quot; w:h-ansi=&quot;Cambria Math&quot;/&gt;&lt;wx:font wx:val=&quot;Cambria Math&quot;/&gt;&lt;w:noProof/&gt;&lt;/w:rPr&gt;&lt;m:t&gt;=&lt;/m:t&gt;&lt;/m:r&gt;&lt;m:sSubSup&gt;&lt;m:sSubSupPr&gt;&lt;m:ctrlPr&gt;&lt;w:rPr&gt;&lt;w:rFonts w:ascii=&quot;Cambria Math&quot; w:h-ansi=&quot;Cambria Math&quot;/&gt;&lt;wx:font wx:val=&quot;Cambria Math&quot;/&gt;&lt;/w:rPr&gt;&lt;/m:ctrlPr&gt;&lt;/m:sSubSupPr&gt;&lt;m:e&gt;&lt;m:r&gt;&lt;w:rPr&gt;&lt;w:rFonts w:ascii=&quot;Cambria Math&quot; w:h-ansi=&quot;Cambria Math&quot;/&gt;&lt;wx:font wx:val=&quot;Cambria Math&quot;/&gt;&lt;w:i/&gt;&lt;w:noProof/&gt;&lt;/w:rPr&gt;&lt;m:t&gt;I&lt;/m:t&gt;&lt;/m:r&gt;&lt;/m:e&gt;&lt;m:sub&gt;&lt;m:r&gt;&lt;m:rPr&gt;&lt;m:sty m:val=&quot;p&quot;/&gt;&lt;/m:rPr&gt;&lt;w:rPr&gt;&lt;w:rFonts w:ascii=&quot;Cambria Math&quot; w:h-ansi=&quot;Cambria Math&quot;/&gt;&lt;wx:font wx:val=&quot;Cambria Math&quot;/&gt;&lt;w:noProof/&gt;&lt;/w:rPr&gt;&lt;m:t&gt;1&lt;/m:t&gt;&lt;/m:r&gt;&lt;/m:sub&gt;&lt;m:sup&gt;&lt;m:r&gt;&lt;w:rPr&gt;&lt;w:rFonts w:ascii=&quot;Cambria Math&quot; w:h-ansi=&quot;Cambria Math&quot;/&gt;&lt;wx:font wx:val=&quot;Cambria Math&quot;/&gt;&lt;w:i/&gt;&lt;w:noProof/&gt;&lt;/w:rPr&gt;&lt;m:t&gt;m&lt;/m:t&gt;&lt;/m:r&gt;&lt;/m:sup&gt;&lt;/m:sSubSup&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45" o:title="" chromakey="white"/>
          </v:shape>
        </w:pict>
      </w:r>
      <w:r w:rsidRPr="00710717">
        <w:rPr>
          <w:szCs w:val="24"/>
        </w:rPr>
        <w:fldChar w:fldCharType="end"/>
      </w:r>
      <w:r w:rsidRPr="00710717">
        <w:rPr>
          <w:rFonts w:hint="eastAsia"/>
          <w:szCs w:val="24"/>
          <w:lang w:eastAsia="zh-CN"/>
        </w:rPr>
        <w:t>且</w:t>
      </w:r>
      <w:r w:rsidRPr="00710717">
        <w:rPr>
          <w:szCs w:val="24"/>
        </w:rPr>
        <w:fldChar w:fldCharType="begin"/>
      </w:r>
      <w:r w:rsidRPr="00710717">
        <w:rPr>
          <w:szCs w:val="24"/>
          <w:lang w:eastAsia="zh-CN"/>
        </w:rPr>
        <w:instrText xml:space="preserve"> QUOTE </w:instrText>
      </w:r>
      <w:r w:rsidR="00A3404B">
        <w:rPr>
          <w:noProof/>
          <w:position w:val="-14"/>
          <w:szCs w:val="24"/>
        </w:rPr>
        <w:pict w14:anchorId="1393CE2F">
          <v:shape id="_x0000_i1314" type="#_x0000_t75" alt="" style="width:43.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5CB0&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6B5CB0&quot; wsp:rsidP=&quot;006B5CB0&quot;&gt;&lt;m:oMathPara&gt;&lt;m:oMath&gt;&lt;m:r&gt;&lt;m:rPr&gt;&lt;m:sty m:val=&quot;p&quot;/&gt;&lt;/m:rPr&gt;&lt;w:rPr&gt;&lt;w:rFonts w:ascii=&quot;Cambria Math&quot; w:h-ansi=&quot;Cambria Math&quot;/&gt;&lt;wx:font wx:val=&quot;Cambria Math&quot;/&gt;&lt;w:noProof/&gt;&lt;/w:rPr&gt;&lt;m:t&gt;?_&lt;/m:t&gt;&lt;/m:r&gt;&lt;m:r&gt;&lt;w:rPr&gt;&lt;w:rFonts w:ascii=&quot;Cambria Math&quot; w:h-ansi=&quot;Cambria Math&quot;/&gt;&lt;wx:font wx:val=&quot;Cambria Math&quot;/&gt;&lt;w:i/&gt;&lt;w:noProof/&gt;&lt;/w:rPr&gt;&lt;m:t&gt;n&lt;/m:t&gt;&lt;/m:r&gt;&lt;m:r&gt;&lt;m:rPr&gt;&lt;m:sty m:val=&quot;p&quot;/&gt;&lt;/m:rPr&gt;&lt;w:rPr&gt;&lt;w:rFonts w:ascii=&quot;Cambria Math&quot; w:h-ansi=&quot;Cambria??????? Math&quot;/&gt;&lt;wx:font wx:val=&quot;Cambria Math&quot;/&gt;&lt;w:noProof/&gt;&lt;/w:rPr&gt;&lt;m:t&gt;_?/m:t&gt;&lt;/m:r&gt;&lt;m:sSup&gt;&lt;m:sSupPr&gt;&lt;m:ctrlPr&gt;&lt;w:rPr&gt;&lt;w:rFonts w:ascii=&quot;Cambria Math&quot; w:h-ansi=&quot;Cambria Math&quot;/&gt;&lt;wx:font wx:val=&quot;Cambria Math&quot;/&gt;&lt;/w:rPr&gt;&lt;/m:ctrlPr&gt;&lt;/m:sSupPr&gt;&lt;m:e&gt;&lt;m:r&gt;&lt;w:rP?r?&gt;?&lt;?w?:?a?rFonts w:ascii=&quot;Cambria Math&quot; w:h-ansi=&quot;Cambria Math&quot;/&gt;&lt;wx:font wx:val=&quot;Cambria Math&quot;/&gt;&lt;w:i/&gt;&lt;w:noProof/&gt;&lt;/w:rPr&gt;&lt;m:t&gt;N&lt;/m:t&gt;&lt;/m:r&gt;&lt;/m:e&gt;&lt;m:sup&gt;&lt;m:r&gt;&lt;m:rPr&gt;&lt;m:sty m:val=&quot;p&quot;/&gt;&lt;/m:rPr&gt;&lt;w:rPr&gt;&lt;w:rFonts w:ascii=&quot;Cambria Math&quot; w:h-ansi=&quot;Cambria Math&quot;/&gt;&lt;wx:font wx:val=&quot;Cambria Math&quot;/&gt;&lt;w:noProof/&gt;&lt;/w:rPr&gt;&lt;m:t&gt;*&lt;/m:t&gt;&lt;/m:r&gt;&lt;/m:sup&gt;&lt;/m:sSup&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46" o:title="" chromakey="white"/>
          </v:shape>
        </w:pict>
      </w:r>
      <w:r w:rsidRPr="00710717">
        <w:rPr>
          <w:szCs w:val="24"/>
          <w:lang w:eastAsia="zh-CN"/>
        </w:rPr>
        <w:instrText xml:space="preserve"> </w:instrText>
      </w:r>
      <w:r w:rsidRPr="00710717">
        <w:rPr>
          <w:szCs w:val="24"/>
        </w:rPr>
        <w:fldChar w:fldCharType="separate"/>
      </w:r>
      <w:r w:rsidR="00A3404B">
        <w:rPr>
          <w:noProof/>
          <w:position w:val="-14"/>
          <w:szCs w:val="24"/>
        </w:rPr>
        <w:pict w14:anchorId="45216B6C">
          <v:shape id="_x0000_i1315" type="#_x0000_t75" alt="" style="width:43.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5CB0&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6B5CB0&quot; wsp:rsidP=&quot;006B5CB0&quot;&gt;&lt;m:oMathPara&gt;&lt;m:oMath&gt;&lt;m:r&gt;&lt;m:rPr&gt;&lt;m:sty m:val=&quot;p&quot;/&gt;&lt;/m:rPr&gt;&lt;w:rPr&gt;&lt;w:rFonts w:ascii=&quot;Cambria Math&quot; w:h-ansi=&quot;Cambria Math&quot;/&gt;&lt;wx:font wx:val=&quot;Cambria Math&quot;/&gt;&lt;w:noProof/&gt;&lt;/w:rPr&gt;&lt;m:t&gt;?_&lt;/m:t&gt;&lt;/m:r&gt;&lt;m:r&gt;&lt;w:rPr&gt;&lt;w:rFonts w:ascii=&quot;Cambria Math&quot; w:h-ansi=&quot;Cambria Math&quot;/&gt;&lt;wx:font wx:val=&quot;Cambria Math&quot;/&gt;&lt;w:i/&gt;&lt;w:noProof/&gt;&lt;/w:rPr&gt;&lt;m:t&gt;n&lt;/m:t&gt;&lt;/m:r&gt;&lt;m:r&gt;&lt;m:rPr&gt;&lt;m:sty m:val=&quot;p&quot;/&gt;&lt;/m:rPr&gt;&lt;w:rPr&gt;&lt;w:rFonts w:ascii=&quot;Cambria Math&quot; w:h-ansi=&quot;Cambria??????? Math&quot;/&gt;&lt;wx:font wx:val=&quot;Cambria Math&quot;/&gt;&lt;w:noProof/&gt;&lt;/w:rPr&gt;&lt;m:t&gt;_?/m:t&gt;&lt;/m:r&gt;&lt;m:sSup&gt;&lt;m:sSupPr&gt;&lt;m:ctrlPr&gt;&lt;w:rPr&gt;&lt;w:rFonts w:ascii=&quot;Cambria Math&quot; w:h-ansi=&quot;Cambria Math&quot;/&gt;&lt;wx:font wx:val=&quot;Cambria Math&quot;/&gt;&lt;/w:rPr&gt;&lt;/m:ctrlPr&gt;&lt;/m:sSupPr&gt;&lt;m:e&gt;&lt;m:r&gt;&lt;w:rP?r?&gt;?&lt;?w?:?a?rFonts w:ascii=&quot;Cambria Math&quot; w:h-ansi=&quot;Cambria Math&quot;/&gt;&lt;wx:font wx:val=&quot;Cambria Math&quot;/&gt;&lt;w:i/&gt;&lt;w:noProof/&gt;&lt;/w:rPr&gt;&lt;m:t&gt;N&lt;/m:t&gt;&lt;/m:r&gt;&lt;/m:e&gt;&lt;m:sup&gt;&lt;m:r&gt;&lt;m:rPr&gt;&lt;m:sty m:val=&quot;p&quot;/&gt;&lt;/m:rPr&gt;&lt;w:rPr&gt;&lt;w:rFonts w:ascii=&quot;Cambria Math&quot; w:h-ansi=&quot;Cambria Math&quot;/&gt;&lt;wx:font wx:val=&quot;Cambria Math&quot;/&gt;&lt;w:noProof/&gt;&lt;/w:rPr&gt;&lt;m:t&gt;*&lt;/m:t&gt;&lt;/m:r&gt;&lt;/m:sup&gt;&lt;/m:sSup&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46" o:title="" chromakey="white"/>
          </v:shape>
        </w:pict>
      </w:r>
      <w:r w:rsidRPr="00710717">
        <w:rPr>
          <w:szCs w:val="24"/>
        </w:rPr>
        <w:fldChar w:fldCharType="end"/>
      </w:r>
      <w:r w:rsidRPr="00710717">
        <w:rPr>
          <w:rFonts w:hint="eastAsia"/>
          <w:szCs w:val="24"/>
          <w:lang w:eastAsia="zh-CN"/>
        </w:rPr>
        <w:t>且</w:t>
      </w:r>
      <w:r w:rsidRPr="00710717">
        <w:rPr>
          <w:szCs w:val="24"/>
        </w:rPr>
        <w:fldChar w:fldCharType="begin"/>
      </w:r>
      <w:r w:rsidRPr="00710717">
        <w:rPr>
          <w:szCs w:val="24"/>
          <w:lang w:eastAsia="zh-CN"/>
        </w:rPr>
        <w:instrText xml:space="preserve"> QUOTE </w:instrText>
      </w:r>
      <w:r w:rsidR="00A3404B">
        <w:rPr>
          <w:noProof/>
          <w:position w:val="-14"/>
          <w:szCs w:val="24"/>
        </w:rPr>
        <w:pict w14:anchorId="0E04A290">
          <v:shape id="_x0000_i1316" type="#_x0000_t75" alt="" style="width:31.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37EA&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0C37EA&quot; wsp:rsidP=&quot;000C37EA&quot;&gt;&lt;m:oMathPara&gt;&lt;m:oMath&gt;&lt;m:sSubSup&gt;&lt;m:sSubSupPr&gt;&lt;m:ctrlPr&gt;&lt;w:rPr&gt;&lt;w:rFonts w:ascii=&quot;Cambria Math&quot; w:h-ansi=&quot;Cambria Math&quot;/&gt;&lt;wx:font wx:val=&quot;Cambria Math&quot;/&gt;&lt;/w:rPr&gt;&lt;/m:ctrlPr&gt;&lt;/m:sSubSupPr&gt;&lt;m:e&gt;&lt;m:r&gt;&lt;w:rPr&gt;&lt;w:rFonts w:ascii=&quot;Cambria Math&quot; w:h-ansi=&quot;Cambria Math&quot;/&gt;&lt;wx:font wx:val=&quot;Cambria Math&quot;/&gt;&lt;w:i/&gt;&lt;w:noProof/&gt;&lt;/w:rPr&gt;&lt;m:t&gt;I&lt;/m:t&gt;&lt;/m:r&gt;&lt;/m:e&gt;&lt;m:sub&gt;&lt;m:r&gt;&lt;m:rPr&gt;&lt;m:sty m:val=&quot;p&quot;/&gt;&lt;/m:rPr&gt;&lt;w:rPr&gt;&lt;w:rFonts w:ascii=&quot;Cambria Math&quot; w:h-ansi=&quot;Cambria Math&quot;/&gt;&lt;wx:font wx:val=&quot;Cambria Math&quot;/&gt;&lt;w:noProof/&gt;&lt;/w:rPr&gt;&lt;m:t&gt;1&lt;/m:t&gt;&lt;/m:r&gt;&lt;/m:sub&gt;&lt;m:sup&gt;&lt;m:r&gt;&lt;w:rPr&gt;&lt;w:rFonts w:ascii=&quot;Cambria Math&quot; w:h-ansi=&quot;Cambria Math&quot;/&gt;&lt;wx:font wx:val=&quot;Cambria Math&quot;/&gt;&lt;w:i/&gt;&lt;w:noProof/&gt;&lt;/w:rPr&gt;&lt;m:t&gt;n&lt;/m:t&gt;&lt;/m:r&gt;&lt;/m:sup&gt;&lt;/m:sSubSup&gt;&lt;m:r&gt;&lt;m:rPr&gt;&lt;m:sty m:val=&quot;p&quot;/&gt;&lt;/m:rPr&gt;&lt;w:rPr&gt;&lt;w:rFonts w:ascii=&quot;Cambria Math&quot; w:h-ansi=&quot;Cambria Math&quot;/&gt;&lt;wx:font wx:val=&quot;Cambria Math&quot;/&gt;&lt;w:noProof/&gt;&lt;/w:rPr&gt;&lt;m:t&gt;_?/m:t&gt;&lt;/m:r&gt;&lt;m:r&gt;&lt;w:rPr&gt;&lt;w:rFonts w:ascii=&quot;Cambria Math&quot; w:h-ansi=&quot;Cambria Math&quot;/&gt;&lt;&lt;&lt;&lt;&lt;&lt;&lt;&gt;&lt;wx:font wx:val=&quot;Cambria Math&quot;/&gt;&lt;w:i/&gt;&lt;w:noProof/&gt;&lt;/w:rPr&gt;&lt;m:t&gt;S&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47" o:title="" chromakey="white"/>
          </v:shape>
        </w:pict>
      </w:r>
      <w:r w:rsidRPr="00710717">
        <w:rPr>
          <w:szCs w:val="24"/>
          <w:lang w:eastAsia="zh-CN"/>
        </w:rPr>
        <w:instrText xml:space="preserve"> </w:instrText>
      </w:r>
      <w:r w:rsidRPr="00710717">
        <w:rPr>
          <w:szCs w:val="24"/>
        </w:rPr>
        <w:fldChar w:fldCharType="separate"/>
      </w:r>
      <w:r w:rsidR="00A3404B">
        <w:rPr>
          <w:noProof/>
          <w:position w:val="-14"/>
          <w:szCs w:val="24"/>
        </w:rPr>
        <w:pict w14:anchorId="6067E457">
          <v:shape id="_x0000_i1317" type="#_x0000_t75" alt="" style="width:31.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37EA&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0C37EA&quot; wsp:rsidP=&quot;000C37EA&quot;&gt;&lt;m:oMathPara&gt;&lt;m:oMath&gt;&lt;m:sSubSup&gt;&lt;m:sSubSupPr&gt;&lt;m:ctrlPr&gt;&lt;w:rPr&gt;&lt;w:rFonts w:ascii=&quot;Cambria Math&quot; w:h-ansi=&quot;Cambria Math&quot;/&gt;&lt;wx:font wx:val=&quot;Cambria Math&quot;/&gt;&lt;/w:rPr&gt;&lt;/m:ctrlPr&gt;&lt;/m:sSubSupPr&gt;&lt;m:e&gt;&lt;m:r&gt;&lt;w:rPr&gt;&lt;w:rFonts w:ascii=&quot;Cambria Math&quot; w:h-ansi=&quot;Cambria Math&quot;/&gt;&lt;wx:font wx:val=&quot;Cambria Math&quot;/&gt;&lt;w:i/&gt;&lt;w:noProof/&gt;&lt;/w:rPr&gt;&lt;m:t&gt;I&lt;/m:t&gt;&lt;/m:r&gt;&lt;/m:e&gt;&lt;m:sub&gt;&lt;m:r&gt;&lt;m:rPr&gt;&lt;m:sty m:val=&quot;p&quot;/&gt;&lt;/m:rPr&gt;&lt;w:rPr&gt;&lt;w:rFonts w:ascii=&quot;Cambria Math&quot; w:h-ansi=&quot;Cambria Math&quot;/&gt;&lt;wx:font wx:val=&quot;Cambria Math&quot;/&gt;&lt;w:noProof/&gt;&lt;/w:rPr&gt;&lt;m:t&gt;1&lt;/m:t&gt;&lt;/m:r&gt;&lt;/m:sub&gt;&lt;m:sup&gt;&lt;m:r&gt;&lt;w:rPr&gt;&lt;w:rFonts w:ascii=&quot;Cambria Math&quot; w:h-ansi=&quot;Cambria Math&quot;/&gt;&lt;wx:font wx:val=&quot;Cambria Math&quot;/&gt;&lt;w:i/&gt;&lt;w:noProof/&gt;&lt;/w:rPr&gt;&lt;m:t&gt;n&lt;/m:t&gt;&lt;/m:r&gt;&lt;/m:sup&gt;&lt;/m:sSubSup&gt;&lt;m:r&gt;&lt;m:rPr&gt;&lt;m:sty m:val=&quot;p&quot;/&gt;&lt;/m:rPr&gt;&lt;w:rPr&gt;&lt;w:rFonts w:ascii=&quot;Cambria Math&quot; w:h-ansi=&quot;Cambria Math&quot;/&gt;&lt;wx:font wx:val=&quot;Cambria Math&quot;/&gt;&lt;w:noProof/&gt;&lt;/w:rPr&gt;&lt;m:t&gt;_?/m:t&gt;&lt;/m:r&gt;&lt;m:r&gt;&lt;w:rPr&gt;&lt;w:rFonts w:ascii=&quot;Cambria Math&quot; w:h-ansi=&quot;Cambria Math&quot;/&gt;&lt;&lt;&lt;&lt;&lt;&lt;&lt;&gt;&lt;wx:font wx:val=&quot;Cambria Math&quot;/&gt;&lt;w:i/&gt;&lt;w:noProof/&gt;&lt;/w:rPr&gt;&lt;m:t&gt;S&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47" o:title="" chromakey="white"/>
          </v:shape>
        </w:pict>
      </w:r>
      <w:r w:rsidRPr="00710717">
        <w:rPr>
          <w:szCs w:val="24"/>
        </w:rPr>
        <w:fldChar w:fldCharType="end"/>
      </w:r>
      <w:r w:rsidRPr="00710717">
        <w:rPr>
          <w:rFonts w:hint="eastAsia"/>
          <w:szCs w:val="24"/>
          <w:lang w:eastAsia="zh-CN"/>
        </w:rPr>
        <w:t>，</w:t>
      </w:r>
      <w:r w:rsidRPr="0066662B">
        <w:rPr>
          <w:noProof/>
          <w:szCs w:val="24"/>
        </w:rPr>
        <w:fldChar w:fldCharType="begin"/>
      </w:r>
      <w:r w:rsidRPr="00710717">
        <w:rPr>
          <w:noProof/>
          <w:szCs w:val="24"/>
          <w:lang w:eastAsia="zh-CN"/>
        </w:rPr>
        <w:instrText xml:space="preserve"> QUOTE </w:instrText>
      </w:r>
      <w:r w:rsidR="00A3404B">
        <w:rPr>
          <w:noProof/>
          <w:position w:val="-14"/>
          <w:szCs w:val="24"/>
        </w:rPr>
        <w:pict w14:anchorId="68D6D88D">
          <v:shape id="_x0000_i1318" type="#_x0000_t75" alt="" style="width:57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81E74&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281E74&quot; wsp:rsidP=&quot;00281E74&quot;&gt;&lt;m:oMathPara&gt;&lt;m:oMath&gt;&lt;m:r&gt;&lt;w:rPr&gt;&lt;w:rFonts w:ascii=&quot;Cambria Math&quot; w:h-ansi=&quot;Cambria Math&quot;/&gt;&lt;wx:font wx:val=&quot;Cambria Math&quot;/&gt;&lt;w:i/&gt;&lt;w:noProof/&gt;&lt;/w:rPr&gt;&lt;m:t&gt; m&lt;/m:t&gt;&lt;/m:r&gt;&lt;m:r&gt;&lt;m:rPr&gt;&lt;m:sty m:val=&quot;p&quot;/&gt;&lt;/m:rPr&gt;&lt;w:rPr&gt;&lt;w:rFonts w:ascii=&quot;Cambria Math&quot; w:h-ansi=&quot;Cambria Math&quot;/&gt;&lt;wx:font wx:val=&quot;Cambria Math&quot;/&gt;&lt;w:noProof/&gt;&lt;/w:rPr&gt;&lt;m:t&gt;-1_?/m:t&gt;&lt;/m:r&gt;&lt;m:r&gt;&lt;w:rPr&gt;&lt;w:rFonts w:ascii=&quot;Cambria Math&quot; w:h-ansi=&quot;Cambria Math&quot;/&gt;&lt;wx:font wx:val=&quot;Cambr&lt;mmmmmmmia Math&quot;/&gt;&lt;w:i/&gt;&lt;w:noProof/&gt;&lt;/w:rPr&gt;&lt;m:t&gt;n&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48" o:title="" chromakey="white"/>
          </v:shape>
        </w:pict>
      </w:r>
      <w:r w:rsidRPr="00710717">
        <w:rPr>
          <w:noProof/>
          <w:szCs w:val="24"/>
          <w:lang w:eastAsia="zh-CN"/>
        </w:rPr>
        <w:instrText xml:space="preserve"> </w:instrText>
      </w:r>
      <w:r w:rsidRPr="0066662B">
        <w:rPr>
          <w:noProof/>
          <w:szCs w:val="24"/>
        </w:rPr>
        <w:fldChar w:fldCharType="separate"/>
      </w:r>
      <w:r w:rsidR="00A3404B">
        <w:rPr>
          <w:noProof/>
          <w:position w:val="-14"/>
          <w:szCs w:val="24"/>
        </w:rPr>
        <w:pict w14:anchorId="0F58BE5A">
          <v:shape id="_x0000_i1319" type="#_x0000_t75" alt="" style="width:57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81E74&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281E74&quot; wsp:rsidP=&quot;00281E74&quot;&gt;&lt;m:oMathPara&gt;&lt;m:oMath&gt;&lt;m:r&gt;&lt;w:rPr&gt;&lt;w:rFonts w:ascii=&quot;Cambria Math&quot; w:h-ansi=&quot;Cambria Math&quot;/&gt;&lt;wx:font wx:val=&quot;Cambria Math&quot;/&gt;&lt;w:i/&gt;&lt;w:noProof/&gt;&lt;/w:rPr&gt;&lt;m:t&gt; m&lt;/m:t&gt;&lt;/m:r&gt;&lt;m:r&gt;&lt;m:rPr&gt;&lt;m:sty m:val=&quot;p&quot;/&gt;&lt;/m:rPr&gt;&lt;w:rPr&gt;&lt;w:rFonts w:ascii=&quot;Cambria Math&quot; w:h-ansi=&quot;Cambria Math&quot;/&gt;&lt;wx:font wx:val=&quot;Cambria Math&quot;/&gt;&lt;w:noProof/&gt;&lt;/w:rPr&gt;&lt;m:t&gt;-1_?/m:t&gt;&lt;/m:r&gt;&lt;m:r&gt;&lt;w:rPr&gt;&lt;w:rFonts w:ascii=&quot;Cambria Math&quot; w:h-ansi=&quot;Cambria Math&quot;/&gt;&lt;wx:font wx:val=&quot;Cambr&lt;mmmmmmmia Math&quot;/&gt;&lt;w:i/&gt;&lt;w:noProof/&gt;&lt;/w:rPr&gt;&lt;m:t&gt;n&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48" o:title="" chromakey="white"/>
          </v:shape>
        </w:pict>
      </w:r>
      <w:r w:rsidRPr="0066662B">
        <w:rPr>
          <w:noProof/>
          <w:szCs w:val="24"/>
        </w:rPr>
        <w:fldChar w:fldCharType="end"/>
      </w:r>
      <w:r w:rsidRPr="00615396">
        <w:rPr>
          <w:noProof/>
          <w:szCs w:val="24"/>
          <w:lang w:eastAsia="zh-CN"/>
        </w:rPr>
        <w:t>,</w:t>
      </w:r>
      <w:r w:rsidRPr="00710717">
        <w:rPr>
          <w:rFonts w:hint="eastAsia"/>
          <w:szCs w:val="24"/>
          <w:lang w:eastAsia="zh-CN"/>
        </w:rPr>
        <w:t>，然后将它添加到</w:t>
      </w:r>
      <w:r w:rsidRPr="00710717">
        <w:rPr>
          <w:szCs w:val="24"/>
        </w:rPr>
        <w:fldChar w:fldCharType="begin"/>
      </w:r>
      <w:r w:rsidRPr="00710717">
        <w:rPr>
          <w:szCs w:val="24"/>
          <w:lang w:eastAsia="zh-CN"/>
        </w:rPr>
        <w:instrText xml:space="preserve"> QUOTE </w:instrText>
      </w:r>
      <w:r w:rsidR="00A3404B">
        <w:rPr>
          <w:noProof/>
          <w:position w:val="-14"/>
          <w:szCs w:val="24"/>
        </w:rPr>
        <w:pict w14:anchorId="583A67BA">
          <v:shape id="_x0000_i1320" type="#_x0000_t75" alt="" style="width:8.2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42D&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B4142D&quot; wsp:rsidP=&quot;00B4142D&quot;&gt;&lt;m:oMathPara&gt;&lt;m:oMath&gt;&lt;m:r&gt;&lt;w:rPr&gt;&lt;w:rFonts w:ascii=&quot;Cambria Math&quot; w:h-ansi=&quot;Cambria Math&quot;/&gt;&lt;wx:font wx:val=&quot;Cambria Math&quot;/&gt;&lt;w:i/&gt;&lt;w:noProof/&gt;&lt;/w:rPr&gt;&lt;m:t&gt;S&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36" o:title="" chromakey="white"/>
          </v:shape>
        </w:pict>
      </w:r>
      <w:r w:rsidRPr="00710717">
        <w:rPr>
          <w:szCs w:val="24"/>
          <w:lang w:eastAsia="zh-CN"/>
        </w:rPr>
        <w:instrText xml:space="preserve"> </w:instrText>
      </w:r>
      <w:r w:rsidRPr="00710717">
        <w:rPr>
          <w:szCs w:val="24"/>
        </w:rPr>
        <w:fldChar w:fldCharType="separate"/>
      </w:r>
      <w:r w:rsidR="00A3404B">
        <w:rPr>
          <w:noProof/>
          <w:position w:val="-14"/>
          <w:szCs w:val="24"/>
        </w:rPr>
        <w:pict w14:anchorId="69B408A5">
          <v:shape id="_x0000_i1321" type="#_x0000_t75" alt="" style="width:8.2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42D&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B4142D&quot; wsp:rsidP=&quot;00B4142D&quot;&gt;&lt;m:oMathPara&gt;&lt;m:oMath&gt;&lt;m:r&gt;&lt;w:rPr&gt;&lt;w:rFonts w:ascii=&quot;Cambria Math&quot; w:h-ansi=&quot;Cambria Math&quot;/&gt;&lt;wx:font wx:val=&quot;Cambria Math&quot;/&gt;&lt;w:i/&gt;&lt;w:noProof/&gt;&lt;/w:rPr&gt;&lt;m:t&gt;S&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36" o:title="" chromakey="white"/>
          </v:shape>
        </w:pict>
      </w:r>
      <w:r w:rsidRPr="00710717">
        <w:rPr>
          <w:szCs w:val="24"/>
        </w:rPr>
        <w:fldChar w:fldCharType="end"/>
      </w:r>
      <w:r w:rsidRPr="00710717">
        <w:rPr>
          <w:rFonts w:hint="eastAsia"/>
          <w:szCs w:val="24"/>
          <w:lang w:eastAsia="zh-CN"/>
        </w:rPr>
        <w:t>作为它的最后一个元素。有三个例外：第一个单个</w:t>
      </w:r>
      <w:r w:rsidRPr="00710717">
        <w:rPr>
          <w:szCs w:val="24"/>
          <w:lang w:eastAsia="zh-CN"/>
        </w:rPr>
        <w:t>'1'</w:t>
      </w:r>
      <w:r w:rsidRPr="00710717">
        <w:rPr>
          <w:rFonts w:hint="eastAsia"/>
          <w:szCs w:val="24"/>
          <w:lang w:eastAsia="zh-CN"/>
        </w:rPr>
        <w:t>位，第一个</w:t>
      </w:r>
      <w:r w:rsidRPr="00710717">
        <w:rPr>
          <w:szCs w:val="24"/>
          <w:lang w:eastAsia="zh-CN"/>
        </w:rPr>
        <w:t>'0'</w:t>
      </w:r>
      <w:r w:rsidRPr="00710717">
        <w:rPr>
          <w:rFonts w:hint="eastAsia"/>
          <w:szCs w:val="24"/>
          <w:lang w:eastAsia="zh-CN"/>
        </w:rPr>
        <w:t>位和最后一个可能的子字符串，这些位或字符串不必受上述条件的限制。</w:t>
      </w:r>
    </w:p>
    <w:p w14:paraId="5ACC23D1" w14:textId="77777777" w:rsidR="008A6046" w:rsidRPr="00710717" w:rsidRDefault="008A6046" w:rsidP="005C2DCE">
      <w:pPr>
        <w:spacing w:after="200"/>
        <w:rPr>
          <w:szCs w:val="24"/>
          <w:lang w:eastAsia="zh-CN"/>
        </w:rPr>
      </w:pPr>
      <w:r w:rsidRPr="00710717">
        <w:rPr>
          <w:szCs w:val="24"/>
          <w:lang w:eastAsia="zh-CN"/>
        </w:rPr>
        <w:lastRenderedPageBreak/>
        <w:t>LZW</w:t>
      </w:r>
      <w:r w:rsidRPr="00710717">
        <w:rPr>
          <w:rFonts w:hint="eastAsia"/>
          <w:szCs w:val="24"/>
          <w:lang w:eastAsia="zh-CN"/>
        </w:rPr>
        <w:t>编码生成元组来表示编码字。每个元组由一个数字组成，该数字表示编码字的前缀索引，以及单个位是编码字的最后一位。对于第一个</w:t>
      </w:r>
      <w:r w:rsidRPr="00710717">
        <w:rPr>
          <w:szCs w:val="24"/>
          <w:lang w:eastAsia="zh-CN"/>
        </w:rPr>
        <w:t>'1'</w:t>
      </w:r>
      <w:r w:rsidRPr="00710717">
        <w:rPr>
          <w:rFonts w:hint="eastAsia"/>
          <w:szCs w:val="24"/>
          <w:lang w:eastAsia="zh-CN"/>
        </w:rPr>
        <w:t>和</w:t>
      </w:r>
      <w:r w:rsidRPr="00710717">
        <w:rPr>
          <w:szCs w:val="24"/>
          <w:lang w:eastAsia="zh-CN"/>
        </w:rPr>
        <w:t>'0'</w:t>
      </w:r>
      <w:r w:rsidRPr="00710717">
        <w:rPr>
          <w:rFonts w:hint="eastAsia"/>
          <w:szCs w:val="24"/>
          <w:lang w:eastAsia="zh-CN"/>
        </w:rPr>
        <w:t>位，索引被压缩为</w:t>
      </w:r>
      <w:r w:rsidR="00BD3C4E" w:rsidRPr="00710717">
        <w:rPr>
          <w:szCs w:val="24"/>
          <w:lang w:eastAsia="zh-CN"/>
        </w:rPr>
        <w:t>0</w:t>
      </w:r>
      <w:r w:rsidR="00BD3C4E" w:rsidRPr="00710717">
        <w:rPr>
          <w:rFonts w:hint="eastAsia"/>
          <w:szCs w:val="24"/>
          <w:lang w:eastAsia="zh-CN"/>
        </w:rPr>
        <w:t>。</w:t>
      </w:r>
      <w:r w:rsidRPr="00710717">
        <w:rPr>
          <w:rFonts w:hint="eastAsia"/>
          <w:szCs w:val="24"/>
          <w:lang w:eastAsia="zh-CN"/>
        </w:rPr>
        <w:t>对于</w:t>
      </w:r>
      <w:r w:rsidRPr="00710717">
        <w:rPr>
          <w:szCs w:val="24"/>
          <w:lang w:eastAsia="zh-CN"/>
        </w:rPr>
        <w:t>S</w:t>
      </w:r>
      <w:r w:rsidRPr="00710717">
        <w:rPr>
          <w:rFonts w:hint="eastAsia"/>
          <w:szCs w:val="24"/>
          <w:lang w:eastAsia="zh-CN"/>
        </w:rPr>
        <w:t>，编码字典可以表示为下面的表</w:t>
      </w:r>
      <w:r w:rsidR="00520727" w:rsidRPr="00710717">
        <w:rPr>
          <w:szCs w:val="24"/>
          <w:lang w:eastAsia="zh-CN"/>
        </w:rPr>
        <w:t>3.</w:t>
      </w:r>
      <w:r w:rsidRPr="00710717">
        <w:rPr>
          <w:szCs w:val="24"/>
          <w:lang w:eastAsia="zh-CN"/>
        </w:rPr>
        <w:t>2</w:t>
      </w:r>
      <w:r w:rsidRPr="00710717">
        <w:rPr>
          <w:rFonts w:hint="eastAsia"/>
          <w:szCs w:val="24"/>
          <w:lang w:eastAsia="zh-CN"/>
        </w:rPr>
        <w:t>：</w:t>
      </w:r>
    </w:p>
    <w:p w14:paraId="6486F0B3" w14:textId="77777777" w:rsidR="008A6046" w:rsidRPr="00710717" w:rsidRDefault="00A272DC" w:rsidP="00710717">
      <w:pPr>
        <w:pStyle w:val="afff4"/>
      </w:pPr>
      <w:bookmarkStart w:id="158" w:name="_Toc517961445"/>
      <w:r w:rsidRPr="00710717">
        <w:rPr>
          <w:rFonts w:ascii="Times New Roman" w:eastAsia="宋体" w:hAnsi="Times New Roman" w:hint="eastAsia"/>
        </w:rPr>
        <w:t>表</w:t>
      </w:r>
      <w:r w:rsidRPr="00710717">
        <w:rPr>
          <w:rFonts w:ascii="Times New Roman" w:eastAsia="宋体" w:hAnsi="Times New Roman"/>
        </w:rPr>
        <w:t xml:space="preserve"> 3.</w:t>
      </w:r>
      <w:r w:rsidRPr="00710717">
        <w:rPr>
          <w:rFonts w:ascii="Times New Roman" w:eastAsia="宋体" w:hAnsi="Times New Roman"/>
        </w:rPr>
        <w:fldChar w:fldCharType="begin"/>
      </w:r>
      <w:r w:rsidRPr="00710717">
        <w:rPr>
          <w:rFonts w:ascii="Times New Roman" w:eastAsia="宋体" w:hAnsi="Times New Roman"/>
        </w:rPr>
        <w:instrText xml:space="preserve"> SEQ </w:instrText>
      </w:r>
      <w:r w:rsidRPr="00710717">
        <w:rPr>
          <w:rFonts w:ascii="Times New Roman" w:eastAsia="宋体" w:hAnsi="Times New Roman" w:hint="eastAsia"/>
        </w:rPr>
        <w:instrText>表</w:instrText>
      </w:r>
      <w:r w:rsidRPr="00710717">
        <w:rPr>
          <w:rFonts w:ascii="Times New Roman" w:eastAsia="宋体" w:hAnsi="Times New Roman"/>
        </w:rPr>
        <w:instrText xml:space="preserve">3. \* ARABIC </w:instrText>
      </w:r>
      <w:r w:rsidRPr="00710717">
        <w:rPr>
          <w:rFonts w:ascii="Times New Roman" w:eastAsia="宋体" w:hAnsi="Times New Roman"/>
        </w:rPr>
        <w:fldChar w:fldCharType="separate"/>
      </w:r>
      <w:r w:rsidR="00B7768A">
        <w:rPr>
          <w:rFonts w:ascii="Times New Roman" w:eastAsia="宋体" w:hAnsi="Times New Roman"/>
          <w:noProof/>
        </w:rPr>
        <w:t>2</w:t>
      </w:r>
      <w:r w:rsidRPr="00710717">
        <w:rPr>
          <w:rFonts w:ascii="Times New Roman" w:eastAsia="宋体" w:hAnsi="Times New Roman"/>
        </w:rPr>
        <w:fldChar w:fldCharType="end"/>
      </w:r>
      <w:r w:rsidRPr="00710717">
        <w:rPr>
          <w:rFonts w:ascii="Times New Roman" w:eastAsia="宋体" w:hAnsi="Times New Roman"/>
        </w:rPr>
        <w:t xml:space="preserve">  LZW</w:t>
      </w:r>
      <w:r w:rsidRPr="00710717">
        <w:rPr>
          <w:rFonts w:ascii="Times New Roman" w:eastAsia="宋体" w:hAnsi="Times New Roman" w:hint="eastAsia"/>
        </w:rPr>
        <w:t>编码字典</w:t>
      </w:r>
      <w:bookmarkEnd w:id="158"/>
    </w:p>
    <w:p w14:paraId="27CCF2D2" w14:textId="77777777" w:rsidR="008A6046" w:rsidRDefault="005C2DCE" w:rsidP="00710717">
      <w:pPr>
        <w:pStyle w:val="affd"/>
      </w:pPr>
      <w:r w:rsidRPr="00710717">
        <w:t>Tab</w:t>
      </w:r>
      <w:r w:rsidR="00520727">
        <w:t>.</w:t>
      </w:r>
      <w:r w:rsidRPr="00710717">
        <w:t xml:space="preserve"> 3.</w:t>
      </w:r>
      <w:r w:rsidR="008A6046" w:rsidRPr="00710717">
        <w:t>2  LZW Coding Dictionary</w:t>
      </w:r>
    </w:p>
    <w:p w14:paraId="7C8C3C6D" w14:textId="77777777" w:rsidR="008A6046" w:rsidRPr="008A6046" w:rsidRDefault="008A6046" w:rsidP="008A6046">
      <w:pPr>
        <w:autoSpaceDE w:val="0"/>
        <w:autoSpaceDN w:val="0"/>
        <w:adjustRightInd w:val="0"/>
        <w:ind w:firstLine="320"/>
        <w:rPr>
          <w:sz w:val="16"/>
          <w:szCs w:val="16"/>
        </w:rPr>
      </w:pPr>
    </w:p>
    <w:tbl>
      <w:tblPr>
        <w:tblW w:w="0" w:type="auto"/>
        <w:tblBorders>
          <w:top w:val="single" w:sz="4" w:space="0" w:color="auto"/>
          <w:bottom w:val="single" w:sz="4" w:space="0" w:color="auto"/>
          <w:insideH w:val="single" w:sz="4" w:space="0" w:color="auto"/>
          <w:insideV w:val="single" w:sz="4" w:space="0" w:color="auto"/>
        </w:tblBorders>
        <w:tblLook w:val="04A0" w:firstRow="1" w:lastRow="0" w:firstColumn="1" w:lastColumn="0" w:noHBand="0" w:noVBand="1"/>
      </w:tblPr>
      <w:tblGrid>
        <w:gridCol w:w="1234"/>
        <w:gridCol w:w="1259"/>
        <w:gridCol w:w="2042"/>
        <w:gridCol w:w="1099"/>
        <w:gridCol w:w="9"/>
        <w:gridCol w:w="1389"/>
        <w:gridCol w:w="2038"/>
      </w:tblGrid>
      <w:tr w:rsidR="00362402" w14:paraId="5CD0EE82" w14:textId="77777777" w:rsidTr="00F66BFA">
        <w:tc>
          <w:tcPr>
            <w:tcW w:w="1235" w:type="dxa"/>
            <w:tcBorders>
              <w:bottom w:val="single" w:sz="4" w:space="0" w:color="auto"/>
            </w:tcBorders>
            <w:shd w:val="clear" w:color="auto" w:fill="auto"/>
          </w:tcPr>
          <w:p w14:paraId="2AF70F25" w14:textId="77777777" w:rsidR="008A6046" w:rsidRPr="00362402" w:rsidRDefault="008A6046" w:rsidP="00710717">
            <w:pPr>
              <w:spacing w:after="200"/>
              <w:ind w:firstLineChars="0" w:firstLine="0"/>
              <w:jc w:val="center"/>
              <w:rPr>
                <w:sz w:val="22"/>
              </w:rPr>
            </w:pPr>
            <w:r w:rsidRPr="00362402">
              <w:rPr>
                <w:rFonts w:hint="eastAsia"/>
                <w:sz w:val="22"/>
              </w:rPr>
              <w:t>Index</w:t>
            </w:r>
          </w:p>
        </w:tc>
        <w:tc>
          <w:tcPr>
            <w:tcW w:w="1259" w:type="dxa"/>
            <w:tcBorders>
              <w:bottom w:val="single" w:sz="4" w:space="0" w:color="auto"/>
            </w:tcBorders>
            <w:shd w:val="clear" w:color="auto" w:fill="auto"/>
          </w:tcPr>
          <w:p w14:paraId="630CC77F" w14:textId="77777777" w:rsidR="008A6046" w:rsidRPr="00362402" w:rsidRDefault="008A6046" w:rsidP="00710717">
            <w:pPr>
              <w:spacing w:after="200"/>
              <w:ind w:firstLineChars="0" w:firstLine="0"/>
              <w:jc w:val="center"/>
              <w:rPr>
                <w:sz w:val="22"/>
              </w:rPr>
            </w:pPr>
            <w:r w:rsidRPr="00362402">
              <w:rPr>
                <w:sz w:val="22"/>
              </w:rPr>
              <w:t>Substring</w:t>
            </w:r>
          </w:p>
        </w:tc>
        <w:tc>
          <w:tcPr>
            <w:tcW w:w="2043" w:type="dxa"/>
            <w:tcBorders>
              <w:bottom w:val="single" w:sz="4" w:space="0" w:color="auto"/>
            </w:tcBorders>
            <w:shd w:val="clear" w:color="auto" w:fill="auto"/>
          </w:tcPr>
          <w:p w14:paraId="7C4E30CB" w14:textId="77777777" w:rsidR="008A6046" w:rsidRPr="00362402" w:rsidRDefault="008A6046" w:rsidP="00710717">
            <w:pPr>
              <w:spacing w:after="200"/>
              <w:ind w:firstLineChars="0" w:firstLine="0"/>
              <w:jc w:val="center"/>
              <w:rPr>
                <w:sz w:val="22"/>
              </w:rPr>
            </w:pPr>
            <w:r w:rsidRPr="00362402">
              <w:rPr>
                <w:sz w:val="22"/>
              </w:rPr>
              <w:t>Encoded Words</w:t>
            </w:r>
          </w:p>
        </w:tc>
        <w:tc>
          <w:tcPr>
            <w:tcW w:w="1108" w:type="dxa"/>
            <w:gridSpan w:val="2"/>
            <w:tcBorders>
              <w:bottom w:val="single" w:sz="4" w:space="0" w:color="auto"/>
            </w:tcBorders>
            <w:shd w:val="clear" w:color="auto" w:fill="auto"/>
          </w:tcPr>
          <w:p w14:paraId="5EB2DDE5" w14:textId="77777777" w:rsidR="008A6046" w:rsidRPr="00362402" w:rsidRDefault="008A6046" w:rsidP="00710717">
            <w:pPr>
              <w:spacing w:after="200"/>
              <w:ind w:firstLineChars="0" w:firstLine="0"/>
              <w:jc w:val="center"/>
              <w:rPr>
                <w:sz w:val="22"/>
              </w:rPr>
            </w:pPr>
            <w:r w:rsidRPr="00362402">
              <w:rPr>
                <w:rFonts w:hint="eastAsia"/>
                <w:sz w:val="22"/>
              </w:rPr>
              <w:t>Index</w:t>
            </w:r>
          </w:p>
        </w:tc>
        <w:tc>
          <w:tcPr>
            <w:tcW w:w="1389" w:type="dxa"/>
            <w:tcBorders>
              <w:bottom w:val="single" w:sz="4" w:space="0" w:color="auto"/>
            </w:tcBorders>
            <w:shd w:val="clear" w:color="auto" w:fill="auto"/>
          </w:tcPr>
          <w:p w14:paraId="0EF787AA" w14:textId="77777777" w:rsidR="008A6046" w:rsidRPr="00362402" w:rsidRDefault="008A6046" w:rsidP="00710717">
            <w:pPr>
              <w:spacing w:after="200"/>
              <w:ind w:firstLineChars="0" w:firstLine="0"/>
              <w:jc w:val="center"/>
              <w:rPr>
                <w:sz w:val="22"/>
              </w:rPr>
            </w:pPr>
            <w:r w:rsidRPr="00362402">
              <w:rPr>
                <w:sz w:val="22"/>
              </w:rPr>
              <w:t>Substring</w:t>
            </w:r>
          </w:p>
        </w:tc>
        <w:tc>
          <w:tcPr>
            <w:tcW w:w="2036" w:type="dxa"/>
            <w:tcBorders>
              <w:bottom w:val="single" w:sz="4" w:space="0" w:color="auto"/>
            </w:tcBorders>
            <w:shd w:val="clear" w:color="auto" w:fill="auto"/>
          </w:tcPr>
          <w:p w14:paraId="491C46B2" w14:textId="77777777" w:rsidR="008A6046" w:rsidRPr="00362402" w:rsidRDefault="008A6046" w:rsidP="00710717">
            <w:pPr>
              <w:spacing w:after="200"/>
              <w:ind w:firstLineChars="0" w:firstLine="0"/>
              <w:jc w:val="center"/>
              <w:rPr>
                <w:sz w:val="22"/>
              </w:rPr>
            </w:pPr>
            <w:r w:rsidRPr="00362402">
              <w:rPr>
                <w:sz w:val="22"/>
              </w:rPr>
              <w:t>Encoded Words</w:t>
            </w:r>
          </w:p>
        </w:tc>
      </w:tr>
      <w:tr w:rsidR="00362402" w14:paraId="55686B07" w14:textId="77777777" w:rsidTr="00F66BFA">
        <w:tc>
          <w:tcPr>
            <w:tcW w:w="1235" w:type="dxa"/>
            <w:tcBorders>
              <w:bottom w:val="nil"/>
            </w:tcBorders>
            <w:shd w:val="clear" w:color="auto" w:fill="auto"/>
          </w:tcPr>
          <w:p w14:paraId="565AD4E1" w14:textId="77777777" w:rsidR="008A6046" w:rsidRPr="00362402" w:rsidRDefault="008A6046" w:rsidP="00362402">
            <w:pPr>
              <w:spacing w:after="200"/>
              <w:ind w:firstLine="440"/>
              <w:jc w:val="center"/>
              <w:rPr>
                <w:sz w:val="22"/>
              </w:rPr>
            </w:pPr>
            <w:r w:rsidRPr="00362402">
              <w:rPr>
                <w:sz w:val="22"/>
              </w:rPr>
              <w:t>0</w:t>
            </w:r>
          </w:p>
        </w:tc>
        <w:tc>
          <w:tcPr>
            <w:tcW w:w="1259" w:type="dxa"/>
            <w:tcBorders>
              <w:bottom w:val="nil"/>
            </w:tcBorders>
            <w:shd w:val="clear" w:color="auto" w:fill="auto"/>
          </w:tcPr>
          <w:p w14:paraId="75A5ABE7" w14:textId="77777777" w:rsidR="008A6046" w:rsidRPr="00362402" w:rsidRDefault="00A3404B" w:rsidP="00362402">
            <w:pPr>
              <w:spacing w:after="200"/>
              <w:jc w:val="center"/>
              <w:rPr>
                <w:sz w:val="22"/>
              </w:rPr>
            </w:pPr>
            <w:r>
              <w:rPr>
                <w:noProof/>
              </w:rPr>
              <w:pict w14:anchorId="29813C68">
                <v:shape id="_x0000_i1322" type="#_x0000_t75" alt="" style="width:10.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2E0C&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Pr=&quot;00982E0C&quot; wsp:rsidRDefault=&quot;00982E0C&quot; wsp:rsidP=&quot;00982E0C&quot;&gt;&lt;m:oMathPara&gt;&lt;m:oMath&gt;&lt;m:r&gt;&lt;w:rPr&gt;&lt;w:rFonts w:ascii=&quot;Cambria Math&quot; w:h-ansi=&quot;Cambria Math&quot;/&gt;&lt;wx:font wx:val=&quot;Cambria Math&quot;/&gt;&lt;w:i/&gt;&lt;/w:rPr&gt;&lt;m:t&gt;_&lt;/m:t&gt;&lt;/m:r&gt;&lt;/m::::::::oMath&gt;&lt;/m:oMathPara&gt;&lt;/w:p&gt;&lt;w:sectPr wsp:rsidR=&quot;00000000&quot; wsp:rsidRPr=&quot;00982E0C&quot;&gt;&lt;w:pgSz w:w=&quot;12240&quot; w:h=&quot;15840&quot;/&gt;&lt;w:pgMar w:top=&quot;1440&quot; w:right=&quot;1800&quot; w:bottom=&quot;1440&quot; w:left=&quot;1800&quot; w:header=&quot;720&quot; w:footer=&quot;720&quot; w:gutter=&quot;0&quot;/&gt;&lt;w:cols w:space=&quot;720&quot;/&gt;&lt;/w:sectPr&gt;&lt;/wx:sect&gt;&lt;/w:body&gt;&lt;/w:wordDocument&gt;">
                  <v:imagedata r:id="rId149" o:title="" chromakey="white"/>
                </v:shape>
              </w:pict>
            </w:r>
          </w:p>
        </w:tc>
        <w:tc>
          <w:tcPr>
            <w:tcW w:w="2043" w:type="dxa"/>
            <w:tcBorders>
              <w:bottom w:val="nil"/>
            </w:tcBorders>
            <w:shd w:val="clear" w:color="auto" w:fill="auto"/>
          </w:tcPr>
          <w:p w14:paraId="6FC0B9E5" w14:textId="77777777" w:rsidR="008A6046" w:rsidRPr="00362402" w:rsidRDefault="008A6046" w:rsidP="00362402">
            <w:pPr>
              <w:spacing w:after="200"/>
              <w:ind w:firstLine="440"/>
              <w:jc w:val="center"/>
              <w:rPr>
                <w:sz w:val="22"/>
              </w:rPr>
            </w:pPr>
            <w:r w:rsidRPr="00362402">
              <w:rPr>
                <w:sz w:val="22"/>
              </w:rPr>
              <w:t>None</w:t>
            </w:r>
          </w:p>
        </w:tc>
        <w:tc>
          <w:tcPr>
            <w:tcW w:w="1108" w:type="dxa"/>
            <w:gridSpan w:val="2"/>
            <w:tcBorders>
              <w:bottom w:val="nil"/>
            </w:tcBorders>
            <w:shd w:val="clear" w:color="auto" w:fill="auto"/>
          </w:tcPr>
          <w:p w14:paraId="4FA8857E" w14:textId="77777777" w:rsidR="008A6046" w:rsidRPr="00362402" w:rsidRDefault="008A6046" w:rsidP="00362402">
            <w:pPr>
              <w:spacing w:after="200"/>
              <w:ind w:firstLine="440"/>
              <w:jc w:val="center"/>
              <w:rPr>
                <w:sz w:val="22"/>
              </w:rPr>
            </w:pPr>
            <w:r w:rsidRPr="00362402">
              <w:rPr>
                <w:sz w:val="22"/>
              </w:rPr>
              <w:t>1</w:t>
            </w:r>
          </w:p>
        </w:tc>
        <w:tc>
          <w:tcPr>
            <w:tcW w:w="1389" w:type="dxa"/>
            <w:tcBorders>
              <w:bottom w:val="nil"/>
            </w:tcBorders>
            <w:shd w:val="clear" w:color="auto" w:fill="auto"/>
          </w:tcPr>
          <w:p w14:paraId="0F1623FE" w14:textId="77777777" w:rsidR="008A6046" w:rsidRPr="00362402" w:rsidRDefault="008A6046" w:rsidP="00362402">
            <w:pPr>
              <w:spacing w:after="200"/>
              <w:ind w:firstLine="440"/>
              <w:jc w:val="center"/>
              <w:rPr>
                <w:sz w:val="22"/>
              </w:rPr>
            </w:pPr>
            <w:r w:rsidRPr="00362402">
              <w:rPr>
                <w:sz w:val="22"/>
              </w:rPr>
              <w:t>0</w:t>
            </w:r>
          </w:p>
        </w:tc>
        <w:tc>
          <w:tcPr>
            <w:tcW w:w="2036" w:type="dxa"/>
            <w:tcBorders>
              <w:bottom w:val="nil"/>
            </w:tcBorders>
            <w:shd w:val="clear" w:color="auto" w:fill="auto"/>
          </w:tcPr>
          <w:p w14:paraId="5F6F8C5B" w14:textId="77777777" w:rsidR="008A6046" w:rsidRPr="00362402" w:rsidRDefault="008A6046" w:rsidP="00362402">
            <w:pPr>
              <w:spacing w:after="200"/>
              <w:ind w:firstLine="440"/>
              <w:jc w:val="center"/>
              <w:rPr>
                <w:sz w:val="22"/>
              </w:rPr>
            </w:pPr>
            <w:r w:rsidRPr="00362402">
              <w:rPr>
                <w:sz w:val="22"/>
              </w:rPr>
              <w:t>(0,0)</w:t>
            </w:r>
          </w:p>
        </w:tc>
      </w:tr>
      <w:tr w:rsidR="00362402" w14:paraId="53588A12" w14:textId="77777777" w:rsidTr="00F66BFA">
        <w:tc>
          <w:tcPr>
            <w:tcW w:w="1235" w:type="dxa"/>
            <w:tcBorders>
              <w:top w:val="nil"/>
              <w:bottom w:val="nil"/>
            </w:tcBorders>
            <w:shd w:val="clear" w:color="auto" w:fill="auto"/>
          </w:tcPr>
          <w:p w14:paraId="21DEE1EF" w14:textId="77777777" w:rsidR="008A6046" w:rsidRPr="00362402" w:rsidRDefault="008A6046" w:rsidP="00362402">
            <w:pPr>
              <w:spacing w:after="200"/>
              <w:ind w:firstLine="440"/>
              <w:jc w:val="center"/>
              <w:rPr>
                <w:sz w:val="22"/>
              </w:rPr>
            </w:pPr>
            <w:r w:rsidRPr="00362402">
              <w:rPr>
                <w:sz w:val="22"/>
              </w:rPr>
              <w:t>2</w:t>
            </w:r>
          </w:p>
        </w:tc>
        <w:tc>
          <w:tcPr>
            <w:tcW w:w="1259" w:type="dxa"/>
            <w:tcBorders>
              <w:top w:val="nil"/>
              <w:bottom w:val="nil"/>
            </w:tcBorders>
            <w:shd w:val="clear" w:color="auto" w:fill="auto"/>
          </w:tcPr>
          <w:p w14:paraId="7E8E40FF" w14:textId="77777777" w:rsidR="008A6046" w:rsidRPr="00362402" w:rsidRDefault="008A6046" w:rsidP="00362402">
            <w:pPr>
              <w:spacing w:after="200"/>
              <w:ind w:firstLine="440"/>
              <w:jc w:val="center"/>
              <w:rPr>
                <w:sz w:val="22"/>
              </w:rPr>
            </w:pPr>
            <w:r w:rsidRPr="00362402">
              <w:rPr>
                <w:sz w:val="22"/>
              </w:rPr>
              <w:t>1</w:t>
            </w:r>
          </w:p>
        </w:tc>
        <w:tc>
          <w:tcPr>
            <w:tcW w:w="2043" w:type="dxa"/>
            <w:tcBorders>
              <w:top w:val="nil"/>
              <w:bottom w:val="nil"/>
            </w:tcBorders>
            <w:shd w:val="clear" w:color="auto" w:fill="auto"/>
          </w:tcPr>
          <w:p w14:paraId="3260792A" w14:textId="77777777" w:rsidR="008A6046" w:rsidRPr="00362402" w:rsidRDefault="008A6046" w:rsidP="00362402">
            <w:pPr>
              <w:spacing w:after="200"/>
              <w:ind w:firstLine="440"/>
              <w:jc w:val="center"/>
              <w:rPr>
                <w:sz w:val="22"/>
              </w:rPr>
            </w:pPr>
            <w:r w:rsidRPr="00362402">
              <w:rPr>
                <w:sz w:val="22"/>
              </w:rPr>
              <w:t>(0,1)</w:t>
            </w:r>
          </w:p>
        </w:tc>
        <w:tc>
          <w:tcPr>
            <w:tcW w:w="1108" w:type="dxa"/>
            <w:gridSpan w:val="2"/>
            <w:tcBorders>
              <w:top w:val="nil"/>
              <w:bottom w:val="nil"/>
            </w:tcBorders>
            <w:shd w:val="clear" w:color="auto" w:fill="auto"/>
          </w:tcPr>
          <w:p w14:paraId="3A1503EB" w14:textId="77777777" w:rsidR="008A6046" w:rsidRPr="00362402" w:rsidRDefault="008A6046" w:rsidP="00362402">
            <w:pPr>
              <w:spacing w:after="200"/>
              <w:ind w:firstLine="440"/>
              <w:jc w:val="center"/>
              <w:rPr>
                <w:sz w:val="22"/>
              </w:rPr>
            </w:pPr>
            <w:r w:rsidRPr="00362402">
              <w:rPr>
                <w:sz w:val="22"/>
              </w:rPr>
              <w:t>3</w:t>
            </w:r>
          </w:p>
        </w:tc>
        <w:tc>
          <w:tcPr>
            <w:tcW w:w="1389" w:type="dxa"/>
            <w:tcBorders>
              <w:top w:val="nil"/>
              <w:bottom w:val="nil"/>
            </w:tcBorders>
            <w:shd w:val="clear" w:color="auto" w:fill="auto"/>
          </w:tcPr>
          <w:p w14:paraId="53442909" w14:textId="77777777" w:rsidR="008A6046" w:rsidRPr="00362402" w:rsidRDefault="008A6046" w:rsidP="00362402">
            <w:pPr>
              <w:spacing w:after="200"/>
              <w:ind w:firstLine="440"/>
              <w:jc w:val="center"/>
              <w:rPr>
                <w:sz w:val="22"/>
              </w:rPr>
            </w:pPr>
            <w:r w:rsidRPr="00362402">
              <w:rPr>
                <w:sz w:val="22"/>
              </w:rPr>
              <w:t>00</w:t>
            </w:r>
          </w:p>
        </w:tc>
        <w:tc>
          <w:tcPr>
            <w:tcW w:w="2036" w:type="dxa"/>
            <w:tcBorders>
              <w:top w:val="nil"/>
              <w:bottom w:val="nil"/>
            </w:tcBorders>
            <w:shd w:val="clear" w:color="auto" w:fill="auto"/>
          </w:tcPr>
          <w:p w14:paraId="78E70FDD" w14:textId="77777777" w:rsidR="008A6046" w:rsidRPr="00362402" w:rsidRDefault="008A6046" w:rsidP="00362402">
            <w:pPr>
              <w:spacing w:after="200"/>
              <w:ind w:firstLine="440"/>
              <w:jc w:val="center"/>
              <w:rPr>
                <w:sz w:val="22"/>
              </w:rPr>
            </w:pPr>
            <w:r w:rsidRPr="00362402">
              <w:rPr>
                <w:sz w:val="22"/>
              </w:rPr>
              <w:t>(1,0)</w:t>
            </w:r>
          </w:p>
        </w:tc>
      </w:tr>
      <w:tr w:rsidR="00362402" w14:paraId="7FFACCB4" w14:textId="77777777" w:rsidTr="00F66BFA">
        <w:tc>
          <w:tcPr>
            <w:tcW w:w="1235" w:type="dxa"/>
            <w:tcBorders>
              <w:top w:val="nil"/>
              <w:bottom w:val="nil"/>
            </w:tcBorders>
            <w:shd w:val="clear" w:color="auto" w:fill="auto"/>
          </w:tcPr>
          <w:p w14:paraId="06B5A6E4" w14:textId="77777777" w:rsidR="008A6046" w:rsidRPr="00362402" w:rsidRDefault="008A6046" w:rsidP="00362402">
            <w:pPr>
              <w:spacing w:after="200"/>
              <w:ind w:firstLine="440"/>
              <w:jc w:val="center"/>
              <w:rPr>
                <w:sz w:val="22"/>
              </w:rPr>
            </w:pPr>
            <w:r w:rsidRPr="00362402">
              <w:rPr>
                <w:sz w:val="22"/>
              </w:rPr>
              <w:t>4</w:t>
            </w:r>
          </w:p>
        </w:tc>
        <w:tc>
          <w:tcPr>
            <w:tcW w:w="1259" w:type="dxa"/>
            <w:tcBorders>
              <w:top w:val="nil"/>
              <w:bottom w:val="nil"/>
            </w:tcBorders>
            <w:shd w:val="clear" w:color="auto" w:fill="auto"/>
          </w:tcPr>
          <w:p w14:paraId="01D01DD9" w14:textId="77777777" w:rsidR="008A6046" w:rsidRPr="00362402" w:rsidRDefault="008A6046" w:rsidP="00362402">
            <w:pPr>
              <w:spacing w:after="200"/>
              <w:ind w:firstLine="440"/>
              <w:jc w:val="center"/>
              <w:rPr>
                <w:sz w:val="22"/>
              </w:rPr>
            </w:pPr>
            <w:r w:rsidRPr="00362402">
              <w:rPr>
                <w:sz w:val="22"/>
              </w:rPr>
              <w:t>10</w:t>
            </w:r>
          </w:p>
        </w:tc>
        <w:tc>
          <w:tcPr>
            <w:tcW w:w="2043" w:type="dxa"/>
            <w:tcBorders>
              <w:top w:val="nil"/>
              <w:bottom w:val="nil"/>
            </w:tcBorders>
            <w:shd w:val="clear" w:color="auto" w:fill="auto"/>
          </w:tcPr>
          <w:p w14:paraId="2815B6F8" w14:textId="77777777" w:rsidR="008A6046" w:rsidRPr="00362402" w:rsidRDefault="008A6046" w:rsidP="00362402">
            <w:pPr>
              <w:spacing w:after="200"/>
              <w:ind w:firstLine="440"/>
              <w:jc w:val="center"/>
              <w:rPr>
                <w:sz w:val="22"/>
              </w:rPr>
            </w:pPr>
            <w:r w:rsidRPr="00362402">
              <w:rPr>
                <w:sz w:val="22"/>
              </w:rPr>
              <w:t>(2,0)</w:t>
            </w:r>
          </w:p>
        </w:tc>
        <w:tc>
          <w:tcPr>
            <w:tcW w:w="1108" w:type="dxa"/>
            <w:gridSpan w:val="2"/>
            <w:tcBorders>
              <w:top w:val="nil"/>
              <w:bottom w:val="nil"/>
            </w:tcBorders>
            <w:shd w:val="clear" w:color="auto" w:fill="auto"/>
          </w:tcPr>
          <w:p w14:paraId="64191738" w14:textId="77777777" w:rsidR="008A6046" w:rsidRPr="00362402" w:rsidRDefault="008A6046" w:rsidP="00362402">
            <w:pPr>
              <w:spacing w:after="200"/>
              <w:ind w:firstLine="440"/>
              <w:jc w:val="center"/>
              <w:rPr>
                <w:sz w:val="22"/>
              </w:rPr>
            </w:pPr>
            <w:r w:rsidRPr="00362402">
              <w:rPr>
                <w:sz w:val="22"/>
              </w:rPr>
              <w:t>5</w:t>
            </w:r>
          </w:p>
        </w:tc>
        <w:tc>
          <w:tcPr>
            <w:tcW w:w="1389" w:type="dxa"/>
            <w:tcBorders>
              <w:top w:val="nil"/>
              <w:bottom w:val="nil"/>
            </w:tcBorders>
            <w:shd w:val="clear" w:color="auto" w:fill="auto"/>
          </w:tcPr>
          <w:p w14:paraId="319CA8FE" w14:textId="77777777" w:rsidR="008A6046" w:rsidRPr="00362402" w:rsidRDefault="008A6046" w:rsidP="00362402">
            <w:pPr>
              <w:spacing w:after="200"/>
              <w:ind w:firstLine="440"/>
              <w:jc w:val="center"/>
              <w:rPr>
                <w:sz w:val="22"/>
              </w:rPr>
            </w:pPr>
            <w:r w:rsidRPr="00362402">
              <w:rPr>
                <w:sz w:val="22"/>
              </w:rPr>
              <w:t>101</w:t>
            </w:r>
          </w:p>
        </w:tc>
        <w:tc>
          <w:tcPr>
            <w:tcW w:w="2036" w:type="dxa"/>
            <w:tcBorders>
              <w:top w:val="nil"/>
              <w:bottom w:val="nil"/>
            </w:tcBorders>
            <w:shd w:val="clear" w:color="auto" w:fill="auto"/>
          </w:tcPr>
          <w:p w14:paraId="620BF675" w14:textId="77777777" w:rsidR="008A6046" w:rsidRPr="00362402" w:rsidRDefault="008A6046" w:rsidP="00362402">
            <w:pPr>
              <w:spacing w:after="200"/>
              <w:ind w:firstLine="440"/>
              <w:jc w:val="center"/>
              <w:rPr>
                <w:sz w:val="22"/>
              </w:rPr>
            </w:pPr>
            <w:r w:rsidRPr="00362402">
              <w:rPr>
                <w:sz w:val="22"/>
              </w:rPr>
              <w:t>(4,1)</w:t>
            </w:r>
          </w:p>
        </w:tc>
      </w:tr>
      <w:tr w:rsidR="00362402" w14:paraId="285DD3D8" w14:textId="77777777" w:rsidTr="00F66BFA">
        <w:tc>
          <w:tcPr>
            <w:tcW w:w="1235" w:type="dxa"/>
            <w:tcBorders>
              <w:top w:val="nil"/>
              <w:bottom w:val="nil"/>
            </w:tcBorders>
            <w:shd w:val="clear" w:color="auto" w:fill="auto"/>
          </w:tcPr>
          <w:p w14:paraId="538C0C4D" w14:textId="77777777" w:rsidR="008A6046" w:rsidRPr="00362402" w:rsidRDefault="008A6046" w:rsidP="00362402">
            <w:pPr>
              <w:spacing w:after="200"/>
              <w:ind w:firstLine="440"/>
              <w:jc w:val="center"/>
              <w:rPr>
                <w:sz w:val="22"/>
              </w:rPr>
            </w:pPr>
            <w:r w:rsidRPr="00362402">
              <w:rPr>
                <w:sz w:val="22"/>
              </w:rPr>
              <w:t>6</w:t>
            </w:r>
          </w:p>
        </w:tc>
        <w:tc>
          <w:tcPr>
            <w:tcW w:w="1259" w:type="dxa"/>
            <w:tcBorders>
              <w:top w:val="nil"/>
              <w:bottom w:val="nil"/>
            </w:tcBorders>
            <w:shd w:val="clear" w:color="auto" w:fill="auto"/>
          </w:tcPr>
          <w:p w14:paraId="3EC0CA01" w14:textId="77777777" w:rsidR="008A6046" w:rsidRPr="00362402" w:rsidRDefault="008A6046" w:rsidP="00362402">
            <w:pPr>
              <w:spacing w:after="200"/>
              <w:ind w:firstLine="440"/>
              <w:jc w:val="center"/>
              <w:rPr>
                <w:sz w:val="22"/>
              </w:rPr>
            </w:pPr>
            <w:r w:rsidRPr="00362402">
              <w:rPr>
                <w:sz w:val="22"/>
              </w:rPr>
              <w:t>01</w:t>
            </w:r>
          </w:p>
        </w:tc>
        <w:tc>
          <w:tcPr>
            <w:tcW w:w="2043" w:type="dxa"/>
            <w:tcBorders>
              <w:top w:val="nil"/>
              <w:bottom w:val="nil"/>
            </w:tcBorders>
            <w:shd w:val="clear" w:color="auto" w:fill="auto"/>
          </w:tcPr>
          <w:p w14:paraId="05124EA6" w14:textId="77777777" w:rsidR="008A6046" w:rsidRPr="00362402" w:rsidRDefault="008A6046" w:rsidP="00362402">
            <w:pPr>
              <w:spacing w:after="200"/>
              <w:ind w:firstLine="440"/>
              <w:jc w:val="center"/>
              <w:rPr>
                <w:sz w:val="22"/>
              </w:rPr>
            </w:pPr>
            <w:r w:rsidRPr="00362402">
              <w:rPr>
                <w:sz w:val="22"/>
              </w:rPr>
              <w:t>(1,1)</w:t>
            </w:r>
          </w:p>
        </w:tc>
        <w:tc>
          <w:tcPr>
            <w:tcW w:w="1108" w:type="dxa"/>
            <w:gridSpan w:val="2"/>
            <w:tcBorders>
              <w:top w:val="nil"/>
              <w:bottom w:val="nil"/>
            </w:tcBorders>
            <w:shd w:val="clear" w:color="auto" w:fill="auto"/>
          </w:tcPr>
          <w:p w14:paraId="2A5FF851" w14:textId="77777777" w:rsidR="008A6046" w:rsidRPr="00362402" w:rsidRDefault="008A6046" w:rsidP="00362402">
            <w:pPr>
              <w:spacing w:after="200"/>
              <w:ind w:firstLine="440"/>
              <w:jc w:val="center"/>
              <w:rPr>
                <w:sz w:val="22"/>
              </w:rPr>
            </w:pPr>
            <w:r w:rsidRPr="00362402">
              <w:rPr>
                <w:sz w:val="22"/>
              </w:rPr>
              <w:t>7</w:t>
            </w:r>
          </w:p>
        </w:tc>
        <w:tc>
          <w:tcPr>
            <w:tcW w:w="1389" w:type="dxa"/>
            <w:tcBorders>
              <w:top w:val="nil"/>
              <w:bottom w:val="nil"/>
            </w:tcBorders>
            <w:shd w:val="clear" w:color="auto" w:fill="auto"/>
          </w:tcPr>
          <w:p w14:paraId="3EC6163D" w14:textId="77777777" w:rsidR="008A6046" w:rsidRPr="00362402" w:rsidRDefault="008A6046" w:rsidP="00362402">
            <w:pPr>
              <w:spacing w:after="200"/>
              <w:ind w:firstLine="440"/>
              <w:jc w:val="center"/>
              <w:rPr>
                <w:sz w:val="22"/>
              </w:rPr>
            </w:pPr>
            <w:r w:rsidRPr="00362402">
              <w:rPr>
                <w:sz w:val="22"/>
              </w:rPr>
              <w:t>001</w:t>
            </w:r>
          </w:p>
        </w:tc>
        <w:tc>
          <w:tcPr>
            <w:tcW w:w="2036" w:type="dxa"/>
            <w:tcBorders>
              <w:top w:val="nil"/>
              <w:bottom w:val="nil"/>
            </w:tcBorders>
            <w:shd w:val="clear" w:color="auto" w:fill="auto"/>
          </w:tcPr>
          <w:p w14:paraId="505001B1" w14:textId="77777777" w:rsidR="008A6046" w:rsidRPr="00362402" w:rsidRDefault="008A6046" w:rsidP="00362402">
            <w:pPr>
              <w:spacing w:after="200"/>
              <w:ind w:firstLine="440"/>
              <w:jc w:val="center"/>
              <w:rPr>
                <w:sz w:val="22"/>
              </w:rPr>
            </w:pPr>
            <w:r w:rsidRPr="00362402">
              <w:rPr>
                <w:sz w:val="22"/>
              </w:rPr>
              <w:t>(3,1)</w:t>
            </w:r>
          </w:p>
        </w:tc>
      </w:tr>
      <w:tr w:rsidR="00F66BFA" w14:paraId="768BAFFB" w14:textId="54925213" w:rsidTr="00F66BFA">
        <w:tc>
          <w:tcPr>
            <w:tcW w:w="1235" w:type="dxa"/>
            <w:tcBorders>
              <w:top w:val="nil"/>
            </w:tcBorders>
            <w:shd w:val="clear" w:color="auto" w:fill="auto"/>
          </w:tcPr>
          <w:p w14:paraId="3294D891" w14:textId="77777777" w:rsidR="00F66BFA" w:rsidRPr="00362402" w:rsidRDefault="00F66BFA" w:rsidP="00362402">
            <w:pPr>
              <w:spacing w:after="200"/>
              <w:ind w:firstLine="440"/>
              <w:jc w:val="center"/>
              <w:rPr>
                <w:sz w:val="22"/>
              </w:rPr>
            </w:pPr>
            <w:r w:rsidRPr="00362402">
              <w:rPr>
                <w:sz w:val="22"/>
              </w:rPr>
              <w:t>8</w:t>
            </w:r>
          </w:p>
        </w:tc>
        <w:tc>
          <w:tcPr>
            <w:tcW w:w="1259" w:type="dxa"/>
            <w:tcBorders>
              <w:top w:val="nil"/>
            </w:tcBorders>
            <w:shd w:val="clear" w:color="auto" w:fill="auto"/>
          </w:tcPr>
          <w:p w14:paraId="1344F703" w14:textId="77777777" w:rsidR="00F66BFA" w:rsidRPr="00362402" w:rsidRDefault="00F66BFA" w:rsidP="00362402">
            <w:pPr>
              <w:spacing w:after="200"/>
              <w:ind w:firstLine="440"/>
              <w:jc w:val="center"/>
              <w:rPr>
                <w:sz w:val="22"/>
              </w:rPr>
            </w:pPr>
            <w:r w:rsidRPr="00362402">
              <w:rPr>
                <w:sz w:val="22"/>
              </w:rPr>
              <w:t>11</w:t>
            </w:r>
          </w:p>
        </w:tc>
        <w:tc>
          <w:tcPr>
            <w:tcW w:w="2043" w:type="dxa"/>
            <w:tcBorders>
              <w:top w:val="nil"/>
            </w:tcBorders>
            <w:shd w:val="clear" w:color="auto" w:fill="auto"/>
          </w:tcPr>
          <w:p w14:paraId="57C4FABE" w14:textId="77777777" w:rsidR="00F66BFA" w:rsidRPr="00362402" w:rsidRDefault="00F66BFA" w:rsidP="00362402">
            <w:pPr>
              <w:spacing w:after="200"/>
              <w:ind w:firstLine="440"/>
              <w:jc w:val="center"/>
              <w:rPr>
                <w:sz w:val="22"/>
              </w:rPr>
            </w:pPr>
            <w:r w:rsidRPr="00362402">
              <w:rPr>
                <w:sz w:val="22"/>
              </w:rPr>
              <w:t>(2,1)</w:t>
            </w:r>
          </w:p>
        </w:tc>
        <w:tc>
          <w:tcPr>
            <w:tcW w:w="1099" w:type="dxa"/>
            <w:tcBorders>
              <w:top w:val="nil"/>
            </w:tcBorders>
            <w:shd w:val="clear" w:color="auto" w:fill="auto"/>
          </w:tcPr>
          <w:p w14:paraId="3AD41DE5" w14:textId="77777777" w:rsidR="00F66BFA" w:rsidRPr="00362402" w:rsidRDefault="00F66BFA" w:rsidP="00362402">
            <w:pPr>
              <w:spacing w:after="200"/>
              <w:ind w:firstLine="440"/>
              <w:rPr>
                <w:sz w:val="22"/>
              </w:rPr>
            </w:pPr>
          </w:p>
        </w:tc>
        <w:tc>
          <w:tcPr>
            <w:tcW w:w="1395" w:type="dxa"/>
            <w:gridSpan w:val="2"/>
            <w:tcBorders>
              <w:top w:val="nil"/>
            </w:tcBorders>
            <w:shd w:val="clear" w:color="auto" w:fill="auto"/>
          </w:tcPr>
          <w:p w14:paraId="200EE64B" w14:textId="77777777" w:rsidR="00F66BFA" w:rsidRPr="00362402" w:rsidRDefault="00F66BFA" w:rsidP="00362402">
            <w:pPr>
              <w:spacing w:after="200"/>
              <w:ind w:firstLine="440"/>
              <w:rPr>
                <w:sz w:val="22"/>
              </w:rPr>
            </w:pPr>
          </w:p>
        </w:tc>
        <w:tc>
          <w:tcPr>
            <w:tcW w:w="2039" w:type="dxa"/>
            <w:tcBorders>
              <w:top w:val="nil"/>
            </w:tcBorders>
            <w:shd w:val="clear" w:color="auto" w:fill="auto"/>
          </w:tcPr>
          <w:p w14:paraId="0C6397A5" w14:textId="77777777" w:rsidR="00F66BFA" w:rsidRPr="00362402" w:rsidRDefault="00F66BFA" w:rsidP="00362402">
            <w:pPr>
              <w:spacing w:after="200"/>
              <w:ind w:firstLine="440"/>
              <w:rPr>
                <w:sz w:val="22"/>
              </w:rPr>
            </w:pPr>
          </w:p>
        </w:tc>
      </w:tr>
    </w:tbl>
    <w:p w14:paraId="67EB2F8F" w14:textId="77777777" w:rsidR="008A6046" w:rsidRPr="00000C84" w:rsidRDefault="008A6046" w:rsidP="008A6046">
      <w:pPr>
        <w:spacing w:after="200"/>
        <w:ind w:firstLine="440"/>
        <w:rPr>
          <w:sz w:val="22"/>
        </w:rPr>
      </w:pPr>
    </w:p>
    <w:p w14:paraId="448C790F" w14:textId="77777777" w:rsidR="008A6046" w:rsidRPr="00710717" w:rsidRDefault="00520727" w:rsidP="00710717">
      <w:pPr>
        <w:pStyle w:val="3"/>
        <w:spacing w:before="120"/>
      </w:pPr>
      <w:bookmarkStart w:id="159" w:name="_Toc517963808"/>
      <w:bookmarkStart w:id="160" w:name="_Toc518474542"/>
      <w:r w:rsidRPr="00710717">
        <w:t>3.3.2</w:t>
      </w:r>
      <w:r w:rsidR="008A6046" w:rsidRPr="00710717">
        <w:t xml:space="preserve"> </w:t>
      </w:r>
      <w:r>
        <w:t xml:space="preserve"> </w:t>
      </w:r>
      <w:r w:rsidR="008A6046" w:rsidRPr="00710717">
        <w:rPr>
          <w:rFonts w:hint="eastAsia"/>
        </w:rPr>
        <w:t>增强</w:t>
      </w:r>
      <w:r w:rsidR="008A6046" w:rsidRPr="00710717">
        <w:t>LZW</w:t>
      </w:r>
      <w:bookmarkEnd w:id="159"/>
      <w:bookmarkEnd w:id="160"/>
    </w:p>
    <w:p w14:paraId="5C0D14CE" w14:textId="77777777" w:rsidR="008A6046" w:rsidRPr="00710717" w:rsidRDefault="008A6046" w:rsidP="008A6046">
      <w:pPr>
        <w:spacing w:after="200"/>
        <w:rPr>
          <w:szCs w:val="24"/>
          <w:lang w:eastAsia="zh-CN"/>
        </w:rPr>
      </w:pPr>
      <w:r w:rsidRPr="00710717">
        <w:rPr>
          <w:rFonts w:hint="eastAsia"/>
          <w:szCs w:val="24"/>
          <w:lang w:eastAsia="zh-CN"/>
        </w:rPr>
        <w:t>本节提出的方案通过改进编码程序来增强</w:t>
      </w:r>
      <w:r w:rsidRPr="00710717">
        <w:rPr>
          <w:szCs w:val="24"/>
          <w:lang w:eastAsia="zh-CN"/>
        </w:rPr>
        <w:t>LZW</w:t>
      </w:r>
      <w:r w:rsidRPr="00710717">
        <w:rPr>
          <w:rFonts w:hint="eastAsia"/>
          <w:szCs w:val="24"/>
          <w:lang w:eastAsia="zh-CN"/>
        </w:rPr>
        <w:t>算法。</w:t>
      </w:r>
      <w:r w:rsidRPr="00710717">
        <w:rPr>
          <w:szCs w:val="24"/>
          <w:lang w:eastAsia="zh-CN"/>
        </w:rPr>
        <w:t>LZW</w:t>
      </w:r>
      <w:r w:rsidRPr="00710717">
        <w:rPr>
          <w:rFonts w:hint="eastAsia"/>
          <w:szCs w:val="24"/>
          <w:lang w:eastAsia="zh-CN"/>
        </w:rPr>
        <w:t>使用恒定长度的代码字来表示可变长度的位串。特定码字的索引是找到原始信息的关键。但是，一个特定的索引最多只能使用两次来表示位串。所以在最好的情况下，如果字典有</w:t>
      </w:r>
      <w:r w:rsidRPr="00710717">
        <w:rPr>
          <w:szCs w:val="24"/>
          <w:lang w:eastAsia="zh-CN"/>
        </w:rPr>
        <w:t>1020</w:t>
      </w:r>
      <w:r w:rsidRPr="00710717">
        <w:rPr>
          <w:rFonts w:hint="eastAsia"/>
          <w:szCs w:val="24"/>
          <w:lang w:eastAsia="zh-CN"/>
        </w:rPr>
        <w:t>个代码字，那么至少有大约</w:t>
      </w:r>
      <w:r w:rsidRPr="00710717">
        <w:rPr>
          <w:szCs w:val="24"/>
          <w:lang w:eastAsia="zh-CN"/>
        </w:rPr>
        <w:t>800</w:t>
      </w:r>
      <w:r w:rsidRPr="00710717">
        <w:rPr>
          <w:rFonts w:hint="eastAsia"/>
          <w:szCs w:val="24"/>
          <w:lang w:eastAsia="zh-CN"/>
        </w:rPr>
        <w:t>个不同的索引号（大约是</w:t>
      </w:r>
      <w:r w:rsidRPr="00710717">
        <w:rPr>
          <w:szCs w:val="24"/>
          <w:lang w:eastAsia="zh-CN"/>
        </w:rPr>
        <w:t>1020</w:t>
      </w:r>
      <w:r w:rsidRPr="00710717">
        <w:rPr>
          <w:rFonts w:hint="eastAsia"/>
          <w:szCs w:val="24"/>
          <w:lang w:eastAsia="zh-CN"/>
        </w:rPr>
        <w:t>的三分之二，理论分析将在后面给出）。它需要</w:t>
      </w:r>
      <w:r w:rsidRPr="00710717">
        <w:rPr>
          <w:szCs w:val="24"/>
          <w:lang w:eastAsia="zh-CN"/>
        </w:rPr>
        <w:t>10</w:t>
      </w:r>
      <w:r w:rsidRPr="00710717">
        <w:rPr>
          <w:rFonts w:hint="eastAsia"/>
          <w:szCs w:val="24"/>
          <w:lang w:eastAsia="zh-CN"/>
        </w:rPr>
        <w:t>位来表示从</w:t>
      </w:r>
      <w:r w:rsidRPr="00710717">
        <w:rPr>
          <w:szCs w:val="24"/>
          <w:lang w:eastAsia="zh-CN"/>
        </w:rPr>
        <w:t>0</w:t>
      </w:r>
      <w:r w:rsidRPr="00710717">
        <w:rPr>
          <w:rFonts w:hint="eastAsia"/>
          <w:szCs w:val="24"/>
          <w:lang w:eastAsia="zh-CN"/>
        </w:rPr>
        <w:t>到</w:t>
      </w:r>
      <w:r w:rsidRPr="00710717">
        <w:rPr>
          <w:szCs w:val="24"/>
          <w:lang w:eastAsia="zh-CN"/>
        </w:rPr>
        <w:t>800</w:t>
      </w:r>
      <w:r w:rsidRPr="00710717">
        <w:rPr>
          <w:rFonts w:hint="eastAsia"/>
          <w:szCs w:val="24"/>
          <w:lang w:eastAsia="zh-CN"/>
        </w:rPr>
        <w:t>的数字。</w:t>
      </w:r>
    </w:p>
    <w:p w14:paraId="7CE4134D" w14:textId="77777777" w:rsidR="008A6046" w:rsidRPr="00710717" w:rsidRDefault="008A6046" w:rsidP="008A6046">
      <w:pPr>
        <w:spacing w:after="200"/>
        <w:rPr>
          <w:szCs w:val="24"/>
          <w:lang w:eastAsia="zh-CN"/>
        </w:rPr>
      </w:pPr>
      <w:r w:rsidRPr="00710717">
        <w:rPr>
          <w:rFonts w:hint="eastAsia"/>
          <w:szCs w:val="24"/>
          <w:lang w:eastAsia="zh-CN"/>
        </w:rPr>
        <w:t>由于编码是按顺序进行的，因此最好使用两个索引的差值来表示正在编码的字符串的前一部分。对于要添加到</w:t>
      </w:r>
      <w:r w:rsidRPr="00710717">
        <w:rPr>
          <w:szCs w:val="24"/>
        </w:rPr>
        <w:fldChar w:fldCharType="begin"/>
      </w:r>
      <w:r w:rsidRPr="00710717">
        <w:rPr>
          <w:szCs w:val="24"/>
          <w:lang w:eastAsia="zh-CN"/>
        </w:rPr>
        <w:instrText xml:space="preserve"> QUOTE </w:instrText>
      </w:r>
      <w:r w:rsidR="00A3404B">
        <w:rPr>
          <w:noProof/>
          <w:position w:val="-14"/>
          <w:szCs w:val="24"/>
        </w:rPr>
        <w:pict w14:anchorId="0D7922CC">
          <v:shape id="_x0000_i1323" type="#_x0000_t75" alt="" style="width:8.2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1CC&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BD51CC&quot; wsp:rsidP=&quot;00BD51CC&quot;&gt;&lt;m:oMathPara&gt;&lt;m:oMath&gt;&lt;m:r&gt;&lt;w:rPr&gt;&lt;w:rFonts w:ascii=&quot;Cambria Math&quot; w:h-ansi=&quot;Cambria Math&quot;/&gt;&lt;wx:font wx:val=&quot;Cambria Math&quot;/&gt;&lt;w:i/&gt;&lt;w:noProof/&gt;&lt;/w:rPr&gt;&lt;m:t&gt;S&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36" o:title="" chromakey="white"/>
          </v:shape>
        </w:pict>
      </w:r>
      <w:r w:rsidRPr="00710717">
        <w:rPr>
          <w:szCs w:val="24"/>
          <w:lang w:eastAsia="zh-CN"/>
        </w:rPr>
        <w:instrText xml:space="preserve"> </w:instrText>
      </w:r>
      <w:r w:rsidRPr="00710717">
        <w:rPr>
          <w:szCs w:val="24"/>
        </w:rPr>
        <w:fldChar w:fldCharType="separate"/>
      </w:r>
      <w:r w:rsidR="00A3404B">
        <w:rPr>
          <w:noProof/>
          <w:position w:val="-14"/>
          <w:szCs w:val="24"/>
        </w:rPr>
        <w:pict w14:anchorId="1BDFE905">
          <v:shape id="_x0000_i1324" type="#_x0000_t75" alt="" style="width:8.2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1CC&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BD51CC&quot; wsp:rsidP=&quot;00BD51CC&quot;&gt;&lt;m:oMathPara&gt;&lt;m:oMath&gt;&lt;m:r&gt;&lt;w:rPr&gt;&lt;w:rFonts w:ascii=&quot;Cambria Math&quot; w:h-ansi=&quot;Cambria Math&quot;/&gt;&lt;wx:font wx:val=&quot;Cambria Math&quot;/&gt;&lt;w:i/&gt;&lt;w:noProof/&gt;&lt;/w:rPr&gt;&lt;m:t&gt;S&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36" o:title="" chromakey="white"/>
          </v:shape>
        </w:pict>
      </w:r>
      <w:r w:rsidRPr="00710717">
        <w:rPr>
          <w:szCs w:val="24"/>
        </w:rPr>
        <w:fldChar w:fldCharType="end"/>
      </w:r>
      <w:r w:rsidRPr="00710717">
        <w:rPr>
          <w:rFonts w:hint="eastAsia"/>
          <w:szCs w:val="24"/>
          <w:lang w:eastAsia="zh-CN"/>
        </w:rPr>
        <w:t>中的任何字符串</w:t>
      </w:r>
      <w:r w:rsidRPr="00710717">
        <w:rPr>
          <w:szCs w:val="24"/>
        </w:rPr>
        <w:fldChar w:fldCharType="begin"/>
      </w:r>
      <w:r w:rsidRPr="00710717">
        <w:rPr>
          <w:szCs w:val="24"/>
          <w:lang w:eastAsia="zh-CN"/>
        </w:rPr>
        <w:instrText xml:space="preserve"> QUOTE </w:instrText>
      </w:r>
      <w:r w:rsidR="00A3404B">
        <w:rPr>
          <w:noProof/>
          <w:position w:val="-14"/>
          <w:szCs w:val="24"/>
        </w:rPr>
        <w:pict w14:anchorId="31F589BA">
          <v:shape id="_x0000_i1325" type="#_x0000_t75" alt="" style="width:8.2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4A8C&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224A8C&quot; wsp:rsidP=&quot;00224A8C&quot;&gt;&lt;m:oMathPara&gt;&lt;m:oMath&gt;&lt;m:r&gt;&lt;w:rPr&gt;&lt;w:rFonts w:ascii=&quot;Cambria Math&quot; w:h-ansi=&quot;Cambria Math&quot;/&gt;&lt;wx:font wx:val=&quot;Cambria Math&quot;/&gt;&lt;w:i/&gt;&lt;w:noProof/&gt;&lt;/w:rPr&gt;&lt;m:t&gt;a&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15" o:title="" chromakey="white"/>
          </v:shape>
        </w:pict>
      </w:r>
      <w:r w:rsidRPr="00710717">
        <w:rPr>
          <w:szCs w:val="24"/>
          <w:lang w:eastAsia="zh-CN"/>
        </w:rPr>
        <w:instrText xml:space="preserve"> </w:instrText>
      </w:r>
      <w:r w:rsidRPr="00710717">
        <w:rPr>
          <w:szCs w:val="24"/>
        </w:rPr>
        <w:fldChar w:fldCharType="separate"/>
      </w:r>
      <w:r w:rsidR="00A3404B">
        <w:rPr>
          <w:noProof/>
          <w:position w:val="-14"/>
          <w:szCs w:val="24"/>
        </w:rPr>
        <w:pict w14:anchorId="63553861">
          <v:shape id="_x0000_i1326" type="#_x0000_t75" alt="" style="width:8.2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4A8C&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224A8C&quot; wsp:rsidP=&quot;00224A8C&quot;&gt;&lt;m:oMathPara&gt;&lt;m:oMath&gt;&lt;m:r&gt;&lt;w:rPr&gt;&lt;w:rFonts w:ascii=&quot;Cambria Math&quot; w:h-ansi=&quot;Cambria Math&quot;/&gt;&lt;wx:font wx:val=&quot;Cambria Math&quot;/&gt;&lt;w:i/&gt;&lt;w:noProof/&gt;&lt;/w:rPr&gt;&lt;m:t&gt;a&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15" o:title="" chromakey="white"/>
          </v:shape>
        </w:pict>
      </w:r>
      <w:r w:rsidRPr="00710717">
        <w:rPr>
          <w:szCs w:val="24"/>
        </w:rPr>
        <w:fldChar w:fldCharType="end"/>
      </w:r>
      <w:r w:rsidRPr="00710717">
        <w:rPr>
          <w:rFonts w:hint="eastAsia"/>
          <w:szCs w:val="24"/>
          <w:lang w:eastAsia="zh-CN"/>
        </w:rPr>
        <w:t>，并且</w:t>
      </w:r>
      <w:r w:rsidRPr="00710717">
        <w:rPr>
          <w:szCs w:val="24"/>
        </w:rPr>
        <w:fldChar w:fldCharType="begin"/>
      </w:r>
      <w:r w:rsidRPr="00710717">
        <w:rPr>
          <w:szCs w:val="24"/>
          <w:lang w:eastAsia="zh-CN"/>
        </w:rPr>
        <w:instrText xml:space="preserve"> QUOTE </w:instrText>
      </w:r>
      <w:r w:rsidR="00A3404B">
        <w:rPr>
          <w:noProof/>
          <w:position w:val="-14"/>
          <w:szCs w:val="24"/>
        </w:rPr>
        <w:pict w14:anchorId="3AE4C5C3">
          <v:shape id="_x0000_i1327" type="#_x0000_t75" alt="" style="width:8.2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1A5B&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691A5B&quot; wsp:rsidP=&quot;00691A5B&quot;&gt;&lt;m:oMathPara&gt;&lt;m:oMath&gt;&lt;m:r&gt;&lt;w:rPr&gt;&lt;w:rFonts w:ascii=&quot;Cambria Math&quot; w:h-ansi=&quot;Cambria Math&quot;/&gt;&lt;wx:font wx:val=&quot;Cambria Math&quot;/&gt;&lt;w:i/&gt;&lt;w:noProof/&gt;&lt;/w:rPr&gt;&lt;m:t&gt;a&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15" o:title="" chromakey="white"/>
          </v:shape>
        </w:pict>
      </w:r>
      <w:r w:rsidRPr="00710717">
        <w:rPr>
          <w:szCs w:val="24"/>
          <w:lang w:eastAsia="zh-CN"/>
        </w:rPr>
        <w:instrText xml:space="preserve"> </w:instrText>
      </w:r>
      <w:r w:rsidRPr="00710717">
        <w:rPr>
          <w:szCs w:val="24"/>
        </w:rPr>
        <w:fldChar w:fldCharType="separate"/>
      </w:r>
      <w:r w:rsidR="00A3404B">
        <w:rPr>
          <w:noProof/>
          <w:position w:val="-14"/>
          <w:szCs w:val="24"/>
        </w:rPr>
        <w:pict w14:anchorId="2A32CFC9">
          <v:shape id="_x0000_i1328" type="#_x0000_t75" alt="" style="width:8.2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1A5B&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691A5B&quot; wsp:rsidP=&quot;00691A5B&quot;&gt;&lt;m:oMathPara&gt;&lt;m:oMath&gt;&lt;m:r&gt;&lt;w:rPr&gt;&lt;w:rFonts w:ascii=&quot;Cambria Math&quot; w:h-ansi=&quot;Cambria Math&quot;/&gt;&lt;wx:font wx:val=&quot;Cambria Math&quot;/&gt;&lt;w:i/&gt;&lt;w:noProof/&gt;&lt;/w:rPr&gt;&lt;m:t&gt;a&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15" o:title="" chromakey="white"/>
          </v:shape>
        </w:pict>
      </w:r>
      <w:r w:rsidRPr="00710717">
        <w:rPr>
          <w:szCs w:val="24"/>
        </w:rPr>
        <w:fldChar w:fldCharType="end"/>
      </w:r>
      <w:r w:rsidRPr="00710717">
        <w:rPr>
          <w:rFonts w:hint="eastAsia"/>
          <w:szCs w:val="24"/>
          <w:lang w:eastAsia="zh-CN"/>
        </w:rPr>
        <w:t>和</w:t>
      </w:r>
      <w:r w:rsidRPr="00710717">
        <w:rPr>
          <w:szCs w:val="24"/>
        </w:rPr>
        <w:fldChar w:fldCharType="begin"/>
      </w:r>
      <w:r w:rsidRPr="00710717">
        <w:rPr>
          <w:szCs w:val="24"/>
          <w:lang w:eastAsia="zh-CN"/>
        </w:rPr>
        <w:instrText xml:space="preserve"> QUOTE </w:instrText>
      </w:r>
      <w:r w:rsidR="00A3404B">
        <w:rPr>
          <w:noProof/>
          <w:position w:val="-15"/>
          <w:szCs w:val="24"/>
        </w:rPr>
        <w:pict w14:anchorId="12780C6F">
          <v:shape id="_x0000_i1329" type="#_x0000_t75" alt="" style="width:43.5pt;height:20.2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A68&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794A68&quot; wsp:rsidP=&quot;00794A68&quot;&gt;&lt;m:oMathPara&gt;&lt;m:oMath&gt;&lt;m:sSubSup&gt;&lt;m:sSubSupPr&gt;&lt;m:ctrlPr&gt;&lt;w:rPr&gt;&lt;w:rFonts w:ascii=&quot;Cambria Math&quot; w:h-ansi=&quot;Cambria Math&quot;/&gt;&lt;wx:font wx:val=&quot;Cambria Math&quot;/&gt;&lt;/w:rPr&gt;&lt;/m:ctrlPr&gt;&lt;/m:sSubSupPr&gt;&lt;m:e&gt;&lt;m:r&gt;&lt;w:rPr&gt;&lt;w:rFonts w:ascii=&quot;Cambria Math&quot; w:h-ansi=&quot;Cambria Math&quot;/&gt;&lt;wx:font wx:val=&quot;Cambria Math&quot;/&gt;&lt;w:i/&gt;&lt;w:noProof/&gt;&lt;/w:rPr&gt;&lt;m:t&gt;a&lt;/m:t&gt;&lt;/m:r&gt;&lt;/m:e&gt;&lt;m:sub&gt;&lt;m:r&gt;&lt;m:rPr&gt;&lt;m:sty m:val=&quot;p&quot;/&gt;&lt;/m:rPr&gt;&lt;w:rPr&gt;&lt;w:rFonts w:ascii=&quot;Cambria Math&quot; w:h-ansi=&quot;Cambria Math&quot;/&gt;&lt;wx:font wx:val=&quot;Cambria Math&quot;/&gt;&lt;w:noProof/&gt;&lt;/w:rPr&gt;&lt;m:t&gt;1&lt;/m:t&gt;&lt;/m:r&gt;&lt;/m:sub&gt;&lt;m:sup&gt;&lt;m:r&gt;&lt;w:rPr&gt;&lt;w:rFonts w:ascii=&quot;Cambria Math&quot; w:h-ansi=&quot;Cambria Math&quot;/&gt;&lt;wx:font wx:val=&quot;Cambria Math&quot;/&gt;&lt;w:i/&gt;&lt;w:noProof/&gt;&lt;/w:rPr&gt;&lt;m:t&gt;len&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a&lt;/m:t&gt;&lt;/m:r&gt;&lt;m:r&gt;&lt;m:rPr&gt;&lt;m:sty m:val=&quot;p&quot;/&gt;&lt;/m:rPr&gt;&lt;w:rPr&gt;&lt;w:rFonts w:ascii=&quot;Cambria Math&quot; w:h-ansi=&quot;Cambria Math&quot;/&gt;&lt;wx:font wx:val=&quot;Cambria Math&quot;/&gt;&lt;w:noProof/&gt;&lt;/w:rPr&gt;&lt;m:t&gt;)-1&lt;/m:t&gt;&lt;/m:r&gt;&lt;/m:sup&gt;&lt;/m:sSubSup&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50" o:title="" chromakey="white"/>
          </v:shape>
        </w:pict>
      </w:r>
      <w:r w:rsidRPr="00710717">
        <w:rPr>
          <w:szCs w:val="24"/>
          <w:lang w:eastAsia="zh-CN"/>
        </w:rPr>
        <w:instrText xml:space="preserve"> </w:instrText>
      </w:r>
      <w:r w:rsidRPr="00710717">
        <w:rPr>
          <w:szCs w:val="24"/>
        </w:rPr>
        <w:fldChar w:fldCharType="separate"/>
      </w:r>
      <w:r w:rsidR="00A3404B">
        <w:rPr>
          <w:noProof/>
          <w:position w:val="-15"/>
          <w:szCs w:val="24"/>
        </w:rPr>
        <w:pict w14:anchorId="2082DAB7">
          <v:shape id="_x0000_i1330" type="#_x0000_t75" alt="" style="width:43.5pt;height:20.2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A68&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794A68&quot; wsp:rsidP=&quot;00794A68&quot;&gt;&lt;m:oMathPara&gt;&lt;m:oMath&gt;&lt;m:sSubSup&gt;&lt;m:sSubSupPr&gt;&lt;m:ctrlPr&gt;&lt;w:rPr&gt;&lt;w:rFonts w:ascii=&quot;Cambria Math&quot; w:h-ansi=&quot;Cambria Math&quot;/&gt;&lt;wx:font wx:val=&quot;Cambria Math&quot;/&gt;&lt;/w:rPr&gt;&lt;/m:ctrlPr&gt;&lt;/m:sSubSupPr&gt;&lt;m:e&gt;&lt;m:r&gt;&lt;w:rPr&gt;&lt;w:rFonts w:ascii=&quot;Cambria Math&quot; w:h-ansi=&quot;Cambria Math&quot;/&gt;&lt;wx:font wx:val=&quot;Cambria Math&quot;/&gt;&lt;w:i/&gt;&lt;w:noProof/&gt;&lt;/w:rPr&gt;&lt;m:t&gt;a&lt;/m:t&gt;&lt;/m:r&gt;&lt;/m:e&gt;&lt;m:sub&gt;&lt;m:r&gt;&lt;m:rPr&gt;&lt;m:sty m:val=&quot;p&quot;/&gt;&lt;/m:rPr&gt;&lt;w:rPr&gt;&lt;w:rFonts w:ascii=&quot;Cambria Math&quot; w:h-ansi=&quot;Cambria Math&quot;/&gt;&lt;wx:font wx:val=&quot;Cambria Math&quot;/&gt;&lt;w:noProof/&gt;&lt;/w:rPr&gt;&lt;m:t&gt;1&lt;/m:t&gt;&lt;/m:r&gt;&lt;/m:sub&gt;&lt;m:sup&gt;&lt;m:r&gt;&lt;w:rPr&gt;&lt;w:rFonts w:ascii=&quot;Cambria Math&quot; w:h-ansi=&quot;Cambria Math&quot;/&gt;&lt;wx:font wx:val=&quot;Cambria Math&quot;/&gt;&lt;w:i/&gt;&lt;w:noProof/&gt;&lt;/w:rPr&gt;&lt;m:t&gt;len&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a&lt;/m:t&gt;&lt;/m:r&gt;&lt;m:r&gt;&lt;m:rPr&gt;&lt;m:sty m:val=&quot;p&quot;/&gt;&lt;/m:rPr&gt;&lt;w:rPr&gt;&lt;w:rFonts w:ascii=&quot;Cambria Math&quot; w:h-ansi=&quot;Cambria Math&quot;/&gt;&lt;wx:font wx:val=&quot;Cambria Math&quot;/&gt;&lt;w:noProof/&gt;&lt;/w:rPr&gt;&lt;m:t&gt;)-1&lt;/m:t&gt;&lt;/m:r&gt;&lt;/m:sup&gt;&lt;/m:sSubSup&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50" o:title="" chromakey="white"/>
          </v:shape>
        </w:pict>
      </w:r>
      <w:r w:rsidRPr="00710717">
        <w:rPr>
          <w:szCs w:val="24"/>
        </w:rPr>
        <w:fldChar w:fldCharType="end"/>
      </w:r>
      <w:r w:rsidRPr="00710717">
        <w:rPr>
          <w:rFonts w:hint="eastAsia"/>
          <w:szCs w:val="24"/>
          <w:lang w:eastAsia="zh-CN"/>
        </w:rPr>
        <w:t>的索引是</w:t>
      </w:r>
      <w:r w:rsidRPr="00710717">
        <w:rPr>
          <w:szCs w:val="24"/>
        </w:rPr>
        <w:fldChar w:fldCharType="begin"/>
      </w:r>
      <w:r w:rsidRPr="00710717">
        <w:rPr>
          <w:szCs w:val="24"/>
          <w:lang w:eastAsia="zh-CN"/>
        </w:rPr>
        <w:instrText xml:space="preserve"> QUOTE </w:instrText>
      </w:r>
      <w:r w:rsidR="00A3404B">
        <w:rPr>
          <w:noProof/>
          <w:position w:val="-14"/>
          <w:szCs w:val="24"/>
        </w:rPr>
        <w:pict w14:anchorId="382A8835">
          <v:shape id="_x0000_i1331" type="#_x0000_t75" alt="" style="width:10.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437F&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78437F&quot; wsp:rsidP=&quot;0078437F&quot;&gt;&lt;m:oMathPara&gt;&lt;m:oMath&gt;&lt;m:r&gt;&lt;w:rPr&gt;&lt;w:rFonts w:ascii=&quot;Cambria Math&quot; w:h-ansi=&quot;Cambria Math&quot;/&gt;&lt;wx:font wx:val=&quot;Cambria Math&quot;/&gt;&lt;w:i/&gt;&lt;w:noProof/&gt;&lt;/w:rPr&gt;&lt;m:t&gt; n&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51" o:title="" chromakey="white"/>
          </v:shape>
        </w:pict>
      </w:r>
      <w:r w:rsidRPr="00710717">
        <w:rPr>
          <w:szCs w:val="24"/>
          <w:lang w:eastAsia="zh-CN"/>
        </w:rPr>
        <w:instrText xml:space="preserve"> </w:instrText>
      </w:r>
      <w:r w:rsidRPr="00710717">
        <w:rPr>
          <w:szCs w:val="24"/>
        </w:rPr>
        <w:fldChar w:fldCharType="separate"/>
      </w:r>
      <w:r w:rsidR="00A3404B">
        <w:rPr>
          <w:noProof/>
          <w:position w:val="-14"/>
          <w:szCs w:val="24"/>
        </w:rPr>
        <w:pict w14:anchorId="6FB1A385">
          <v:shape id="_x0000_i1332" type="#_x0000_t75" alt="" style="width:10.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437F&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78437F&quot; wsp:rsidP=&quot;0078437F&quot;&gt;&lt;m:oMathPara&gt;&lt;m:oMath&gt;&lt;m:r&gt;&lt;w:rPr&gt;&lt;w:rFonts w:ascii=&quot;Cambria Math&quot; w:h-ansi=&quot;Cambria Math&quot;/&gt;&lt;wx:font wx:val=&quot;Cambria Math&quot;/&gt;&lt;w:i/&gt;&lt;w:noProof/&gt;&lt;/w:rPr&gt;&lt;m:t&gt; n&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51" o:title="" chromakey="white"/>
          </v:shape>
        </w:pict>
      </w:r>
      <w:r w:rsidRPr="00710717">
        <w:rPr>
          <w:szCs w:val="24"/>
        </w:rPr>
        <w:fldChar w:fldCharType="end"/>
      </w:r>
      <w:r w:rsidRPr="00710717">
        <w:rPr>
          <w:rFonts w:hint="eastAsia"/>
          <w:szCs w:val="24"/>
          <w:lang w:eastAsia="zh-CN"/>
        </w:rPr>
        <w:t>和</w:t>
      </w:r>
      <w:r w:rsidRPr="0066662B">
        <w:rPr>
          <w:noProof/>
          <w:szCs w:val="24"/>
        </w:rPr>
        <w:fldChar w:fldCharType="begin"/>
      </w:r>
      <w:r w:rsidRPr="00710717">
        <w:rPr>
          <w:noProof/>
          <w:szCs w:val="24"/>
          <w:lang w:eastAsia="zh-CN"/>
        </w:rPr>
        <w:instrText xml:space="preserve"> QUOTE </w:instrText>
      </w:r>
      <w:r w:rsidR="00A3404B">
        <w:rPr>
          <w:noProof/>
          <w:position w:val="-14"/>
          <w:szCs w:val="24"/>
        </w:rPr>
        <w:pict w14:anchorId="6F83CD7D">
          <v:shape id="_x0000_i1333" type="#_x0000_t75" alt="" style="width:12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0D6F&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A20D6F&quot; wsp:rsidP=&quot;00A20D6F&quot;&gt;&lt;m:oMathPara&gt;&lt;m:oMath&gt;&lt;m:r&gt;&lt;w:rPr&gt;&lt;w:rFonts w:ascii=&quot;Cambria Math&quot; w:h-ansi=&quot;Cambria Math&quot;/&gt;&lt;wx:font wx:val=&quot;Cambria Math&quot;/&gt;&lt;w:i/&gt;&lt;w:noProof/&gt;&lt;/w:rPr&gt;&lt;m:t&gt; m&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52" o:title="" chromakey="white"/>
          </v:shape>
        </w:pict>
      </w:r>
      <w:r w:rsidRPr="00710717">
        <w:rPr>
          <w:noProof/>
          <w:szCs w:val="24"/>
          <w:lang w:eastAsia="zh-CN"/>
        </w:rPr>
        <w:instrText xml:space="preserve"> </w:instrText>
      </w:r>
      <w:r w:rsidRPr="0066662B">
        <w:rPr>
          <w:noProof/>
          <w:szCs w:val="24"/>
        </w:rPr>
        <w:fldChar w:fldCharType="separate"/>
      </w:r>
      <w:r w:rsidR="00A3404B">
        <w:rPr>
          <w:noProof/>
          <w:position w:val="-14"/>
          <w:szCs w:val="24"/>
        </w:rPr>
        <w:pict w14:anchorId="0049FBD6">
          <v:shape id="_x0000_i1334" type="#_x0000_t75" alt="" style="width:12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0D6F&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A20D6F&quot; wsp:rsidP=&quot;00A20D6F&quot;&gt;&lt;m:oMathPara&gt;&lt;m:oMath&gt;&lt;m:r&gt;&lt;w:rPr&gt;&lt;w:rFonts w:ascii=&quot;Cambria Math&quot; w:h-ansi=&quot;Cambria Math&quot;/&gt;&lt;wx:font wx:val=&quot;Cambria Math&quot;/&gt;&lt;w:i/&gt;&lt;w:noProof/&gt;&lt;/w:rPr&gt;&lt;m:t&gt; m&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52" o:title="" chromakey="white"/>
          </v:shape>
        </w:pict>
      </w:r>
      <w:r w:rsidRPr="0066662B">
        <w:rPr>
          <w:noProof/>
          <w:szCs w:val="24"/>
        </w:rPr>
        <w:fldChar w:fldCharType="end"/>
      </w:r>
      <w:r w:rsidRPr="00615396">
        <w:rPr>
          <w:noProof/>
          <w:szCs w:val="24"/>
          <w:lang w:eastAsia="zh-CN"/>
        </w:rPr>
        <w:t xml:space="preserve"> (</w:t>
      </w:r>
      <w:r w:rsidRPr="0066662B">
        <w:rPr>
          <w:noProof/>
          <w:szCs w:val="24"/>
        </w:rPr>
        <w:fldChar w:fldCharType="begin"/>
      </w:r>
      <w:r w:rsidRPr="00710717">
        <w:rPr>
          <w:noProof/>
          <w:szCs w:val="24"/>
          <w:lang w:eastAsia="zh-CN"/>
        </w:rPr>
        <w:instrText xml:space="preserve"> QUOTE </w:instrText>
      </w:r>
      <w:r w:rsidR="00A3404B">
        <w:rPr>
          <w:noProof/>
          <w:position w:val="-14"/>
          <w:szCs w:val="24"/>
        </w:rPr>
        <w:pict w14:anchorId="068B5087">
          <v:shape id="_x0000_i1335" type="#_x0000_t75" alt="" style="width:32.2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D3152&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3D3152&quot; wsp:rsidP=&quot;003D3152&quot;&gt;&lt;m:oMathPara&gt;&lt;m:oMath&gt;&lt;m:r&gt;&lt;w:rPr&gt;&lt;w:rFonts w:ascii=&quot;Cambria Math&quot; w:h-ansi=&quot;Cambria Math&quot;/&gt;&lt;wx:font wx:val=&quot;Cambria Math&quot;/&gt;&lt;w:i/&gt;&lt;w:noProof/&gt;&lt;/w:rPr&gt;&lt;m:t&gt;n&lt;/m:t&gt;&lt;/m:r&gt;&lt;m:r&gt;&lt;m:rPr&gt;&lt;m:sty m:val=&quot;p&quot;/&gt;&lt;/m:rPr&gt;&lt;w:rPr&gt;&lt;w:rFonts w:ascii=&quot;Cambria Math&quot; w:h-ansi=&quot;Cambria Math&quot;/&gt;&lt;wx:font wx:val=&quot;Cambria Math&quot;/&gt;&lt;w:noProof/&gt;&lt;/w:rPr&gt;&lt;m:t&gt;&amp;gt;&lt;/m:t&gt;&lt;/m:r&gt;&lt;m:r&gt;&lt;w:rPr&gt;&lt;w:rFonts w:ascii=&quot;Cambria Math&quot; w:h-ansi=&quot;Cambria Math&quot;/&gt;&lt;wx:font wx:val=&quot;Cambria Math&quot;/&gt;&lt;w:i/&gt;&lt;w:noProof/&gt;&lt;/w:rPr&gt;&lt;m:t&gt;m&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53" o:title="" chromakey="white"/>
          </v:shape>
        </w:pict>
      </w:r>
      <w:r w:rsidRPr="00710717">
        <w:rPr>
          <w:noProof/>
          <w:szCs w:val="24"/>
          <w:lang w:eastAsia="zh-CN"/>
        </w:rPr>
        <w:instrText xml:space="preserve"> </w:instrText>
      </w:r>
      <w:r w:rsidRPr="0066662B">
        <w:rPr>
          <w:noProof/>
          <w:szCs w:val="24"/>
        </w:rPr>
        <w:fldChar w:fldCharType="separate"/>
      </w:r>
      <w:r w:rsidR="00A3404B">
        <w:rPr>
          <w:noProof/>
          <w:position w:val="-14"/>
          <w:szCs w:val="24"/>
        </w:rPr>
        <w:pict w14:anchorId="39FC46C8">
          <v:shape id="_x0000_i1336" type="#_x0000_t75" alt="" style="width:32.2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D3152&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3D3152&quot; wsp:rsidP=&quot;003D3152&quot;&gt;&lt;m:oMathPara&gt;&lt;m:oMath&gt;&lt;m:r&gt;&lt;w:rPr&gt;&lt;w:rFonts w:ascii=&quot;Cambria Math&quot; w:h-ansi=&quot;Cambria Math&quot;/&gt;&lt;wx:font wx:val=&quot;Cambria Math&quot;/&gt;&lt;w:i/&gt;&lt;w:noProof/&gt;&lt;/w:rPr&gt;&lt;m:t&gt;n&lt;/m:t&gt;&lt;/m:r&gt;&lt;m:r&gt;&lt;m:rPr&gt;&lt;m:sty m:val=&quot;p&quot;/&gt;&lt;/m:rPr&gt;&lt;w:rPr&gt;&lt;w:rFonts w:ascii=&quot;Cambria Math&quot; w:h-ansi=&quot;Cambria Math&quot;/&gt;&lt;wx:font wx:val=&quot;Cambria Math&quot;/&gt;&lt;w:noProof/&gt;&lt;/w:rPr&gt;&lt;m:t&gt;&amp;gt;&lt;/m:t&gt;&lt;/m:r&gt;&lt;m:r&gt;&lt;w:rPr&gt;&lt;w:rFonts w:ascii=&quot;Cambria Math&quot; w:h-ansi=&quot;Cambria Math&quot;/&gt;&lt;wx:font wx:val=&quot;Cambria Math&quot;/&gt;&lt;w:i/&gt;&lt;w:noProof/&gt;&lt;/w:rPr&gt;&lt;m:t&gt;m&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53" o:title="" chromakey="white"/>
          </v:shape>
        </w:pict>
      </w:r>
      <w:r w:rsidRPr="0066662B">
        <w:rPr>
          <w:noProof/>
          <w:szCs w:val="24"/>
        </w:rPr>
        <w:fldChar w:fldCharType="end"/>
      </w:r>
      <w:r w:rsidRPr="00615396">
        <w:rPr>
          <w:noProof/>
          <w:szCs w:val="24"/>
          <w:lang w:eastAsia="zh-CN"/>
        </w:rPr>
        <w:t>)</w:t>
      </w:r>
      <w:r w:rsidRPr="00710717">
        <w:rPr>
          <w:rFonts w:hint="eastAsia"/>
          <w:szCs w:val="24"/>
          <w:lang w:eastAsia="zh-CN"/>
        </w:rPr>
        <w:t>，则</w:t>
      </w:r>
      <w:r w:rsidRPr="00710717">
        <w:rPr>
          <w:szCs w:val="24"/>
          <w:lang w:eastAsia="zh-CN"/>
        </w:rPr>
        <w:t>a</w:t>
      </w:r>
      <w:r w:rsidRPr="00710717">
        <w:rPr>
          <w:rFonts w:hint="eastAsia"/>
          <w:szCs w:val="24"/>
          <w:lang w:eastAsia="zh-CN"/>
        </w:rPr>
        <w:t>的码字元组可以用</w:t>
      </w:r>
      <w:r w:rsidRPr="00710717">
        <w:rPr>
          <w:szCs w:val="24"/>
        </w:rPr>
        <w:fldChar w:fldCharType="begin"/>
      </w:r>
      <w:r w:rsidRPr="00710717">
        <w:rPr>
          <w:szCs w:val="24"/>
          <w:lang w:eastAsia="zh-CN"/>
        </w:rPr>
        <w:instrText xml:space="preserve"> QUOTE </w:instrText>
      </w:r>
      <w:r w:rsidR="00A3404B">
        <w:rPr>
          <w:noProof/>
          <w:position w:val="-14"/>
          <w:szCs w:val="24"/>
        </w:rPr>
        <w:pict w14:anchorId="6C0A7ECD">
          <v:shape id="_x0000_i1337" type="#_x0000_t75" alt="" style="width:93.7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77055&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D77055&quot; wsp:rsidP=&quot;00D77055&quot;&gt;&lt;m:oMathPara&gt;&lt;m:oMath&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n&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m&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a&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len&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a&lt;/m:t&gt;&lt;/m:r&gt;&lt;m:r&gt;&lt;m:rPr&gt;&lt;m:sty m:val=&quot;p&quot;/&gt;&lt;/m:rPr&gt;&lt;w:rPr&gt;&lt;w:rFonts w:ascii=&quot;Cambria Math&quot; w:h-ansi=&quot;Cambria Math&quot;/&gt;&lt;wx:font wx:val=&quot;Cambria Math&quot;/&gt;&lt;w:noProof/&gt;&lt;/w:rPr&gt;&lt;m:t&gt;)])&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54" o:title="" chromakey="white"/>
          </v:shape>
        </w:pict>
      </w:r>
      <w:r w:rsidRPr="00710717">
        <w:rPr>
          <w:szCs w:val="24"/>
          <w:lang w:eastAsia="zh-CN"/>
        </w:rPr>
        <w:instrText xml:space="preserve"> </w:instrText>
      </w:r>
      <w:r w:rsidRPr="00710717">
        <w:rPr>
          <w:szCs w:val="24"/>
        </w:rPr>
        <w:fldChar w:fldCharType="separate"/>
      </w:r>
      <w:r w:rsidR="00A3404B">
        <w:rPr>
          <w:noProof/>
          <w:position w:val="-14"/>
          <w:szCs w:val="24"/>
        </w:rPr>
        <w:pict w14:anchorId="03366522">
          <v:shape id="_x0000_i1338" type="#_x0000_t75" alt="" style="width:93.7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77055&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D77055&quot; wsp:rsidP=&quot;00D77055&quot;&gt;&lt;m:oMathPara&gt;&lt;m:oMath&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n&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m&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a&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len&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a&lt;/m:t&gt;&lt;/m:r&gt;&lt;m:r&gt;&lt;m:rPr&gt;&lt;m:sty m:val=&quot;p&quot;/&gt;&lt;/m:rPr&gt;&lt;w:rPr&gt;&lt;w:rFonts w:ascii=&quot;Cambria Math&quot; w:h-ansi=&quot;Cambria Math&quot;/&gt;&lt;wx:font wx:val=&quot;Cambria Math&quot;/&gt;&lt;w:noProof/&gt;&lt;/w:rPr&gt;&lt;m:t&gt;)])&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54" o:title="" chromakey="white"/>
          </v:shape>
        </w:pict>
      </w:r>
      <w:r w:rsidRPr="00710717">
        <w:rPr>
          <w:szCs w:val="24"/>
        </w:rPr>
        <w:fldChar w:fldCharType="end"/>
      </w:r>
      <w:r w:rsidRPr="00710717">
        <w:rPr>
          <w:rFonts w:hint="eastAsia"/>
          <w:szCs w:val="24"/>
          <w:lang w:eastAsia="zh-CN"/>
        </w:rPr>
        <w:t>，其中</w:t>
      </w:r>
      <w:r w:rsidRPr="00710717">
        <w:rPr>
          <w:szCs w:val="24"/>
        </w:rPr>
        <w:fldChar w:fldCharType="begin"/>
      </w:r>
      <w:r w:rsidRPr="00710717">
        <w:rPr>
          <w:szCs w:val="24"/>
          <w:lang w:eastAsia="zh-CN"/>
        </w:rPr>
        <w:instrText xml:space="preserve"> QUOTE </w:instrText>
      </w:r>
      <w:r w:rsidR="00A3404B">
        <w:rPr>
          <w:noProof/>
          <w:position w:val="-14"/>
          <w:szCs w:val="24"/>
        </w:rPr>
        <w:pict w14:anchorId="201BAC95">
          <v:shape id="_x0000_i1339" type="#_x0000_t75" alt="" style="width:21.7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4D86&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734D86&quot; wsp:rsidP=&quot;00734D86&quot;&gt;&lt;m:oMathPara&gt;&lt;m:oMath&gt;&lt;m:r&gt;&lt;w:rPr&gt;&lt;w:rFonts w:ascii=&quot;Cambria Math&quot; w:h-ansi=&quot;Cambria Math&quot;/&gt;&lt;wx:font wx:val=&quot;Cambria Math&quot;/&gt;&lt;w:i/&gt;&lt;w:noProof/&gt;&lt;/w:rPr&gt;&lt;m:t&gt;a&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k&lt;/m:t&gt;&lt;/m:r&gt;&lt;m:r&gt;&lt;m:rPr&gt;&lt;m:sty m:val=&quot;p&quot;/&gt;&lt;/m:rPr&gt;&lt;w:rPr&gt;&lt;w:rFonts w:ascii=&quot;Cambria Math&quot; w:h-ansi=&quot;Cambria Math&quot;/&gt;&lt;wx:font wx:val=&quot;Cambria Math&quot;/&gt;&lt;w:noProof/&gt;&lt;/w:rPr&gt;&lt;m:t&gt;]&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55" o:title="" chromakey="white"/>
          </v:shape>
        </w:pict>
      </w:r>
      <w:r w:rsidRPr="00710717">
        <w:rPr>
          <w:szCs w:val="24"/>
          <w:lang w:eastAsia="zh-CN"/>
        </w:rPr>
        <w:instrText xml:space="preserve"> </w:instrText>
      </w:r>
      <w:r w:rsidRPr="00710717">
        <w:rPr>
          <w:szCs w:val="24"/>
        </w:rPr>
        <w:fldChar w:fldCharType="separate"/>
      </w:r>
      <w:r w:rsidR="00A3404B">
        <w:rPr>
          <w:noProof/>
          <w:position w:val="-14"/>
          <w:szCs w:val="24"/>
        </w:rPr>
        <w:pict w14:anchorId="322B41BD">
          <v:shape id="_x0000_i1340" type="#_x0000_t75" alt="" style="width:21.7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4D86&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734D86&quot; wsp:rsidP=&quot;00734D86&quot;&gt;&lt;m:oMathPara&gt;&lt;m:oMath&gt;&lt;m:r&gt;&lt;w:rPr&gt;&lt;w:rFonts w:ascii=&quot;Cambria Math&quot; w:h-ansi=&quot;Cambria Math&quot;/&gt;&lt;wx:font wx:val=&quot;Cambria Math&quot;/&gt;&lt;w:i/&gt;&lt;w:noProof/&gt;&lt;/w:rPr&gt;&lt;m:t&gt;a&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k&lt;/m:t&gt;&lt;/m:r&gt;&lt;m:r&gt;&lt;m:rPr&gt;&lt;m:sty m:val=&quot;p&quot;/&gt;&lt;/m:rPr&gt;&lt;w:rPr&gt;&lt;w:rFonts w:ascii=&quot;Cambria Math&quot; w:h-ansi=&quot;Cambria Math&quot;/&gt;&lt;wx:font wx:val=&quot;Cambria Math&quot;/&gt;&lt;w:noProof/&gt;&lt;/w:rPr&gt;&lt;m:t&gt;]&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55" o:title="" chromakey="white"/>
          </v:shape>
        </w:pict>
      </w:r>
      <w:r w:rsidRPr="00710717">
        <w:rPr>
          <w:szCs w:val="24"/>
        </w:rPr>
        <w:fldChar w:fldCharType="end"/>
      </w:r>
      <w:r w:rsidRPr="00710717">
        <w:rPr>
          <w:rFonts w:hint="eastAsia"/>
          <w:szCs w:val="24"/>
          <w:lang w:eastAsia="zh-CN"/>
        </w:rPr>
        <w:t>表示字符串</w:t>
      </w:r>
      <w:r w:rsidRPr="00710717">
        <w:rPr>
          <w:szCs w:val="24"/>
        </w:rPr>
        <w:fldChar w:fldCharType="begin"/>
      </w:r>
      <w:r w:rsidRPr="00710717">
        <w:rPr>
          <w:szCs w:val="24"/>
          <w:lang w:eastAsia="zh-CN"/>
        </w:rPr>
        <w:instrText xml:space="preserve"> QUOTE </w:instrText>
      </w:r>
      <w:r w:rsidR="00A3404B">
        <w:rPr>
          <w:noProof/>
          <w:position w:val="-14"/>
          <w:szCs w:val="24"/>
        </w:rPr>
        <w:pict w14:anchorId="21918A52">
          <v:shape id="_x0000_i1341" type="#_x0000_t75" alt="" style="width:8.2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1687&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B81687&quot; wsp:rsidP=&quot;00B81687&quot;&gt;&lt;m:oMathPara&gt;&lt;m:oMath&gt;&lt;m:r&gt;&lt;w:rPr&gt;&lt;w:rFonts w:ascii=&quot;Cambria Math&quot; w:h-ansi=&quot;Cambria Math&quot;/&gt;&lt;wx:font wx:val=&quot;Cambria Math&quot;/&gt;&lt;w:i/&gt;&lt;w:noProof/&gt;&lt;/w:rPr&gt;&lt;m:t&gt;a&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15" o:title="" chromakey="white"/>
          </v:shape>
        </w:pict>
      </w:r>
      <w:r w:rsidRPr="00710717">
        <w:rPr>
          <w:szCs w:val="24"/>
          <w:lang w:eastAsia="zh-CN"/>
        </w:rPr>
        <w:instrText xml:space="preserve"> </w:instrText>
      </w:r>
      <w:r w:rsidRPr="00710717">
        <w:rPr>
          <w:szCs w:val="24"/>
        </w:rPr>
        <w:fldChar w:fldCharType="separate"/>
      </w:r>
      <w:r w:rsidR="00A3404B">
        <w:rPr>
          <w:noProof/>
          <w:position w:val="-14"/>
          <w:szCs w:val="24"/>
        </w:rPr>
        <w:pict w14:anchorId="1CF9974C">
          <v:shape id="_x0000_i1342" type="#_x0000_t75" alt="" style="width:8.2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1687&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B81687&quot; wsp:rsidP=&quot;00B81687&quot;&gt;&lt;m:oMathPara&gt;&lt;m:oMath&gt;&lt;m:r&gt;&lt;w:rPr&gt;&lt;w:rFonts w:ascii=&quot;Cambria Math&quot; w:h-ansi=&quot;Cambria Math&quot;/&gt;&lt;wx:font wx:val=&quot;Cambria Math&quot;/&gt;&lt;w:i/&gt;&lt;w:noProof/&gt;&lt;/w:rPr&gt;&lt;m:t&gt;a&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15" o:title="" chromakey="white"/>
          </v:shape>
        </w:pict>
      </w:r>
      <w:r w:rsidRPr="00710717">
        <w:rPr>
          <w:szCs w:val="24"/>
        </w:rPr>
        <w:fldChar w:fldCharType="end"/>
      </w:r>
      <w:r w:rsidRPr="00710717">
        <w:rPr>
          <w:rFonts w:hint="eastAsia"/>
          <w:szCs w:val="24"/>
          <w:lang w:eastAsia="zh-CN"/>
        </w:rPr>
        <w:t>的第</w:t>
      </w:r>
      <w:r w:rsidRPr="00710717">
        <w:rPr>
          <w:szCs w:val="24"/>
        </w:rPr>
        <w:fldChar w:fldCharType="begin"/>
      </w:r>
      <w:r w:rsidRPr="00710717">
        <w:rPr>
          <w:szCs w:val="24"/>
          <w:lang w:eastAsia="zh-CN"/>
        </w:rPr>
        <w:instrText xml:space="preserve"> QUOTE </w:instrText>
      </w:r>
      <w:r w:rsidR="00A3404B">
        <w:rPr>
          <w:noProof/>
          <w:position w:val="-14"/>
          <w:szCs w:val="24"/>
        </w:rPr>
        <w:pict w14:anchorId="71F3B8EA">
          <v:shape id="_x0000_i1343" type="#_x0000_t75" alt="" style="width:10.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87431&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987431&quot; wsp:rsidP=&quot;00987431&quot;&gt;&lt;m:oMathPara&gt;&lt;m:oMath&gt;&lt;m:r&gt;&lt;w:rPr&gt;&lt;w:rFonts w:ascii=&quot;Cambria Math&quot; w:h-ansi=&quot;Cambria Math&quot;/&gt;&lt;wx:font wx:val=&quot;Cambria Math&quot;/&gt;&lt;w:i/&gt;&lt;w:noProof/&gt;&lt;/w:rPr&gt;&lt;m:t&gt; k&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56" o:title="" chromakey="white"/>
          </v:shape>
        </w:pict>
      </w:r>
      <w:r w:rsidRPr="00710717">
        <w:rPr>
          <w:szCs w:val="24"/>
          <w:lang w:eastAsia="zh-CN"/>
        </w:rPr>
        <w:instrText xml:space="preserve"> </w:instrText>
      </w:r>
      <w:r w:rsidRPr="00710717">
        <w:rPr>
          <w:szCs w:val="24"/>
        </w:rPr>
        <w:fldChar w:fldCharType="separate"/>
      </w:r>
      <w:r w:rsidR="00A3404B">
        <w:rPr>
          <w:noProof/>
          <w:position w:val="-14"/>
          <w:szCs w:val="24"/>
        </w:rPr>
        <w:pict w14:anchorId="098C6B40">
          <v:shape id="_x0000_i1344" type="#_x0000_t75" alt="" style="width:10.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87431&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987431&quot; wsp:rsidP=&quot;00987431&quot;&gt;&lt;m:oMathPara&gt;&lt;m:oMath&gt;&lt;m:r&gt;&lt;w:rPr&gt;&lt;w:rFonts w:ascii=&quot;Cambria Math&quot; w:h-ansi=&quot;Cambria Math&quot;/&gt;&lt;wx:font wx:val=&quot;Cambria Math&quot;/&gt;&lt;w:i/&gt;&lt;w:noProof/&gt;&lt;/w:rPr&gt;&lt;m:t&gt; k&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56" o:title="" chromakey="white"/>
          </v:shape>
        </w:pict>
      </w:r>
      <w:r w:rsidRPr="00710717">
        <w:rPr>
          <w:szCs w:val="24"/>
        </w:rPr>
        <w:fldChar w:fldCharType="end"/>
      </w:r>
      <w:r w:rsidRPr="00710717">
        <w:rPr>
          <w:rFonts w:hint="eastAsia"/>
          <w:szCs w:val="24"/>
          <w:lang w:eastAsia="zh-CN"/>
        </w:rPr>
        <w:t>位。这样，需要</w:t>
      </w:r>
      <w:r w:rsidRPr="00710717">
        <w:rPr>
          <w:szCs w:val="24"/>
          <w:lang w:eastAsia="zh-CN"/>
        </w:rPr>
        <w:t>10</w:t>
      </w:r>
      <w:r w:rsidRPr="00710717">
        <w:rPr>
          <w:rFonts w:hint="eastAsia"/>
          <w:szCs w:val="24"/>
          <w:lang w:eastAsia="zh-CN"/>
        </w:rPr>
        <w:t>位来表示的索引号可以用</w:t>
      </w:r>
      <w:r w:rsidRPr="00710717">
        <w:rPr>
          <w:szCs w:val="24"/>
          <w:lang w:eastAsia="zh-CN"/>
        </w:rPr>
        <w:t>9</w:t>
      </w:r>
      <w:r w:rsidRPr="00710717">
        <w:rPr>
          <w:rFonts w:hint="eastAsia"/>
          <w:szCs w:val="24"/>
          <w:lang w:eastAsia="zh-CN"/>
        </w:rPr>
        <w:t>位甚至更少的位来表示。</w:t>
      </w:r>
    </w:p>
    <w:p w14:paraId="54C56376" w14:textId="77777777" w:rsidR="008A6046" w:rsidRPr="00710717" w:rsidRDefault="008A6046" w:rsidP="008A6046">
      <w:pPr>
        <w:spacing w:after="200"/>
        <w:rPr>
          <w:szCs w:val="24"/>
          <w:lang w:eastAsia="zh-CN"/>
        </w:rPr>
      </w:pPr>
      <w:r w:rsidRPr="00710717">
        <w:rPr>
          <w:rFonts w:hint="eastAsia"/>
          <w:szCs w:val="24"/>
          <w:lang w:eastAsia="zh-CN"/>
        </w:rPr>
        <w:t>对于前面的示例，新的编码字典显示在下表</w:t>
      </w:r>
      <w:r w:rsidR="00520727" w:rsidRPr="00710717">
        <w:rPr>
          <w:szCs w:val="24"/>
          <w:lang w:eastAsia="zh-CN"/>
        </w:rPr>
        <w:t>3.</w:t>
      </w:r>
      <w:r w:rsidRPr="00710717">
        <w:rPr>
          <w:szCs w:val="24"/>
          <w:lang w:eastAsia="zh-CN"/>
        </w:rPr>
        <w:t>3</w:t>
      </w:r>
      <w:r w:rsidRPr="00710717">
        <w:rPr>
          <w:rFonts w:hint="eastAsia"/>
          <w:szCs w:val="24"/>
          <w:lang w:eastAsia="zh-CN"/>
        </w:rPr>
        <w:t>中：</w:t>
      </w:r>
    </w:p>
    <w:p w14:paraId="338594B0" w14:textId="77777777" w:rsidR="008A6046" w:rsidRPr="00710717" w:rsidRDefault="00A272DC" w:rsidP="00710717">
      <w:pPr>
        <w:pStyle w:val="afff4"/>
      </w:pPr>
      <w:bookmarkStart w:id="161" w:name="_Toc517961446"/>
      <w:r w:rsidRPr="00710717">
        <w:rPr>
          <w:rFonts w:ascii="Times New Roman" w:eastAsia="宋体" w:hAnsi="Times New Roman" w:hint="eastAsia"/>
        </w:rPr>
        <w:t>表</w:t>
      </w:r>
      <w:r w:rsidRPr="00710717">
        <w:rPr>
          <w:rFonts w:ascii="Times New Roman" w:eastAsia="宋体" w:hAnsi="Times New Roman"/>
        </w:rPr>
        <w:t xml:space="preserve"> 3.</w:t>
      </w:r>
      <w:r w:rsidRPr="00710717">
        <w:rPr>
          <w:rFonts w:ascii="Times New Roman" w:eastAsia="宋体" w:hAnsi="Times New Roman"/>
        </w:rPr>
        <w:fldChar w:fldCharType="begin"/>
      </w:r>
      <w:r w:rsidRPr="00710717">
        <w:rPr>
          <w:rFonts w:ascii="Times New Roman" w:eastAsia="宋体" w:hAnsi="Times New Roman"/>
        </w:rPr>
        <w:instrText xml:space="preserve"> SEQ </w:instrText>
      </w:r>
      <w:r w:rsidRPr="00710717">
        <w:rPr>
          <w:rFonts w:ascii="Times New Roman" w:eastAsia="宋体" w:hAnsi="Times New Roman" w:hint="eastAsia"/>
        </w:rPr>
        <w:instrText>表</w:instrText>
      </w:r>
      <w:r w:rsidRPr="00710717">
        <w:rPr>
          <w:rFonts w:ascii="Times New Roman" w:eastAsia="宋体" w:hAnsi="Times New Roman"/>
        </w:rPr>
        <w:instrText xml:space="preserve">3. \* ARABIC </w:instrText>
      </w:r>
      <w:r w:rsidRPr="00710717">
        <w:rPr>
          <w:rFonts w:ascii="Times New Roman" w:eastAsia="宋体" w:hAnsi="Times New Roman"/>
        </w:rPr>
        <w:fldChar w:fldCharType="separate"/>
      </w:r>
      <w:r w:rsidR="00B7768A">
        <w:rPr>
          <w:rFonts w:ascii="Times New Roman" w:eastAsia="宋体" w:hAnsi="Times New Roman"/>
          <w:noProof/>
        </w:rPr>
        <w:t>3</w:t>
      </w:r>
      <w:r w:rsidRPr="00710717">
        <w:rPr>
          <w:rFonts w:ascii="Times New Roman" w:eastAsia="宋体" w:hAnsi="Times New Roman"/>
        </w:rPr>
        <w:fldChar w:fldCharType="end"/>
      </w:r>
      <w:r w:rsidRPr="00710717">
        <w:rPr>
          <w:rFonts w:ascii="Times New Roman" w:eastAsia="宋体" w:hAnsi="Times New Roman"/>
        </w:rPr>
        <w:t xml:space="preserve">  </w:t>
      </w:r>
      <w:r w:rsidRPr="00710717">
        <w:rPr>
          <w:rFonts w:ascii="Times New Roman" w:eastAsia="宋体" w:hAnsi="Times New Roman" w:hint="eastAsia"/>
        </w:rPr>
        <w:t>新</w:t>
      </w:r>
      <w:r w:rsidRPr="00710717">
        <w:rPr>
          <w:rFonts w:ascii="Times New Roman" w:eastAsia="宋体" w:hAnsi="Times New Roman"/>
        </w:rPr>
        <w:t>LZW</w:t>
      </w:r>
      <w:r w:rsidRPr="00710717">
        <w:rPr>
          <w:rFonts w:ascii="Times New Roman" w:eastAsia="宋体" w:hAnsi="Times New Roman" w:hint="eastAsia"/>
        </w:rPr>
        <w:t>编码字典</w:t>
      </w:r>
      <w:bookmarkEnd w:id="161"/>
    </w:p>
    <w:p w14:paraId="26A5F037" w14:textId="77777777" w:rsidR="008A6046" w:rsidRPr="00710717" w:rsidRDefault="005C2DCE" w:rsidP="00710717">
      <w:pPr>
        <w:pStyle w:val="afff4"/>
      </w:pPr>
      <w:r w:rsidRPr="00710717">
        <w:rPr>
          <w:rFonts w:ascii="Times New Roman" w:eastAsia="宋体" w:hAnsi="Times New Roman"/>
        </w:rPr>
        <w:t>Tab</w:t>
      </w:r>
      <w:r w:rsidR="00520727" w:rsidRPr="00710717">
        <w:rPr>
          <w:rFonts w:ascii="Times New Roman" w:eastAsia="宋体" w:hAnsi="Times New Roman"/>
        </w:rPr>
        <w:t xml:space="preserve">. </w:t>
      </w:r>
      <w:r w:rsidR="008A6046" w:rsidRPr="00710717">
        <w:rPr>
          <w:rFonts w:ascii="Times New Roman" w:eastAsia="宋体" w:hAnsi="Times New Roman"/>
        </w:rPr>
        <w:t>3</w:t>
      </w:r>
      <w:r w:rsidRPr="00710717">
        <w:rPr>
          <w:rFonts w:ascii="Times New Roman" w:eastAsia="宋体" w:hAnsi="Times New Roman"/>
        </w:rPr>
        <w:t>.3</w:t>
      </w:r>
      <w:r w:rsidR="008A6046" w:rsidRPr="00710717">
        <w:rPr>
          <w:rFonts w:ascii="Times New Roman" w:eastAsia="宋体" w:hAnsi="Times New Roman"/>
        </w:rPr>
        <w:t xml:space="preserve">  New LZW Coding Dictionary</w:t>
      </w:r>
    </w:p>
    <w:p w14:paraId="46FD445F" w14:textId="77777777" w:rsidR="008A6046" w:rsidRPr="00F4440E" w:rsidRDefault="008A6046" w:rsidP="008A6046">
      <w:pPr>
        <w:spacing w:after="200"/>
        <w:ind w:firstLine="440"/>
        <w:rPr>
          <w:sz w:val="22"/>
        </w:rPr>
      </w:pPr>
    </w:p>
    <w:tbl>
      <w:tblPr>
        <w:tblW w:w="0" w:type="auto"/>
        <w:tblBorders>
          <w:top w:val="single" w:sz="4" w:space="0" w:color="auto"/>
          <w:bottom w:val="single" w:sz="4" w:space="0" w:color="auto"/>
          <w:insideH w:val="single" w:sz="4" w:space="0" w:color="auto"/>
          <w:insideV w:val="single" w:sz="4" w:space="0" w:color="auto"/>
        </w:tblBorders>
        <w:tblLook w:val="04A0" w:firstRow="1" w:lastRow="0" w:firstColumn="1" w:lastColumn="0" w:noHBand="0" w:noVBand="1"/>
      </w:tblPr>
      <w:tblGrid>
        <w:gridCol w:w="1234"/>
        <w:gridCol w:w="1259"/>
        <w:gridCol w:w="2042"/>
        <w:gridCol w:w="1099"/>
        <w:gridCol w:w="9"/>
        <w:gridCol w:w="1389"/>
        <w:gridCol w:w="2038"/>
      </w:tblGrid>
      <w:tr w:rsidR="00362402" w14:paraId="6DFCF4BD" w14:textId="77777777" w:rsidTr="00F66BFA">
        <w:tc>
          <w:tcPr>
            <w:tcW w:w="1235" w:type="dxa"/>
            <w:tcBorders>
              <w:bottom w:val="single" w:sz="4" w:space="0" w:color="auto"/>
            </w:tcBorders>
            <w:shd w:val="clear" w:color="auto" w:fill="auto"/>
          </w:tcPr>
          <w:p w14:paraId="7D34DAE8" w14:textId="77777777" w:rsidR="008A6046" w:rsidRPr="00362402" w:rsidRDefault="008A6046" w:rsidP="00710717">
            <w:pPr>
              <w:spacing w:after="200"/>
              <w:ind w:firstLineChars="0" w:firstLine="0"/>
              <w:jc w:val="center"/>
              <w:rPr>
                <w:sz w:val="22"/>
              </w:rPr>
            </w:pPr>
            <w:r w:rsidRPr="00362402">
              <w:rPr>
                <w:rFonts w:hint="eastAsia"/>
                <w:sz w:val="22"/>
              </w:rPr>
              <w:lastRenderedPageBreak/>
              <w:t>Index</w:t>
            </w:r>
          </w:p>
        </w:tc>
        <w:tc>
          <w:tcPr>
            <w:tcW w:w="1259" w:type="dxa"/>
            <w:tcBorders>
              <w:bottom w:val="single" w:sz="4" w:space="0" w:color="auto"/>
            </w:tcBorders>
            <w:shd w:val="clear" w:color="auto" w:fill="auto"/>
          </w:tcPr>
          <w:p w14:paraId="6FBEF3C9" w14:textId="77777777" w:rsidR="008A6046" w:rsidRPr="00362402" w:rsidRDefault="008A6046" w:rsidP="00710717">
            <w:pPr>
              <w:spacing w:after="200"/>
              <w:ind w:firstLineChars="0" w:firstLine="0"/>
              <w:jc w:val="center"/>
              <w:rPr>
                <w:sz w:val="22"/>
              </w:rPr>
            </w:pPr>
            <w:r w:rsidRPr="00362402">
              <w:rPr>
                <w:sz w:val="22"/>
              </w:rPr>
              <w:t>Substring</w:t>
            </w:r>
          </w:p>
        </w:tc>
        <w:tc>
          <w:tcPr>
            <w:tcW w:w="2043" w:type="dxa"/>
            <w:tcBorders>
              <w:bottom w:val="single" w:sz="4" w:space="0" w:color="auto"/>
            </w:tcBorders>
            <w:shd w:val="clear" w:color="auto" w:fill="auto"/>
          </w:tcPr>
          <w:p w14:paraId="0B9B4974" w14:textId="77777777" w:rsidR="008A6046" w:rsidRPr="00362402" w:rsidRDefault="008A6046" w:rsidP="00710717">
            <w:pPr>
              <w:spacing w:after="200"/>
              <w:ind w:firstLineChars="0" w:firstLine="0"/>
              <w:jc w:val="center"/>
              <w:rPr>
                <w:sz w:val="22"/>
              </w:rPr>
            </w:pPr>
            <w:r w:rsidRPr="00362402">
              <w:rPr>
                <w:sz w:val="22"/>
              </w:rPr>
              <w:t>Encoded Words</w:t>
            </w:r>
          </w:p>
        </w:tc>
        <w:tc>
          <w:tcPr>
            <w:tcW w:w="1108" w:type="dxa"/>
            <w:gridSpan w:val="2"/>
            <w:tcBorders>
              <w:bottom w:val="single" w:sz="4" w:space="0" w:color="auto"/>
            </w:tcBorders>
            <w:shd w:val="clear" w:color="auto" w:fill="auto"/>
          </w:tcPr>
          <w:p w14:paraId="5F5D9C1D" w14:textId="77777777" w:rsidR="008A6046" w:rsidRPr="00362402" w:rsidRDefault="008A6046" w:rsidP="00710717">
            <w:pPr>
              <w:spacing w:after="200"/>
              <w:ind w:firstLineChars="0" w:firstLine="0"/>
              <w:jc w:val="center"/>
              <w:rPr>
                <w:sz w:val="22"/>
              </w:rPr>
            </w:pPr>
            <w:r w:rsidRPr="00362402">
              <w:rPr>
                <w:rFonts w:hint="eastAsia"/>
                <w:sz w:val="22"/>
              </w:rPr>
              <w:t>Index</w:t>
            </w:r>
          </w:p>
        </w:tc>
        <w:tc>
          <w:tcPr>
            <w:tcW w:w="1389" w:type="dxa"/>
            <w:tcBorders>
              <w:bottom w:val="single" w:sz="4" w:space="0" w:color="auto"/>
            </w:tcBorders>
            <w:shd w:val="clear" w:color="auto" w:fill="auto"/>
          </w:tcPr>
          <w:p w14:paraId="253AEE7C" w14:textId="77777777" w:rsidR="008A6046" w:rsidRPr="00362402" w:rsidRDefault="008A6046" w:rsidP="00710717">
            <w:pPr>
              <w:spacing w:after="200"/>
              <w:ind w:firstLineChars="0" w:firstLine="0"/>
              <w:jc w:val="center"/>
              <w:rPr>
                <w:sz w:val="22"/>
              </w:rPr>
            </w:pPr>
            <w:r w:rsidRPr="00362402">
              <w:rPr>
                <w:sz w:val="22"/>
              </w:rPr>
              <w:t>Substring</w:t>
            </w:r>
          </w:p>
        </w:tc>
        <w:tc>
          <w:tcPr>
            <w:tcW w:w="2036" w:type="dxa"/>
            <w:tcBorders>
              <w:bottom w:val="single" w:sz="4" w:space="0" w:color="auto"/>
            </w:tcBorders>
            <w:shd w:val="clear" w:color="auto" w:fill="auto"/>
          </w:tcPr>
          <w:p w14:paraId="60DBDEBD" w14:textId="77777777" w:rsidR="008A6046" w:rsidRPr="00362402" w:rsidRDefault="008A6046" w:rsidP="00710717">
            <w:pPr>
              <w:spacing w:after="200"/>
              <w:ind w:firstLineChars="0" w:firstLine="0"/>
              <w:jc w:val="center"/>
              <w:rPr>
                <w:sz w:val="22"/>
              </w:rPr>
            </w:pPr>
            <w:r w:rsidRPr="00362402">
              <w:rPr>
                <w:sz w:val="22"/>
              </w:rPr>
              <w:t>Encoded Words</w:t>
            </w:r>
          </w:p>
        </w:tc>
      </w:tr>
      <w:tr w:rsidR="00362402" w14:paraId="6C04E6AB" w14:textId="77777777" w:rsidTr="00F66BFA">
        <w:tc>
          <w:tcPr>
            <w:tcW w:w="1235" w:type="dxa"/>
            <w:tcBorders>
              <w:bottom w:val="nil"/>
            </w:tcBorders>
            <w:shd w:val="clear" w:color="auto" w:fill="auto"/>
          </w:tcPr>
          <w:p w14:paraId="1C45EF13" w14:textId="77777777" w:rsidR="008A6046" w:rsidRPr="00362402" w:rsidRDefault="008A6046" w:rsidP="00362402">
            <w:pPr>
              <w:spacing w:after="200"/>
              <w:ind w:firstLine="440"/>
              <w:jc w:val="center"/>
              <w:rPr>
                <w:sz w:val="22"/>
              </w:rPr>
            </w:pPr>
            <w:r w:rsidRPr="00362402">
              <w:rPr>
                <w:sz w:val="22"/>
              </w:rPr>
              <w:t>0</w:t>
            </w:r>
          </w:p>
        </w:tc>
        <w:tc>
          <w:tcPr>
            <w:tcW w:w="1259" w:type="dxa"/>
            <w:tcBorders>
              <w:bottom w:val="nil"/>
            </w:tcBorders>
            <w:shd w:val="clear" w:color="auto" w:fill="auto"/>
          </w:tcPr>
          <w:p w14:paraId="41F15B7B" w14:textId="77777777" w:rsidR="008A6046" w:rsidRPr="00362402" w:rsidRDefault="00A3404B" w:rsidP="00362402">
            <w:pPr>
              <w:spacing w:after="200"/>
              <w:jc w:val="center"/>
              <w:rPr>
                <w:sz w:val="22"/>
              </w:rPr>
            </w:pPr>
            <w:r>
              <w:rPr>
                <w:noProof/>
              </w:rPr>
              <w:pict w14:anchorId="214C1A78">
                <v:shape id="_x0000_i1345" type="#_x0000_t75" alt="" style="width:10.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5759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Pr=&quot;00157597&quot; wsp:rsidRDefault=&quot;00157597&quot; wsp:rsidP=&quot;00157597&quot;&gt;&lt;m:oMathPara&gt;&lt;m:oMath&gt;&lt;m:r&gt;&lt;w:rPr&gt;&lt;w:rFonts w:ascii=&quot;Cambria Math&quot; w:h-ansi=&quot;Cambria Math&quot;/&gt;&lt;wx:font wx:val=&quot;Cambria Math&quot;/&gt;&lt;w:i/&gt;&lt;/w:rPr&gt;&lt;m:t&gt;_&lt;/m:t&gt;&lt;/m:r&gt;&lt;/m::::::::oMath&gt;&lt;/m:oMathPara&gt;&lt;/w:p&gt;&lt;w:sectPr wsp:rsidR=&quot;00000000&quot; wsp:rsidRPr=&quot;00157597&quot;&gt;&lt;w:pgSz w:w=&quot;12240&quot; w:h=&quot;15840&quot;/&gt;&lt;w:pgMar w:top=&quot;1440&quot; w:right=&quot;1800&quot; w:bottom=&quot;1440&quot; w:left=&quot;1800&quot; w:header=&quot;720&quot; w:footer=&quot;720&quot; w:gutter=&quot;0&quot;/&gt;&lt;w:cols w:space=&quot;720&quot;/&gt;&lt;/w:sectPr&gt;&lt;/wx:sect&gt;&lt;/w:body&gt;&lt;/w:wordDocument&gt;">
                  <v:imagedata r:id="rId149" o:title="" chromakey="white"/>
                </v:shape>
              </w:pict>
            </w:r>
          </w:p>
        </w:tc>
        <w:tc>
          <w:tcPr>
            <w:tcW w:w="2043" w:type="dxa"/>
            <w:tcBorders>
              <w:bottom w:val="nil"/>
            </w:tcBorders>
            <w:shd w:val="clear" w:color="auto" w:fill="auto"/>
          </w:tcPr>
          <w:p w14:paraId="634F64A2" w14:textId="77777777" w:rsidR="008A6046" w:rsidRPr="00362402" w:rsidRDefault="008A6046" w:rsidP="00362402">
            <w:pPr>
              <w:spacing w:after="200"/>
              <w:ind w:firstLine="440"/>
              <w:jc w:val="center"/>
              <w:rPr>
                <w:sz w:val="22"/>
              </w:rPr>
            </w:pPr>
            <w:r w:rsidRPr="00362402">
              <w:rPr>
                <w:sz w:val="22"/>
              </w:rPr>
              <w:t>None</w:t>
            </w:r>
          </w:p>
        </w:tc>
        <w:tc>
          <w:tcPr>
            <w:tcW w:w="1108" w:type="dxa"/>
            <w:gridSpan w:val="2"/>
            <w:tcBorders>
              <w:bottom w:val="nil"/>
            </w:tcBorders>
            <w:shd w:val="clear" w:color="auto" w:fill="auto"/>
          </w:tcPr>
          <w:p w14:paraId="77D48AB7" w14:textId="77777777" w:rsidR="008A6046" w:rsidRPr="00362402" w:rsidRDefault="008A6046" w:rsidP="00362402">
            <w:pPr>
              <w:spacing w:after="200"/>
              <w:ind w:firstLine="440"/>
              <w:jc w:val="center"/>
              <w:rPr>
                <w:sz w:val="22"/>
              </w:rPr>
            </w:pPr>
            <w:r w:rsidRPr="00362402">
              <w:rPr>
                <w:sz w:val="22"/>
              </w:rPr>
              <w:t>1</w:t>
            </w:r>
          </w:p>
        </w:tc>
        <w:tc>
          <w:tcPr>
            <w:tcW w:w="1389" w:type="dxa"/>
            <w:tcBorders>
              <w:bottom w:val="nil"/>
            </w:tcBorders>
            <w:shd w:val="clear" w:color="auto" w:fill="auto"/>
          </w:tcPr>
          <w:p w14:paraId="2FDA95F4" w14:textId="77777777" w:rsidR="008A6046" w:rsidRPr="00362402" w:rsidRDefault="008A6046" w:rsidP="00362402">
            <w:pPr>
              <w:spacing w:after="200"/>
              <w:ind w:firstLine="440"/>
              <w:jc w:val="center"/>
              <w:rPr>
                <w:sz w:val="22"/>
              </w:rPr>
            </w:pPr>
            <w:r w:rsidRPr="00362402">
              <w:rPr>
                <w:sz w:val="22"/>
              </w:rPr>
              <w:t>0</w:t>
            </w:r>
          </w:p>
        </w:tc>
        <w:tc>
          <w:tcPr>
            <w:tcW w:w="2036" w:type="dxa"/>
            <w:tcBorders>
              <w:bottom w:val="nil"/>
            </w:tcBorders>
            <w:shd w:val="clear" w:color="auto" w:fill="auto"/>
          </w:tcPr>
          <w:p w14:paraId="6FB774B3" w14:textId="77777777" w:rsidR="008A6046" w:rsidRPr="00362402" w:rsidRDefault="008A6046" w:rsidP="00362402">
            <w:pPr>
              <w:spacing w:after="200"/>
              <w:ind w:firstLine="440"/>
              <w:jc w:val="center"/>
              <w:rPr>
                <w:sz w:val="22"/>
              </w:rPr>
            </w:pPr>
            <w:r w:rsidRPr="00362402">
              <w:rPr>
                <w:sz w:val="22"/>
              </w:rPr>
              <w:t>(0,0)</w:t>
            </w:r>
          </w:p>
        </w:tc>
      </w:tr>
      <w:tr w:rsidR="00362402" w14:paraId="412B2575" w14:textId="77777777" w:rsidTr="00F66BFA">
        <w:tc>
          <w:tcPr>
            <w:tcW w:w="1235" w:type="dxa"/>
            <w:tcBorders>
              <w:top w:val="nil"/>
              <w:bottom w:val="nil"/>
            </w:tcBorders>
            <w:shd w:val="clear" w:color="auto" w:fill="auto"/>
          </w:tcPr>
          <w:p w14:paraId="131220D7" w14:textId="77777777" w:rsidR="008A6046" w:rsidRPr="00362402" w:rsidRDefault="008A6046" w:rsidP="00362402">
            <w:pPr>
              <w:spacing w:after="200"/>
              <w:ind w:firstLine="440"/>
              <w:jc w:val="center"/>
              <w:rPr>
                <w:sz w:val="22"/>
              </w:rPr>
            </w:pPr>
            <w:r w:rsidRPr="00362402">
              <w:rPr>
                <w:sz w:val="22"/>
              </w:rPr>
              <w:t>2</w:t>
            </w:r>
          </w:p>
        </w:tc>
        <w:tc>
          <w:tcPr>
            <w:tcW w:w="1259" w:type="dxa"/>
            <w:tcBorders>
              <w:top w:val="nil"/>
              <w:bottom w:val="nil"/>
            </w:tcBorders>
            <w:shd w:val="clear" w:color="auto" w:fill="auto"/>
          </w:tcPr>
          <w:p w14:paraId="39828F2E" w14:textId="77777777" w:rsidR="008A6046" w:rsidRPr="00362402" w:rsidRDefault="008A6046" w:rsidP="00362402">
            <w:pPr>
              <w:spacing w:after="200"/>
              <w:ind w:firstLine="440"/>
              <w:jc w:val="center"/>
              <w:rPr>
                <w:sz w:val="22"/>
              </w:rPr>
            </w:pPr>
            <w:r w:rsidRPr="00362402">
              <w:rPr>
                <w:sz w:val="22"/>
              </w:rPr>
              <w:t>1</w:t>
            </w:r>
          </w:p>
        </w:tc>
        <w:tc>
          <w:tcPr>
            <w:tcW w:w="2043" w:type="dxa"/>
            <w:tcBorders>
              <w:top w:val="nil"/>
              <w:bottom w:val="nil"/>
            </w:tcBorders>
            <w:shd w:val="clear" w:color="auto" w:fill="auto"/>
          </w:tcPr>
          <w:p w14:paraId="60BB9E97" w14:textId="77777777" w:rsidR="008A6046" w:rsidRPr="00362402" w:rsidRDefault="008A6046" w:rsidP="00362402">
            <w:pPr>
              <w:spacing w:after="200"/>
              <w:ind w:firstLine="440"/>
              <w:jc w:val="center"/>
              <w:rPr>
                <w:sz w:val="22"/>
              </w:rPr>
            </w:pPr>
            <w:r w:rsidRPr="00362402">
              <w:rPr>
                <w:sz w:val="22"/>
              </w:rPr>
              <w:t>(0,1)</w:t>
            </w:r>
          </w:p>
        </w:tc>
        <w:tc>
          <w:tcPr>
            <w:tcW w:w="1108" w:type="dxa"/>
            <w:gridSpan w:val="2"/>
            <w:tcBorders>
              <w:top w:val="nil"/>
              <w:bottom w:val="nil"/>
            </w:tcBorders>
            <w:shd w:val="clear" w:color="auto" w:fill="auto"/>
          </w:tcPr>
          <w:p w14:paraId="18C0009E" w14:textId="77777777" w:rsidR="008A6046" w:rsidRPr="00362402" w:rsidRDefault="008A6046" w:rsidP="00362402">
            <w:pPr>
              <w:spacing w:after="200"/>
              <w:ind w:firstLine="440"/>
              <w:jc w:val="center"/>
              <w:rPr>
                <w:sz w:val="22"/>
              </w:rPr>
            </w:pPr>
            <w:r w:rsidRPr="00362402">
              <w:rPr>
                <w:sz w:val="22"/>
              </w:rPr>
              <w:t>3</w:t>
            </w:r>
          </w:p>
        </w:tc>
        <w:tc>
          <w:tcPr>
            <w:tcW w:w="1389" w:type="dxa"/>
            <w:tcBorders>
              <w:top w:val="nil"/>
              <w:bottom w:val="nil"/>
            </w:tcBorders>
            <w:shd w:val="clear" w:color="auto" w:fill="auto"/>
          </w:tcPr>
          <w:p w14:paraId="18E4673F" w14:textId="77777777" w:rsidR="008A6046" w:rsidRPr="00362402" w:rsidRDefault="008A6046" w:rsidP="00362402">
            <w:pPr>
              <w:spacing w:after="200"/>
              <w:ind w:firstLine="440"/>
              <w:jc w:val="center"/>
              <w:rPr>
                <w:sz w:val="22"/>
              </w:rPr>
            </w:pPr>
            <w:r w:rsidRPr="00362402">
              <w:rPr>
                <w:sz w:val="22"/>
              </w:rPr>
              <w:t>00</w:t>
            </w:r>
          </w:p>
        </w:tc>
        <w:tc>
          <w:tcPr>
            <w:tcW w:w="2036" w:type="dxa"/>
            <w:tcBorders>
              <w:top w:val="nil"/>
              <w:bottom w:val="nil"/>
            </w:tcBorders>
            <w:shd w:val="clear" w:color="auto" w:fill="auto"/>
          </w:tcPr>
          <w:p w14:paraId="0D59980F" w14:textId="77777777" w:rsidR="008A6046" w:rsidRPr="00362402" w:rsidRDefault="008A6046" w:rsidP="00362402">
            <w:pPr>
              <w:spacing w:after="200"/>
              <w:ind w:firstLine="440"/>
              <w:jc w:val="center"/>
              <w:rPr>
                <w:sz w:val="22"/>
              </w:rPr>
            </w:pPr>
            <w:r w:rsidRPr="00362402">
              <w:rPr>
                <w:sz w:val="22"/>
              </w:rPr>
              <w:t>(2,0)</w:t>
            </w:r>
          </w:p>
        </w:tc>
      </w:tr>
      <w:tr w:rsidR="00362402" w14:paraId="08C18677" w14:textId="77777777" w:rsidTr="00F66BFA">
        <w:tc>
          <w:tcPr>
            <w:tcW w:w="1235" w:type="dxa"/>
            <w:tcBorders>
              <w:top w:val="nil"/>
              <w:bottom w:val="nil"/>
            </w:tcBorders>
            <w:shd w:val="clear" w:color="auto" w:fill="auto"/>
          </w:tcPr>
          <w:p w14:paraId="2F48C136" w14:textId="77777777" w:rsidR="008A6046" w:rsidRPr="00362402" w:rsidRDefault="008A6046" w:rsidP="00362402">
            <w:pPr>
              <w:spacing w:after="200"/>
              <w:ind w:firstLine="440"/>
              <w:jc w:val="center"/>
              <w:rPr>
                <w:sz w:val="22"/>
              </w:rPr>
            </w:pPr>
            <w:r w:rsidRPr="00362402">
              <w:rPr>
                <w:sz w:val="22"/>
              </w:rPr>
              <w:t>4</w:t>
            </w:r>
          </w:p>
        </w:tc>
        <w:tc>
          <w:tcPr>
            <w:tcW w:w="1259" w:type="dxa"/>
            <w:tcBorders>
              <w:top w:val="nil"/>
              <w:bottom w:val="nil"/>
            </w:tcBorders>
            <w:shd w:val="clear" w:color="auto" w:fill="auto"/>
          </w:tcPr>
          <w:p w14:paraId="152907F1" w14:textId="77777777" w:rsidR="008A6046" w:rsidRPr="00362402" w:rsidRDefault="008A6046" w:rsidP="00362402">
            <w:pPr>
              <w:spacing w:after="200"/>
              <w:ind w:firstLine="440"/>
              <w:jc w:val="center"/>
              <w:rPr>
                <w:sz w:val="22"/>
              </w:rPr>
            </w:pPr>
            <w:r w:rsidRPr="00362402">
              <w:rPr>
                <w:sz w:val="22"/>
              </w:rPr>
              <w:t>10</w:t>
            </w:r>
          </w:p>
        </w:tc>
        <w:tc>
          <w:tcPr>
            <w:tcW w:w="2043" w:type="dxa"/>
            <w:tcBorders>
              <w:top w:val="nil"/>
              <w:bottom w:val="nil"/>
            </w:tcBorders>
            <w:shd w:val="clear" w:color="auto" w:fill="auto"/>
          </w:tcPr>
          <w:p w14:paraId="62225B6D" w14:textId="77777777" w:rsidR="008A6046" w:rsidRPr="00362402" w:rsidRDefault="008A6046" w:rsidP="00362402">
            <w:pPr>
              <w:spacing w:after="200"/>
              <w:ind w:firstLine="440"/>
              <w:jc w:val="center"/>
              <w:rPr>
                <w:sz w:val="22"/>
              </w:rPr>
            </w:pPr>
            <w:r w:rsidRPr="00362402">
              <w:rPr>
                <w:sz w:val="22"/>
              </w:rPr>
              <w:t>(2,0)</w:t>
            </w:r>
          </w:p>
        </w:tc>
        <w:tc>
          <w:tcPr>
            <w:tcW w:w="1108" w:type="dxa"/>
            <w:gridSpan w:val="2"/>
            <w:tcBorders>
              <w:top w:val="nil"/>
              <w:bottom w:val="nil"/>
            </w:tcBorders>
            <w:shd w:val="clear" w:color="auto" w:fill="auto"/>
          </w:tcPr>
          <w:p w14:paraId="5B1A4B40" w14:textId="77777777" w:rsidR="008A6046" w:rsidRPr="00362402" w:rsidRDefault="008A6046" w:rsidP="00362402">
            <w:pPr>
              <w:spacing w:after="200"/>
              <w:ind w:firstLine="440"/>
              <w:jc w:val="center"/>
              <w:rPr>
                <w:sz w:val="22"/>
              </w:rPr>
            </w:pPr>
            <w:r w:rsidRPr="00362402">
              <w:rPr>
                <w:sz w:val="22"/>
              </w:rPr>
              <w:t>5</w:t>
            </w:r>
          </w:p>
        </w:tc>
        <w:tc>
          <w:tcPr>
            <w:tcW w:w="1389" w:type="dxa"/>
            <w:tcBorders>
              <w:top w:val="nil"/>
              <w:bottom w:val="nil"/>
            </w:tcBorders>
            <w:shd w:val="clear" w:color="auto" w:fill="auto"/>
          </w:tcPr>
          <w:p w14:paraId="1AC5AA3F" w14:textId="77777777" w:rsidR="008A6046" w:rsidRPr="00362402" w:rsidRDefault="008A6046" w:rsidP="00362402">
            <w:pPr>
              <w:spacing w:after="200"/>
              <w:ind w:firstLine="440"/>
              <w:jc w:val="center"/>
              <w:rPr>
                <w:sz w:val="22"/>
              </w:rPr>
            </w:pPr>
            <w:r w:rsidRPr="00362402">
              <w:rPr>
                <w:sz w:val="22"/>
              </w:rPr>
              <w:t>101</w:t>
            </w:r>
          </w:p>
        </w:tc>
        <w:tc>
          <w:tcPr>
            <w:tcW w:w="2036" w:type="dxa"/>
            <w:tcBorders>
              <w:top w:val="nil"/>
              <w:bottom w:val="nil"/>
            </w:tcBorders>
            <w:shd w:val="clear" w:color="auto" w:fill="auto"/>
          </w:tcPr>
          <w:p w14:paraId="2C20FE1E" w14:textId="77777777" w:rsidR="008A6046" w:rsidRPr="00362402" w:rsidRDefault="008A6046" w:rsidP="00362402">
            <w:pPr>
              <w:spacing w:after="200"/>
              <w:ind w:firstLine="440"/>
              <w:jc w:val="center"/>
              <w:rPr>
                <w:sz w:val="22"/>
              </w:rPr>
            </w:pPr>
            <w:r w:rsidRPr="00362402">
              <w:rPr>
                <w:sz w:val="22"/>
              </w:rPr>
              <w:t>(1,1)</w:t>
            </w:r>
          </w:p>
        </w:tc>
      </w:tr>
      <w:tr w:rsidR="00362402" w14:paraId="69FBD912" w14:textId="77777777" w:rsidTr="00F66BFA">
        <w:tc>
          <w:tcPr>
            <w:tcW w:w="1235" w:type="dxa"/>
            <w:tcBorders>
              <w:top w:val="nil"/>
              <w:bottom w:val="nil"/>
            </w:tcBorders>
            <w:shd w:val="clear" w:color="auto" w:fill="auto"/>
          </w:tcPr>
          <w:p w14:paraId="0350343D" w14:textId="77777777" w:rsidR="008A6046" w:rsidRPr="00362402" w:rsidRDefault="008A6046" w:rsidP="00362402">
            <w:pPr>
              <w:spacing w:after="200"/>
              <w:ind w:firstLine="440"/>
              <w:jc w:val="center"/>
              <w:rPr>
                <w:sz w:val="22"/>
              </w:rPr>
            </w:pPr>
            <w:r w:rsidRPr="00362402">
              <w:rPr>
                <w:sz w:val="22"/>
              </w:rPr>
              <w:t>6</w:t>
            </w:r>
          </w:p>
        </w:tc>
        <w:tc>
          <w:tcPr>
            <w:tcW w:w="1259" w:type="dxa"/>
            <w:tcBorders>
              <w:top w:val="nil"/>
              <w:bottom w:val="nil"/>
            </w:tcBorders>
            <w:shd w:val="clear" w:color="auto" w:fill="auto"/>
          </w:tcPr>
          <w:p w14:paraId="36F0B3B2" w14:textId="77777777" w:rsidR="008A6046" w:rsidRPr="00362402" w:rsidRDefault="008A6046" w:rsidP="00362402">
            <w:pPr>
              <w:spacing w:after="200"/>
              <w:ind w:firstLine="440"/>
              <w:jc w:val="center"/>
              <w:rPr>
                <w:sz w:val="22"/>
              </w:rPr>
            </w:pPr>
            <w:r w:rsidRPr="00362402">
              <w:rPr>
                <w:sz w:val="22"/>
              </w:rPr>
              <w:t>01</w:t>
            </w:r>
          </w:p>
        </w:tc>
        <w:tc>
          <w:tcPr>
            <w:tcW w:w="2043" w:type="dxa"/>
            <w:tcBorders>
              <w:top w:val="nil"/>
              <w:bottom w:val="nil"/>
            </w:tcBorders>
            <w:shd w:val="clear" w:color="auto" w:fill="auto"/>
          </w:tcPr>
          <w:p w14:paraId="4B2A7B99" w14:textId="77777777" w:rsidR="008A6046" w:rsidRPr="00362402" w:rsidRDefault="008A6046" w:rsidP="00362402">
            <w:pPr>
              <w:spacing w:after="200"/>
              <w:ind w:firstLine="440"/>
              <w:jc w:val="center"/>
              <w:rPr>
                <w:sz w:val="22"/>
              </w:rPr>
            </w:pPr>
            <w:r w:rsidRPr="00362402">
              <w:rPr>
                <w:sz w:val="22"/>
              </w:rPr>
              <w:t>(5,1)</w:t>
            </w:r>
          </w:p>
        </w:tc>
        <w:tc>
          <w:tcPr>
            <w:tcW w:w="1108" w:type="dxa"/>
            <w:gridSpan w:val="2"/>
            <w:tcBorders>
              <w:top w:val="nil"/>
              <w:bottom w:val="nil"/>
            </w:tcBorders>
            <w:shd w:val="clear" w:color="auto" w:fill="auto"/>
          </w:tcPr>
          <w:p w14:paraId="37D47573" w14:textId="77777777" w:rsidR="008A6046" w:rsidRPr="00362402" w:rsidRDefault="008A6046" w:rsidP="00362402">
            <w:pPr>
              <w:spacing w:after="200"/>
              <w:ind w:firstLine="440"/>
              <w:jc w:val="center"/>
              <w:rPr>
                <w:sz w:val="22"/>
              </w:rPr>
            </w:pPr>
            <w:r w:rsidRPr="00362402">
              <w:rPr>
                <w:sz w:val="22"/>
              </w:rPr>
              <w:t>7</w:t>
            </w:r>
          </w:p>
        </w:tc>
        <w:tc>
          <w:tcPr>
            <w:tcW w:w="1389" w:type="dxa"/>
            <w:tcBorders>
              <w:top w:val="nil"/>
              <w:bottom w:val="nil"/>
            </w:tcBorders>
            <w:shd w:val="clear" w:color="auto" w:fill="auto"/>
          </w:tcPr>
          <w:p w14:paraId="6CAA8096" w14:textId="77777777" w:rsidR="008A6046" w:rsidRPr="00362402" w:rsidRDefault="008A6046" w:rsidP="00362402">
            <w:pPr>
              <w:spacing w:after="200"/>
              <w:ind w:firstLine="440"/>
              <w:jc w:val="center"/>
              <w:rPr>
                <w:sz w:val="22"/>
              </w:rPr>
            </w:pPr>
            <w:r w:rsidRPr="00362402">
              <w:rPr>
                <w:sz w:val="22"/>
              </w:rPr>
              <w:t>001</w:t>
            </w:r>
          </w:p>
        </w:tc>
        <w:tc>
          <w:tcPr>
            <w:tcW w:w="2036" w:type="dxa"/>
            <w:tcBorders>
              <w:top w:val="nil"/>
              <w:bottom w:val="nil"/>
            </w:tcBorders>
            <w:shd w:val="clear" w:color="auto" w:fill="auto"/>
          </w:tcPr>
          <w:p w14:paraId="6413E317" w14:textId="77777777" w:rsidR="008A6046" w:rsidRPr="00362402" w:rsidRDefault="008A6046" w:rsidP="00362402">
            <w:pPr>
              <w:spacing w:after="200"/>
              <w:ind w:firstLine="440"/>
              <w:jc w:val="center"/>
              <w:rPr>
                <w:sz w:val="22"/>
              </w:rPr>
            </w:pPr>
            <w:r w:rsidRPr="00362402">
              <w:rPr>
                <w:sz w:val="22"/>
              </w:rPr>
              <w:t>(4,1)</w:t>
            </w:r>
          </w:p>
        </w:tc>
      </w:tr>
      <w:tr w:rsidR="00F66BFA" w14:paraId="3FAF1CDE" w14:textId="24552EED" w:rsidTr="00F66BFA">
        <w:tc>
          <w:tcPr>
            <w:tcW w:w="1235" w:type="dxa"/>
            <w:tcBorders>
              <w:top w:val="nil"/>
            </w:tcBorders>
            <w:shd w:val="clear" w:color="auto" w:fill="auto"/>
          </w:tcPr>
          <w:p w14:paraId="7DC38112" w14:textId="77777777" w:rsidR="00F66BFA" w:rsidRPr="00362402" w:rsidRDefault="00F66BFA" w:rsidP="00362402">
            <w:pPr>
              <w:spacing w:after="200"/>
              <w:ind w:firstLine="440"/>
              <w:jc w:val="center"/>
              <w:rPr>
                <w:sz w:val="22"/>
              </w:rPr>
            </w:pPr>
            <w:r w:rsidRPr="00362402">
              <w:rPr>
                <w:sz w:val="22"/>
              </w:rPr>
              <w:t>8</w:t>
            </w:r>
          </w:p>
        </w:tc>
        <w:tc>
          <w:tcPr>
            <w:tcW w:w="1259" w:type="dxa"/>
            <w:tcBorders>
              <w:top w:val="nil"/>
            </w:tcBorders>
            <w:shd w:val="clear" w:color="auto" w:fill="auto"/>
          </w:tcPr>
          <w:p w14:paraId="503B8134" w14:textId="77777777" w:rsidR="00F66BFA" w:rsidRPr="00362402" w:rsidRDefault="00F66BFA" w:rsidP="00362402">
            <w:pPr>
              <w:spacing w:after="200"/>
              <w:ind w:firstLine="440"/>
              <w:jc w:val="center"/>
              <w:rPr>
                <w:sz w:val="22"/>
              </w:rPr>
            </w:pPr>
            <w:r w:rsidRPr="00362402">
              <w:rPr>
                <w:sz w:val="22"/>
              </w:rPr>
              <w:t>11</w:t>
            </w:r>
          </w:p>
        </w:tc>
        <w:tc>
          <w:tcPr>
            <w:tcW w:w="2043" w:type="dxa"/>
            <w:tcBorders>
              <w:top w:val="nil"/>
            </w:tcBorders>
            <w:shd w:val="clear" w:color="auto" w:fill="auto"/>
          </w:tcPr>
          <w:p w14:paraId="15D896DD" w14:textId="77777777" w:rsidR="00F66BFA" w:rsidRPr="00362402" w:rsidRDefault="00F66BFA" w:rsidP="00362402">
            <w:pPr>
              <w:spacing w:after="200"/>
              <w:ind w:firstLine="440"/>
              <w:jc w:val="center"/>
              <w:rPr>
                <w:sz w:val="22"/>
              </w:rPr>
            </w:pPr>
            <w:r w:rsidRPr="00362402">
              <w:rPr>
                <w:sz w:val="22"/>
              </w:rPr>
              <w:t>(6,1)</w:t>
            </w:r>
          </w:p>
        </w:tc>
        <w:tc>
          <w:tcPr>
            <w:tcW w:w="1099" w:type="dxa"/>
            <w:tcBorders>
              <w:top w:val="nil"/>
            </w:tcBorders>
            <w:shd w:val="clear" w:color="auto" w:fill="auto"/>
          </w:tcPr>
          <w:p w14:paraId="31205023" w14:textId="77777777" w:rsidR="00F66BFA" w:rsidRPr="00362402" w:rsidRDefault="00F66BFA" w:rsidP="00362402">
            <w:pPr>
              <w:spacing w:after="200"/>
              <w:ind w:firstLine="440"/>
              <w:jc w:val="center"/>
              <w:rPr>
                <w:sz w:val="22"/>
              </w:rPr>
            </w:pPr>
          </w:p>
        </w:tc>
        <w:tc>
          <w:tcPr>
            <w:tcW w:w="1395" w:type="dxa"/>
            <w:gridSpan w:val="2"/>
            <w:tcBorders>
              <w:top w:val="nil"/>
            </w:tcBorders>
            <w:shd w:val="clear" w:color="auto" w:fill="auto"/>
          </w:tcPr>
          <w:p w14:paraId="3AD480A7" w14:textId="77777777" w:rsidR="00F66BFA" w:rsidRPr="00362402" w:rsidRDefault="00F66BFA" w:rsidP="00362402">
            <w:pPr>
              <w:spacing w:after="200"/>
              <w:ind w:firstLine="440"/>
              <w:jc w:val="center"/>
              <w:rPr>
                <w:sz w:val="22"/>
              </w:rPr>
            </w:pPr>
          </w:p>
        </w:tc>
        <w:tc>
          <w:tcPr>
            <w:tcW w:w="2039" w:type="dxa"/>
            <w:tcBorders>
              <w:top w:val="nil"/>
            </w:tcBorders>
            <w:shd w:val="clear" w:color="auto" w:fill="auto"/>
          </w:tcPr>
          <w:p w14:paraId="72F5F331" w14:textId="77777777" w:rsidR="00F66BFA" w:rsidRPr="00362402" w:rsidRDefault="00F66BFA" w:rsidP="00362402">
            <w:pPr>
              <w:spacing w:after="200"/>
              <w:ind w:firstLine="440"/>
              <w:jc w:val="center"/>
              <w:rPr>
                <w:sz w:val="22"/>
              </w:rPr>
            </w:pPr>
          </w:p>
        </w:tc>
      </w:tr>
    </w:tbl>
    <w:p w14:paraId="3BF3356F" w14:textId="77777777" w:rsidR="008A6046" w:rsidRPr="00000C84" w:rsidRDefault="008A6046" w:rsidP="008A6046">
      <w:pPr>
        <w:spacing w:after="200"/>
        <w:ind w:firstLine="440"/>
        <w:rPr>
          <w:sz w:val="22"/>
        </w:rPr>
      </w:pPr>
    </w:p>
    <w:p w14:paraId="7C55B36B" w14:textId="77777777" w:rsidR="005C2DCE" w:rsidRPr="00710717" w:rsidRDefault="00520727" w:rsidP="00710717">
      <w:pPr>
        <w:pStyle w:val="3"/>
        <w:spacing w:before="120"/>
      </w:pPr>
      <w:bookmarkStart w:id="162" w:name="_Toc517963809"/>
      <w:bookmarkStart w:id="163" w:name="_Toc518474543"/>
      <w:r w:rsidRPr="00710717">
        <w:t xml:space="preserve">3.3.3 </w:t>
      </w:r>
      <w:r w:rsidR="008A6046" w:rsidRPr="00710717">
        <w:t xml:space="preserve"> </w:t>
      </w:r>
      <w:r w:rsidR="008A6046" w:rsidRPr="00710717">
        <w:rPr>
          <w:rFonts w:hint="eastAsia"/>
        </w:rPr>
        <w:t>霍夫曼编码</w:t>
      </w:r>
      <w:bookmarkEnd w:id="162"/>
      <w:bookmarkEnd w:id="163"/>
    </w:p>
    <w:p w14:paraId="7ED116BD" w14:textId="77777777" w:rsidR="008A6046" w:rsidRPr="00710717" w:rsidRDefault="008A6046" w:rsidP="005C2DCE">
      <w:pPr>
        <w:spacing w:after="200"/>
        <w:rPr>
          <w:b/>
          <w:szCs w:val="24"/>
          <w:lang w:eastAsia="zh-CN"/>
        </w:rPr>
      </w:pPr>
      <w:r w:rsidRPr="00710717">
        <w:rPr>
          <w:rFonts w:hint="eastAsia"/>
          <w:szCs w:val="24"/>
          <w:lang w:eastAsia="zh-CN"/>
        </w:rPr>
        <w:t>霍夫曼编码是在增强</w:t>
      </w:r>
      <w:r w:rsidRPr="00710717">
        <w:rPr>
          <w:szCs w:val="24"/>
          <w:lang w:eastAsia="zh-CN"/>
        </w:rPr>
        <w:t>LZW</w:t>
      </w:r>
      <w:r w:rsidRPr="00710717">
        <w:rPr>
          <w:rFonts w:hint="eastAsia"/>
          <w:szCs w:val="24"/>
          <w:lang w:eastAsia="zh-CN"/>
        </w:rPr>
        <w:t>的过程之后进行的。如前一部分所述，增强型</w:t>
      </w:r>
      <w:r w:rsidRPr="00710717">
        <w:rPr>
          <w:szCs w:val="24"/>
          <w:lang w:eastAsia="zh-CN"/>
        </w:rPr>
        <w:t>LZW</w:t>
      </w:r>
      <w:r w:rsidRPr="00710717">
        <w:rPr>
          <w:rFonts w:hint="eastAsia"/>
          <w:szCs w:val="24"/>
          <w:lang w:eastAsia="zh-CN"/>
        </w:rPr>
        <w:t>使用索引差异来表示特定的代码字。相同的索引号可能会一次又一次出现在文本中。霍夫曼编码可能有助于降低预期通过构建霍夫曼编码树来计算总信息串的长度。构建</w:t>
      </w:r>
      <w:r w:rsidRPr="00710717">
        <w:rPr>
          <w:szCs w:val="24"/>
          <w:lang w:eastAsia="zh-CN"/>
        </w:rPr>
        <w:t>Huffman</w:t>
      </w:r>
      <w:r w:rsidRPr="00710717">
        <w:rPr>
          <w:rFonts w:hint="eastAsia"/>
          <w:szCs w:val="24"/>
          <w:lang w:eastAsia="zh-CN"/>
        </w:rPr>
        <w:t>编码树的第一步是找出每个代码字的出现频率。表</w:t>
      </w:r>
      <w:r w:rsidRPr="00710717">
        <w:rPr>
          <w:szCs w:val="24"/>
          <w:lang w:eastAsia="zh-CN"/>
        </w:rPr>
        <w:t>3</w:t>
      </w:r>
      <w:r w:rsidR="005C2DCE" w:rsidRPr="00710717">
        <w:rPr>
          <w:szCs w:val="24"/>
          <w:lang w:eastAsia="zh-CN"/>
        </w:rPr>
        <w:t>.4</w:t>
      </w:r>
      <w:r w:rsidRPr="00710717">
        <w:rPr>
          <w:rFonts w:hint="eastAsia"/>
          <w:szCs w:val="24"/>
          <w:lang w:eastAsia="zh-CN"/>
        </w:rPr>
        <w:t>中的代码字出现频率表如表</w:t>
      </w:r>
      <w:r w:rsidR="005C2DCE" w:rsidRPr="00710717">
        <w:rPr>
          <w:szCs w:val="24"/>
          <w:lang w:eastAsia="zh-CN"/>
        </w:rPr>
        <w:t>3.</w:t>
      </w:r>
      <w:r w:rsidRPr="00710717">
        <w:rPr>
          <w:szCs w:val="24"/>
          <w:lang w:eastAsia="zh-CN"/>
        </w:rPr>
        <w:t>4</w:t>
      </w:r>
      <w:r w:rsidRPr="00710717">
        <w:rPr>
          <w:rFonts w:hint="eastAsia"/>
          <w:szCs w:val="24"/>
          <w:lang w:eastAsia="zh-CN"/>
        </w:rPr>
        <w:t>所示：</w:t>
      </w:r>
    </w:p>
    <w:p w14:paraId="36624F11" w14:textId="77777777" w:rsidR="008A6046" w:rsidRPr="00710717" w:rsidRDefault="00A272DC" w:rsidP="00710717">
      <w:pPr>
        <w:pStyle w:val="afff4"/>
      </w:pPr>
      <w:bookmarkStart w:id="164" w:name="_Toc517961447"/>
      <w:r w:rsidRPr="00710717">
        <w:rPr>
          <w:rFonts w:ascii="Times New Roman" w:eastAsia="宋体" w:hAnsi="Times New Roman" w:hint="eastAsia"/>
        </w:rPr>
        <w:t>表</w:t>
      </w:r>
      <w:r w:rsidRPr="00710717">
        <w:rPr>
          <w:rFonts w:ascii="Times New Roman" w:eastAsia="宋体" w:hAnsi="Times New Roman"/>
        </w:rPr>
        <w:t xml:space="preserve"> 3.</w:t>
      </w:r>
      <w:r w:rsidRPr="00710717">
        <w:rPr>
          <w:rFonts w:ascii="Times New Roman" w:eastAsia="宋体" w:hAnsi="Times New Roman"/>
        </w:rPr>
        <w:fldChar w:fldCharType="begin"/>
      </w:r>
      <w:r w:rsidRPr="00710717">
        <w:rPr>
          <w:rFonts w:ascii="Times New Roman" w:eastAsia="宋体" w:hAnsi="Times New Roman"/>
        </w:rPr>
        <w:instrText xml:space="preserve"> SEQ </w:instrText>
      </w:r>
      <w:r w:rsidRPr="00710717">
        <w:rPr>
          <w:rFonts w:ascii="Times New Roman" w:eastAsia="宋体" w:hAnsi="Times New Roman" w:hint="eastAsia"/>
        </w:rPr>
        <w:instrText>表</w:instrText>
      </w:r>
      <w:r w:rsidRPr="00710717">
        <w:rPr>
          <w:rFonts w:ascii="Times New Roman" w:eastAsia="宋体" w:hAnsi="Times New Roman"/>
        </w:rPr>
        <w:instrText xml:space="preserve">3. \* ARABIC </w:instrText>
      </w:r>
      <w:r w:rsidRPr="00710717">
        <w:rPr>
          <w:rFonts w:ascii="Times New Roman" w:eastAsia="宋体" w:hAnsi="Times New Roman"/>
        </w:rPr>
        <w:fldChar w:fldCharType="separate"/>
      </w:r>
      <w:r w:rsidR="00B7768A">
        <w:rPr>
          <w:rFonts w:ascii="Times New Roman" w:eastAsia="宋体" w:hAnsi="Times New Roman"/>
          <w:noProof/>
        </w:rPr>
        <w:t>4</w:t>
      </w:r>
      <w:r w:rsidRPr="00710717">
        <w:rPr>
          <w:rFonts w:ascii="Times New Roman" w:eastAsia="宋体" w:hAnsi="Times New Roman"/>
        </w:rPr>
        <w:fldChar w:fldCharType="end"/>
      </w:r>
      <w:r w:rsidRPr="00710717">
        <w:rPr>
          <w:rFonts w:ascii="Times New Roman" w:eastAsia="宋体" w:hAnsi="Times New Roman"/>
        </w:rPr>
        <w:t xml:space="preserve">  </w:t>
      </w:r>
      <w:r w:rsidRPr="00710717">
        <w:rPr>
          <w:rFonts w:ascii="Times New Roman" w:eastAsia="宋体" w:hAnsi="Times New Roman" w:hint="eastAsia"/>
        </w:rPr>
        <w:t>索引号的频率</w:t>
      </w:r>
      <w:bookmarkEnd w:id="164"/>
    </w:p>
    <w:p w14:paraId="74800322" w14:textId="77777777" w:rsidR="008A6046" w:rsidRPr="00710717" w:rsidRDefault="008A6046" w:rsidP="00710717">
      <w:pPr>
        <w:pStyle w:val="affd"/>
        <w:rPr>
          <w:lang w:eastAsia="zh-CN"/>
        </w:rPr>
      </w:pPr>
      <w:r w:rsidRPr="00710717">
        <w:rPr>
          <w:lang w:eastAsia="zh-CN"/>
        </w:rPr>
        <w:t>Ta</w:t>
      </w:r>
      <w:r w:rsidR="00281ED1">
        <w:rPr>
          <w:lang w:eastAsia="zh-CN"/>
        </w:rPr>
        <w:t>b.</w:t>
      </w:r>
      <w:r w:rsidRPr="00710717">
        <w:rPr>
          <w:lang w:eastAsia="zh-CN"/>
        </w:rPr>
        <w:t xml:space="preserve"> </w:t>
      </w:r>
      <w:r w:rsidR="005C2DCE" w:rsidRPr="00710717">
        <w:rPr>
          <w:lang w:eastAsia="zh-CN"/>
        </w:rPr>
        <w:t>3.4</w:t>
      </w:r>
      <w:r w:rsidRPr="00710717">
        <w:rPr>
          <w:lang w:eastAsia="zh-CN"/>
        </w:rPr>
        <w:t xml:space="preserve"> </w:t>
      </w:r>
      <w:r w:rsidR="00281ED1">
        <w:rPr>
          <w:lang w:eastAsia="zh-CN"/>
        </w:rPr>
        <w:t xml:space="preserve"> </w:t>
      </w:r>
      <w:r w:rsidRPr="00710717">
        <w:rPr>
          <w:lang w:eastAsia="zh-CN"/>
        </w:rPr>
        <w:t>Frequence of index numbers</w:t>
      </w:r>
    </w:p>
    <w:tbl>
      <w:tblPr>
        <w:tblW w:w="6658" w:type="dxa"/>
        <w:jc w:val="center"/>
        <w:tblBorders>
          <w:top w:val="single" w:sz="4" w:space="0" w:color="auto"/>
          <w:bottom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271"/>
        <w:gridCol w:w="851"/>
        <w:gridCol w:w="850"/>
        <w:gridCol w:w="851"/>
        <w:gridCol w:w="992"/>
        <w:gridCol w:w="992"/>
        <w:gridCol w:w="851"/>
      </w:tblGrid>
      <w:tr w:rsidR="008A6046" w:rsidRPr="001A747D" w14:paraId="6AB38643" w14:textId="77777777" w:rsidTr="00710717">
        <w:trPr>
          <w:jc w:val="center"/>
        </w:trPr>
        <w:tc>
          <w:tcPr>
            <w:tcW w:w="1271" w:type="dxa"/>
            <w:vAlign w:val="center"/>
          </w:tcPr>
          <w:p w14:paraId="6E0525E3" w14:textId="77777777" w:rsidR="008A6046" w:rsidRPr="001A747D" w:rsidRDefault="008A6046" w:rsidP="00710717">
            <w:pPr>
              <w:tabs>
                <w:tab w:val="center" w:pos="4800"/>
                <w:tab w:val="right" w:pos="9500"/>
              </w:tabs>
              <w:ind w:firstLineChars="0" w:firstLine="0"/>
              <w:jc w:val="center"/>
              <w:rPr>
                <w:sz w:val="22"/>
                <w:szCs w:val="22"/>
              </w:rPr>
            </w:pPr>
            <w:r w:rsidRPr="001A747D">
              <w:rPr>
                <w:sz w:val="22"/>
                <w:szCs w:val="22"/>
              </w:rPr>
              <w:t>Index</w:t>
            </w:r>
          </w:p>
        </w:tc>
        <w:tc>
          <w:tcPr>
            <w:tcW w:w="851" w:type="dxa"/>
            <w:vAlign w:val="center"/>
          </w:tcPr>
          <w:p w14:paraId="568B5D17" w14:textId="77777777" w:rsidR="008A6046" w:rsidRPr="001A747D" w:rsidRDefault="008A6046" w:rsidP="00710717">
            <w:pPr>
              <w:tabs>
                <w:tab w:val="center" w:pos="4800"/>
                <w:tab w:val="right" w:pos="9500"/>
              </w:tabs>
              <w:ind w:firstLineChars="0" w:firstLine="0"/>
              <w:jc w:val="center"/>
              <w:rPr>
                <w:sz w:val="22"/>
                <w:szCs w:val="22"/>
              </w:rPr>
            </w:pPr>
            <w:r w:rsidRPr="001A747D">
              <w:rPr>
                <w:sz w:val="22"/>
                <w:szCs w:val="22"/>
              </w:rPr>
              <w:t>0</w:t>
            </w:r>
          </w:p>
        </w:tc>
        <w:tc>
          <w:tcPr>
            <w:tcW w:w="850" w:type="dxa"/>
            <w:vAlign w:val="center"/>
          </w:tcPr>
          <w:p w14:paraId="3B7F1D4A" w14:textId="77777777" w:rsidR="008A6046" w:rsidRPr="001A747D" w:rsidRDefault="008A6046" w:rsidP="00710717">
            <w:pPr>
              <w:tabs>
                <w:tab w:val="center" w:pos="4800"/>
                <w:tab w:val="right" w:pos="9500"/>
              </w:tabs>
              <w:ind w:firstLineChars="0" w:firstLine="0"/>
              <w:jc w:val="center"/>
              <w:rPr>
                <w:sz w:val="22"/>
                <w:szCs w:val="22"/>
              </w:rPr>
            </w:pPr>
            <w:r w:rsidRPr="001A747D">
              <w:rPr>
                <w:sz w:val="22"/>
                <w:szCs w:val="22"/>
              </w:rPr>
              <w:t>1</w:t>
            </w:r>
          </w:p>
        </w:tc>
        <w:tc>
          <w:tcPr>
            <w:tcW w:w="851" w:type="dxa"/>
            <w:vAlign w:val="center"/>
          </w:tcPr>
          <w:p w14:paraId="169362DF" w14:textId="77777777" w:rsidR="008A6046" w:rsidRPr="001A747D" w:rsidRDefault="008A6046" w:rsidP="00710717">
            <w:pPr>
              <w:tabs>
                <w:tab w:val="center" w:pos="4800"/>
                <w:tab w:val="right" w:pos="9500"/>
              </w:tabs>
              <w:ind w:firstLineChars="0" w:firstLine="0"/>
              <w:jc w:val="center"/>
              <w:rPr>
                <w:sz w:val="22"/>
                <w:szCs w:val="22"/>
              </w:rPr>
            </w:pPr>
            <w:r w:rsidRPr="001A747D">
              <w:rPr>
                <w:sz w:val="22"/>
                <w:szCs w:val="22"/>
              </w:rPr>
              <w:t>2</w:t>
            </w:r>
          </w:p>
        </w:tc>
        <w:tc>
          <w:tcPr>
            <w:tcW w:w="992" w:type="dxa"/>
            <w:vAlign w:val="center"/>
          </w:tcPr>
          <w:p w14:paraId="2F44C753" w14:textId="77777777" w:rsidR="008A6046" w:rsidRPr="001A747D" w:rsidRDefault="008A6046" w:rsidP="00710717">
            <w:pPr>
              <w:tabs>
                <w:tab w:val="center" w:pos="4800"/>
                <w:tab w:val="right" w:pos="9500"/>
              </w:tabs>
              <w:ind w:firstLineChars="0" w:firstLine="0"/>
              <w:jc w:val="center"/>
              <w:rPr>
                <w:sz w:val="22"/>
                <w:szCs w:val="22"/>
              </w:rPr>
            </w:pPr>
            <w:r w:rsidRPr="001A747D">
              <w:rPr>
                <w:sz w:val="22"/>
                <w:szCs w:val="22"/>
              </w:rPr>
              <w:t>4</w:t>
            </w:r>
          </w:p>
        </w:tc>
        <w:tc>
          <w:tcPr>
            <w:tcW w:w="992" w:type="dxa"/>
            <w:vAlign w:val="center"/>
          </w:tcPr>
          <w:p w14:paraId="7C9F8B79" w14:textId="77777777" w:rsidR="008A6046" w:rsidRPr="001A747D" w:rsidRDefault="008A6046" w:rsidP="00710717">
            <w:pPr>
              <w:tabs>
                <w:tab w:val="center" w:pos="4800"/>
                <w:tab w:val="right" w:pos="9500"/>
              </w:tabs>
              <w:ind w:firstLineChars="0" w:firstLine="0"/>
              <w:jc w:val="center"/>
              <w:rPr>
                <w:sz w:val="22"/>
                <w:szCs w:val="22"/>
              </w:rPr>
            </w:pPr>
            <w:r w:rsidRPr="001A747D">
              <w:rPr>
                <w:sz w:val="22"/>
                <w:szCs w:val="22"/>
              </w:rPr>
              <w:t>5</w:t>
            </w:r>
          </w:p>
        </w:tc>
        <w:tc>
          <w:tcPr>
            <w:tcW w:w="851" w:type="dxa"/>
            <w:vAlign w:val="center"/>
          </w:tcPr>
          <w:p w14:paraId="0FB6965F" w14:textId="77777777" w:rsidR="008A6046" w:rsidRPr="001A747D" w:rsidRDefault="008A6046" w:rsidP="00710717">
            <w:pPr>
              <w:tabs>
                <w:tab w:val="center" w:pos="4800"/>
                <w:tab w:val="right" w:pos="9500"/>
              </w:tabs>
              <w:ind w:firstLineChars="0" w:firstLine="0"/>
              <w:jc w:val="center"/>
              <w:rPr>
                <w:sz w:val="22"/>
                <w:szCs w:val="22"/>
              </w:rPr>
            </w:pPr>
            <w:r w:rsidRPr="001A747D">
              <w:rPr>
                <w:sz w:val="22"/>
                <w:szCs w:val="22"/>
              </w:rPr>
              <w:t>6</w:t>
            </w:r>
          </w:p>
        </w:tc>
      </w:tr>
      <w:tr w:rsidR="008A6046" w:rsidRPr="001A747D" w14:paraId="23383F09" w14:textId="77777777" w:rsidTr="00710717">
        <w:trPr>
          <w:jc w:val="center"/>
        </w:trPr>
        <w:tc>
          <w:tcPr>
            <w:tcW w:w="1271" w:type="dxa"/>
            <w:vAlign w:val="center"/>
          </w:tcPr>
          <w:p w14:paraId="0432AAAF" w14:textId="77777777" w:rsidR="008A6046" w:rsidRPr="001A747D" w:rsidRDefault="008A6046" w:rsidP="00710717">
            <w:pPr>
              <w:tabs>
                <w:tab w:val="center" w:pos="4800"/>
                <w:tab w:val="right" w:pos="9500"/>
              </w:tabs>
              <w:ind w:firstLineChars="0" w:firstLine="0"/>
              <w:jc w:val="center"/>
              <w:rPr>
                <w:sz w:val="22"/>
                <w:szCs w:val="22"/>
              </w:rPr>
            </w:pPr>
            <w:r w:rsidRPr="001A747D">
              <w:rPr>
                <w:sz w:val="22"/>
                <w:szCs w:val="22"/>
              </w:rPr>
              <w:t>Frequency</w:t>
            </w:r>
          </w:p>
        </w:tc>
        <w:tc>
          <w:tcPr>
            <w:tcW w:w="851" w:type="dxa"/>
            <w:vAlign w:val="center"/>
          </w:tcPr>
          <w:p w14:paraId="26CAB618" w14:textId="77777777" w:rsidR="008A6046" w:rsidRPr="001A747D" w:rsidRDefault="008A6046" w:rsidP="00710717">
            <w:pPr>
              <w:tabs>
                <w:tab w:val="center" w:pos="4800"/>
                <w:tab w:val="right" w:pos="9500"/>
              </w:tabs>
              <w:ind w:firstLineChars="0" w:firstLine="0"/>
              <w:jc w:val="center"/>
              <w:rPr>
                <w:sz w:val="22"/>
                <w:szCs w:val="22"/>
              </w:rPr>
            </w:pPr>
            <w:r w:rsidRPr="001A747D">
              <w:rPr>
                <w:sz w:val="22"/>
                <w:szCs w:val="22"/>
              </w:rPr>
              <w:t>0.25</w:t>
            </w:r>
          </w:p>
        </w:tc>
        <w:tc>
          <w:tcPr>
            <w:tcW w:w="850" w:type="dxa"/>
            <w:vAlign w:val="center"/>
          </w:tcPr>
          <w:p w14:paraId="49B88B3D" w14:textId="77777777" w:rsidR="008A6046" w:rsidRPr="001A747D" w:rsidRDefault="008A6046" w:rsidP="00710717">
            <w:pPr>
              <w:tabs>
                <w:tab w:val="center" w:pos="4800"/>
                <w:tab w:val="right" w:pos="9500"/>
              </w:tabs>
              <w:ind w:firstLineChars="0" w:firstLine="0"/>
              <w:jc w:val="center"/>
              <w:rPr>
                <w:sz w:val="22"/>
                <w:szCs w:val="22"/>
              </w:rPr>
            </w:pPr>
            <w:r w:rsidRPr="001A747D">
              <w:rPr>
                <w:sz w:val="22"/>
                <w:szCs w:val="22"/>
              </w:rPr>
              <w:t>0.125</w:t>
            </w:r>
          </w:p>
        </w:tc>
        <w:tc>
          <w:tcPr>
            <w:tcW w:w="851" w:type="dxa"/>
            <w:vAlign w:val="center"/>
          </w:tcPr>
          <w:p w14:paraId="47C278CE" w14:textId="77777777" w:rsidR="008A6046" w:rsidRPr="001A747D" w:rsidRDefault="008A6046" w:rsidP="00710717">
            <w:pPr>
              <w:tabs>
                <w:tab w:val="center" w:pos="4800"/>
                <w:tab w:val="right" w:pos="9500"/>
              </w:tabs>
              <w:ind w:firstLineChars="0" w:firstLine="0"/>
              <w:jc w:val="center"/>
              <w:rPr>
                <w:sz w:val="22"/>
                <w:szCs w:val="22"/>
              </w:rPr>
            </w:pPr>
            <w:r w:rsidRPr="001A747D">
              <w:rPr>
                <w:sz w:val="22"/>
                <w:szCs w:val="22"/>
              </w:rPr>
              <w:t>0.25</w:t>
            </w:r>
          </w:p>
        </w:tc>
        <w:tc>
          <w:tcPr>
            <w:tcW w:w="992" w:type="dxa"/>
            <w:vAlign w:val="center"/>
          </w:tcPr>
          <w:p w14:paraId="0AA141EB" w14:textId="77777777" w:rsidR="008A6046" w:rsidRPr="001A747D" w:rsidRDefault="008A6046" w:rsidP="00710717">
            <w:pPr>
              <w:tabs>
                <w:tab w:val="center" w:pos="4800"/>
                <w:tab w:val="right" w:pos="9500"/>
              </w:tabs>
              <w:ind w:firstLineChars="0" w:firstLine="0"/>
              <w:jc w:val="center"/>
              <w:rPr>
                <w:sz w:val="22"/>
                <w:szCs w:val="22"/>
              </w:rPr>
            </w:pPr>
            <w:r w:rsidRPr="001A747D">
              <w:rPr>
                <w:sz w:val="22"/>
                <w:szCs w:val="22"/>
              </w:rPr>
              <w:t>0.125</w:t>
            </w:r>
          </w:p>
        </w:tc>
        <w:tc>
          <w:tcPr>
            <w:tcW w:w="992" w:type="dxa"/>
            <w:vAlign w:val="center"/>
          </w:tcPr>
          <w:p w14:paraId="676A87FF" w14:textId="77777777" w:rsidR="008A6046" w:rsidRPr="001A747D" w:rsidRDefault="008A6046" w:rsidP="00710717">
            <w:pPr>
              <w:tabs>
                <w:tab w:val="center" w:pos="4800"/>
                <w:tab w:val="right" w:pos="9500"/>
              </w:tabs>
              <w:ind w:firstLineChars="0" w:firstLine="0"/>
              <w:jc w:val="center"/>
              <w:rPr>
                <w:sz w:val="22"/>
                <w:szCs w:val="22"/>
              </w:rPr>
            </w:pPr>
            <w:r w:rsidRPr="001A747D">
              <w:rPr>
                <w:sz w:val="22"/>
                <w:szCs w:val="22"/>
              </w:rPr>
              <w:t>0.125</w:t>
            </w:r>
          </w:p>
        </w:tc>
        <w:tc>
          <w:tcPr>
            <w:tcW w:w="851" w:type="dxa"/>
            <w:vAlign w:val="center"/>
          </w:tcPr>
          <w:p w14:paraId="7CF0213E" w14:textId="77777777" w:rsidR="008A6046" w:rsidRPr="001A747D" w:rsidRDefault="008A6046" w:rsidP="00710717">
            <w:pPr>
              <w:tabs>
                <w:tab w:val="center" w:pos="4800"/>
                <w:tab w:val="right" w:pos="9500"/>
              </w:tabs>
              <w:ind w:firstLineChars="0" w:firstLine="0"/>
              <w:jc w:val="center"/>
              <w:rPr>
                <w:sz w:val="22"/>
                <w:szCs w:val="22"/>
              </w:rPr>
            </w:pPr>
            <w:r w:rsidRPr="001A747D">
              <w:rPr>
                <w:sz w:val="22"/>
                <w:szCs w:val="22"/>
              </w:rPr>
              <w:t>0.125</w:t>
            </w:r>
          </w:p>
        </w:tc>
      </w:tr>
    </w:tbl>
    <w:p w14:paraId="3FD70B52" w14:textId="77777777" w:rsidR="008A6046" w:rsidRPr="00000C84" w:rsidRDefault="008A6046" w:rsidP="008A6046">
      <w:pPr>
        <w:spacing w:after="200"/>
        <w:ind w:firstLine="440"/>
        <w:rPr>
          <w:sz w:val="22"/>
        </w:rPr>
      </w:pPr>
    </w:p>
    <w:p w14:paraId="37DA1478" w14:textId="77777777" w:rsidR="008A6046" w:rsidRPr="00710717" w:rsidRDefault="008A6046" w:rsidP="008A6046">
      <w:pPr>
        <w:spacing w:after="200"/>
        <w:rPr>
          <w:lang w:eastAsia="zh-CN"/>
        </w:rPr>
      </w:pPr>
      <w:r w:rsidRPr="00710717">
        <w:rPr>
          <w:rFonts w:hint="eastAsia"/>
          <w:lang w:eastAsia="zh-CN"/>
        </w:rPr>
        <w:t>然后用该表构建二进制编码树。设</w:t>
      </w:r>
      <w:r w:rsidRPr="00710717">
        <w:fldChar w:fldCharType="begin"/>
      </w:r>
      <w:r w:rsidRPr="00710717">
        <w:rPr>
          <w:lang w:eastAsia="zh-CN"/>
        </w:rPr>
        <w:instrText xml:space="preserve"> QUOTE </w:instrText>
      </w:r>
      <w:r w:rsidR="00A3404B">
        <w:rPr>
          <w:noProof/>
          <w:position w:val="-14"/>
          <w:sz w:val="28"/>
        </w:rPr>
        <w:pict w14:anchorId="40F30816">
          <v:shape id="_x0000_i1346" type="#_x0000_t75" alt="" style="width:10.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4836&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B44836&quot; wsp:rsidP=&quot;00B44836&quot;&gt;&lt;m:oMathPara&gt;&lt;m:oMath&gt;&lt;m:r&gt;&lt;w:rPr&gt;&lt;w:rFonts w:ascii=&quot;Cambria Math&quot; w:h-ansi=&quot;Cambria Math&quot;/&gt;&lt;wx:font wx:val=&quot;Cambria Math&quot;/&gt;&lt;w:i/&gt;&lt;w:noProof/&gt;&lt;/w:rPr&gt;&lt;m:t&gt;C&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57" o:title="" chromakey="white"/>
          </v:shape>
        </w:pict>
      </w:r>
      <w:r w:rsidRPr="00710717">
        <w:rPr>
          <w:lang w:eastAsia="zh-CN"/>
        </w:rPr>
        <w:instrText xml:space="preserve"> </w:instrText>
      </w:r>
      <w:r w:rsidRPr="00710717">
        <w:fldChar w:fldCharType="separate"/>
      </w:r>
      <w:r w:rsidR="00A3404B">
        <w:rPr>
          <w:noProof/>
          <w:position w:val="-14"/>
          <w:sz w:val="28"/>
        </w:rPr>
        <w:pict w14:anchorId="757217D5">
          <v:shape id="_x0000_i1347" type="#_x0000_t75" alt="" style="width:10.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4836&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B44836&quot; wsp:rsidP=&quot;00B44836&quot;&gt;&lt;m:oMathPara&gt;&lt;m:oMath&gt;&lt;m:r&gt;&lt;w:rPr&gt;&lt;w:rFonts w:ascii=&quot;Cambria Math&quot; w:h-ansi=&quot;Cambria Math&quot;/&gt;&lt;wx:font wx:val=&quot;Cambria Math&quot;/&gt;&lt;w:i/&gt;&lt;w:noProof/&gt;&lt;/w:rPr&gt;&lt;m:t&gt;C&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57" o:title="" chromakey="white"/>
          </v:shape>
        </w:pict>
      </w:r>
      <w:r w:rsidRPr="00710717">
        <w:fldChar w:fldCharType="end"/>
      </w:r>
      <w:r w:rsidRPr="00710717">
        <w:rPr>
          <w:rFonts w:hint="eastAsia"/>
          <w:lang w:eastAsia="zh-CN"/>
        </w:rPr>
        <w:t>是索引差分编号的节点集合。每个节点的出现频率都是其重量。这是算法：</w:t>
      </w:r>
    </w:p>
    <w:p w14:paraId="4450049A" w14:textId="77777777" w:rsidR="008A6046" w:rsidRPr="00710717" w:rsidRDefault="008A6046" w:rsidP="008A6046">
      <w:pPr>
        <w:spacing w:after="200"/>
        <w:rPr>
          <w:lang w:eastAsia="zh-CN"/>
        </w:rPr>
      </w:pPr>
      <w:r w:rsidRPr="00710717">
        <w:rPr>
          <w:lang w:eastAsia="zh-CN"/>
        </w:rPr>
        <w:t xml:space="preserve">E1. </w:t>
      </w:r>
      <w:r w:rsidRPr="00710717">
        <w:rPr>
          <w:rFonts w:hint="eastAsia"/>
          <w:lang w:eastAsia="zh-CN"/>
        </w:rPr>
        <w:t>从</w:t>
      </w:r>
      <w:r w:rsidRPr="00710717">
        <w:fldChar w:fldCharType="begin"/>
      </w:r>
      <w:r w:rsidRPr="00710717">
        <w:rPr>
          <w:lang w:eastAsia="zh-CN"/>
        </w:rPr>
        <w:instrText xml:space="preserve"> QUOTE </w:instrText>
      </w:r>
      <w:r w:rsidR="00A3404B">
        <w:rPr>
          <w:noProof/>
          <w:position w:val="-14"/>
          <w:sz w:val="28"/>
        </w:rPr>
        <w:pict w14:anchorId="38F862EC">
          <v:shape id="_x0000_i1348" type="#_x0000_t75" alt="" style="width:10.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8730A&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B8730A&quot; wsp:rsidP=&quot;00B8730A&quot;&gt;&lt;m:oMathPara&gt;&lt;m:oMath&gt;&lt;m:r&gt;&lt;w:rPr&gt;&lt;w:rFonts w:ascii=&quot;Cambria Math&quot; w:h-ansi=&quot;Cambria Math&quot;/&gt;&lt;wx:font wx:val=&quot;Cambria Math&quot;/&gt;&lt;w:i/&gt;&lt;w:noProof/&gt;&lt;/w:rPr&gt;&lt;m:t&gt;C&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57" o:title="" chromakey="white"/>
          </v:shape>
        </w:pict>
      </w:r>
      <w:r w:rsidRPr="00710717">
        <w:rPr>
          <w:lang w:eastAsia="zh-CN"/>
        </w:rPr>
        <w:instrText xml:space="preserve"> </w:instrText>
      </w:r>
      <w:r w:rsidRPr="00710717">
        <w:fldChar w:fldCharType="separate"/>
      </w:r>
      <w:r w:rsidR="00A3404B">
        <w:rPr>
          <w:noProof/>
          <w:position w:val="-14"/>
          <w:sz w:val="28"/>
        </w:rPr>
        <w:pict w14:anchorId="33957BC1">
          <v:shape id="_x0000_i1349" type="#_x0000_t75" alt="" style="width:10.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8730A&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B8730A&quot; wsp:rsidP=&quot;00B8730A&quot;&gt;&lt;m:oMathPara&gt;&lt;m:oMath&gt;&lt;m:r&gt;&lt;w:rPr&gt;&lt;w:rFonts w:ascii=&quot;Cambria Math&quot; w:h-ansi=&quot;Cambria Math&quot;/&gt;&lt;wx:font wx:val=&quot;Cambria Math&quot;/&gt;&lt;w:i/&gt;&lt;w:noProof/&gt;&lt;/w:rPr&gt;&lt;m:t&gt;C&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57" o:title="" chromakey="white"/>
          </v:shape>
        </w:pict>
      </w:r>
      <w:r w:rsidRPr="00710717">
        <w:fldChar w:fldCharType="end"/>
      </w:r>
      <w:r w:rsidRPr="00710717">
        <w:rPr>
          <w:rFonts w:hint="eastAsia"/>
          <w:lang w:eastAsia="zh-CN"/>
        </w:rPr>
        <w:t>中删除两个频率最低的节点，并将删除的节点表示为</w:t>
      </w:r>
      <w:r w:rsidRPr="00710717">
        <w:fldChar w:fldCharType="begin"/>
      </w:r>
      <w:r w:rsidRPr="00710717">
        <w:rPr>
          <w:lang w:eastAsia="zh-CN"/>
        </w:rPr>
        <w:instrText xml:space="preserve"> QUOTE </w:instrText>
      </w:r>
      <w:r w:rsidR="00A3404B">
        <w:rPr>
          <w:noProof/>
          <w:position w:val="-14"/>
          <w:sz w:val="28"/>
        </w:rPr>
        <w:pict w14:anchorId="679CB3CE">
          <v:shape id="_x0000_i1350" type="#_x0000_t75" alt="" style="width:8.2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643BF&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0643BF&quot; wsp:rsidP=&quot;000643BF&quot;&gt;&lt;m:oMathPara&gt;&lt;m:oMath&gt;&lt;m:r&gt;&lt;w:rPr&gt;&lt;w:rFonts w:ascii=&quot;Cambria Math&quot; w:h-ansi=&quot;Cambria Math&quot;/&gt;&lt;wx:font wx:val=&quot;Cambria Math&quot;/&gt;&lt;w:i/&gt;&lt;w:noProof/&gt;&lt;/w:rPr&gt;&lt;m:t&gt;a&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15" o:title="" chromakey="white"/>
          </v:shape>
        </w:pict>
      </w:r>
      <w:r w:rsidRPr="00710717">
        <w:rPr>
          <w:lang w:eastAsia="zh-CN"/>
        </w:rPr>
        <w:instrText xml:space="preserve"> </w:instrText>
      </w:r>
      <w:r w:rsidRPr="00710717">
        <w:fldChar w:fldCharType="separate"/>
      </w:r>
      <w:r w:rsidR="00A3404B">
        <w:rPr>
          <w:noProof/>
          <w:position w:val="-14"/>
          <w:sz w:val="28"/>
        </w:rPr>
        <w:pict w14:anchorId="084B2249">
          <v:shape id="_x0000_i1351" type="#_x0000_t75" alt="" style="width:8.2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643BF&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0643BF&quot; wsp:rsidP=&quot;000643BF&quot;&gt;&lt;m:oMathPara&gt;&lt;m:oMath&gt;&lt;m:r&gt;&lt;w:rPr&gt;&lt;w:rFonts w:ascii=&quot;Cambria Math&quot; w:h-ansi=&quot;Cambria Math&quot;/&gt;&lt;wx:font wx:val=&quot;Cambria Math&quot;/&gt;&lt;w:i/&gt;&lt;w:noProof/&gt;&lt;/w:rPr&gt;&lt;m:t&gt;a&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15" o:title="" chromakey="white"/>
          </v:shape>
        </w:pict>
      </w:r>
      <w:r w:rsidRPr="00710717">
        <w:fldChar w:fldCharType="end"/>
      </w:r>
      <w:r w:rsidRPr="00710717">
        <w:rPr>
          <w:rFonts w:hint="eastAsia"/>
          <w:lang w:eastAsia="zh-CN"/>
        </w:rPr>
        <w:t>和</w:t>
      </w:r>
      <w:r w:rsidRPr="00710717">
        <w:fldChar w:fldCharType="begin"/>
      </w:r>
      <w:r w:rsidRPr="00710717">
        <w:rPr>
          <w:lang w:eastAsia="zh-CN"/>
        </w:rPr>
        <w:instrText xml:space="preserve"> QUOTE </w:instrText>
      </w:r>
      <w:r w:rsidR="00A3404B">
        <w:rPr>
          <w:noProof/>
          <w:position w:val="-14"/>
          <w:sz w:val="28"/>
        </w:rPr>
        <w:pict w14:anchorId="0C342D6F">
          <v:shape id="_x0000_i1352" type="#_x0000_t75" alt="" style="width:10.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C5638&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2C5638&quot; wsp:rsidP=&quot;002C5638&quot;&gt;&lt;m:oMathPara&gt;&lt;m:oMath&gt;&lt;m:r&gt;&lt;w:rPr&gt;&lt;w:rFonts w:ascii=&quot;Cambria Math&quot; w:h-ansi=&quot;Cambria Math&quot;/&gt;&lt;wx:font wx:val=&quot;Cambria Math&quot;/&gt;&lt;w:i/&gt;&lt;w:noProof/&gt;&lt;/w:rPr&gt;&lt;m:t&gt; b&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58" o:title="" chromakey="white"/>
          </v:shape>
        </w:pict>
      </w:r>
      <w:r w:rsidRPr="00710717">
        <w:rPr>
          <w:lang w:eastAsia="zh-CN"/>
        </w:rPr>
        <w:instrText xml:space="preserve"> </w:instrText>
      </w:r>
      <w:r w:rsidRPr="00710717">
        <w:fldChar w:fldCharType="separate"/>
      </w:r>
      <w:r w:rsidR="00A3404B">
        <w:rPr>
          <w:noProof/>
          <w:position w:val="-14"/>
          <w:sz w:val="28"/>
        </w:rPr>
        <w:pict w14:anchorId="3F4CD50F">
          <v:shape id="_x0000_i1353" type="#_x0000_t75" alt="" style="width:10.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C5638&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2C5638&quot; wsp:rsidP=&quot;002C5638&quot;&gt;&lt;m:oMathPara&gt;&lt;m:oMath&gt;&lt;m:r&gt;&lt;w:rPr&gt;&lt;w:rFonts w:ascii=&quot;Cambria Math&quot; w:h-ansi=&quot;Cambria Math&quot;/&gt;&lt;wx:font wx:val=&quot;Cambria Math&quot;/&gt;&lt;w:i/&gt;&lt;w:noProof/&gt;&lt;/w:rPr&gt;&lt;m:t&gt; b&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58" o:title="" chromakey="white"/>
          </v:shape>
        </w:pict>
      </w:r>
      <w:r w:rsidRPr="00710717">
        <w:fldChar w:fldCharType="end"/>
      </w:r>
      <w:r w:rsidRPr="00710717">
        <w:rPr>
          <w:rFonts w:hint="eastAsia"/>
          <w:lang w:eastAsia="zh-CN"/>
        </w:rPr>
        <w:t>。</w:t>
      </w:r>
    </w:p>
    <w:p w14:paraId="4CCD6CF3" w14:textId="77777777" w:rsidR="008A6046" w:rsidRPr="00710717" w:rsidRDefault="008A6046" w:rsidP="008A6046">
      <w:pPr>
        <w:spacing w:after="200"/>
        <w:rPr>
          <w:lang w:eastAsia="zh-CN"/>
        </w:rPr>
      </w:pPr>
      <w:r w:rsidRPr="00710717">
        <w:rPr>
          <w:lang w:eastAsia="zh-CN"/>
        </w:rPr>
        <w:t xml:space="preserve">E2. </w:t>
      </w:r>
      <w:r w:rsidRPr="00710717">
        <w:rPr>
          <w:rFonts w:hint="eastAsia"/>
          <w:lang w:eastAsia="zh-CN"/>
        </w:rPr>
        <w:t>将一个新节点（记为</w:t>
      </w:r>
      <w:r w:rsidRPr="00710717">
        <w:fldChar w:fldCharType="begin"/>
      </w:r>
      <w:r w:rsidRPr="00710717">
        <w:rPr>
          <w:lang w:eastAsia="zh-CN"/>
        </w:rPr>
        <w:instrText xml:space="preserve"> QUOTE </w:instrText>
      </w:r>
      <w:r w:rsidR="00A3404B">
        <w:rPr>
          <w:noProof/>
          <w:position w:val="-14"/>
          <w:sz w:val="28"/>
        </w:rPr>
        <w:pict w14:anchorId="117BAFBB">
          <v:shape id="_x0000_i1354" type="#_x0000_t75" alt="" style="width:6.7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6&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6D7B86&quot; wsp:rsidP=&quot;006D7B86&quot;&gt;&lt;m:oMathPara&gt;&lt;m:oMath&gt;&lt;m:r&gt;&lt;w:rPr&gt;&lt;w:rFonts w:ascii=&quot;Cambria Math&quot; w:h-ansi=&quot;Cambria Math&quot;/&gt;&lt;wx:font wx:val=&quot;Cambria Math&quot;/&gt;&lt;w:i/&gt;&lt;w:noProof/&gt;&lt;/w:rPr&gt;&lt;m:t&gt;r&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59" o:title="" chromakey="white"/>
          </v:shape>
        </w:pict>
      </w:r>
      <w:r w:rsidRPr="00710717">
        <w:rPr>
          <w:lang w:eastAsia="zh-CN"/>
        </w:rPr>
        <w:instrText xml:space="preserve"> </w:instrText>
      </w:r>
      <w:r w:rsidRPr="00710717">
        <w:fldChar w:fldCharType="separate"/>
      </w:r>
      <w:r w:rsidR="00A3404B">
        <w:rPr>
          <w:noProof/>
          <w:position w:val="-14"/>
          <w:sz w:val="28"/>
        </w:rPr>
        <w:pict w14:anchorId="01ED702E">
          <v:shape id="_x0000_i1355" type="#_x0000_t75" alt="" style="width:6.7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6&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6D7B86&quot; wsp:rsidP=&quot;006D7B86&quot;&gt;&lt;m:oMathPara&gt;&lt;m:oMath&gt;&lt;m:r&gt;&lt;w:rPr&gt;&lt;w:rFonts w:ascii=&quot;Cambria Math&quot; w:h-ansi=&quot;Cambria Math&quot;/&gt;&lt;wx:font wx:val=&quot;Cambria Math&quot;/&gt;&lt;w:i/&gt;&lt;w:noProof/&gt;&lt;/w:rPr&gt;&lt;m:t&gt;r&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59" o:title="" chromakey="white"/>
          </v:shape>
        </w:pict>
      </w:r>
      <w:r w:rsidRPr="00710717">
        <w:fldChar w:fldCharType="end"/>
      </w:r>
      <w:r w:rsidRPr="00710717">
        <w:rPr>
          <w:rFonts w:hint="eastAsia"/>
          <w:lang w:eastAsia="zh-CN"/>
        </w:rPr>
        <w:t>）插入</w:t>
      </w:r>
      <w:r w:rsidRPr="00710717">
        <w:fldChar w:fldCharType="begin"/>
      </w:r>
      <w:r w:rsidRPr="00710717">
        <w:rPr>
          <w:lang w:eastAsia="zh-CN"/>
        </w:rPr>
        <w:instrText xml:space="preserve"> QUOTE </w:instrText>
      </w:r>
      <w:r w:rsidR="00A3404B">
        <w:rPr>
          <w:noProof/>
          <w:position w:val="-14"/>
          <w:sz w:val="28"/>
        </w:rPr>
        <w:pict w14:anchorId="0A92F88D">
          <v:shape id="_x0000_i1356" type="#_x0000_t75" alt="" style="width:10.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36465&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136465&quot; wsp:rsidP=&quot;00136465&quot;&gt;&lt;m:oMathPara&gt;&lt;m:oMath&gt;&lt;m:r&gt;&lt;w:rPr&gt;&lt;w:rFonts w:ascii=&quot;Cambria Math&quot; w:h-ansi=&quot;Cambria Math&quot;/&gt;&lt;wx:font wx:val=&quot;Cambria Math&quot;/&gt;&lt;w:i/&gt;&lt;w:noProof/&gt;&lt;/w:rPr&gt;&lt;m:t&gt;C&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57" o:title="" chromakey="white"/>
          </v:shape>
        </w:pict>
      </w:r>
      <w:r w:rsidRPr="00710717">
        <w:rPr>
          <w:lang w:eastAsia="zh-CN"/>
        </w:rPr>
        <w:instrText xml:space="preserve"> </w:instrText>
      </w:r>
      <w:r w:rsidRPr="00710717">
        <w:fldChar w:fldCharType="separate"/>
      </w:r>
      <w:r w:rsidR="00A3404B">
        <w:rPr>
          <w:noProof/>
          <w:position w:val="-14"/>
          <w:sz w:val="28"/>
        </w:rPr>
        <w:pict w14:anchorId="12E97C99">
          <v:shape id="_x0000_i1357" type="#_x0000_t75" alt="" style="width:10.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36465&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136465&quot; wsp:rsidP=&quot;00136465&quot;&gt;&lt;m:oMathPara&gt;&lt;m:oMath&gt;&lt;m:r&gt;&lt;w:rPr&gt;&lt;w:rFonts w:ascii=&quot;Cambria Math&quot; w:h-ansi=&quot;Cambria Math&quot;/&gt;&lt;wx:font wx:val=&quot;Cambria Math&quot;/&gt;&lt;w:i/&gt;&lt;w:noProof/&gt;&lt;/w:rPr&gt;&lt;m:t&gt;C&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57" o:title="" chromakey="white"/>
          </v:shape>
        </w:pict>
      </w:r>
      <w:r w:rsidRPr="00710717">
        <w:fldChar w:fldCharType="end"/>
      </w:r>
      <w:r w:rsidRPr="00710717">
        <w:rPr>
          <w:rFonts w:hint="eastAsia"/>
          <w:lang w:eastAsia="zh-CN"/>
        </w:rPr>
        <w:t>中，</w:t>
      </w:r>
      <w:r w:rsidRPr="00710717">
        <w:fldChar w:fldCharType="begin"/>
      </w:r>
      <w:r w:rsidRPr="00710717">
        <w:rPr>
          <w:lang w:eastAsia="zh-CN"/>
        </w:rPr>
        <w:instrText xml:space="preserve"> QUOTE </w:instrText>
      </w:r>
      <w:r w:rsidR="00A3404B">
        <w:rPr>
          <w:noProof/>
          <w:position w:val="-14"/>
          <w:sz w:val="28"/>
        </w:rPr>
        <w:pict w14:anchorId="23B0159D">
          <v:shape id="_x0000_i1358" type="#_x0000_t75" alt="" style="width:6.7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8401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18401A&quot; wsp:rsidP=&quot;0018401A&quot;&gt;&lt;m:oMathPara&gt;&lt;m:oMath&gt;&lt;m:r&gt;&lt;w:rPr&gt;&lt;w:rFonts w:ascii=&quot;Cambria Math&quot; w:h-ansi=&quot;Cambria Math&quot;/&gt;&lt;wx:font wx:val=&quot;Cambria Math&quot;/&gt;&lt;w:i/&gt;&lt;w:noProof/&gt;&lt;/w:rPr&gt;&lt;m:t&gt;r&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59" o:title="" chromakey="white"/>
          </v:shape>
        </w:pict>
      </w:r>
      <w:r w:rsidRPr="00710717">
        <w:rPr>
          <w:lang w:eastAsia="zh-CN"/>
        </w:rPr>
        <w:instrText xml:space="preserve"> </w:instrText>
      </w:r>
      <w:r w:rsidRPr="00710717">
        <w:fldChar w:fldCharType="separate"/>
      </w:r>
      <w:r w:rsidR="00A3404B">
        <w:rPr>
          <w:noProof/>
          <w:position w:val="-14"/>
          <w:sz w:val="28"/>
        </w:rPr>
        <w:pict w14:anchorId="02205957">
          <v:shape id="_x0000_i1359" type="#_x0000_t75" alt="" style="width:6.7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8401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18401A&quot; wsp:rsidP=&quot;0018401A&quot;&gt;&lt;m:oMathPara&gt;&lt;m:oMath&gt;&lt;m:r&gt;&lt;w:rPr&gt;&lt;w:rFonts w:ascii=&quot;Cambria Math&quot; w:h-ansi=&quot;Cambria Math&quot;/&gt;&lt;wx:font wx:val=&quot;Cambria Math&quot;/&gt;&lt;w:i/&gt;&lt;w:noProof/&gt;&lt;/w:rPr&gt;&lt;m:t&gt;r&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59" o:title="" chromakey="white"/>
          </v:shape>
        </w:pict>
      </w:r>
      <w:r w:rsidRPr="00710717">
        <w:fldChar w:fldCharType="end"/>
      </w:r>
      <w:r w:rsidRPr="00710717">
        <w:rPr>
          <w:rFonts w:hint="eastAsia"/>
          <w:lang w:eastAsia="zh-CN"/>
        </w:rPr>
        <w:t>的权重是</w:t>
      </w:r>
      <w:r w:rsidRPr="00710717">
        <w:fldChar w:fldCharType="begin"/>
      </w:r>
      <w:r w:rsidRPr="00710717">
        <w:rPr>
          <w:lang w:eastAsia="zh-CN"/>
        </w:rPr>
        <w:instrText xml:space="preserve"> QUOTE </w:instrText>
      </w:r>
      <w:r w:rsidR="00A3404B">
        <w:rPr>
          <w:noProof/>
          <w:position w:val="-14"/>
          <w:sz w:val="28"/>
        </w:rPr>
        <w:pict w14:anchorId="2C7D8DC9">
          <v:shape id="_x0000_i1360" type="#_x0000_t75" alt="" style="width:8.2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26F1D&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226F1D&quot; wsp:rsidP=&quot;00226F1D&quot;&gt;&lt;m:oMathPara&gt;&lt;m:oMath&gt;&lt;m:r&gt;&lt;w:rPr&gt;&lt;w:rFonts w:ascii=&quot;Cambria Math&quot; w:h-ansi=&quot;Cambria Math&quot;/&gt;&lt;wx:font wx:val=&quot;Cambria Math&quot;/&gt;&lt;w:i/&gt;&lt;w:noProof/&gt;&lt;/w:rPr&gt;&lt;m:t&gt;a&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15" o:title="" chromakey="white"/>
          </v:shape>
        </w:pict>
      </w:r>
      <w:r w:rsidRPr="00710717">
        <w:rPr>
          <w:lang w:eastAsia="zh-CN"/>
        </w:rPr>
        <w:instrText xml:space="preserve"> </w:instrText>
      </w:r>
      <w:r w:rsidRPr="00710717">
        <w:fldChar w:fldCharType="separate"/>
      </w:r>
      <w:r w:rsidR="00A3404B">
        <w:rPr>
          <w:noProof/>
          <w:position w:val="-14"/>
          <w:sz w:val="28"/>
        </w:rPr>
        <w:pict w14:anchorId="42C0F776">
          <v:shape id="_x0000_i1361" type="#_x0000_t75" alt="" style="width:8.2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26F1D&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226F1D&quot; wsp:rsidP=&quot;00226F1D&quot;&gt;&lt;m:oMathPara&gt;&lt;m:oMath&gt;&lt;m:r&gt;&lt;w:rPr&gt;&lt;w:rFonts w:ascii=&quot;Cambria Math&quot; w:h-ansi=&quot;Cambria Math&quot;/&gt;&lt;wx:font wx:val=&quot;Cambria Math&quot;/&gt;&lt;w:i/&gt;&lt;w:noProof/&gt;&lt;/w:rPr&gt;&lt;m:t&gt;a&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15" o:title="" chromakey="white"/>
          </v:shape>
        </w:pict>
      </w:r>
      <w:r w:rsidRPr="00710717">
        <w:fldChar w:fldCharType="end"/>
      </w:r>
      <w:r w:rsidRPr="00710717">
        <w:rPr>
          <w:rFonts w:hint="eastAsia"/>
          <w:lang w:eastAsia="zh-CN"/>
        </w:rPr>
        <w:t>和</w:t>
      </w:r>
      <w:r w:rsidRPr="00710717">
        <w:fldChar w:fldCharType="begin"/>
      </w:r>
      <w:r w:rsidRPr="00710717">
        <w:rPr>
          <w:lang w:eastAsia="zh-CN"/>
        </w:rPr>
        <w:instrText xml:space="preserve"> QUOTE </w:instrText>
      </w:r>
      <w:r w:rsidR="00A3404B">
        <w:rPr>
          <w:noProof/>
          <w:position w:val="-14"/>
          <w:sz w:val="28"/>
        </w:rPr>
        <w:pict w14:anchorId="45504FF1">
          <v:shape id="_x0000_i1362" type="#_x0000_t75" alt="" style="width:8.2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6EE&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5A66EE&quot; wsp:rsidP=&quot;005A66EE&quot;&gt;&lt;m:oMathPara&gt;&lt;m:oMath&gt;&lt;m:r&gt;&lt;w:rPr&gt;&lt;w:rFonts w:ascii=&quot;Cambria Math&quot; w:h-ansi=&quot;Cambria Math&quot;/&gt;&lt;wx:font wx:val=&quot;Cambria Math&quot;/&gt;&lt;w:i/&gt;&lt;w:noProof/&gt;&lt;/w:rPr&gt;&lt;m:t&gt;b&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60" o:title="" chromakey="white"/>
          </v:shape>
        </w:pict>
      </w:r>
      <w:r w:rsidRPr="00710717">
        <w:rPr>
          <w:lang w:eastAsia="zh-CN"/>
        </w:rPr>
        <w:instrText xml:space="preserve"> </w:instrText>
      </w:r>
      <w:r w:rsidRPr="00710717">
        <w:fldChar w:fldCharType="separate"/>
      </w:r>
      <w:r w:rsidR="00A3404B">
        <w:rPr>
          <w:noProof/>
          <w:position w:val="-14"/>
          <w:sz w:val="28"/>
        </w:rPr>
        <w:pict w14:anchorId="0CD931EB">
          <v:shape id="_x0000_i1363" type="#_x0000_t75" alt="" style="width:8.2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6EE&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5A66EE&quot; wsp:rsidP=&quot;005A66EE&quot;&gt;&lt;m:oMathPara&gt;&lt;m:oMath&gt;&lt;m:r&gt;&lt;w:rPr&gt;&lt;w:rFonts w:ascii=&quot;Cambria Math&quot; w:h-ansi=&quot;Cambria Math&quot;/&gt;&lt;wx:font wx:val=&quot;Cambria Math&quot;/&gt;&lt;w:i/&gt;&lt;w:noProof/&gt;&lt;/w:rPr&gt;&lt;m:t&gt;b&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60" o:title="" chromakey="white"/>
          </v:shape>
        </w:pict>
      </w:r>
      <w:r w:rsidRPr="00710717">
        <w:fldChar w:fldCharType="end"/>
      </w:r>
      <w:r w:rsidRPr="00710717">
        <w:rPr>
          <w:rFonts w:hint="eastAsia"/>
          <w:lang w:eastAsia="zh-CN"/>
        </w:rPr>
        <w:t>的频率之和。通过使</w:t>
      </w:r>
      <w:r w:rsidRPr="00710717">
        <w:fldChar w:fldCharType="begin"/>
      </w:r>
      <w:r w:rsidRPr="00710717">
        <w:rPr>
          <w:lang w:eastAsia="zh-CN"/>
        </w:rPr>
        <w:instrText xml:space="preserve"> QUOTE </w:instrText>
      </w:r>
      <w:r w:rsidR="00A3404B">
        <w:rPr>
          <w:noProof/>
          <w:position w:val="-14"/>
          <w:sz w:val="28"/>
        </w:rPr>
        <w:pict w14:anchorId="62B3EAA6">
          <v:shape id="_x0000_i1364" type="#_x0000_t75" alt="" style="width:8.2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27D62&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E27D62&quot; wsp:rsidP=&quot;00E27D62&quot;&gt;&lt;m:oMathPara&gt;&lt;m:oMath&gt;&lt;m:r&gt;&lt;w:rPr&gt;&lt;w:rFonts w:ascii=&quot;Cambria Math&quot; w:h-ansi=&quot;Cambria Math&quot;/&gt;&lt;wx:font wx:val=&quot;Cambria Math&quot;/&gt;&lt;w:i/&gt;&lt;w:noProof/&gt;&lt;/w:rPr&gt;&lt;m:t&gt;a&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15" o:title="" chromakey="white"/>
          </v:shape>
        </w:pict>
      </w:r>
      <w:r w:rsidRPr="00710717">
        <w:rPr>
          <w:lang w:eastAsia="zh-CN"/>
        </w:rPr>
        <w:instrText xml:space="preserve"> </w:instrText>
      </w:r>
      <w:r w:rsidRPr="00710717">
        <w:fldChar w:fldCharType="separate"/>
      </w:r>
      <w:r w:rsidR="00A3404B">
        <w:rPr>
          <w:noProof/>
          <w:position w:val="-14"/>
          <w:sz w:val="28"/>
        </w:rPr>
        <w:pict w14:anchorId="7EA6C770">
          <v:shape id="_x0000_i1365" type="#_x0000_t75" alt="" style="width:8.2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27D62&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E27D62&quot; wsp:rsidP=&quot;00E27D62&quot;&gt;&lt;m:oMathPara&gt;&lt;m:oMath&gt;&lt;m:r&gt;&lt;w:rPr&gt;&lt;w:rFonts w:ascii=&quot;Cambria Math&quot; w:h-ansi=&quot;Cambria Math&quot;/&gt;&lt;wx:font wx:val=&quot;Cambria Math&quot;/&gt;&lt;w:i/&gt;&lt;w:noProof/&gt;&lt;/w:rPr&gt;&lt;m:t&gt;a&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15" o:title="" chromakey="white"/>
          </v:shape>
        </w:pict>
      </w:r>
      <w:r w:rsidRPr="00710717">
        <w:fldChar w:fldCharType="end"/>
      </w:r>
      <w:r w:rsidRPr="00710717">
        <w:rPr>
          <w:rFonts w:hint="eastAsia"/>
          <w:lang w:eastAsia="zh-CN"/>
        </w:rPr>
        <w:t>和</w:t>
      </w:r>
      <w:r w:rsidRPr="00710717">
        <w:fldChar w:fldCharType="begin"/>
      </w:r>
      <w:r w:rsidRPr="00710717">
        <w:rPr>
          <w:lang w:eastAsia="zh-CN"/>
        </w:rPr>
        <w:instrText xml:space="preserve"> QUOTE </w:instrText>
      </w:r>
      <w:r w:rsidR="00A3404B">
        <w:rPr>
          <w:noProof/>
          <w:position w:val="-14"/>
          <w:sz w:val="28"/>
        </w:rPr>
        <w:pict w14:anchorId="5494C574">
          <v:shape id="_x0000_i1366" type="#_x0000_t75" alt="" style="width:10.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205B&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89205B&quot; wsp:rsidP=&quot;0089205B&quot;&gt;&lt;m:oMathPara&gt;&lt;m:oMath&gt;&lt;m:r&gt;&lt;w:rPr&gt;&lt;w:rFonts w:ascii=&quot;Cambria Math&quot; w:h-ansi=&quot;Cambria Math&quot;/&gt;&lt;wx:font wx:val=&quot;Cambria Math&quot;/&gt;&lt;w:i/&gt;&lt;w:noProof/&gt;&lt;/w:rPr&gt;&lt;m:t&gt; b&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58" o:title="" chromakey="white"/>
          </v:shape>
        </w:pict>
      </w:r>
      <w:r w:rsidRPr="00710717">
        <w:rPr>
          <w:lang w:eastAsia="zh-CN"/>
        </w:rPr>
        <w:instrText xml:space="preserve"> </w:instrText>
      </w:r>
      <w:r w:rsidRPr="00710717">
        <w:fldChar w:fldCharType="separate"/>
      </w:r>
      <w:r w:rsidR="00A3404B">
        <w:rPr>
          <w:noProof/>
          <w:position w:val="-14"/>
          <w:sz w:val="28"/>
        </w:rPr>
        <w:pict w14:anchorId="785AF023">
          <v:shape id="_x0000_i1367" type="#_x0000_t75" alt="" style="width:10.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205B&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89205B&quot; wsp:rsidP=&quot;0089205B&quot;&gt;&lt;m:oMathPara&gt;&lt;m:oMath&gt;&lt;m:r&gt;&lt;w:rPr&gt;&lt;w:rFonts w:ascii=&quot;Cambria Math&quot; w:h-ansi=&quot;Cambria Math&quot;/&gt;&lt;wx:font wx:val=&quot;Cambria Math&quot;/&gt;&lt;w:i/&gt;&lt;w:noProof/&gt;&lt;/w:rPr&gt;&lt;m:t&gt; b&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58" o:title="" chromakey="white"/>
          </v:shape>
        </w:pict>
      </w:r>
      <w:r w:rsidRPr="00710717">
        <w:fldChar w:fldCharType="end"/>
      </w:r>
      <w:r w:rsidRPr="00710717">
        <w:rPr>
          <w:rFonts w:hint="eastAsia"/>
          <w:lang w:eastAsia="zh-CN"/>
        </w:rPr>
        <w:t>成为</w:t>
      </w:r>
      <w:r w:rsidRPr="00710717">
        <w:rPr>
          <w:highlight w:val="yellow"/>
        </w:rPr>
        <w:fldChar w:fldCharType="begin"/>
      </w:r>
      <w:r w:rsidRPr="00710717">
        <w:rPr>
          <w:highlight w:val="yellow"/>
          <w:lang w:eastAsia="zh-CN"/>
        </w:rPr>
        <w:instrText xml:space="preserve"> QUOTE </w:instrText>
      </w:r>
      <w:r w:rsidR="00A3404B">
        <w:rPr>
          <w:noProof/>
          <w:position w:val="-14"/>
          <w:sz w:val="28"/>
        </w:rPr>
        <w:pict w14:anchorId="5C70677F">
          <v:shape id="_x0000_i1368" type="#_x0000_t75" alt="" style="width:10.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C7FA3&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AC7FA3&quot; wsp:rsidP=&quot;00AC7FA3&quot;&gt;&lt;m:oMathPara&gt;&lt;m:oMath&gt;&lt;m:r&gt;&lt;w:rPr&gt;&lt;w:rFonts w:ascii=&quot;Cambria Math&quot; w:h-ansi=&quot;Cambria Math&quot;/&gt;&lt;wx:font wx:val=&quot;Cambria Math&quot;/&gt;&lt;w:i/&gt;&lt;w:noProof/&gt;&lt;/w:rPr&gt;&lt;m:t&gt; r&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61" o:title="" chromakey="white"/>
          </v:shape>
        </w:pict>
      </w:r>
      <w:r w:rsidRPr="00710717">
        <w:rPr>
          <w:highlight w:val="yellow"/>
          <w:lang w:eastAsia="zh-CN"/>
        </w:rPr>
        <w:instrText xml:space="preserve"> </w:instrText>
      </w:r>
      <w:r w:rsidRPr="00710717">
        <w:rPr>
          <w:highlight w:val="yellow"/>
        </w:rPr>
        <w:fldChar w:fldCharType="separate"/>
      </w:r>
      <w:r w:rsidR="00A3404B">
        <w:rPr>
          <w:noProof/>
          <w:position w:val="-14"/>
          <w:sz w:val="28"/>
        </w:rPr>
        <w:pict w14:anchorId="55DBBB69">
          <v:shape id="_x0000_i1369" type="#_x0000_t75" alt="" style="width:10.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C7FA3&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AC7FA3&quot; wsp:rsidP=&quot;00AC7FA3&quot;&gt;&lt;m:oMathPara&gt;&lt;m:oMath&gt;&lt;m:r&gt;&lt;w:rPr&gt;&lt;w:rFonts w:ascii=&quot;Cambria Math&quot; w:h-ansi=&quot;Cambria Math&quot;/&gt;&lt;wx:font wx:val=&quot;Cambria Math&quot;/&gt;&lt;w:i/&gt;&lt;w:noProof/&gt;&lt;/w:rPr&gt;&lt;m:t&gt; r&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61" o:title="" chromakey="white"/>
          </v:shape>
        </w:pict>
      </w:r>
      <w:r w:rsidRPr="00710717">
        <w:rPr>
          <w:highlight w:val="yellow"/>
        </w:rPr>
        <w:fldChar w:fldCharType="end"/>
      </w:r>
      <w:r w:rsidR="00A80856" w:rsidRPr="00710717">
        <w:rPr>
          <w:rFonts w:hint="eastAsia"/>
          <w:lang w:eastAsia="zh-CN"/>
        </w:rPr>
        <w:t>的子集</w:t>
      </w:r>
      <w:r w:rsidRPr="00710717">
        <w:rPr>
          <w:rFonts w:hint="eastAsia"/>
          <w:lang w:eastAsia="zh-CN"/>
        </w:rPr>
        <w:t>来构建树。</w:t>
      </w:r>
    </w:p>
    <w:p w14:paraId="7FD97A6B" w14:textId="77777777" w:rsidR="008A6046" w:rsidRPr="00710717" w:rsidRDefault="008A6046" w:rsidP="008A6046">
      <w:pPr>
        <w:spacing w:after="200"/>
        <w:rPr>
          <w:lang w:eastAsia="zh-CN"/>
        </w:rPr>
      </w:pPr>
      <w:r w:rsidRPr="00710717">
        <w:rPr>
          <w:lang w:eastAsia="zh-CN"/>
        </w:rPr>
        <w:t xml:space="preserve">E3. </w:t>
      </w:r>
      <w:r w:rsidRPr="00710717">
        <w:rPr>
          <w:rFonts w:hint="eastAsia"/>
          <w:lang w:eastAsia="zh-CN"/>
        </w:rPr>
        <w:t>如果</w:t>
      </w:r>
      <w:r w:rsidRPr="00710717">
        <w:fldChar w:fldCharType="begin"/>
      </w:r>
      <w:r w:rsidRPr="00710717">
        <w:rPr>
          <w:lang w:eastAsia="zh-CN"/>
        </w:rPr>
        <w:instrText xml:space="preserve"> QUOTE </w:instrText>
      </w:r>
      <w:r w:rsidR="00A3404B">
        <w:rPr>
          <w:noProof/>
          <w:position w:val="-14"/>
          <w:sz w:val="28"/>
        </w:rPr>
        <w:pict w14:anchorId="381EAFED">
          <v:shape id="_x0000_i1370" type="#_x0000_t75" alt="" style="width:36.7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225&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834225&quot; wsp:rsidP=&quot;00834225&quot;&gt;&lt;m:oMathPara&gt;&lt;m:oMath&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c&lt;/m:t&gt;&lt;/m:r&gt;&lt;m:r&gt;&lt;m:rPr&gt;&lt;m:sty m:val=&quot;p&quot;/&gt;&lt;/m:rPr&gt;&lt;w:rPr&gt;&lt;w:rFonts w:ascii=&quot;Cambria Math&quot; w:h-ansi=&quot;Cambria Math&quot;/&gt;&lt;wx:font wx:val=&quot;Cambria Math&quot;/&gt;&lt;w:noProof/&gt;&lt;/w:rPr&gt;&lt;m:t&gt;|=1&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62" o:title="" chromakey="white"/>
          </v:shape>
        </w:pict>
      </w:r>
      <w:r w:rsidRPr="00710717">
        <w:rPr>
          <w:lang w:eastAsia="zh-CN"/>
        </w:rPr>
        <w:instrText xml:space="preserve"> </w:instrText>
      </w:r>
      <w:r w:rsidRPr="00710717">
        <w:fldChar w:fldCharType="separate"/>
      </w:r>
      <w:r w:rsidR="00A3404B">
        <w:rPr>
          <w:noProof/>
          <w:position w:val="-14"/>
          <w:sz w:val="28"/>
        </w:rPr>
        <w:pict w14:anchorId="38F4527C">
          <v:shape id="_x0000_i1371" type="#_x0000_t75" alt="" style="width:36.7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225&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834225&quot; wsp:rsidP=&quot;00834225&quot;&gt;&lt;m:oMathPara&gt;&lt;m:oMath&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c&lt;/m:t&gt;&lt;/m:r&gt;&lt;m:r&gt;&lt;m:rPr&gt;&lt;m:sty m:val=&quot;p&quot;/&gt;&lt;/m:rPr&gt;&lt;w:rPr&gt;&lt;w:rFonts w:ascii=&quot;Cambria Math&quot; w:h-ansi=&quot;Cambria Math&quot;/&gt;&lt;wx:font wx:val=&quot;Cambria Math&quot;/&gt;&lt;w:noProof/&gt;&lt;/w:rPr&gt;&lt;m:t&gt;|=1&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62" o:title="" chromakey="white"/>
          </v:shape>
        </w:pict>
      </w:r>
      <w:r w:rsidRPr="00710717">
        <w:fldChar w:fldCharType="end"/>
      </w:r>
      <w:r w:rsidRPr="00710717">
        <w:rPr>
          <w:rFonts w:hint="eastAsia"/>
          <w:lang w:eastAsia="zh-CN"/>
        </w:rPr>
        <w:t>结束进程，否则返回</w:t>
      </w:r>
      <w:r w:rsidRPr="00710717">
        <w:rPr>
          <w:lang w:eastAsia="zh-CN"/>
        </w:rPr>
        <w:t>E1</w:t>
      </w:r>
      <w:r w:rsidRPr="00710717">
        <w:rPr>
          <w:rFonts w:hint="eastAsia"/>
          <w:lang w:eastAsia="zh-CN"/>
        </w:rPr>
        <w:t>。</w:t>
      </w:r>
    </w:p>
    <w:p w14:paraId="553A5A66" w14:textId="77777777" w:rsidR="008A6046" w:rsidRPr="00710717" w:rsidRDefault="008A6046" w:rsidP="008A6046">
      <w:pPr>
        <w:spacing w:after="200"/>
        <w:rPr>
          <w:lang w:eastAsia="zh-CN"/>
        </w:rPr>
      </w:pPr>
      <w:r w:rsidRPr="00710717">
        <w:rPr>
          <w:rFonts w:hint="eastAsia"/>
          <w:lang w:eastAsia="zh-CN"/>
        </w:rPr>
        <w:t>对于前面的例子，霍夫曼树如图</w:t>
      </w:r>
      <w:r w:rsidR="00E65DA8">
        <w:rPr>
          <w:lang w:eastAsia="zh-CN"/>
        </w:rPr>
        <w:t>3.6</w:t>
      </w:r>
      <w:r w:rsidRPr="00710717">
        <w:rPr>
          <w:rFonts w:hint="eastAsia"/>
          <w:lang w:eastAsia="zh-CN"/>
        </w:rPr>
        <w:t>所示：</w:t>
      </w:r>
    </w:p>
    <w:p w14:paraId="3AAADAE3" w14:textId="77777777" w:rsidR="008A6046" w:rsidRDefault="0014685D" w:rsidP="008A6046">
      <w:pPr>
        <w:spacing w:after="200"/>
        <w:ind w:firstLine="442"/>
        <w:jc w:val="center"/>
      </w:pPr>
      <w:r>
        <w:rPr>
          <w:b/>
          <w:noProof/>
          <w:sz w:val="22"/>
          <w:lang w:eastAsia="zh-CN" w:bidi="ar-SA"/>
        </w:rPr>
        <w:lastRenderedPageBreak/>
        <w:drawing>
          <wp:inline distT="0" distB="0" distL="0" distR="0" wp14:anchorId="5AC76EC6" wp14:editId="2FF17986">
            <wp:extent cx="2798445" cy="1736725"/>
            <wp:effectExtent l="0" t="0" r="0" b="0"/>
            <wp:docPr id="373" name="Picture 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3"/>
                    <pic:cNvPicPr>
                      <a:picLocks/>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2798445" cy="1736725"/>
                    </a:xfrm>
                    <a:prstGeom prst="rect">
                      <a:avLst/>
                    </a:prstGeom>
                    <a:noFill/>
                    <a:ln>
                      <a:noFill/>
                    </a:ln>
                  </pic:spPr>
                </pic:pic>
              </a:graphicData>
            </a:graphic>
          </wp:inline>
        </w:drawing>
      </w:r>
    </w:p>
    <w:p w14:paraId="479C1C84" w14:textId="77777777" w:rsidR="007265C9" w:rsidRPr="00710717" w:rsidRDefault="007265C9" w:rsidP="00710717">
      <w:pPr>
        <w:ind w:firstLineChars="0" w:firstLine="0"/>
        <w:jc w:val="center"/>
        <w:rPr>
          <w:szCs w:val="24"/>
          <w:lang w:eastAsia="zh-CN"/>
        </w:rPr>
      </w:pPr>
      <w:bookmarkStart w:id="165" w:name="_Toc517956301"/>
      <w:r>
        <w:rPr>
          <w:rFonts w:hint="eastAsia"/>
        </w:rPr>
        <w:t>图</w:t>
      </w:r>
      <w:r>
        <w:rPr>
          <w:rFonts w:hint="eastAsia"/>
        </w:rPr>
        <w:t>3.</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180A5A">
        <w:rPr>
          <w:noProof/>
        </w:rPr>
        <w:t>6</w:t>
      </w:r>
      <w:r>
        <w:fldChar w:fldCharType="end"/>
      </w:r>
      <w:r>
        <w:t xml:space="preserve"> </w:t>
      </w:r>
      <w:r w:rsidRPr="008727EF">
        <w:rPr>
          <w:rFonts w:hint="eastAsia"/>
        </w:rPr>
        <w:t>霍夫曼编码树</w:t>
      </w:r>
      <w:bookmarkEnd w:id="165"/>
    </w:p>
    <w:p w14:paraId="4AFEDCED" w14:textId="77777777" w:rsidR="008A6046" w:rsidRDefault="008A6046" w:rsidP="00710717">
      <w:pPr>
        <w:ind w:firstLineChars="0" w:firstLine="0"/>
        <w:jc w:val="center"/>
        <w:rPr>
          <w:szCs w:val="24"/>
          <w:lang w:eastAsia="zh-CN"/>
        </w:rPr>
      </w:pPr>
      <w:r w:rsidRPr="00710717">
        <w:rPr>
          <w:szCs w:val="24"/>
          <w:lang w:eastAsia="zh-CN"/>
        </w:rPr>
        <w:t xml:space="preserve">Fig. </w:t>
      </w:r>
      <w:r w:rsidR="00281ED1">
        <w:rPr>
          <w:szCs w:val="24"/>
          <w:lang w:eastAsia="zh-CN"/>
        </w:rPr>
        <w:t>3.</w:t>
      </w:r>
      <w:r w:rsidR="00E65DA8">
        <w:rPr>
          <w:szCs w:val="24"/>
          <w:lang w:eastAsia="zh-CN"/>
        </w:rPr>
        <w:t>6</w:t>
      </w:r>
      <w:r w:rsidRPr="00710717">
        <w:rPr>
          <w:szCs w:val="24"/>
          <w:lang w:eastAsia="zh-CN"/>
        </w:rPr>
        <w:t xml:space="preserve"> Huffman Coding Tree</w:t>
      </w:r>
    </w:p>
    <w:p w14:paraId="2E6E5C4C" w14:textId="77777777" w:rsidR="007265C9" w:rsidRPr="00710717" w:rsidRDefault="007265C9" w:rsidP="00710717">
      <w:pPr>
        <w:ind w:firstLineChars="0" w:firstLine="0"/>
        <w:jc w:val="center"/>
        <w:rPr>
          <w:szCs w:val="24"/>
          <w:lang w:eastAsia="zh-CN"/>
        </w:rPr>
      </w:pPr>
    </w:p>
    <w:p w14:paraId="5AD78E2C" w14:textId="77777777" w:rsidR="008A6046" w:rsidRPr="00710717" w:rsidRDefault="008A6046" w:rsidP="008A6046">
      <w:pPr>
        <w:spacing w:after="200"/>
        <w:rPr>
          <w:lang w:eastAsia="zh-CN"/>
        </w:rPr>
      </w:pPr>
      <w:r w:rsidRPr="00710717">
        <w:rPr>
          <w:rFonts w:hint="eastAsia"/>
          <w:lang w:eastAsia="zh-CN"/>
        </w:rPr>
        <w:t>在霍夫曼编码过程之后，编码字典在表格</w:t>
      </w:r>
      <w:r w:rsidR="00E65DA8">
        <w:rPr>
          <w:rFonts w:hint="eastAsia"/>
          <w:lang w:eastAsia="zh-CN"/>
        </w:rPr>
        <w:t>3.</w:t>
      </w:r>
      <w:r w:rsidRPr="00710717">
        <w:rPr>
          <w:lang w:eastAsia="zh-CN"/>
        </w:rPr>
        <w:t>5</w:t>
      </w:r>
      <w:r w:rsidRPr="00710717">
        <w:rPr>
          <w:rFonts w:hint="eastAsia"/>
          <w:lang w:eastAsia="zh-CN"/>
        </w:rPr>
        <w:t>中示出：</w:t>
      </w:r>
    </w:p>
    <w:p w14:paraId="1A762187" w14:textId="77777777" w:rsidR="008A6046" w:rsidRPr="00710717" w:rsidRDefault="00A272DC" w:rsidP="00710717">
      <w:pPr>
        <w:pStyle w:val="afff4"/>
      </w:pPr>
      <w:bookmarkStart w:id="166" w:name="_Toc517961448"/>
      <w:r w:rsidRPr="00710717">
        <w:rPr>
          <w:rFonts w:ascii="Times New Roman" w:eastAsia="宋体" w:hAnsi="Times New Roman" w:hint="eastAsia"/>
          <w:szCs w:val="20"/>
        </w:rPr>
        <w:t>表</w:t>
      </w:r>
      <w:r w:rsidRPr="00710717">
        <w:rPr>
          <w:rFonts w:ascii="Times New Roman" w:eastAsia="宋体" w:hAnsi="Times New Roman"/>
          <w:szCs w:val="20"/>
        </w:rPr>
        <w:t xml:space="preserve"> 3.</w:t>
      </w:r>
      <w:r w:rsidRPr="00710717">
        <w:rPr>
          <w:rFonts w:ascii="Times New Roman" w:eastAsia="宋体" w:hAnsi="Times New Roman"/>
          <w:szCs w:val="20"/>
        </w:rPr>
        <w:fldChar w:fldCharType="begin"/>
      </w:r>
      <w:r w:rsidRPr="00710717">
        <w:rPr>
          <w:rFonts w:ascii="Times New Roman" w:eastAsia="宋体" w:hAnsi="Times New Roman"/>
          <w:szCs w:val="20"/>
        </w:rPr>
        <w:instrText xml:space="preserve"> SEQ </w:instrText>
      </w:r>
      <w:r w:rsidRPr="00710717">
        <w:rPr>
          <w:rFonts w:ascii="Times New Roman" w:eastAsia="宋体" w:hAnsi="Times New Roman" w:hint="eastAsia"/>
          <w:szCs w:val="20"/>
        </w:rPr>
        <w:instrText>表</w:instrText>
      </w:r>
      <w:r w:rsidRPr="00710717">
        <w:rPr>
          <w:rFonts w:ascii="Times New Roman" w:eastAsia="宋体" w:hAnsi="Times New Roman"/>
          <w:szCs w:val="20"/>
        </w:rPr>
        <w:instrText xml:space="preserve">3. \* ARABIC </w:instrText>
      </w:r>
      <w:r w:rsidRPr="00710717">
        <w:rPr>
          <w:rFonts w:ascii="Times New Roman" w:eastAsia="宋体" w:hAnsi="Times New Roman"/>
          <w:szCs w:val="20"/>
        </w:rPr>
        <w:fldChar w:fldCharType="separate"/>
      </w:r>
      <w:r w:rsidR="00B7768A">
        <w:rPr>
          <w:rFonts w:ascii="Times New Roman" w:eastAsia="宋体" w:hAnsi="Times New Roman"/>
          <w:noProof/>
          <w:szCs w:val="20"/>
        </w:rPr>
        <w:t>5</w:t>
      </w:r>
      <w:r w:rsidRPr="00710717">
        <w:rPr>
          <w:rFonts w:ascii="Times New Roman" w:eastAsia="宋体" w:hAnsi="Times New Roman"/>
          <w:szCs w:val="20"/>
        </w:rPr>
        <w:fldChar w:fldCharType="end"/>
      </w:r>
      <w:r w:rsidRPr="00710717">
        <w:rPr>
          <w:rFonts w:ascii="Times New Roman" w:eastAsia="宋体" w:hAnsi="Times New Roman"/>
          <w:szCs w:val="20"/>
        </w:rPr>
        <w:t xml:space="preserve">  </w:t>
      </w:r>
      <w:r w:rsidRPr="00710717">
        <w:rPr>
          <w:rFonts w:ascii="Times New Roman" w:eastAsia="宋体" w:hAnsi="Times New Roman" w:hint="eastAsia"/>
          <w:szCs w:val="20"/>
        </w:rPr>
        <w:t>新</w:t>
      </w:r>
      <w:r w:rsidRPr="00710717">
        <w:rPr>
          <w:rFonts w:ascii="Times New Roman" w:eastAsia="宋体" w:hAnsi="Times New Roman"/>
          <w:szCs w:val="20"/>
        </w:rPr>
        <w:t>LZW</w:t>
      </w:r>
      <w:r w:rsidRPr="00710717">
        <w:rPr>
          <w:rFonts w:ascii="Times New Roman" w:eastAsia="宋体" w:hAnsi="Times New Roman" w:hint="eastAsia"/>
          <w:szCs w:val="20"/>
        </w:rPr>
        <w:t>编码字典</w:t>
      </w:r>
      <w:bookmarkEnd w:id="166"/>
    </w:p>
    <w:p w14:paraId="40F0EEF7" w14:textId="77777777" w:rsidR="008A6046" w:rsidRPr="008A6046" w:rsidRDefault="005C2DCE" w:rsidP="00710717">
      <w:pPr>
        <w:pStyle w:val="affd"/>
      </w:pPr>
      <w:r w:rsidRPr="00710717">
        <w:rPr>
          <w:lang w:eastAsia="zh-CN"/>
        </w:rPr>
        <w:t>Tab</w:t>
      </w:r>
      <w:r w:rsidR="00281ED1">
        <w:rPr>
          <w:lang w:eastAsia="zh-CN"/>
        </w:rPr>
        <w:t>.</w:t>
      </w:r>
      <w:r w:rsidRPr="00710717">
        <w:rPr>
          <w:lang w:eastAsia="zh-CN"/>
        </w:rPr>
        <w:t xml:space="preserve"> 3.</w:t>
      </w:r>
      <w:r w:rsidR="008A6046" w:rsidRPr="00710717">
        <w:rPr>
          <w:lang w:eastAsia="zh-CN"/>
        </w:rPr>
        <w:t>5  New LZW Coding Dictionary</w:t>
      </w:r>
    </w:p>
    <w:tbl>
      <w:tblPr>
        <w:tblW w:w="0" w:type="auto"/>
        <w:tblBorders>
          <w:top w:val="single" w:sz="4" w:space="0" w:color="auto"/>
          <w:bottom w:val="single" w:sz="4" w:space="0" w:color="auto"/>
          <w:insideH w:val="single" w:sz="4" w:space="0" w:color="auto"/>
          <w:insideV w:val="single" w:sz="4" w:space="0" w:color="auto"/>
        </w:tblBorders>
        <w:tblLook w:val="04A0" w:firstRow="1" w:lastRow="0" w:firstColumn="1" w:lastColumn="0" w:noHBand="0" w:noVBand="1"/>
      </w:tblPr>
      <w:tblGrid>
        <w:gridCol w:w="1226"/>
        <w:gridCol w:w="1257"/>
        <w:gridCol w:w="2046"/>
        <w:gridCol w:w="1103"/>
        <w:gridCol w:w="1385"/>
        <w:gridCol w:w="2053"/>
      </w:tblGrid>
      <w:tr w:rsidR="00362402" w14:paraId="19565405" w14:textId="77777777" w:rsidTr="007D6829">
        <w:tc>
          <w:tcPr>
            <w:tcW w:w="1228" w:type="dxa"/>
            <w:tcBorders>
              <w:bottom w:val="single" w:sz="4" w:space="0" w:color="auto"/>
            </w:tcBorders>
            <w:shd w:val="clear" w:color="auto" w:fill="auto"/>
          </w:tcPr>
          <w:p w14:paraId="760C5909" w14:textId="77777777" w:rsidR="008A6046" w:rsidRPr="00362402" w:rsidRDefault="008A6046" w:rsidP="00710717">
            <w:pPr>
              <w:spacing w:after="200"/>
              <w:ind w:firstLineChars="0" w:firstLine="0"/>
              <w:jc w:val="center"/>
              <w:rPr>
                <w:sz w:val="22"/>
              </w:rPr>
            </w:pPr>
            <w:r w:rsidRPr="00362402">
              <w:rPr>
                <w:rFonts w:hint="eastAsia"/>
                <w:sz w:val="22"/>
              </w:rPr>
              <w:t>Index</w:t>
            </w:r>
          </w:p>
        </w:tc>
        <w:tc>
          <w:tcPr>
            <w:tcW w:w="1257" w:type="dxa"/>
            <w:tcBorders>
              <w:bottom w:val="single" w:sz="4" w:space="0" w:color="auto"/>
            </w:tcBorders>
            <w:shd w:val="clear" w:color="auto" w:fill="auto"/>
          </w:tcPr>
          <w:p w14:paraId="52C0B045" w14:textId="77777777" w:rsidR="008A6046" w:rsidRPr="00362402" w:rsidRDefault="008A6046" w:rsidP="00710717">
            <w:pPr>
              <w:spacing w:after="200"/>
              <w:ind w:firstLineChars="0" w:firstLine="0"/>
              <w:jc w:val="center"/>
              <w:rPr>
                <w:sz w:val="22"/>
              </w:rPr>
            </w:pPr>
            <w:r w:rsidRPr="00362402">
              <w:rPr>
                <w:sz w:val="22"/>
              </w:rPr>
              <w:t>Substring</w:t>
            </w:r>
          </w:p>
        </w:tc>
        <w:tc>
          <w:tcPr>
            <w:tcW w:w="2047" w:type="dxa"/>
            <w:tcBorders>
              <w:bottom w:val="single" w:sz="4" w:space="0" w:color="auto"/>
            </w:tcBorders>
            <w:shd w:val="clear" w:color="auto" w:fill="auto"/>
          </w:tcPr>
          <w:p w14:paraId="4537269A" w14:textId="77777777" w:rsidR="008A6046" w:rsidRPr="00362402" w:rsidRDefault="008A6046" w:rsidP="00710717">
            <w:pPr>
              <w:spacing w:after="200"/>
              <w:ind w:firstLineChars="0" w:firstLine="0"/>
              <w:jc w:val="center"/>
              <w:rPr>
                <w:sz w:val="22"/>
              </w:rPr>
            </w:pPr>
            <w:r w:rsidRPr="00362402">
              <w:rPr>
                <w:sz w:val="22"/>
              </w:rPr>
              <w:t>Encoded Words</w:t>
            </w:r>
          </w:p>
        </w:tc>
        <w:tc>
          <w:tcPr>
            <w:tcW w:w="1103" w:type="dxa"/>
            <w:tcBorders>
              <w:bottom w:val="single" w:sz="4" w:space="0" w:color="auto"/>
            </w:tcBorders>
            <w:shd w:val="clear" w:color="auto" w:fill="auto"/>
          </w:tcPr>
          <w:p w14:paraId="6FD0AC1F" w14:textId="77777777" w:rsidR="008A6046" w:rsidRPr="00362402" w:rsidRDefault="008A6046" w:rsidP="00710717">
            <w:pPr>
              <w:spacing w:after="200"/>
              <w:ind w:firstLineChars="0" w:firstLine="0"/>
              <w:jc w:val="center"/>
              <w:rPr>
                <w:sz w:val="22"/>
              </w:rPr>
            </w:pPr>
            <w:r w:rsidRPr="00362402">
              <w:rPr>
                <w:rFonts w:hint="eastAsia"/>
                <w:sz w:val="22"/>
              </w:rPr>
              <w:t>Index</w:t>
            </w:r>
          </w:p>
        </w:tc>
        <w:tc>
          <w:tcPr>
            <w:tcW w:w="1385" w:type="dxa"/>
            <w:tcBorders>
              <w:bottom w:val="single" w:sz="4" w:space="0" w:color="auto"/>
            </w:tcBorders>
            <w:shd w:val="clear" w:color="auto" w:fill="auto"/>
          </w:tcPr>
          <w:p w14:paraId="33681AB9" w14:textId="77777777" w:rsidR="008A6046" w:rsidRPr="00362402" w:rsidRDefault="008A6046" w:rsidP="00710717">
            <w:pPr>
              <w:spacing w:after="200"/>
              <w:ind w:firstLineChars="0" w:firstLine="0"/>
              <w:jc w:val="center"/>
              <w:rPr>
                <w:sz w:val="22"/>
              </w:rPr>
            </w:pPr>
            <w:r w:rsidRPr="00362402">
              <w:rPr>
                <w:sz w:val="22"/>
              </w:rPr>
              <w:t>Substring</w:t>
            </w:r>
          </w:p>
        </w:tc>
        <w:tc>
          <w:tcPr>
            <w:tcW w:w="2050" w:type="dxa"/>
            <w:tcBorders>
              <w:bottom w:val="single" w:sz="4" w:space="0" w:color="auto"/>
            </w:tcBorders>
            <w:shd w:val="clear" w:color="auto" w:fill="auto"/>
          </w:tcPr>
          <w:p w14:paraId="3BD5EF9E" w14:textId="77777777" w:rsidR="008A6046" w:rsidRPr="00362402" w:rsidRDefault="008A6046" w:rsidP="00710717">
            <w:pPr>
              <w:spacing w:after="200"/>
              <w:ind w:firstLineChars="0" w:firstLine="0"/>
              <w:jc w:val="center"/>
              <w:rPr>
                <w:sz w:val="22"/>
              </w:rPr>
            </w:pPr>
            <w:r w:rsidRPr="00362402">
              <w:rPr>
                <w:sz w:val="22"/>
              </w:rPr>
              <w:t>Encoded Words</w:t>
            </w:r>
          </w:p>
        </w:tc>
      </w:tr>
      <w:tr w:rsidR="00362402" w14:paraId="214956CB" w14:textId="77777777" w:rsidTr="007D6829">
        <w:tc>
          <w:tcPr>
            <w:tcW w:w="1228" w:type="dxa"/>
            <w:tcBorders>
              <w:bottom w:val="nil"/>
            </w:tcBorders>
            <w:shd w:val="clear" w:color="auto" w:fill="auto"/>
          </w:tcPr>
          <w:p w14:paraId="1FE21291" w14:textId="77777777" w:rsidR="008A6046" w:rsidRPr="00362402" w:rsidRDefault="008A6046" w:rsidP="00362402">
            <w:pPr>
              <w:spacing w:after="200"/>
              <w:ind w:firstLine="440"/>
              <w:jc w:val="center"/>
              <w:rPr>
                <w:sz w:val="22"/>
              </w:rPr>
            </w:pPr>
            <w:r w:rsidRPr="00362402">
              <w:rPr>
                <w:sz w:val="22"/>
              </w:rPr>
              <w:t>0</w:t>
            </w:r>
          </w:p>
        </w:tc>
        <w:tc>
          <w:tcPr>
            <w:tcW w:w="1257" w:type="dxa"/>
            <w:tcBorders>
              <w:bottom w:val="nil"/>
            </w:tcBorders>
            <w:shd w:val="clear" w:color="auto" w:fill="auto"/>
          </w:tcPr>
          <w:p w14:paraId="3EEF1AD8" w14:textId="77777777" w:rsidR="008A6046" w:rsidRPr="00362402" w:rsidRDefault="00A3404B" w:rsidP="00362402">
            <w:pPr>
              <w:spacing w:after="200"/>
              <w:jc w:val="center"/>
              <w:rPr>
                <w:sz w:val="22"/>
              </w:rPr>
            </w:pPr>
            <w:r>
              <w:rPr>
                <w:noProof/>
              </w:rPr>
              <w:pict w14:anchorId="3EF9641F">
                <v:shape id="_x0000_i1372" type="#_x0000_t75" alt="" style="width:10.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391&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Pr=&quot;009F0391&quot; wsp:rsidRDefault=&quot;009F0391&quot; wsp:rsidP=&quot;009F0391&quot;&gt;&lt;m:oMathPara&gt;&lt;m:oMath&gt;&lt;m:r&gt;&lt;w:rPr&gt;&lt;w:rFonts w:ascii=&quot;Cambria Math&quot; w:h-ansi=&quot;Cambria Math&quot;/&gt;&lt;wx:font wx:val=&quot;Cambria Math&quot;/&gt;&lt;w:i/&gt;&lt;/w:rPr&gt;&lt;m:t&gt;_&lt;/m:t&gt;&lt;/m:r&gt;&lt;/m::::::::oMath&gt;&lt;/m:oMathPara&gt;&lt;/w:p&gt;&lt;w:sectPr wsp:rsidR=&quot;00000000&quot; wsp:rsidRPr=&quot;009F0391&quot;&gt;&lt;w:pgSz w:w=&quot;12240&quot; w:h=&quot;15840&quot;/&gt;&lt;w:pgMar w:top=&quot;1440&quot; w:right=&quot;1800&quot; w:bottom=&quot;1440&quot; w:left=&quot;1800&quot; w:header=&quot;720&quot; w:footer=&quot;720&quot; w:gutter=&quot;0&quot;/&gt;&lt;w:cols w:space=&quot;720&quot;/&gt;&lt;/w:sectPr&gt;&lt;/wx:sect&gt;&lt;/w:body&gt;&lt;/w:wordDocument&gt;">
                  <v:imagedata r:id="rId149" o:title="" chromakey="white"/>
                </v:shape>
              </w:pict>
            </w:r>
          </w:p>
        </w:tc>
        <w:tc>
          <w:tcPr>
            <w:tcW w:w="2047" w:type="dxa"/>
            <w:tcBorders>
              <w:bottom w:val="nil"/>
            </w:tcBorders>
            <w:shd w:val="clear" w:color="auto" w:fill="auto"/>
          </w:tcPr>
          <w:p w14:paraId="75E5A5F5" w14:textId="77777777" w:rsidR="008A6046" w:rsidRPr="00362402" w:rsidRDefault="008A6046" w:rsidP="00362402">
            <w:pPr>
              <w:spacing w:after="200"/>
              <w:ind w:firstLine="440"/>
              <w:jc w:val="center"/>
              <w:rPr>
                <w:sz w:val="22"/>
              </w:rPr>
            </w:pPr>
            <w:r w:rsidRPr="00362402">
              <w:rPr>
                <w:sz w:val="22"/>
              </w:rPr>
              <w:t>None</w:t>
            </w:r>
          </w:p>
        </w:tc>
        <w:tc>
          <w:tcPr>
            <w:tcW w:w="1103" w:type="dxa"/>
            <w:tcBorders>
              <w:bottom w:val="nil"/>
            </w:tcBorders>
            <w:shd w:val="clear" w:color="auto" w:fill="auto"/>
          </w:tcPr>
          <w:p w14:paraId="061CB1E0" w14:textId="77777777" w:rsidR="008A6046" w:rsidRPr="00362402" w:rsidRDefault="008A6046" w:rsidP="00362402">
            <w:pPr>
              <w:spacing w:after="200"/>
              <w:ind w:firstLine="440"/>
              <w:jc w:val="center"/>
              <w:rPr>
                <w:sz w:val="22"/>
              </w:rPr>
            </w:pPr>
            <w:r w:rsidRPr="00362402">
              <w:rPr>
                <w:sz w:val="22"/>
              </w:rPr>
              <w:t>1</w:t>
            </w:r>
          </w:p>
        </w:tc>
        <w:tc>
          <w:tcPr>
            <w:tcW w:w="1385" w:type="dxa"/>
            <w:tcBorders>
              <w:bottom w:val="nil"/>
            </w:tcBorders>
            <w:shd w:val="clear" w:color="auto" w:fill="auto"/>
          </w:tcPr>
          <w:p w14:paraId="15E09A3F" w14:textId="77777777" w:rsidR="008A6046" w:rsidRPr="00362402" w:rsidRDefault="008A6046" w:rsidP="00362402">
            <w:pPr>
              <w:spacing w:after="200"/>
              <w:ind w:firstLine="440"/>
              <w:jc w:val="center"/>
              <w:rPr>
                <w:sz w:val="22"/>
              </w:rPr>
            </w:pPr>
            <w:r w:rsidRPr="00362402">
              <w:rPr>
                <w:sz w:val="22"/>
              </w:rPr>
              <w:t>0</w:t>
            </w:r>
          </w:p>
        </w:tc>
        <w:tc>
          <w:tcPr>
            <w:tcW w:w="2050" w:type="dxa"/>
            <w:tcBorders>
              <w:bottom w:val="nil"/>
            </w:tcBorders>
            <w:shd w:val="clear" w:color="auto" w:fill="auto"/>
          </w:tcPr>
          <w:p w14:paraId="648A1B61" w14:textId="77777777" w:rsidR="008A6046" w:rsidRPr="00362402" w:rsidRDefault="008A6046" w:rsidP="00362402">
            <w:pPr>
              <w:spacing w:after="200"/>
              <w:ind w:firstLine="440"/>
              <w:jc w:val="center"/>
              <w:rPr>
                <w:sz w:val="22"/>
              </w:rPr>
            </w:pPr>
            <w:r w:rsidRPr="00362402">
              <w:rPr>
                <w:sz w:val="22"/>
              </w:rPr>
              <w:t>(00,0)</w:t>
            </w:r>
          </w:p>
        </w:tc>
      </w:tr>
      <w:tr w:rsidR="00362402" w14:paraId="1566715F" w14:textId="77777777" w:rsidTr="007D6829">
        <w:tc>
          <w:tcPr>
            <w:tcW w:w="1228" w:type="dxa"/>
            <w:tcBorders>
              <w:top w:val="nil"/>
              <w:bottom w:val="nil"/>
            </w:tcBorders>
            <w:shd w:val="clear" w:color="auto" w:fill="auto"/>
          </w:tcPr>
          <w:p w14:paraId="15937B92" w14:textId="77777777" w:rsidR="008A6046" w:rsidRPr="00362402" w:rsidRDefault="008A6046" w:rsidP="00362402">
            <w:pPr>
              <w:spacing w:after="200"/>
              <w:ind w:firstLine="440"/>
              <w:jc w:val="center"/>
              <w:rPr>
                <w:sz w:val="22"/>
              </w:rPr>
            </w:pPr>
            <w:r w:rsidRPr="00362402">
              <w:rPr>
                <w:sz w:val="22"/>
              </w:rPr>
              <w:t>2</w:t>
            </w:r>
          </w:p>
        </w:tc>
        <w:tc>
          <w:tcPr>
            <w:tcW w:w="1257" w:type="dxa"/>
            <w:tcBorders>
              <w:top w:val="nil"/>
              <w:bottom w:val="nil"/>
            </w:tcBorders>
            <w:shd w:val="clear" w:color="auto" w:fill="auto"/>
          </w:tcPr>
          <w:p w14:paraId="55F85100" w14:textId="77777777" w:rsidR="008A6046" w:rsidRPr="00362402" w:rsidRDefault="008A6046" w:rsidP="00362402">
            <w:pPr>
              <w:spacing w:after="200"/>
              <w:ind w:firstLine="440"/>
              <w:jc w:val="center"/>
              <w:rPr>
                <w:sz w:val="22"/>
              </w:rPr>
            </w:pPr>
            <w:r w:rsidRPr="00362402">
              <w:rPr>
                <w:sz w:val="22"/>
              </w:rPr>
              <w:t>1</w:t>
            </w:r>
          </w:p>
        </w:tc>
        <w:tc>
          <w:tcPr>
            <w:tcW w:w="2047" w:type="dxa"/>
            <w:tcBorders>
              <w:top w:val="nil"/>
              <w:bottom w:val="nil"/>
            </w:tcBorders>
            <w:shd w:val="clear" w:color="auto" w:fill="auto"/>
          </w:tcPr>
          <w:p w14:paraId="32485959" w14:textId="77777777" w:rsidR="008A6046" w:rsidRPr="00362402" w:rsidRDefault="008A6046" w:rsidP="00362402">
            <w:pPr>
              <w:spacing w:after="200"/>
              <w:ind w:firstLine="440"/>
              <w:jc w:val="center"/>
              <w:rPr>
                <w:sz w:val="22"/>
              </w:rPr>
            </w:pPr>
            <w:r w:rsidRPr="00362402">
              <w:rPr>
                <w:sz w:val="22"/>
              </w:rPr>
              <w:t>(00,1)</w:t>
            </w:r>
          </w:p>
        </w:tc>
        <w:tc>
          <w:tcPr>
            <w:tcW w:w="1103" w:type="dxa"/>
            <w:tcBorders>
              <w:top w:val="nil"/>
              <w:bottom w:val="nil"/>
            </w:tcBorders>
            <w:shd w:val="clear" w:color="auto" w:fill="auto"/>
          </w:tcPr>
          <w:p w14:paraId="1C9877D6" w14:textId="77777777" w:rsidR="008A6046" w:rsidRPr="00362402" w:rsidRDefault="008A6046" w:rsidP="00362402">
            <w:pPr>
              <w:spacing w:after="200"/>
              <w:ind w:firstLine="440"/>
              <w:jc w:val="center"/>
              <w:rPr>
                <w:sz w:val="22"/>
              </w:rPr>
            </w:pPr>
            <w:r w:rsidRPr="00362402">
              <w:rPr>
                <w:sz w:val="22"/>
              </w:rPr>
              <w:t>3</w:t>
            </w:r>
          </w:p>
        </w:tc>
        <w:tc>
          <w:tcPr>
            <w:tcW w:w="1385" w:type="dxa"/>
            <w:tcBorders>
              <w:top w:val="nil"/>
              <w:bottom w:val="nil"/>
            </w:tcBorders>
            <w:shd w:val="clear" w:color="auto" w:fill="auto"/>
          </w:tcPr>
          <w:p w14:paraId="203A11AE" w14:textId="77777777" w:rsidR="008A6046" w:rsidRPr="00362402" w:rsidRDefault="008A6046" w:rsidP="00362402">
            <w:pPr>
              <w:spacing w:after="200"/>
              <w:ind w:firstLine="440"/>
              <w:jc w:val="center"/>
              <w:rPr>
                <w:sz w:val="22"/>
              </w:rPr>
            </w:pPr>
            <w:r w:rsidRPr="00362402">
              <w:rPr>
                <w:sz w:val="22"/>
              </w:rPr>
              <w:t>00</w:t>
            </w:r>
          </w:p>
        </w:tc>
        <w:tc>
          <w:tcPr>
            <w:tcW w:w="2050" w:type="dxa"/>
            <w:tcBorders>
              <w:top w:val="nil"/>
              <w:bottom w:val="nil"/>
            </w:tcBorders>
            <w:shd w:val="clear" w:color="auto" w:fill="auto"/>
          </w:tcPr>
          <w:p w14:paraId="6EC4F7E1" w14:textId="77777777" w:rsidR="008A6046" w:rsidRPr="00362402" w:rsidRDefault="008A6046" w:rsidP="00362402">
            <w:pPr>
              <w:spacing w:after="200"/>
              <w:ind w:firstLine="440"/>
              <w:jc w:val="center"/>
              <w:rPr>
                <w:sz w:val="22"/>
              </w:rPr>
            </w:pPr>
            <w:r w:rsidRPr="00362402">
              <w:rPr>
                <w:sz w:val="22"/>
              </w:rPr>
              <w:t>(01,0)</w:t>
            </w:r>
          </w:p>
        </w:tc>
      </w:tr>
      <w:tr w:rsidR="00362402" w14:paraId="18304B1A" w14:textId="77777777" w:rsidTr="007D6829">
        <w:tc>
          <w:tcPr>
            <w:tcW w:w="1228" w:type="dxa"/>
            <w:tcBorders>
              <w:top w:val="nil"/>
              <w:bottom w:val="nil"/>
            </w:tcBorders>
            <w:shd w:val="clear" w:color="auto" w:fill="auto"/>
          </w:tcPr>
          <w:p w14:paraId="1617FC17" w14:textId="77777777" w:rsidR="008A6046" w:rsidRPr="00362402" w:rsidRDefault="008A6046" w:rsidP="00362402">
            <w:pPr>
              <w:spacing w:after="200"/>
              <w:ind w:firstLine="440"/>
              <w:jc w:val="center"/>
              <w:rPr>
                <w:sz w:val="22"/>
              </w:rPr>
            </w:pPr>
            <w:r w:rsidRPr="00362402">
              <w:rPr>
                <w:sz w:val="22"/>
              </w:rPr>
              <w:t>4</w:t>
            </w:r>
          </w:p>
        </w:tc>
        <w:tc>
          <w:tcPr>
            <w:tcW w:w="1257" w:type="dxa"/>
            <w:tcBorders>
              <w:top w:val="nil"/>
              <w:bottom w:val="nil"/>
            </w:tcBorders>
            <w:shd w:val="clear" w:color="auto" w:fill="auto"/>
          </w:tcPr>
          <w:p w14:paraId="312EC923" w14:textId="77777777" w:rsidR="008A6046" w:rsidRPr="00362402" w:rsidRDefault="008A6046" w:rsidP="00362402">
            <w:pPr>
              <w:spacing w:after="200"/>
              <w:ind w:firstLine="440"/>
              <w:jc w:val="center"/>
              <w:rPr>
                <w:sz w:val="22"/>
              </w:rPr>
            </w:pPr>
            <w:r w:rsidRPr="00362402">
              <w:rPr>
                <w:sz w:val="22"/>
              </w:rPr>
              <w:t>10</w:t>
            </w:r>
          </w:p>
        </w:tc>
        <w:tc>
          <w:tcPr>
            <w:tcW w:w="2047" w:type="dxa"/>
            <w:tcBorders>
              <w:top w:val="nil"/>
              <w:bottom w:val="nil"/>
            </w:tcBorders>
            <w:shd w:val="clear" w:color="auto" w:fill="auto"/>
          </w:tcPr>
          <w:p w14:paraId="6AE701D4" w14:textId="77777777" w:rsidR="008A6046" w:rsidRPr="00362402" w:rsidRDefault="008A6046" w:rsidP="00362402">
            <w:pPr>
              <w:spacing w:after="200"/>
              <w:ind w:firstLine="440"/>
              <w:jc w:val="center"/>
              <w:rPr>
                <w:sz w:val="22"/>
              </w:rPr>
            </w:pPr>
            <w:r w:rsidRPr="00362402">
              <w:rPr>
                <w:sz w:val="22"/>
              </w:rPr>
              <w:t>(01,0)</w:t>
            </w:r>
          </w:p>
        </w:tc>
        <w:tc>
          <w:tcPr>
            <w:tcW w:w="1103" w:type="dxa"/>
            <w:tcBorders>
              <w:top w:val="nil"/>
              <w:bottom w:val="nil"/>
            </w:tcBorders>
            <w:shd w:val="clear" w:color="auto" w:fill="auto"/>
          </w:tcPr>
          <w:p w14:paraId="3B3E121C" w14:textId="77777777" w:rsidR="008A6046" w:rsidRPr="00362402" w:rsidRDefault="008A6046" w:rsidP="00362402">
            <w:pPr>
              <w:spacing w:after="200"/>
              <w:ind w:firstLine="440"/>
              <w:jc w:val="center"/>
              <w:rPr>
                <w:sz w:val="22"/>
              </w:rPr>
            </w:pPr>
            <w:r w:rsidRPr="00362402">
              <w:rPr>
                <w:sz w:val="22"/>
              </w:rPr>
              <w:t>5</w:t>
            </w:r>
          </w:p>
        </w:tc>
        <w:tc>
          <w:tcPr>
            <w:tcW w:w="1385" w:type="dxa"/>
            <w:tcBorders>
              <w:top w:val="nil"/>
              <w:bottom w:val="nil"/>
            </w:tcBorders>
            <w:shd w:val="clear" w:color="auto" w:fill="auto"/>
          </w:tcPr>
          <w:p w14:paraId="57498BD2" w14:textId="77777777" w:rsidR="008A6046" w:rsidRPr="00362402" w:rsidRDefault="008A6046" w:rsidP="00362402">
            <w:pPr>
              <w:spacing w:after="200"/>
              <w:ind w:firstLine="440"/>
              <w:jc w:val="center"/>
              <w:rPr>
                <w:sz w:val="22"/>
              </w:rPr>
            </w:pPr>
            <w:r w:rsidRPr="00362402">
              <w:rPr>
                <w:sz w:val="22"/>
              </w:rPr>
              <w:t>101</w:t>
            </w:r>
          </w:p>
        </w:tc>
        <w:tc>
          <w:tcPr>
            <w:tcW w:w="2050" w:type="dxa"/>
            <w:tcBorders>
              <w:top w:val="nil"/>
              <w:bottom w:val="nil"/>
            </w:tcBorders>
            <w:shd w:val="clear" w:color="auto" w:fill="auto"/>
          </w:tcPr>
          <w:p w14:paraId="3B85D45A" w14:textId="77777777" w:rsidR="008A6046" w:rsidRPr="00362402" w:rsidRDefault="008A6046" w:rsidP="00362402">
            <w:pPr>
              <w:spacing w:after="200"/>
              <w:ind w:firstLine="440"/>
              <w:jc w:val="center"/>
              <w:rPr>
                <w:sz w:val="22"/>
              </w:rPr>
            </w:pPr>
            <w:r w:rsidRPr="00362402">
              <w:rPr>
                <w:sz w:val="22"/>
              </w:rPr>
              <w:t>(100,1)</w:t>
            </w:r>
          </w:p>
        </w:tc>
      </w:tr>
      <w:tr w:rsidR="00362402" w14:paraId="4F2E97CA" w14:textId="77777777" w:rsidTr="007D6829">
        <w:tc>
          <w:tcPr>
            <w:tcW w:w="1228" w:type="dxa"/>
            <w:tcBorders>
              <w:top w:val="nil"/>
              <w:bottom w:val="nil"/>
            </w:tcBorders>
            <w:shd w:val="clear" w:color="auto" w:fill="auto"/>
          </w:tcPr>
          <w:p w14:paraId="0FBDE616" w14:textId="77777777" w:rsidR="008A6046" w:rsidRPr="00362402" w:rsidRDefault="008A6046" w:rsidP="00362402">
            <w:pPr>
              <w:spacing w:after="200"/>
              <w:ind w:firstLine="440"/>
              <w:jc w:val="center"/>
              <w:rPr>
                <w:sz w:val="22"/>
              </w:rPr>
            </w:pPr>
            <w:r w:rsidRPr="00362402">
              <w:rPr>
                <w:sz w:val="22"/>
              </w:rPr>
              <w:t>6</w:t>
            </w:r>
          </w:p>
        </w:tc>
        <w:tc>
          <w:tcPr>
            <w:tcW w:w="1257" w:type="dxa"/>
            <w:tcBorders>
              <w:top w:val="nil"/>
              <w:bottom w:val="nil"/>
            </w:tcBorders>
            <w:shd w:val="clear" w:color="auto" w:fill="auto"/>
          </w:tcPr>
          <w:p w14:paraId="033091F8" w14:textId="77777777" w:rsidR="008A6046" w:rsidRPr="00362402" w:rsidRDefault="008A6046" w:rsidP="00362402">
            <w:pPr>
              <w:spacing w:after="200"/>
              <w:ind w:firstLine="440"/>
              <w:jc w:val="center"/>
              <w:rPr>
                <w:sz w:val="22"/>
              </w:rPr>
            </w:pPr>
            <w:r w:rsidRPr="00362402">
              <w:rPr>
                <w:sz w:val="22"/>
              </w:rPr>
              <w:t>01</w:t>
            </w:r>
          </w:p>
        </w:tc>
        <w:tc>
          <w:tcPr>
            <w:tcW w:w="2047" w:type="dxa"/>
            <w:tcBorders>
              <w:top w:val="nil"/>
              <w:bottom w:val="nil"/>
            </w:tcBorders>
            <w:shd w:val="clear" w:color="auto" w:fill="auto"/>
          </w:tcPr>
          <w:p w14:paraId="795C7E81" w14:textId="77777777" w:rsidR="008A6046" w:rsidRPr="00362402" w:rsidRDefault="008A6046" w:rsidP="00362402">
            <w:pPr>
              <w:spacing w:after="200"/>
              <w:ind w:firstLine="440"/>
              <w:jc w:val="center"/>
              <w:rPr>
                <w:sz w:val="22"/>
              </w:rPr>
            </w:pPr>
            <w:r w:rsidRPr="00362402">
              <w:rPr>
                <w:sz w:val="22"/>
              </w:rPr>
              <w:t>(110,1)</w:t>
            </w:r>
          </w:p>
        </w:tc>
        <w:tc>
          <w:tcPr>
            <w:tcW w:w="1103" w:type="dxa"/>
            <w:tcBorders>
              <w:top w:val="nil"/>
              <w:bottom w:val="nil"/>
            </w:tcBorders>
            <w:shd w:val="clear" w:color="auto" w:fill="auto"/>
          </w:tcPr>
          <w:p w14:paraId="6C6E0988" w14:textId="77777777" w:rsidR="008A6046" w:rsidRPr="00362402" w:rsidRDefault="008A6046" w:rsidP="00362402">
            <w:pPr>
              <w:spacing w:after="200"/>
              <w:ind w:firstLine="440"/>
              <w:jc w:val="center"/>
              <w:rPr>
                <w:sz w:val="22"/>
              </w:rPr>
            </w:pPr>
            <w:r w:rsidRPr="00362402">
              <w:rPr>
                <w:sz w:val="22"/>
              </w:rPr>
              <w:t>7</w:t>
            </w:r>
          </w:p>
        </w:tc>
        <w:tc>
          <w:tcPr>
            <w:tcW w:w="1385" w:type="dxa"/>
            <w:tcBorders>
              <w:top w:val="nil"/>
              <w:bottom w:val="nil"/>
            </w:tcBorders>
            <w:shd w:val="clear" w:color="auto" w:fill="auto"/>
          </w:tcPr>
          <w:p w14:paraId="5470A21D" w14:textId="77777777" w:rsidR="008A6046" w:rsidRPr="00362402" w:rsidRDefault="008A6046" w:rsidP="00362402">
            <w:pPr>
              <w:spacing w:after="200"/>
              <w:ind w:firstLine="440"/>
              <w:jc w:val="center"/>
              <w:rPr>
                <w:sz w:val="22"/>
              </w:rPr>
            </w:pPr>
            <w:r w:rsidRPr="00362402">
              <w:rPr>
                <w:sz w:val="22"/>
              </w:rPr>
              <w:t>001</w:t>
            </w:r>
          </w:p>
        </w:tc>
        <w:tc>
          <w:tcPr>
            <w:tcW w:w="2050" w:type="dxa"/>
            <w:tcBorders>
              <w:top w:val="nil"/>
              <w:bottom w:val="nil"/>
            </w:tcBorders>
            <w:shd w:val="clear" w:color="auto" w:fill="auto"/>
          </w:tcPr>
          <w:p w14:paraId="0008082F" w14:textId="77777777" w:rsidR="008A6046" w:rsidRPr="00362402" w:rsidRDefault="008A6046" w:rsidP="00362402">
            <w:pPr>
              <w:spacing w:after="200"/>
              <w:ind w:firstLine="440"/>
              <w:jc w:val="center"/>
              <w:rPr>
                <w:sz w:val="22"/>
              </w:rPr>
            </w:pPr>
            <w:r w:rsidRPr="00362402">
              <w:rPr>
                <w:sz w:val="22"/>
              </w:rPr>
              <w:t>(101,1)</w:t>
            </w:r>
          </w:p>
        </w:tc>
      </w:tr>
      <w:tr w:rsidR="007D6829" w14:paraId="104139E1" w14:textId="3810E5B8" w:rsidTr="007D6829">
        <w:tc>
          <w:tcPr>
            <w:tcW w:w="1228" w:type="dxa"/>
            <w:tcBorders>
              <w:top w:val="nil"/>
            </w:tcBorders>
            <w:shd w:val="clear" w:color="auto" w:fill="auto"/>
          </w:tcPr>
          <w:p w14:paraId="4981FA5F" w14:textId="77777777" w:rsidR="007D6829" w:rsidRPr="00362402" w:rsidRDefault="007D6829" w:rsidP="00362402">
            <w:pPr>
              <w:spacing w:after="200"/>
              <w:ind w:firstLine="440"/>
              <w:jc w:val="center"/>
              <w:rPr>
                <w:sz w:val="22"/>
              </w:rPr>
            </w:pPr>
            <w:r w:rsidRPr="00362402">
              <w:rPr>
                <w:sz w:val="22"/>
              </w:rPr>
              <w:t>8</w:t>
            </w:r>
          </w:p>
        </w:tc>
        <w:tc>
          <w:tcPr>
            <w:tcW w:w="1257" w:type="dxa"/>
            <w:tcBorders>
              <w:top w:val="nil"/>
            </w:tcBorders>
            <w:shd w:val="clear" w:color="auto" w:fill="auto"/>
          </w:tcPr>
          <w:p w14:paraId="1A6EFBC3" w14:textId="77777777" w:rsidR="007D6829" w:rsidRPr="00362402" w:rsidRDefault="007D6829" w:rsidP="00362402">
            <w:pPr>
              <w:spacing w:after="200"/>
              <w:ind w:firstLine="440"/>
              <w:jc w:val="center"/>
              <w:rPr>
                <w:sz w:val="22"/>
              </w:rPr>
            </w:pPr>
            <w:r w:rsidRPr="00362402">
              <w:rPr>
                <w:sz w:val="22"/>
              </w:rPr>
              <w:t>11</w:t>
            </w:r>
          </w:p>
        </w:tc>
        <w:tc>
          <w:tcPr>
            <w:tcW w:w="2047" w:type="dxa"/>
            <w:tcBorders>
              <w:top w:val="nil"/>
            </w:tcBorders>
            <w:shd w:val="clear" w:color="auto" w:fill="auto"/>
          </w:tcPr>
          <w:p w14:paraId="2EBD14E0" w14:textId="77777777" w:rsidR="007D6829" w:rsidRPr="00362402" w:rsidRDefault="007D6829" w:rsidP="00362402">
            <w:pPr>
              <w:spacing w:after="200"/>
              <w:ind w:firstLine="440"/>
              <w:jc w:val="center"/>
              <w:rPr>
                <w:sz w:val="22"/>
              </w:rPr>
            </w:pPr>
            <w:r w:rsidRPr="00362402">
              <w:rPr>
                <w:sz w:val="22"/>
              </w:rPr>
              <w:t>(111,1)</w:t>
            </w:r>
          </w:p>
        </w:tc>
        <w:tc>
          <w:tcPr>
            <w:tcW w:w="1103" w:type="dxa"/>
            <w:tcBorders>
              <w:top w:val="nil"/>
            </w:tcBorders>
            <w:shd w:val="clear" w:color="auto" w:fill="auto"/>
          </w:tcPr>
          <w:p w14:paraId="26D68F39" w14:textId="77777777" w:rsidR="007D6829" w:rsidRPr="00362402" w:rsidRDefault="007D6829" w:rsidP="00362402">
            <w:pPr>
              <w:spacing w:after="200"/>
              <w:ind w:firstLine="440"/>
              <w:jc w:val="center"/>
              <w:rPr>
                <w:sz w:val="22"/>
              </w:rPr>
            </w:pPr>
          </w:p>
        </w:tc>
        <w:tc>
          <w:tcPr>
            <w:tcW w:w="1381" w:type="dxa"/>
            <w:tcBorders>
              <w:top w:val="nil"/>
            </w:tcBorders>
            <w:shd w:val="clear" w:color="auto" w:fill="auto"/>
          </w:tcPr>
          <w:p w14:paraId="7B49942A" w14:textId="77777777" w:rsidR="007D6829" w:rsidRPr="00362402" w:rsidRDefault="007D6829" w:rsidP="00362402">
            <w:pPr>
              <w:spacing w:after="200"/>
              <w:ind w:firstLine="440"/>
              <w:jc w:val="center"/>
              <w:rPr>
                <w:sz w:val="22"/>
              </w:rPr>
            </w:pPr>
          </w:p>
        </w:tc>
        <w:tc>
          <w:tcPr>
            <w:tcW w:w="2054" w:type="dxa"/>
            <w:tcBorders>
              <w:top w:val="nil"/>
            </w:tcBorders>
            <w:shd w:val="clear" w:color="auto" w:fill="auto"/>
          </w:tcPr>
          <w:p w14:paraId="18C29770" w14:textId="77777777" w:rsidR="007D6829" w:rsidRPr="00362402" w:rsidRDefault="007D6829" w:rsidP="00362402">
            <w:pPr>
              <w:spacing w:after="200"/>
              <w:ind w:firstLine="440"/>
              <w:jc w:val="center"/>
              <w:rPr>
                <w:sz w:val="22"/>
              </w:rPr>
            </w:pPr>
          </w:p>
        </w:tc>
      </w:tr>
    </w:tbl>
    <w:p w14:paraId="31561ABF" w14:textId="77777777" w:rsidR="008A6046" w:rsidRPr="00000C84" w:rsidRDefault="008A6046" w:rsidP="008A6046">
      <w:pPr>
        <w:spacing w:after="200"/>
        <w:ind w:firstLine="440"/>
        <w:rPr>
          <w:sz w:val="22"/>
        </w:rPr>
      </w:pPr>
    </w:p>
    <w:p w14:paraId="4F4CD918" w14:textId="77777777" w:rsidR="008A6046" w:rsidRPr="00615396" w:rsidRDefault="008A6046" w:rsidP="008A6046">
      <w:pPr>
        <w:tabs>
          <w:tab w:val="center" w:pos="4800"/>
          <w:tab w:val="right" w:pos="9500"/>
        </w:tabs>
        <w:rPr>
          <w:szCs w:val="24"/>
          <w:lang w:eastAsia="zh-CN"/>
        </w:rPr>
      </w:pPr>
      <w:r w:rsidRPr="00710717">
        <w:rPr>
          <w:rFonts w:hint="eastAsia"/>
          <w:szCs w:val="24"/>
          <w:lang w:eastAsia="zh-CN"/>
        </w:rPr>
        <w:t>对于传统的</w:t>
      </w:r>
      <w:r w:rsidRPr="00710717">
        <w:rPr>
          <w:szCs w:val="24"/>
          <w:lang w:eastAsia="zh-CN"/>
        </w:rPr>
        <w:t>LZW</w:t>
      </w:r>
      <w:r w:rsidRPr="00710717">
        <w:rPr>
          <w:rFonts w:hint="eastAsia"/>
          <w:szCs w:val="24"/>
          <w:lang w:eastAsia="zh-CN"/>
        </w:rPr>
        <w:t>编码，编码字典显示在表</w:t>
      </w:r>
      <w:r w:rsidRPr="00710717">
        <w:rPr>
          <w:szCs w:val="24"/>
          <w:lang w:eastAsia="zh-CN"/>
        </w:rPr>
        <w:t>2</w:t>
      </w:r>
      <w:r w:rsidRPr="00710717">
        <w:rPr>
          <w:rFonts w:hint="eastAsia"/>
          <w:szCs w:val="24"/>
          <w:lang w:eastAsia="zh-CN"/>
        </w:rPr>
        <w:t>中。索引号范围从</w:t>
      </w:r>
      <w:r w:rsidRPr="00710717">
        <w:rPr>
          <w:szCs w:val="24"/>
          <w:lang w:eastAsia="zh-CN"/>
        </w:rPr>
        <w:t>0</w:t>
      </w:r>
      <w:r w:rsidRPr="00710717">
        <w:rPr>
          <w:rFonts w:hint="eastAsia"/>
          <w:szCs w:val="24"/>
          <w:lang w:eastAsia="zh-CN"/>
        </w:rPr>
        <w:t>到</w:t>
      </w:r>
      <w:r w:rsidRPr="00710717">
        <w:rPr>
          <w:szCs w:val="24"/>
          <w:lang w:eastAsia="zh-CN"/>
        </w:rPr>
        <w:t>4</w:t>
      </w:r>
      <w:r w:rsidRPr="00710717">
        <w:rPr>
          <w:rFonts w:hint="eastAsia"/>
          <w:szCs w:val="24"/>
          <w:lang w:eastAsia="zh-CN"/>
        </w:rPr>
        <w:t>，这需要至少</w:t>
      </w:r>
      <w:r w:rsidRPr="00710717">
        <w:rPr>
          <w:szCs w:val="24"/>
          <w:lang w:eastAsia="zh-CN"/>
        </w:rPr>
        <w:t>3</w:t>
      </w:r>
      <w:r w:rsidRPr="00710717">
        <w:rPr>
          <w:rFonts w:hint="eastAsia"/>
          <w:szCs w:val="24"/>
          <w:lang w:eastAsia="zh-CN"/>
        </w:rPr>
        <w:t>位来表示每个数字。传统</w:t>
      </w:r>
      <w:r w:rsidRPr="00710717">
        <w:rPr>
          <w:szCs w:val="24"/>
          <w:lang w:eastAsia="zh-CN"/>
        </w:rPr>
        <w:t>LZW</w:t>
      </w:r>
      <w:r w:rsidRPr="00710717">
        <w:rPr>
          <w:rFonts w:hint="eastAsia"/>
          <w:szCs w:val="24"/>
          <w:lang w:eastAsia="zh-CN"/>
        </w:rPr>
        <w:t>的编码信息的总长度至少为</w:t>
      </w:r>
      <w:r w:rsidRPr="00710717">
        <w:rPr>
          <w:szCs w:val="24"/>
          <w:lang w:eastAsia="zh-CN"/>
        </w:rPr>
        <w:t>32</w:t>
      </w:r>
      <w:r w:rsidRPr="00710717">
        <w:rPr>
          <w:rFonts w:hint="eastAsia"/>
          <w:szCs w:val="24"/>
          <w:lang w:eastAsia="zh-CN"/>
        </w:rPr>
        <w:t>位</w:t>
      </w:r>
      <w:r w:rsidRPr="00615396">
        <w:rPr>
          <w:noProof/>
          <w:szCs w:val="24"/>
          <w:lang w:eastAsia="zh-CN"/>
        </w:rPr>
        <w:t>(</w:t>
      </w:r>
      <w:r w:rsidRPr="0066662B">
        <w:rPr>
          <w:noProof/>
          <w:szCs w:val="24"/>
        </w:rPr>
        <w:fldChar w:fldCharType="begin"/>
      </w:r>
      <w:r w:rsidRPr="00710717">
        <w:rPr>
          <w:noProof/>
          <w:szCs w:val="24"/>
          <w:lang w:eastAsia="zh-CN"/>
        </w:rPr>
        <w:instrText xml:space="preserve"> QUOTE </w:instrText>
      </w:r>
      <w:r w:rsidR="00A3404B">
        <w:rPr>
          <w:noProof/>
          <w:position w:val="-14"/>
          <w:szCs w:val="24"/>
        </w:rPr>
        <w:pict w14:anchorId="44ADB991">
          <v:shape id="_x0000_i1373" type="#_x0000_t75" alt="" style="width:87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38AB&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F238AB&quot; wsp:rsidP=&quot;00F238AB&quot;&gt;&lt;m:oMathPara&gt;&lt;m:oMath&gt;&lt;m:r&gt;&lt;m:rPr&gt;&lt;m:sty m:val=&quot;p&quot;/&gt;&lt;/m:rPr&gt;&lt;w:rPr&gt;&lt;w:rFonts w:ascii=&quot;Cambria Math&quot; w:h-ansi=&quot;Cambria Math&quot;/&gt;&lt;wx:font wx:val=&quot;Cambria Math&quot;/&gt;&lt;w:noProof/&gt;&lt;/w:rPr&gt;&lt;m:t&gt;(3+1)_8=32&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64" o:title="" chromakey="white"/>
          </v:shape>
        </w:pict>
      </w:r>
      <w:r w:rsidRPr="00710717">
        <w:rPr>
          <w:noProof/>
          <w:szCs w:val="24"/>
          <w:lang w:eastAsia="zh-CN"/>
        </w:rPr>
        <w:instrText xml:space="preserve"> </w:instrText>
      </w:r>
      <w:r w:rsidRPr="0066662B">
        <w:rPr>
          <w:noProof/>
          <w:szCs w:val="24"/>
        </w:rPr>
        <w:fldChar w:fldCharType="separate"/>
      </w:r>
      <w:r w:rsidR="00A3404B">
        <w:rPr>
          <w:noProof/>
          <w:position w:val="-14"/>
          <w:szCs w:val="24"/>
        </w:rPr>
        <w:pict w14:anchorId="69226C30">
          <v:shape id="_x0000_i1374" type="#_x0000_t75" alt="" style="width:87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38AB&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F238AB&quot; wsp:rsidP=&quot;00F238AB&quot;&gt;&lt;m:oMathPara&gt;&lt;m:oMath&gt;&lt;m:r&gt;&lt;m:rPr&gt;&lt;m:sty m:val=&quot;p&quot;/&gt;&lt;/m:rPr&gt;&lt;w:rPr&gt;&lt;w:rFonts w:ascii=&quot;Cambria Math&quot; w:h-ansi=&quot;Cambria Math&quot;/&gt;&lt;wx:font wx:val=&quot;Cambria Math&quot;/&gt;&lt;w:noProof/&gt;&lt;/w:rPr&gt;&lt;m:t&gt;(3+1)_8=32&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64" o:title="" chromakey="white"/>
          </v:shape>
        </w:pict>
      </w:r>
      <w:r w:rsidRPr="0066662B">
        <w:rPr>
          <w:noProof/>
          <w:szCs w:val="24"/>
        </w:rPr>
        <w:fldChar w:fldCharType="end"/>
      </w:r>
      <w:r w:rsidRPr="00615396">
        <w:rPr>
          <w:noProof/>
          <w:szCs w:val="24"/>
          <w:lang w:eastAsia="zh-CN"/>
        </w:rPr>
        <w:t>))</w:t>
      </w:r>
      <w:r w:rsidRPr="00710717">
        <w:rPr>
          <w:rFonts w:hint="eastAsia"/>
          <w:szCs w:val="24"/>
          <w:lang w:eastAsia="zh-CN"/>
        </w:rPr>
        <w:t>。然而，增强的</w:t>
      </w:r>
      <w:r w:rsidRPr="00710717">
        <w:rPr>
          <w:szCs w:val="24"/>
          <w:lang w:eastAsia="zh-CN"/>
        </w:rPr>
        <w:t>LZW</w:t>
      </w:r>
      <w:r w:rsidRPr="00710717">
        <w:rPr>
          <w:rFonts w:hint="eastAsia"/>
          <w:szCs w:val="24"/>
          <w:lang w:eastAsia="zh-CN"/>
        </w:rPr>
        <w:t>总共需要</w:t>
      </w:r>
      <w:r w:rsidRPr="00710717">
        <w:rPr>
          <w:szCs w:val="24"/>
          <w:lang w:eastAsia="zh-CN"/>
        </w:rPr>
        <w:t>28</w:t>
      </w:r>
      <w:r w:rsidRPr="00710717">
        <w:rPr>
          <w:rFonts w:hint="eastAsia"/>
          <w:szCs w:val="24"/>
          <w:lang w:eastAsia="zh-CN"/>
        </w:rPr>
        <w:t>位来携带这些信息。编码的比特串显示如下：</w:t>
      </w:r>
    </w:p>
    <w:p w14:paraId="5231410A" w14:textId="77777777" w:rsidR="008A6046" w:rsidRPr="00615396" w:rsidRDefault="00A3404B" w:rsidP="008A6046">
      <w:pPr>
        <w:tabs>
          <w:tab w:val="center" w:pos="4800"/>
          <w:tab w:val="right" w:pos="9500"/>
        </w:tabs>
        <w:jc w:val="center"/>
        <w:rPr>
          <w:noProof/>
          <w:szCs w:val="24"/>
        </w:rPr>
      </w:pPr>
      <w:r>
        <w:rPr>
          <w:noProof/>
          <w:szCs w:val="24"/>
        </w:rPr>
        <w:pict w14:anchorId="47B80816">
          <v:shape id="_x0000_i1375" type="#_x0000_t75" alt="" style="width:187.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1A4F&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Pr=&quot;00A91A4F&quot; wsp:rsidRDefault=&quot;00A91A4F&quot; wsp:rsidP=&quot;00A91A4F&quot;&gt;&lt;m:oMathPara&gt;&lt;m:oMath&gt;&lt;m:r&gt;&lt;m:rPr&gt;&lt;m:sty m:val=&quot;p&quot;/&gt;&lt;/m:rPr&gt;&lt;w:rPr&gt;&lt;w:rFonts w:ascii=&quot;Cambria Math&quot; w:h-ansi=&quot;Cambria Math&quot;/&gt;&lt;wx:font wx:val=&quot;Cambria Math&quot;/&gt;&lt;w:noProof/&gt;&lt;/w:rPr&gt;&lt;m:t&gt;0000010100101001110110111111&lt;/m:t&gt;&lt;/m:r&gt;&lt;/m:oMath&gt;&lt;/m:oMathPara&gt;&lt;/w:p&gt;&lt;w:sectPr wsp:rsidR=&quot;00000000&quot; wsp:rsidRPr=&quot;00A91A4F&quot;&gt;&lt;w:pgSz w:w=&quot;12240&quot; w:h=&quot;15840&quot;/&gt;&lt;w:pgMar w:top=&quot;1440&quot; w:right=&quot;1800&quot; w:bottom=&quot;1440&quot; w:left=&quot;1800&quot; w:header=&quot;720&quot; w:footer=&quot;720&quot; w:gutter=&quot;0&quot;/&gt;&lt;w:cols w:space=&quot;720&quot;/&gt;&lt;/w:sectPr&gt;&lt;/wx:sect&gt;&lt;/w:body&gt;&lt;/w:wordDocument&gt;">
            <v:imagedata r:id="rId165" o:title="" chromakey="white"/>
          </v:shape>
        </w:pict>
      </w:r>
    </w:p>
    <w:p w14:paraId="4698F5DF" w14:textId="77777777" w:rsidR="005C2DCE" w:rsidRPr="00710717" w:rsidRDefault="008A6046" w:rsidP="005C2DCE">
      <w:pPr>
        <w:spacing w:after="200"/>
        <w:rPr>
          <w:szCs w:val="24"/>
          <w:lang w:eastAsia="zh-CN"/>
        </w:rPr>
      </w:pPr>
      <w:r w:rsidRPr="00710717">
        <w:rPr>
          <w:rFonts w:hint="eastAsia"/>
          <w:szCs w:val="24"/>
          <w:lang w:eastAsia="zh-CN"/>
        </w:rPr>
        <w:t>令人困惑的是，因为这个所谓的数据压缩算法需要</w:t>
      </w:r>
      <w:r w:rsidRPr="00710717">
        <w:rPr>
          <w:szCs w:val="24"/>
          <w:lang w:eastAsia="zh-CN"/>
        </w:rPr>
        <w:t>28</w:t>
      </w:r>
      <w:r w:rsidRPr="00710717">
        <w:rPr>
          <w:rFonts w:hint="eastAsia"/>
          <w:szCs w:val="24"/>
          <w:lang w:eastAsia="zh-CN"/>
        </w:rPr>
        <w:t>位来携带一个</w:t>
      </w:r>
      <w:r w:rsidRPr="00710717">
        <w:rPr>
          <w:szCs w:val="24"/>
          <w:lang w:eastAsia="zh-CN"/>
        </w:rPr>
        <w:t>16</w:t>
      </w:r>
      <w:r w:rsidRPr="00710717">
        <w:rPr>
          <w:rFonts w:hint="eastAsia"/>
          <w:szCs w:val="24"/>
          <w:lang w:eastAsia="zh-CN"/>
        </w:rPr>
        <w:t>位的字符串。这里有必要提到，</w:t>
      </w:r>
      <w:r w:rsidRPr="00710717">
        <w:rPr>
          <w:szCs w:val="24"/>
          <w:lang w:eastAsia="zh-CN"/>
        </w:rPr>
        <w:t>LZW</w:t>
      </w:r>
      <w:r w:rsidRPr="00710717">
        <w:rPr>
          <w:rFonts w:hint="eastAsia"/>
          <w:szCs w:val="24"/>
          <w:lang w:eastAsia="zh-CN"/>
        </w:rPr>
        <w:t>在处理大量数据时性能更好。</w:t>
      </w:r>
    </w:p>
    <w:p w14:paraId="751D52A9" w14:textId="77777777" w:rsidR="008A6046" w:rsidRPr="00710717" w:rsidRDefault="00E65DA8" w:rsidP="00710717">
      <w:pPr>
        <w:pStyle w:val="3"/>
        <w:spacing w:before="120"/>
        <w:rPr>
          <w:lang w:eastAsia="zh-CN"/>
        </w:rPr>
      </w:pPr>
      <w:bookmarkStart w:id="167" w:name="_Toc517963810"/>
      <w:bookmarkStart w:id="168" w:name="_Toc518474544"/>
      <w:r w:rsidRPr="00710717">
        <w:rPr>
          <w:lang w:eastAsia="zh-CN"/>
        </w:rPr>
        <w:lastRenderedPageBreak/>
        <w:t>3.3.4</w:t>
      </w:r>
      <w:r>
        <w:rPr>
          <w:lang w:eastAsia="zh-CN"/>
        </w:rPr>
        <w:t xml:space="preserve"> </w:t>
      </w:r>
      <w:r w:rsidR="008A6046" w:rsidRPr="00710717">
        <w:rPr>
          <w:lang w:eastAsia="zh-CN"/>
        </w:rPr>
        <w:t xml:space="preserve"> </w:t>
      </w:r>
      <w:r w:rsidR="008A6046" w:rsidRPr="00710717">
        <w:rPr>
          <w:rFonts w:hint="eastAsia"/>
          <w:lang w:eastAsia="zh-CN"/>
        </w:rPr>
        <w:t>解码</w:t>
      </w:r>
      <w:bookmarkEnd w:id="167"/>
      <w:bookmarkEnd w:id="168"/>
    </w:p>
    <w:p w14:paraId="00F917C2" w14:textId="77777777" w:rsidR="008A6046" w:rsidRPr="00710717" w:rsidRDefault="008A6046" w:rsidP="008A6046">
      <w:pPr>
        <w:spacing w:after="200"/>
        <w:rPr>
          <w:lang w:eastAsia="zh-CN"/>
        </w:rPr>
      </w:pPr>
      <w:r w:rsidRPr="00710717">
        <w:rPr>
          <w:rFonts w:hint="eastAsia"/>
          <w:lang w:eastAsia="zh-CN"/>
        </w:rPr>
        <w:t>解码部分更容易描述，因为它简单地反转了编码过程。在发送编码数据之后，接收器使用如下所示的算法对接收到的比特串</w:t>
      </w:r>
      <w:r w:rsidRPr="00710717">
        <w:fldChar w:fldCharType="begin"/>
      </w:r>
      <w:r w:rsidRPr="00710717">
        <w:rPr>
          <w:lang w:eastAsia="zh-CN"/>
        </w:rPr>
        <w:instrText xml:space="preserve"> QUOTE </w:instrText>
      </w:r>
      <w:r w:rsidR="00A3404B">
        <w:rPr>
          <w:noProof/>
          <w:position w:val="-14"/>
          <w:sz w:val="28"/>
        </w:rPr>
        <w:pict w14:anchorId="59A99C82">
          <v:shape id="_x0000_i1376" type="#_x0000_t75" alt="" style="width:10.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C12&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B40C12&quot; wsp:rsidP=&quot;00B40C12&quot;&gt;&lt;m:oMathPara&gt;&lt;m:oMath&gt;&lt;m:r&gt;&lt;w:rPr&gt;&lt;w:rFonts w:ascii=&quot;Cambria Math&quot; w:h-ansi=&quot;Cambria Math&quot;/&gt;&lt;wx:font wx:val=&quot;Cambria Math&quot;/&gt;&lt;w:i/&gt;&lt;w:noProof/&gt;&lt;/w:rPr&gt;&lt;m:t&gt;R&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66" o:title="" chromakey="white"/>
          </v:shape>
        </w:pict>
      </w:r>
      <w:r w:rsidRPr="00710717">
        <w:rPr>
          <w:lang w:eastAsia="zh-CN"/>
        </w:rPr>
        <w:instrText xml:space="preserve"> </w:instrText>
      </w:r>
      <w:r w:rsidRPr="00710717">
        <w:fldChar w:fldCharType="separate"/>
      </w:r>
      <w:r w:rsidR="00A3404B">
        <w:rPr>
          <w:noProof/>
          <w:position w:val="-14"/>
          <w:sz w:val="28"/>
        </w:rPr>
        <w:pict w14:anchorId="0196462E">
          <v:shape id="_x0000_i1377" type="#_x0000_t75" alt="" style="width:10.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C12&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B40C12&quot; wsp:rsidP=&quot;00B40C12&quot;&gt;&lt;m:oMathPara&gt;&lt;m:oMath&gt;&lt;m:r&gt;&lt;w:rPr&gt;&lt;w:rFonts w:ascii=&quot;Cambria Math&quot; w:h-ansi=&quot;Cambria Math&quot;/&gt;&lt;wx:font wx:val=&quot;Cambria Math&quot;/&gt;&lt;w:i/&gt;&lt;w:noProof/&gt;&lt;/w:rPr&gt;&lt;m:t&gt;R&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66" o:title="" chromakey="white"/>
          </v:shape>
        </w:pict>
      </w:r>
      <w:r w:rsidRPr="00710717">
        <w:fldChar w:fldCharType="end"/>
      </w:r>
      <w:r w:rsidRPr="00710717">
        <w:rPr>
          <w:rFonts w:hint="eastAsia"/>
          <w:lang w:eastAsia="zh-CN"/>
        </w:rPr>
        <w:t>进行解码：</w:t>
      </w:r>
    </w:p>
    <w:p w14:paraId="6F11126A" w14:textId="77777777" w:rsidR="008A6046" w:rsidRPr="00710717" w:rsidRDefault="008A6046" w:rsidP="008A6046">
      <w:pPr>
        <w:spacing w:after="200"/>
        <w:rPr>
          <w:lang w:eastAsia="zh-CN"/>
        </w:rPr>
      </w:pPr>
      <w:r w:rsidRPr="00710717">
        <w:rPr>
          <w:lang w:eastAsia="zh-CN"/>
        </w:rPr>
        <w:t xml:space="preserve">E1. </w:t>
      </w:r>
      <w:r w:rsidRPr="00710717">
        <w:rPr>
          <w:rFonts w:hint="eastAsia"/>
          <w:lang w:eastAsia="zh-CN"/>
        </w:rPr>
        <w:t>用霍夫曼树从</w:t>
      </w:r>
      <w:r w:rsidRPr="00710717">
        <w:fldChar w:fldCharType="begin"/>
      </w:r>
      <w:r w:rsidRPr="00710717">
        <w:rPr>
          <w:lang w:eastAsia="zh-CN"/>
        </w:rPr>
        <w:instrText xml:space="preserve"> QUOTE </w:instrText>
      </w:r>
      <w:r w:rsidR="00A3404B">
        <w:rPr>
          <w:noProof/>
          <w:position w:val="-14"/>
          <w:sz w:val="28"/>
        </w:rPr>
        <w:pict w14:anchorId="14729217">
          <v:shape id="_x0000_i1378" type="#_x0000_t75" alt="" style="width:10.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94BE7&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F94BE7&quot; wsp:rsidP=&quot;00F94BE7&quot;&gt;&lt;m:oMathPara&gt;&lt;m:oMath&gt;&lt;m:r&gt;&lt;w:rPr&gt;&lt;w:rFonts w:ascii=&quot;Cambria Math&quot; w:h-ansi=&quot;Cambria Math&quot;/&gt;&lt;wx:font wx:val=&quot;Cambria Math&quot;/&gt;&lt;w:i/&gt;&lt;w:noProof/&gt;&lt;/w:rPr&gt;&lt;m:t&gt;R&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66" o:title="" chromakey="white"/>
          </v:shape>
        </w:pict>
      </w:r>
      <w:r w:rsidRPr="00710717">
        <w:rPr>
          <w:lang w:eastAsia="zh-CN"/>
        </w:rPr>
        <w:instrText xml:space="preserve"> </w:instrText>
      </w:r>
      <w:r w:rsidRPr="00710717">
        <w:fldChar w:fldCharType="separate"/>
      </w:r>
      <w:r w:rsidR="00A3404B">
        <w:rPr>
          <w:noProof/>
          <w:position w:val="-14"/>
          <w:sz w:val="28"/>
        </w:rPr>
        <w:pict w14:anchorId="74C3D2DA">
          <v:shape id="_x0000_i1379" type="#_x0000_t75" alt="" style="width:10.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94BE7&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F94BE7&quot; wsp:rsidP=&quot;00F94BE7&quot;&gt;&lt;m:oMathPara&gt;&lt;m:oMath&gt;&lt;m:r&gt;&lt;w:rPr&gt;&lt;w:rFonts w:ascii=&quot;Cambria Math&quot; w:h-ansi=&quot;Cambria Math&quot;/&gt;&lt;wx:font wx:val=&quot;Cambria Math&quot;/&gt;&lt;w:i/&gt;&lt;w:noProof/&gt;&lt;/w:rPr&gt;&lt;m:t&gt;R&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66" o:title="" chromakey="white"/>
          </v:shape>
        </w:pict>
      </w:r>
      <w:r w:rsidRPr="00710717">
        <w:fldChar w:fldCharType="end"/>
      </w:r>
      <w:r w:rsidRPr="00710717">
        <w:rPr>
          <w:rFonts w:hint="eastAsia"/>
          <w:lang w:eastAsia="zh-CN"/>
        </w:rPr>
        <w:t>中挑选一个代码字，对其进行解码。设</w:t>
      </w:r>
      <w:r w:rsidRPr="00710717">
        <w:rPr>
          <w:lang w:eastAsia="zh-CN"/>
        </w:rPr>
        <w:t>a</w:t>
      </w:r>
      <w:r w:rsidRPr="00710717">
        <w:rPr>
          <w:rFonts w:hint="eastAsia"/>
          <w:lang w:eastAsia="zh-CN"/>
        </w:rPr>
        <w:t>是解码信息。然后从</w:t>
      </w:r>
      <w:r w:rsidRPr="00710717">
        <w:fldChar w:fldCharType="begin"/>
      </w:r>
      <w:r w:rsidRPr="00710717">
        <w:rPr>
          <w:lang w:eastAsia="zh-CN"/>
        </w:rPr>
        <w:instrText xml:space="preserve"> QUOTE </w:instrText>
      </w:r>
      <w:r w:rsidR="00A3404B">
        <w:rPr>
          <w:noProof/>
          <w:position w:val="-14"/>
          <w:sz w:val="28"/>
        </w:rPr>
        <w:pict w14:anchorId="6BE361F8">
          <v:shape id="_x0000_i1380" type="#_x0000_t75" alt="" style="width:10.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26E9F&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F26E9F&quot; wsp:rsidP=&quot;00F26E9F&quot;&gt;&lt;m:oMathPara&gt;&lt;m:oMath&gt;&lt;m:r&gt;&lt;w:rPr&gt;&lt;w:rFonts w:ascii=&quot;Cambria Math&quot; w:h-ansi=&quot;Cambria Math&quot;/&gt;&lt;wx:font wx:val=&quot;Cambria Math&quot;/&gt;&lt;w:i/&gt;&lt;w:noProof/&gt;&lt;/w:rPr&gt;&lt;m:t&gt; R&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67" o:title="" chromakey="white"/>
          </v:shape>
        </w:pict>
      </w:r>
      <w:r w:rsidRPr="00710717">
        <w:rPr>
          <w:lang w:eastAsia="zh-CN"/>
        </w:rPr>
        <w:instrText xml:space="preserve"> </w:instrText>
      </w:r>
      <w:r w:rsidRPr="00710717">
        <w:fldChar w:fldCharType="separate"/>
      </w:r>
      <w:r w:rsidR="00A3404B">
        <w:rPr>
          <w:noProof/>
          <w:position w:val="-14"/>
          <w:sz w:val="28"/>
        </w:rPr>
        <w:pict w14:anchorId="49B62681">
          <v:shape id="_x0000_i1381" type="#_x0000_t75" alt="" style="width:10.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26E9F&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F26E9F&quot; wsp:rsidP=&quot;00F26E9F&quot;&gt;&lt;m:oMathPara&gt;&lt;m:oMath&gt;&lt;m:r&gt;&lt;w:rPr&gt;&lt;w:rFonts w:ascii=&quot;Cambria Math&quot; w:h-ansi=&quot;Cambria Math&quot;/&gt;&lt;wx:font wx:val=&quot;Cambria Math&quot;/&gt;&lt;w:i/&gt;&lt;w:noProof/&gt;&lt;/w:rPr&gt;&lt;m:t&gt; R&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67" o:title="" chromakey="white"/>
          </v:shape>
        </w:pict>
      </w:r>
      <w:r w:rsidRPr="00710717">
        <w:fldChar w:fldCharType="end"/>
      </w:r>
      <w:r w:rsidRPr="00710717">
        <w:rPr>
          <w:rFonts w:hint="eastAsia"/>
          <w:lang w:eastAsia="zh-CN"/>
        </w:rPr>
        <w:t>中删除代码字。</w:t>
      </w:r>
    </w:p>
    <w:p w14:paraId="7CFC5B66" w14:textId="77777777" w:rsidR="008A6046" w:rsidRPr="00710717" w:rsidRDefault="008A6046" w:rsidP="008A6046">
      <w:pPr>
        <w:spacing w:after="200"/>
        <w:rPr>
          <w:lang w:eastAsia="zh-CN"/>
        </w:rPr>
      </w:pPr>
      <w:r w:rsidRPr="00710717">
        <w:rPr>
          <w:lang w:eastAsia="zh-CN"/>
        </w:rPr>
        <w:t xml:space="preserve">E2. </w:t>
      </w:r>
      <w:r w:rsidRPr="00710717">
        <w:rPr>
          <w:rFonts w:hint="eastAsia"/>
          <w:lang w:eastAsia="zh-CN"/>
        </w:rPr>
        <w:t>从</w:t>
      </w:r>
      <w:r w:rsidRPr="00710717">
        <w:fldChar w:fldCharType="begin"/>
      </w:r>
      <w:r w:rsidRPr="00710717">
        <w:rPr>
          <w:lang w:eastAsia="zh-CN"/>
        </w:rPr>
        <w:instrText xml:space="preserve"> QUOTE </w:instrText>
      </w:r>
      <w:r w:rsidR="00A3404B">
        <w:rPr>
          <w:noProof/>
          <w:position w:val="-14"/>
          <w:sz w:val="28"/>
        </w:rPr>
        <w:pict w14:anchorId="4F982727">
          <v:shape id="_x0000_i1382" type="#_x0000_t75" alt="" style="width:10.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0148&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4F0148&quot; wsp:rsidP=&quot;004F0148&quot;&gt;&lt;m:oMathPara&gt;&lt;m:oMath&gt;&lt;m:r&gt;&lt;w:rPr&gt;&lt;w:rFonts w:ascii=&quot;Cambria Math&quot; w:h-ansi=&quot;Cambria Math&quot;/&gt;&lt;wx:font wx:val=&quot;Cambria Math&quot;/&gt;&lt;w:i/&gt;&lt;w:noProof/&gt;&lt;/w:rPr&gt;&lt;m:t&gt;R&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66" o:title="" chromakey="white"/>
          </v:shape>
        </w:pict>
      </w:r>
      <w:r w:rsidRPr="00710717">
        <w:rPr>
          <w:lang w:eastAsia="zh-CN"/>
        </w:rPr>
        <w:instrText xml:space="preserve"> </w:instrText>
      </w:r>
      <w:r w:rsidRPr="00710717">
        <w:fldChar w:fldCharType="separate"/>
      </w:r>
      <w:r w:rsidR="00A3404B">
        <w:rPr>
          <w:noProof/>
          <w:position w:val="-14"/>
          <w:sz w:val="28"/>
        </w:rPr>
        <w:pict w14:anchorId="5A01C20A">
          <v:shape id="_x0000_i1383" type="#_x0000_t75" alt="" style="width:10.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0148&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4F0148&quot; wsp:rsidP=&quot;004F0148&quot;&gt;&lt;m:oMathPara&gt;&lt;m:oMath&gt;&lt;m:r&gt;&lt;w:rPr&gt;&lt;w:rFonts w:ascii=&quot;Cambria Math&quot; w:h-ansi=&quot;Cambria Math&quot;/&gt;&lt;wx:font wx:val=&quot;Cambria Math&quot;/&gt;&lt;w:i/&gt;&lt;w:noProof/&gt;&lt;/w:rPr&gt;&lt;m:t&gt;R&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66" o:title="" chromakey="white"/>
          </v:shape>
        </w:pict>
      </w:r>
      <w:r w:rsidRPr="00710717">
        <w:fldChar w:fldCharType="end"/>
      </w:r>
      <w:r w:rsidRPr="00710717">
        <w:rPr>
          <w:rFonts w:hint="eastAsia"/>
          <w:lang w:eastAsia="zh-CN"/>
        </w:rPr>
        <w:t>中提取一个位并将其表示为</w:t>
      </w:r>
      <w:r w:rsidRPr="00710717">
        <w:fldChar w:fldCharType="begin"/>
      </w:r>
      <w:r w:rsidRPr="00710717">
        <w:rPr>
          <w:lang w:eastAsia="zh-CN"/>
        </w:rPr>
        <w:instrText xml:space="preserve"> QUOTE </w:instrText>
      </w:r>
      <w:r w:rsidR="00A3404B">
        <w:rPr>
          <w:noProof/>
          <w:position w:val="-14"/>
          <w:sz w:val="28"/>
        </w:rPr>
        <w:pict w14:anchorId="616F64BF">
          <v:shape id="_x0000_i1384" type="#_x0000_t75" alt="" style="width:8.2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B7109&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3B7109&quot; wsp:rsidP=&quot;003B7109&quot;&gt;&lt;m:oMathPara&gt;&lt;m:oMath&gt;&lt;m:r&gt;&lt;w:rPr&gt;&lt;w:rFonts w:ascii=&quot;Cambria Math&quot; w:h-ansi=&quot;Cambria Math&quot;/&gt;&lt;wx:font wx:val=&quot;Cambria Math&quot;/&gt;&lt;w:i/&gt;&lt;w:noProof/&gt;&lt;/w:rPr&gt;&lt;m:t&gt;b&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60" o:title="" chromakey="white"/>
          </v:shape>
        </w:pict>
      </w:r>
      <w:r w:rsidRPr="00710717">
        <w:rPr>
          <w:lang w:eastAsia="zh-CN"/>
        </w:rPr>
        <w:instrText xml:space="preserve"> </w:instrText>
      </w:r>
      <w:r w:rsidRPr="00710717">
        <w:fldChar w:fldCharType="separate"/>
      </w:r>
      <w:r w:rsidR="00A3404B">
        <w:rPr>
          <w:noProof/>
          <w:position w:val="-14"/>
          <w:sz w:val="28"/>
        </w:rPr>
        <w:pict w14:anchorId="56F61165">
          <v:shape id="_x0000_i1385" type="#_x0000_t75" alt="" style="width:8.2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B7109&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3B7109&quot; wsp:rsidP=&quot;003B7109&quot;&gt;&lt;m:oMathPara&gt;&lt;m:oMath&gt;&lt;m:r&gt;&lt;w:rPr&gt;&lt;w:rFonts w:ascii=&quot;Cambria Math&quot; w:h-ansi=&quot;Cambria Math&quot;/&gt;&lt;wx:font wx:val=&quot;Cambria Math&quot;/&gt;&lt;w:i/&gt;&lt;w:noProof/&gt;&lt;/w:rPr&gt;&lt;m:t&gt;b&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60" o:title="" chromakey="white"/>
          </v:shape>
        </w:pict>
      </w:r>
      <w:r w:rsidRPr="00710717">
        <w:fldChar w:fldCharType="end"/>
      </w:r>
      <w:r w:rsidRPr="00710717">
        <w:rPr>
          <w:rFonts w:hint="eastAsia"/>
          <w:lang w:eastAsia="zh-CN"/>
        </w:rPr>
        <w:t>。</w:t>
      </w:r>
      <w:r w:rsidRPr="00710717">
        <w:rPr>
          <w:lang w:eastAsia="zh-CN"/>
        </w:rPr>
        <w:t xml:space="preserve"> </w:t>
      </w:r>
      <w:r w:rsidRPr="00710717">
        <w:rPr>
          <w:rFonts w:hint="eastAsia"/>
          <w:lang w:eastAsia="zh-CN"/>
        </w:rPr>
        <w:t>去掉那一点。</w:t>
      </w:r>
    </w:p>
    <w:p w14:paraId="784B5D33" w14:textId="77777777" w:rsidR="008A6046" w:rsidRPr="00710717" w:rsidRDefault="008A6046" w:rsidP="008A6046">
      <w:pPr>
        <w:spacing w:after="200"/>
        <w:rPr>
          <w:lang w:eastAsia="zh-CN"/>
        </w:rPr>
      </w:pPr>
      <w:r w:rsidRPr="00710717">
        <w:rPr>
          <w:lang w:eastAsia="zh-CN"/>
        </w:rPr>
        <w:t xml:space="preserve">E3. </w:t>
      </w:r>
      <w:r w:rsidRPr="00710717">
        <w:rPr>
          <w:rFonts w:hint="eastAsia"/>
          <w:lang w:eastAsia="zh-CN"/>
        </w:rPr>
        <w:t>将元组（</w:t>
      </w:r>
      <w:r w:rsidRPr="00710717">
        <w:rPr>
          <w:lang w:eastAsia="zh-CN"/>
        </w:rPr>
        <w:t>a</w:t>
      </w:r>
      <w:r w:rsidRPr="00710717">
        <w:rPr>
          <w:rFonts w:hint="eastAsia"/>
          <w:lang w:eastAsia="zh-CN"/>
        </w:rPr>
        <w:t>，</w:t>
      </w:r>
      <w:r w:rsidRPr="00710717">
        <w:rPr>
          <w:lang w:eastAsia="zh-CN"/>
        </w:rPr>
        <w:t>b</w:t>
      </w:r>
      <w:r w:rsidRPr="00710717">
        <w:rPr>
          <w:rFonts w:hint="eastAsia"/>
          <w:lang w:eastAsia="zh-CN"/>
        </w:rPr>
        <w:t>）追加到</w:t>
      </w:r>
      <w:r w:rsidRPr="00710717">
        <w:fldChar w:fldCharType="begin"/>
      </w:r>
      <w:r w:rsidRPr="00710717">
        <w:rPr>
          <w:lang w:eastAsia="zh-CN"/>
        </w:rPr>
        <w:instrText xml:space="preserve"> QUOTE </w:instrText>
      </w:r>
      <w:r w:rsidR="00A3404B">
        <w:rPr>
          <w:noProof/>
          <w:position w:val="-14"/>
          <w:sz w:val="28"/>
        </w:rPr>
        <w:pict w14:anchorId="158527B4">
          <v:shape id="_x0000_i1386" type="#_x0000_t75" alt="" style="width:12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28F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7628F9&quot; wsp:rsidP=&quot;007628F9&quot;&gt;&lt;m:oMathPara&gt;&lt;m:oMath&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C&lt;/m:t&gt;&lt;/m:r&gt;&lt;/m:e&gt;&lt;m:sub&gt;&lt;m:r&gt;&lt;m:rPr&gt;&lt;m:sty m:val=&quot;p&quot;/&gt;&lt;/m:rPr&gt;&lt;w:rPr&gt;&lt;w:rFonts w:ascii=&quot;Cambria Math&quot; w:h-ansi=&quot;Cambria Math&quot;/&gt;&lt;wx:font wx:val=&quot;Cambria Math&quot;/&gt;&lt;w:noProof/&gt;&lt;/w:rPr&gt;&lt;m:t&gt;0&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68" o:title="" chromakey="white"/>
          </v:shape>
        </w:pict>
      </w:r>
      <w:r w:rsidRPr="00710717">
        <w:rPr>
          <w:lang w:eastAsia="zh-CN"/>
        </w:rPr>
        <w:instrText xml:space="preserve"> </w:instrText>
      </w:r>
      <w:r w:rsidRPr="00710717">
        <w:fldChar w:fldCharType="separate"/>
      </w:r>
      <w:r w:rsidR="00A3404B">
        <w:rPr>
          <w:noProof/>
          <w:position w:val="-14"/>
          <w:sz w:val="28"/>
        </w:rPr>
        <w:pict w14:anchorId="06931A88">
          <v:shape id="_x0000_i1387" type="#_x0000_t75" alt="" style="width:12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28F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7628F9&quot; wsp:rsidP=&quot;007628F9&quot;&gt;&lt;m:oMathPara&gt;&lt;m:oMath&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C&lt;/m:t&gt;&lt;/m:r&gt;&lt;/m:e&gt;&lt;m:sub&gt;&lt;m:r&gt;&lt;m:rPr&gt;&lt;m:sty m:val=&quot;p&quot;/&gt;&lt;/m:rPr&gt;&lt;w:rPr&gt;&lt;w:rFonts w:ascii=&quot;Cambria Math&quot; w:h-ansi=&quot;Cambria Math&quot;/&gt;&lt;wx:font wx:val=&quot;Cambria Math&quot;/&gt;&lt;w:noProof/&gt;&lt;/w:rPr&gt;&lt;m:t&gt;0&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68" o:title="" chromakey="white"/>
          </v:shape>
        </w:pict>
      </w:r>
      <w:r w:rsidRPr="00710717">
        <w:fldChar w:fldCharType="end"/>
      </w:r>
      <w:r w:rsidRPr="00710717">
        <w:rPr>
          <w:rFonts w:hint="eastAsia"/>
          <w:lang w:eastAsia="zh-CN"/>
        </w:rPr>
        <w:t>的末尾。如果</w:t>
      </w:r>
      <w:r w:rsidRPr="00710717">
        <w:fldChar w:fldCharType="begin"/>
      </w:r>
      <w:r w:rsidRPr="00710717">
        <w:rPr>
          <w:lang w:eastAsia="zh-CN"/>
        </w:rPr>
        <w:instrText xml:space="preserve"> QUOTE </w:instrText>
      </w:r>
      <w:r w:rsidR="00A3404B">
        <w:rPr>
          <w:noProof/>
          <w:position w:val="-14"/>
          <w:sz w:val="28"/>
        </w:rPr>
        <w:pict w14:anchorId="3C529D6E">
          <v:shape id="_x0000_i1388" type="#_x0000_t75" alt="" style="width:10.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380&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1C4380&quot; wsp:rsidP=&quot;001C4380&quot;&gt;&lt;m:oMathPara&gt;&lt;m:oMath&gt;&lt;m:r&gt;&lt;w:rPr&gt;&lt;w:rFonts w:ascii=&quot;Cambria Math&quot; w:h-ansi=&quot;Cambria Math&quot;/&gt;&lt;wx:font wx:val=&quot;Cambria Math&quot;/&gt;&lt;w:i/&gt;&lt;w:noProof/&gt;&lt;/w:rPr&gt;&lt;m:t&gt; R&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67" o:title="" chromakey="white"/>
          </v:shape>
        </w:pict>
      </w:r>
      <w:r w:rsidRPr="00710717">
        <w:rPr>
          <w:lang w:eastAsia="zh-CN"/>
        </w:rPr>
        <w:instrText xml:space="preserve"> </w:instrText>
      </w:r>
      <w:r w:rsidRPr="00710717">
        <w:fldChar w:fldCharType="separate"/>
      </w:r>
      <w:r w:rsidR="00A3404B">
        <w:rPr>
          <w:noProof/>
          <w:position w:val="-14"/>
          <w:sz w:val="28"/>
        </w:rPr>
        <w:pict w14:anchorId="270B858E">
          <v:shape id="_x0000_i1389" type="#_x0000_t75" alt="" style="width:10.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380&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1C4380&quot; wsp:rsidP=&quot;001C4380&quot;&gt;&lt;m:oMathPara&gt;&lt;m:oMath&gt;&lt;m:r&gt;&lt;w:rPr&gt;&lt;w:rFonts w:ascii=&quot;Cambria Math&quot; w:h-ansi=&quot;Cambria Math&quot;/&gt;&lt;wx:font wx:val=&quot;Cambria Math&quot;/&gt;&lt;w:i/&gt;&lt;w:noProof/&gt;&lt;/w:rPr&gt;&lt;m:t&gt; R&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67" o:title="" chromakey="white"/>
          </v:shape>
        </w:pict>
      </w:r>
      <w:r w:rsidRPr="00710717">
        <w:fldChar w:fldCharType="end"/>
      </w:r>
      <w:r w:rsidRPr="00710717">
        <w:rPr>
          <w:rFonts w:hint="eastAsia"/>
          <w:lang w:eastAsia="zh-CN"/>
        </w:rPr>
        <w:t>为空，则终止程序，否则返回</w:t>
      </w:r>
      <w:r w:rsidRPr="00710717">
        <w:rPr>
          <w:lang w:eastAsia="zh-CN"/>
        </w:rPr>
        <w:t>E1</w:t>
      </w:r>
      <w:r w:rsidRPr="00710717">
        <w:rPr>
          <w:rFonts w:hint="eastAsia"/>
          <w:lang w:eastAsia="zh-CN"/>
        </w:rPr>
        <w:t>。</w:t>
      </w:r>
      <w:r w:rsidRPr="00710717">
        <w:fldChar w:fldCharType="begin"/>
      </w:r>
      <w:r w:rsidRPr="00710717">
        <w:rPr>
          <w:lang w:eastAsia="zh-CN"/>
        </w:rPr>
        <w:instrText xml:space="preserve"> QUOTE </w:instrText>
      </w:r>
      <w:r w:rsidR="00A3404B">
        <w:rPr>
          <w:noProof/>
          <w:position w:val="-14"/>
          <w:sz w:val="28"/>
        </w:rPr>
        <w:pict w14:anchorId="0FFC720A">
          <v:shape id="_x0000_i1390" type="#_x0000_t75" alt="" style="width:12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D6268&quot;/&gt;&lt;wsp:rsid wsp:val=&quot;00FE0CA8&quot;/&gt;&lt;wsp:rsid wsp:val=&quot;00FE743C&quot;/&gt;&lt;wsp:rsid wsp:val=&quot;00FF6280&quot;/&gt;&lt;/wsp:rsids&gt;&lt;/w:docPr&gt;&lt;w:body&gt;&lt;wx:sect&gt;&lt;w:p wsp:rsidR=&quot;00000000&quot; wsp:rsidRDefault=&quot;00FD6268&quot; wsp:rsidP=&quot;00FD6268&quot;&gt;&lt;m:oMathPara&gt;&lt;m:oMath&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C&lt;/m:t&gt;&lt;/m:r&gt;&lt;/m:e&gt;&lt;m:sub&gt;&lt;m:r&gt;&lt;m:rPr&gt;&lt;m:sty m:val=&quot;p&quot;/&gt;&lt;/m:rPr&gt;&lt;w:rPr&gt;&lt;w:rFonts w:ascii=&quot;Cambria Math&quot; w:h-ansi=&quot;Cambria Math&quot;/&gt;&lt;wx:font wx:val=&quot;Cambria Math&quot;/&gt;&lt;w:noProof/&gt;&lt;/w:rPr&gt;&lt;m:t&gt;0&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68" o:title="" chromakey="white"/>
          </v:shape>
        </w:pict>
      </w:r>
      <w:r w:rsidRPr="00710717">
        <w:rPr>
          <w:lang w:eastAsia="zh-CN"/>
        </w:rPr>
        <w:instrText xml:space="preserve"> </w:instrText>
      </w:r>
      <w:r w:rsidRPr="00710717">
        <w:fldChar w:fldCharType="separate"/>
      </w:r>
      <w:r w:rsidR="00A3404B">
        <w:rPr>
          <w:noProof/>
          <w:position w:val="-14"/>
          <w:sz w:val="28"/>
        </w:rPr>
        <w:pict w14:anchorId="68B70E12">
          <v:shape id="_x0000_i1391" type="#_x0000_t75" alt="" style="width:12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D6268&quot;/&gt;&lt;wsp:rsid wsp:val=&quot;00FE0CA8&quot;/&gt;&lt;wsp:rsid wsp:val=&quot;00FE743C&quot;/&gt;&lt;wsp:rsid wsp:val=&quot;00FF6280&quot;/&gt;&lt;/wsp:rsids&gt;&lt;/w:docPr&gt;&lt;w:body&gt;&lt;wx:sect&gt;&lt;w:p wsp:rsidR=&quot;00000000&quot; wsp:rsidRDefault=&quot;00FD6268&quot; wsp:rsidP=&quot;00FD6268&quot;&gt;&lt;m:oMathPara&gt;&lt;m:oMath&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C&lt;/m:t&gt;&lt;/m:r&gt;&lt;/m:e&gt;&lt;m:sub&gt;&lt;m:r&gt;&lt;m:rPr&gt;&lt;m:sty m:val=&quot;p&quot;/&gt;&lt;/m:rPr&gt;&lt;w:rPr&gt;&lt;w:rFonts w:ascii=&quot;Cambria Math&quot; w:h-ansi=&quot;Cambria Math&quot;/&gt;&lt;wx:font wx:val=&quot;Cambria Math&quot;/&gt;&lt;w:noProof/&gt;&lt;/w:rPr&gt;&lt;m:t&gt;0&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68" o:title="" chromakey="white"/>
          </v:shape>
        </w:pict>
      </w:r>
      <w:r w:rsidRPr="00710717">
        <w:fldChar w:fldCharType="end"/>
      </w:r>
      <w:r w:rsidRPr="00710717">
        <w:rPr>
          <w:rFonts w:hint="eastAsia"/>
          <w:lang w:eastAsia="zh-CN"/>
        </w:rPr>
        <w:t>是解码元组的列表。对于任何</w:t>
      </w:r>
      <w:r w:rsidRPr="00710717">
        <w:fldChar w:fldCharType="begin"/>
      </w:r>
      <w:r w:rsidRPr="00710717">
        <w:rPr>
          <w:lang w:eastAsia="zh-CN"/>
        </w:rPr>
        <w:instrText xml:space="preserve"> QUOTE </w:instrText>
      </w:r>
      <w:r w:rsidR="00A3404B">
        <w:rPr>
          <w:noProof/>
          <w:position w:val="-14"/>
          <w:sz w:val="28"/>
        </w:rPr>
        <w:pict w14:anchorId="7B4C8CE8">
          <v:shape id="_x0000_i1392" type="#_x0000_t75" alt="" style="width:80.2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375A&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03375A&quot; wsp:rsidP=&quot;0003375A&quot;&gt;&lt;m:oMathPara&gt;&lt;m:oMath&gt;&lt;m:r&gt;&lt;w:rPr&gt;&lt;w:rFonts w:ascii=&quot;Cambria Math&quot; w:h-ansi=&quot;Cambria Math&quot;/&gt;&lt;wx:font wx:val=&quot;Cambria Math&quot;/&gt;&lt;w:i/&gt;&lt;w:noProof/&gt;&lt;/w:rPr&gt;&lt;m:t&gt; k&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a&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b&lt;/m:t&gt;&lt;/m:r&gt;&lt;m:r&gt;&lt;m:rPr&gt;&lt;m:sty m:val=&quot;p&quot;/&gt;&lt;/m:rPr&gt;&lt;w:rPr&gt;&lt;w:rFonts w:ascii=&quot;Cambria Math&quot; w:h-ansi=&quot;Cambria Math&quot;/&gt;&lt;wx:font wx:val=&quot;Cambria Math&quot;/&gt;&lt;w:noProof/&gt;&lt;/w:rPr&gt;&lt;m:t&gt;)_?/m:t&gt;&lt;/m:r&gt;&lt;m:sSub&gt;&lt;m:sSubPr&gt;&lt;m:ctrlPr&gt;&lt;w:rPr&gt;&lt;w:rFonts w:ascii=&quot;Cambria Math&quot; w:h-ansi=&quot;Cambria Math&quot;/&gt;&lt;wx:font wx:val=&quot;Cambria Math&quot;/&gt;&lt;/w:rPr&gt;&lt;/m:ctrlPr&gt;&lt;/m:sSubPr&gt;&lt;m:e&gt;&lt;m:r&gt;&lt;w:rPr&gt;&lt;w:rFonts w:ascii=&quot;Cambria Math&quot; w:h-ansi=&quot;Cambnoooooooria Math&quot;/&gt;&lt;wx:font wx:val=&quot;Cambria Math&quot;/&gt;&lt;w:i/&gt;&lt;w:noProof/&gt;&lt;/w:rPr&gt;&lt;m:t&gt;C&lt;/m:t&gt;&lt;/m:r&gt;&lt;/m:e&gt;&lt;m:sub&gt;&lt;m:r&gt;&lt;m:rPr&gt;&lt;m:sty m:val=&quot;p&quot;/&gt;&lt;/m:rPr&gt;&lt;w:rPr&gt;&lt;w:rFonts w:ascii=&quot;Cambria Math&quot; w:h-ansi=&quot;Cambria Math&quot;/&gt;&lt;wx:font wx:val=&quot;Cambria Math&quot;/&gt;&lt;w:noProof/&gt;&lt;/w:rPr&gt;&lt;m:t&gt;0&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69" o:title="" chromakey="white"/>
          </v:shape>
        </w:pict>
      </w:r>
      <w:r w:rsidRPr="00710717">
        <w:rPr>
          <w:lang w:eastAsia="zh-CN"/>
        </w:rPr>
        <w:instrText xml:space="preserve"> </w:instrText>
      </w:r>
      <w:r w:rsidRPr="00710717">
        <w:fldChar w:fldCharType="separate"/>
      </w:r>
      <w:r w:rsidR="00A3404B">
        <w:rPr>
          <w:noProof/>
          <w:position w:val="-14"/>
          <w:sz w:val="28"/>
        </w:rPr>
        <w:pict w14:anchorId="162C9EBF">
          <v:shape id="_x0000_i1393" type="#_x0000_t75" alt="" style="width:80.2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375A&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03375A&quot; wsp:rsidP=&quot;0003375A&quot;&gt;&lt;m:oMathPara&gt;&lt;m:oMath&gt;&lt;m:r&gt;&lt;w:rPr&gt;&lt;w:rFonts w:ascii=&quot;Cambria Math&quot; w:h-ansi=&quot;Cambria Math&quot;/&gt;&lt;wx:font wx:val=&quot;Cambria Math&quot;/&gt;&lt;w:i/&gt;&lt;w:noProof/&gt;&lt;/w:rPr&gt;&lt;m:t&gt; k&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a&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b&lt;/m:t&gt;&lt;/m:r&gt;&lt;m:r&gt;&lt;m:rPr&gt;&lt;m:sty m:val=&quot;p&quot;/&gt;&lt;/m:rPr&gt;&lt;w:rPr&gt;&lt;w:rFonts w:ascii=&quot;Cambria Math&quot; w:h-ansi=&quot;Cambria Math&quot;/&gt;&lt;wx:font wx:val=&quot;Cambria Math&quot;/&gt;&lt;w:noProof/&gt;&lt;/w:rPr&gt;&lt;m:t&gt;)_?/m:t&gt;&lt;/m:r&gt;&lt;m:sSub&gt;&lt;m:sSubPr&gt;&lt;m:ctrlPr&gt;&lt;w:rPr&gt;&lt;w:rFonts w:ascii=&quot;Cambria Math&quot; w:h-ansi=&quot;Cambria Math&quot;/&gt;&lt;wx:font wx:val=&quot;Cambria Math&quot;/&gt;&lt;/w:rPr&gt;&lt;/m:ctrlPr&gt;&lt;/m:sSubPr&gt;&lt;m:e&gt;&lt;m:r&gt;&lt;w:rPr&gt;&lt;w:rFonts w:ascii=&quot;Cambria Math&quot; w:h-ansi=&quot;Cambnoooooooria Math&quot;/&gt;&lt;wx:font wx:val=&quot;Cambria Math&quot;/&gt;&lt;w:i/&gt;&lt;w:noProof/&gt;&lt;/w:rPr&gt;&lt;m:t&gt;C&lt;/m:t&gt;&lt;/m:r&gt;&lt;/m:e&gt;&lt;m:sub&gt;&lt;m:r&gt;&lt;m:rPr&gt;&lt;m:sty m:val=&quot;p&quot;/&gt;&lt;/m:rPr&gt;&lt;w:rPr&gt;&lt;w:rFonts w:ascii=&quot;Cambria Math&quot; w:h-ansi=&quot;Cambria Math&quot;/&gt;&lt;wx:font wx:val=&quot;Cambria Math&quot;/&gt;&lt;w:noProof/&gt;&lt;/w:rPr&gt;&lt;m:t&gt;0&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69" o:title="" chromakey="white"/>
          </v:shape>
        </w:pict>
      </w:r>
      <w:r w:rsidRPr="00710717">
        <w:fldChar w:fldCharType="end"/>
      </w:r>
      <w:r w:rsidRPr="00710717">
        <w:rPr>
          <w:rFonts w:hint="eastAsia"/>
          <w:lang w:eastAsia="zh-CN"/>
        </w:rPr>
        <w:t>，令</w:t>
      </w:r>
      <w:r w:rsidRPr="00710717">
        <w:rPr>
          <w:lang w:eastAsia="zh-CN"/>
        </w:rPr>
        <w:t>n</w:t>
      </w:r>
      <w:r w:rsidRPr="00710717">
        <w:rPr>
          <w:rFonts w:hint="eastAsia"/>
          <w:lang w:eastAsia="zh-CN"/>
        </w:rPr>
        <w:t>是</w:t>
      </w:r>
      <w:r w:rsidRPr="00710717">
        <w:fldChar w:fldCharType="begin"/>
      </w:r>
      <w:r w:rsidRPr="00710717">
        <w:rPr>
          <w:lang w:eastAsia="zh-CN"/>
        </w:rPr>
        <w:instrText xml:space="preserve"> QUOTE </w:instrText>
      </w:r>
      <w:r w:rsidR="00A3404B">
        <w:rPr>
          <w:noProof/>
          <w:position w:val="-14"/>
          <w:sz w:val="28"/>
        </w:rPr>
        <w:pict w14:anchorId="36A7FF57">
          <v:shape id="_x0000_i1394" type="#_x0000_t75" alt="" style="width:12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2E1C&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182E1C&quot; wsp:rsidP=&quot;00182E1C&quot;&gt;&lt;m:oMathPara&gt;&lt;m:oMath&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C&lt;/m:t&gt;&lt;/m:r&gt;&lt;/m:e&gt;&lt;m:sub&gt;&lt;m:r&gt;&lt;m:rPr&gt;&lt;m:sty m:val=&quot;p&quot;/&gt;&lt;/m:rPr&gt;&lt;w:rPr&gt;&lt;w:rFonts w:ascii=&quot;Cambria Math&quot; w:h-ansi=&quot;Cambria Math&quot;/&gt;&lt;wx:font wx:val=&quot;Cambria Math&quot;/&gt;&lt;w:noProof/&gt;&lt;/w:rPr&gt;&lt;m:t&gt;0&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68" o:title="" chromakey="white"/>
          </v:shape>
        </w:pict>
      </w:r>
      <w:r w:rsidRPr="00710717">
        <w:rPr>
          <w:lang w:eastAsia="zh-CN"/>
        </w:rPr>
        <w:instrText xml:space="preserve"> </w:instrText>
      </w:r>
      <w:r w:rsidRPr="00710717">
        <w:fldChar w:fldCharType="separate"/>
      </w:r>
      <w:r w:rsidR="00A3404B">
        <w:rPr>
          <w:noProof/>
          <w:position w:val="-14"/>
          <w:sz w:val="28"/>
        </w:rPr>
        <w:pict w14:anchorId="570791F4">
          <v:shape id="_x0000_i1395" type="#_x0000_t75" alt="" style="width:12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2E1C&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182E1C&quot; wsp:rsidP=&quot;00182E1C&quot;&gt;&lt;m:oMathPara&gt;&lt;m:oMath&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C&lt;/m:t&gt;&lt;/m:r&gt;&lt;/m:e&gt;&lt;m:sub&gt;&lt;m:r&gt;&lt;m:rPr&gt;&lt;m:sty m:val=&quot;p&quot;/&gt;&lt;/m:rPr&gt;&lt;w:rPr&gt;&lt;w:rFonts w:ascii=&quot;Cambria Math&quot; w:h-ansi=&quot;Cambria Math&quot;/&gt;&lt;wx:font wx:val=&quot;Cambria Math&quot;/&gt;&lt;w:noProof/&gt;&lt;/w:rPr&gt;&lt;m:t&gt;0&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68" o:title="" chromakey="white"/>
          </v:shape>
        </w:pict>
      </w:r>
      <w:r w:rsidRPr="00710717">
        <w:fldChar w:fldCharType="end"/>
      </w:r>
      <w:r w:rsidRPr="00710717">
        <w:rPr>
          <w:rFonts w:hint="eastAsia"/>
          <w:lang w:eastAsia="zh-CN"/>
        </w:rPr>
        <w:t>中</w:t>
      </w:r>
      <w:r w:rsidRPr="00710717">
        <w:rPr>
          <w:lang w:eastAsia="zh-CN"/>
        </w:rPr>
        <w:t>k</w:t>
      </w:r>
      <w:r w:rsidRPr="00710717">
        <w:rPr>
          <w:rFonts w:hint="eastAsia"/>
          <w:lang w:eastAsia="zh-CN"/>
        </w:rPr>
        <w:t>的索引，则</w:t>
      </w:r>
      <w:r w:rsidRPr="00710717">
        <w:fldChar w:fldCharType="begin"/>
      </w:r>
      <w:r w:rsidRPr="00710717">
        <w:rPr>
          <w:lang w:eastAsia="zh-CN"/>
        </w:rPr>
        <w:instrText xml:space="preserve"> QUOTE </w:instrText>
      </w:r>
      <w:r w:rsidR="00A3404B">
        <w:rPr>
          <w:noProof/>
          <w:position w:val="-14"/>
          <w:sz w:val="28"/>
        </w:rPr>
        <w:pict w14:anchorId="7AEF65AF">
          <v:shape id="_x0000_i1396" type="#_x0000_t75" alt="" style="width:50.2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11B0&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1411B0&quot; wsp:rsidP=&quot;001411B0&quot;&gt;&lt;m:oMathPara&gt;&lt;m:oMath&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a&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n&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b&lt;/m:t&gt;&lt;/m:r&gt;&lt;m:r&gt;&lt;m:rPr&gt;&lt;m:sty m:val=&quot;p&quot;/&gt;&lt;/m:rPr&gt;&lt;w:rPr&gt;&lt;w:rFonts w:ascii=&quot;Cambria Math&quot; w:h-ansi=&quot;Cambria Math&quot;/&gt;&lt;wx:font wx:val=&quot;Cambria Math&quot;/&gt;&lt;w:noProof/&gt;&lt;/w:rPr&gt;&lt;m:t&gt;)&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70" o:title="" chromakey="white"/>
          </v:shape>
        </w:pict>
      </w:r>
      <w:r w:rsidRPr="00710717">
        <w:rPr>
          <w:lang w:eastAsia="zh-CN"/>
        </w:rPr>
        <w:instrText xml:space="preserve"> </w:instrText>
      </w:r>
      <w:r w:rsidRPr="00710717">
        <w:fldChar w:fldCharType="separate"/>
      </w:r>
      <w:r w:rsidR="00A3404B">
        <w:rPr>
          <w:noProof/>
          <w:position w:val="-14"/>
          <w:sz w:val="28"/>
        </w:rPr>
        <w:pict w14:anchorId="0C9A233A">
          <v:shape id="_x0000_i1397" type="#_x0000_t75" alt="" style="width:50.2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11B0&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1411B0&quot; wsp:rsidP=&quot;001411B0&quot;&gt;&lt;m:oMathPara&gt;&lt;m:oMath&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a&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n&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b&lt;/m:t&gt;&lt;/m:r&gt;&lt;m:r&gt;&lt;m:rPr&gt;&lt;m:sty m:val=&quot;p&quot;/&gt;&lt;/m:rPr&gt;&lt;w:rPr&gt;&lt;w:rFonts w:ascii=&quot;Cambria Math&quot; w:h-ansi=&quot;Cambria Math&quot;/&gt;&lt;wx:font wx:val=&quot;Cambria Math&quot;/&gt;&lt;w:noProof/&gt;&lt;/w:rPr&gt;&lt;m:t&gt;)&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70" o:title="" chromakey="white"/>
          </v:shape>
        </w:pict>
      </w:r>
      <w:r w:rsidRPr="00710717">
        <w:fldChar w:fldCharType="end"/>
      </w:r>
      <w:r w:rsidRPr="00710717">
        <w:rPr>
          <w:rFonts w:hint="eastAsia"/>
          <w:lang w:eastAsia="zh-CN"/>
        </w:rPr>
        <w:t>是</w:t>
      </w:r>
      <w:r w:rsidRPr="00710717">
        <w:rPr>
          <w:lang w:eastAsia="zh-CN"/>
        </w:rPr>
        <w:t>k</w:t>
      </w:r>
      <w:r w:rsidRPr="00710717">
        <w:rPr>
          <w:rFonts w:hint="eastAsia"/>
          <w:lang w:eastAsia="zh-CN"/>
        </w:rPr>
        <w:t>的实际</w:t>
      </w:r>
      <w:r w:rsidRPr="00710717">
        <w:rPr>
          <w:lang w:eastAsia="zh-CN"/>
        </w:rPr>
        <w:t>LZW</w:t>
      </w:r>
      <w:r w:rsidRPr="00710717">
        <w:rPr>
          <w:rFonts w:hint="eastAsia"/>
          <w:lang w:eastAsia="zh-CN"/>
        </w:rPr>
        <w:t>码字。这样可以检索原始的</w:t>
      </w:r>
      <w:r w:rsidRPr="00710717">
        <w:rPr>
          <w:lang w:eastAsia="zh-CN"/>
        </w:rPr>
        <w:t>LZW</w:t>
      </w:r>
      <w:r w:rsidRPr="00710717">
        <w:rPr>
          <w:rFonts w:hint="eastAsia"/>
          <w:lang w:eastAsia="zh-CN"/>
        </w:rPr>
        <w:t>编码表</w:t>
      </w:r>
      <w:r w:rsidRPr="00710717">
        <w:fldChar w:fldCharType="begin"/>
      </w:r>
      <w:r w:rsidRPr="00710717">
        <w:rPr>
          <w:lang w:eastAsia="zh-CN"/>
        </w:rPr>
        <w:instrText xml:space="preserve"> QUOTE </w:instrText>
      </w:r>
      <w:r w:rsidR="00A3404B">
        <w:rPr>
          <w:noProof/>
          <w:position w:val="-14"/>
          <w:sz w:val="28"/>
        </w:rPr>
        <w:pict w14:anchorId="47A36AD4">
          <v:shape id="_x0000_i1398" type="#_x0000_t75" alt="" style="width:8.2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904EE&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F904EE&quot; wsp:rsidP=&quot;00F904EE&quot;&gt;&lt;m:oMathPara&gt;&lt;m:oMath&gt;&lt;m:r&gt;&lt;w:rPr&gt;&lt;w:rFonts w:ascii=&quot;Cambria Math&quot; w:h-ansi=&quot;Cambria Math&quot;/&gt;&lt;wx:font wx:val=&quot;Cambria Math&quot;/&gt;&lt;w:i/&gt;&lt;w:noProof/&gt;&lt;/w:rPr&gt;&lt;m:t&gt;L&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86" o:title="" chromakey="white"/>
          </v:shape>
        </w:pict>
      </w:r>
      <w:r w:rsidRPr="00710717">
        <w:rPr>
          <w:lang w:eastAsia="zh-CN"/>
        </w:rPr>
        <w:instrText xml:space="preserve"> </w:instrText>
      </w:r>
      <w:r w:rsidRPr="00710717">
        <w:fldChar w:fldCharType="separate"/>
      </w:r>
      <w:r w:rsidR="00A3404B">
        <w:rPr>
          <w:noProof/>
          <w:position w:val="-14"/>
          <w:sz w:val="28"/>
        </w:rPr>
        <w:pict w14:anchorId="0FDE5707">
          <v:shape id="_x0000_i1399" type="#_x0000_t75" alt="" style="width:8.2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904EE&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F904EE&quot; wsp:rsidP=&quot;00F904EE&quot;&gt;&lt;m:oMathPara&gt;&lt;m:oMath&gt;&lt;m:r&gt;&lt;w:rPr&gt;&lt;w:rFonts w:ascii=&quot;Cambria Math&quot; w:h-ansi=&quot;Cambria Math&quot;/&gt;&lt;wx:font wx:val=&quot;Cambria Math&quot;/&gt;&lt;w:i/&gt;&lt;w:noProof/&gt;&lt;/w:rPr&gt;&lt;m:t&gt;L&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86" o:title="" chromakey="white"/>
          </v:shape>
        </w:pict>
      </w:r>
      <w:r w:rsidRPr="00710717">
        <w:fldChar w:fldCharType="end"/>
      </w:r>
      <w:r w:rsidRPr="00710717">
        <w:rPr>
          <w:lang w:eastAsia="zh-CN"/>
        </w:rPr>
        <w:t xml:space="preserve">. </w:t>
      </w:r>
      <w:r w:rsidRPr="00710717">
        <w:fldChar w:fldCharType="begin"/>
      </w:r>
      <w:r w:rsidRPr="00710717">
        <w:rPr>
          <w:lang w:eastAsia="zh-CN"/>
        </w:rPr>
        <w:instrText xml:space="preserve"> QUOTE </w:instrText>
      </w:r>
      <w:r w:rsidR="00A3404B">
        <w:rPr>
          <w:noProof/>
          <w:position w:val="-14"/>
          <w:sz w:val="28"/>
        </w:rPr>
        <w:pict w14:anchorId="0F93FD29">
          <v:shape id="_x0000_i1400" type="#_x0000_t75" alt="" style="width:8.2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269A0&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4269A0&quot; wsp:rsidP=&quot;004269A0&quot;&gt;&lt;m:oMathPara&gt;&lt;m:oMath&gt;&lt;m:r&gt;&lt;w:rPr&gt;&lt;w:rFonts w:ascii=&quot;Cambria Math&quot; w:h-ansi=&quot;Cambria Math&quot;/&gt;&lt;wx:font wx:val=&quot;Cambria Math&quot;/&gt;&lt;w:i/&gt;&lt;w:noProof/&gt;&lt;/w:rPr&gt;&lt;m:t&gt;L&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86" o:title="" chromakey="white"/>
          </v:shape>
        </w:pict>
      </w:r>
      <w:r w:rsidRPr="00710717">
        <w:rPr>
          <w:lang w:eastAsia="zh-CN"/>
        </w:rPr>
        <w:instrText xml:space="preserve"> </w:instrText>
      </w:r>
      <w:r w:rsidRPr="00710717">
        <w:fldChar w:fldCharType="separate"/>
      </w:r>
      <w:r w:rsidR="00A3404B">
        <w:rPr>
          <w:noProof/>
          <w:position w:val="-14"/>
          <w:sz w:val="28"/>
        </w:rPr>
        <w:pict w14:anchorId="4AB9D296">
          <v:shape id="_x0000_i1401" type="#_x0000_t75" alt="" style="width:8.2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269A0&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4269A0&quot; wsp:rsidP=&quot;004269A0&quot;&gt;&lt;m:oMathPara&gt;&lt;m:oMath&gt;&lt;m:r&gt;&lt;w:rPr&gt;&lt;w:rFonts w:ascii=&quot;Cambria Math&quot; w:h-ansi=&quot;Cambria Math&quot;/&gt;&lt;wx:font wx:val=&quot;Cambria Math&quot;/&gt;&lt;w:i/&gt;&lt;w:noProof/&gt;&lt;/w:rPr&gt;&lt;m:t&gt;L&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86" o:title="" chromakey="white"/>
          </v:shape>
        </w:pict>
      </w:r>
      <w:r w:rsidRPr="00710717">
        <w:fldChar w:fldCharType="end"/>
      </w:r>
      <w:r w:rsidRPr="00710717">
        <w:rPr>
          <w:rFonts w:hint="eastAsia"/>
          <w:lang w:eastAsia="zh-CN"/>
        </w:rPr>
        <w:t>然后用</w:t>
      </w:r>
      <w:r w:rsidRPr="00710717">
        <w:rPr>
          <w:lang w:eastAsia="zh-CN"/>
        </w:rPr>
        <w:t>LZW</w:t>
      </w:r>
      <w:r w:rsidRPr="00710717">
        <w:rPr>
          <w:rFonts w:hint="eastAsia"/>
          <w:lang w:eastAsia="zh-CN"/>
        </w:rPr>
        <w:t>解码算法解码，最后原始数据可以由接收机产生。</w:t>
      </w:r>
    </w:p>
    <w:p w14:paraId="7E43652F" w14:textId="77777777" w:rsidR="008A6046" w:rsidRPr="00710717" w:rsidRDefault="00E65DA8" w:rsidP="00710717">
      <w:pPr>
        <w:pStyle w:val="3"/>
        <w:spacing w:before="120"/>
        <w:rPr>
          <w:lang w:eastAsia="zh-CN"/>
        </w:rPr>
      </w:pPr>
      <w:bookmarkStart w:id="169" w:name="_Toc517963811"/>
      <w:bookmarkStart w:id="170" w:name="_Toc518474545"/>
      <w:r w:rsidRPr="00710717">
        <w:rPr>
          <w:lang w:eastAsia="zh-CN"/>
        </w:rPr>
        <w:t>3.3.5</w:t>
      </w:r>
      <w:r w:rsidR="008A6046" w:rsidRPr="00710717">
        <w:rPr>
          <w:lang w:eastAsia="zh-CN"/>
        </w:rPr>
        <w:t xml:space="preserve"> </w:t>
      </w:r>
      <w:r>
        <w:rPr>
          <w:lang w:eastAsia="zh-CN"/>
        </w:rPr>
        <w:t xml:space="preserve"> </w:t>
      </w:r>
      <w:r w:rsidR="008A6046" w:rsidRPr="00710717">
        <w:rPr>
          <w:rFonts w:hint="eastAsia"/>
          <w:lang w:eastAsia="zh-CN"/>
        </w:rPr>
        <w:t>性能分析</w:t>
      </w:r>
      <w:bookmarkEnd w:id="169"/>
      <w:bookmarkEnd w:id="170"/>
    </w:p>
    <w:p w14:paraId="7A8DBF6C" w14:textId="77777777" w:rsidR="008A6046" w:rsidRPr="00710717" w:rsidRDefault="008A6046" w:rsidP="008A6046">
      <w:pPr>
        <w:spacing w:after="200"/>
        <w:rPr>
          <w:szCs w:val="24"/>
        </w:rPr>
      </w:pPr>
      <w:r w:rsidRPr="00710717">
        <w:rPr>
          <w:rFonts w:hint="eastAsia"/>
          <w:szCs w:val="24"/>
          <w:lang w:eastAsia="zh-CN"/>
        </w:rPr>
        <w:t>本节分析</w:t>
      </w:r>
      <w:r w:rsidRPr="00710717">
        <w:rPr>
          <w:szCs w:val="24"/>
          <w:lang w:eastAsia="zh-CN"/>
        </w:rPr>
        <w:t>LZW-Huffman</w:t>
      </w:r>
      <w:r w:rsidRPr="00710717">
        <w:rPr>
          <w:rFonts w:hint="eastAsia"/>
          <w:szCs w:val="24"/>
          <w:lang w:eastAsia="zh-CN"/>
        </w:rPr>
        <w:t>方案的性能。现代信息理论给了我们对这两种方法的严格分析，在这里本节给出了组合算法的理论和实验性能分析。数据压缩比</w:t>
      </w:r>
      <w:r w:rsidR="00EA6F9D" w:rsidRPr="00710717">
        <w:rPr>
          <w:rFonts w:eastAsia="Cambria Math"/>
          <w:szCs w:val="24"/>
          <w:lang w:eastAsia="zh-CN"/>
        </w:rPr>
        <w:fldChar w:fldCharType="begin"/>
      </w:r>
      <w:r w:rsidR="00262261">
        <w:rPr>
          <w:rFonts w:eastAsia="Cambria Math"/>
          <w:szCs w:val="24"/>
          <w:lang w:eastAsia="zh-CN"/>
        </w:rPr>
        <w:instrText xml:space="preserve"> ADDIN EN.CITE &lt;EndNote&gt;&lt;Cite&gt;&lt;Author&gt;Liu&lt;/Author&gt;&lt;Year&gt;2012&lt;/Year&gt;&lt;RecNum&gt;67&lt;/RecNum&gt;&lt;DisplayText&gt;[92]&lt;/DisplayText&gt;&lt;record&gt;&lt;rec-number&gt;67&lt;/rec-number&gt;&lt;foreign-keys&gt;&lt;key app="EN" db-id="z2dra9zfpwd2wbewe9cv9sspxf2pe2txattx" timestamp="0"&gt;67&lt;/key&gt;&lt;/foreign-keys&gt;&lt;ref-type name="Journal Article"&gt;17&lt;/ref-type&gt;&lt;contributors&gt;&lt;authors&gt;&lt;author&gt;Liu, Yue&lt;/author&gt;&lt;author&gt;Li, Jinglin&lt;/author&gt;&lt;author&gt;Sun, Qibo&lt;/author&gt;&lt;author&gt;Chen, Guangxiao&lt;/author&gt;&lt;/authors&gt;&lt;/contributors&gt;&lt;titles&gt;&lt;title&gt;A Novel Fast Handoff Scheme in Aeronautical Passenger Communication based on Air Traffic Management information and Handoff Probability&lt;/title&gt;&lt;secondary-title&gt;International Journal of Advancements in Computing Technology&lt;/secondary-title&gt;&lt;/titles&gt;&lt;pages&gt;411-425&lt;/pages&gt;&lt;volume&gt;4&lt;/volume&gt;&lt;number&gt;14&lt;/number&gt;&lt;dates&gt;&lt;year&gt;2012&lt;/year&gt;&lt;/dates&gt;&lt;urls&gt;&lt;/urls&gt;&lt;/record&gt;&lt;/Cite&gt;&lt;/EndNote&gt;</w:instrText>
      </w:r>
      <w:r w:rsidR="00EA6F9D" w:rsidRPr="00710717">
        <w:rPr>
          <w:rFonts w:eastAsia="Cambria Math"/>
          <w:szCs w:val="24"/>
          <w:lang w:eastAsia="zh-CN"/>
        </w:rPr>
        <w:fldChar w:fldCharType="separate"/>
      </w:r>
      <w:r w:rsidR="00262261">
        <w:rPr>
          <w:rFonts w:eastAsia="Cambria Math"/>
          <w:noProof/>
          <w:szCs w:val="24"/>
          <w:lang w:eastAsia="zh-CN"/>
        </w:rPr>
        <w:t>[92]</w:t>
      </w:r>
      <w:r w:rsidR="00EA6F9D" w:rsidRPr="00710717">
        <w:rPr>
          <w:rFonts w:eastAsia="Cambria Math"/>
          <w:szCs w:val="24"/>
          <w:lang w:eastAsia="zh-CN"/>
        </w:rPr>
        <w:fldChar w:fldCharType="end"/>
      </w:r>
      <w:r w:rsidRPr="00710717">
        <w:rPr>
          <w:rFonts w:hint="eastAsia"/>
          <w:szCs w:val="24"/>
          <w:lang w:eastAsia="zh-CN"/>
        </w:rPr>
        <w:t>显示了特定数据压缩算法的表现。令</w:t>
      </w:r>
      <w:r w:rsidRPr="00710717">
        <w:rPr>
          <w:szCs w:val="24"/>
        </w:rPr>
        <w:fldChar w:fldCharType="begin"/>
      </w:r>
      <w:r w:rsidRPr="00710717">
        <w:rPr>
          <w:szCs w:val="24"/>
          <w:lang w:eastAsia="zh-CN"/>
        </w:rPr>
        <w:instrText xml:space="preserve"> QUOTE </w:instrText>
      </w:r>
      <w:r w:rsidR="00A3404B">
        <w:rPr>
          <w:noProof/>
          <w:position w:val="-14"/>
          <w:szCs w:val="24"/>
        </w:rPr>
        <w:pict w14:anchorId="2AA25756">
          <v:shape id="_x0000_i1402" type="#_x0000_t75" alt="" style="width:6.7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33E6&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C933E6&quot; wsp:rsidP=&quot;00C933E6&quot;&gt;&lt;m:oMathPara&gt;&lt;m:oMath&gt;&lt;m:r&gt;&lt;w:rPr&gt;&lt;w:rFonts w:ascii=&quot;Cambria Math&quot; w:h-ansi=&quot;Cambria Math&quot;/&gt;&lt;wx:font wx:val=&quot;Cambria Math&quot;/&gt;&lt;w:i/&gt;&lt;w:noProof/&gt;&lt;/w:rPr&gt;&lt;m:t&gt;r&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59" o:title="" chromakey="white"/>
          </v:shape>
        </w:pict>
      </w:r>
      <w:r w:rsidRPr="00710717">
        <w:rPr>
          <w:szCs w:val="24"/>
          <w:lang w:eastAsia="zh-CN"/>
        </w:rPr>
        <w:instrText xml:space="preserve"> </w:instrText>
      </w:r>
      <w:r w:rsidRPr="00710717">
        <w:rPr>
          <w:szCs w:val="24"/>
        </w:rPr>
        <w:fldChar w:fldCharType="separate"/>
      </w:r>
      <w:r w:rsidR="00A3404B">
        <w:rPr>
          <w:noProof/>
          <w:position w:val="-14"/>
          <w:szCs w:val="24"/>
        </w:rPr>
        <w:pict w14:anchorId="1330D7D8">
          <v:shape id="_x0000_i1403" type="#_x0000_t75" alt="" style="width:6.7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33E6&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C933E6&quot; wsp:rsidP=&quot;00C933E6&quot;&gt;&lt;m:oMathPara&gt;&lt;m:oMath&gt;&lt;m:r&gt;&lt;w:rPr&gt;&lt;w:rFonts w:ascii=&quot;Cambria Math&quot; w:h-ansi=&quot;Cambria Math&quot;/&gt;&lt;wx:font wx:val=&quot;Cambria Math&quot;/&gt;&lt;w:i/&gt;&lt;w:noProof/&gt;&lt;/w:rPr&gt;&lt;m:t&gt;r&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59" o:title="" chromakey="white"/>
          </v:shape>
        </w:pict>
      </w:r>
      <w:r w:rsidRPr="00710717">
        <w:rPr>
          <w:szCs w:val="24"/>
        </w:rPr>
        <w:fldChar w:fldCharType="end"/>
      </w:r>
      <w:r w:rsidRPr="00710717">
        <w:rPr>
          <w:rFonts w:hint="eastAsia"/>
          <w:szCs w:val="24"/>
          <w:lang w:eastAsia="zh-CN"/>
        </w:rPr>
        <w:t>为数据压缩率，</w:t>
      </w:r>
      <w:r w:rsidRPr="00710717">
        <w:rPr>
          <w:szCs w:val="24"/>
        </w:rPr>
        <w:fldChar w:fldCharType="begin"/>
      </w:r>
      <w:r w:rsidRPr="00710717">
        <w:rPr>
          <w:szCs w:val="24"/>
          <w:lang w:eastAsia="zh-CN"/>
        </w:rPr>
        <w:instrText xml:space="preserve"> QUOTE </w:instrText>
      </w:r>
      <w:r w:rsidR="00A3404B">
        <w:rPr>
          <w:noProof/>
          <w:position w:val="-14"/>
          <w:szCs w:val="24"/>
        </w:rPr>
        <w:pict w14:anchorId="57833745">
          <v:shape id="_x0000_i1404" type="#_x0000_t75" alt="" style="width:10.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2961&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222961&quot; wsp:rsidP=&quot;00222961&quot;&gt;&lt;m:oMathPara&gt;&lt;m:oMath&gt;&lt;m:r&gt;&lt;w:rPr&gt;&lt;w:rFonts w:ascii=&quot;Cambria Math&quot; w:h-ansi=&quot;Cambria Math&quot;/&gt;&lt;wx:font wx:val=&quot;Cambria Math&quot;/&gt;&lt;w:i/&gt;&lt;w:noProof/&gt;&lt;/w:rPr&gt;&lt;m:t&gt;u&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71" o:title="" chromakey="white"/>
          </v:shape>
        </w:pict>
      </w:r>
      <w:r w:rsidRPr="00710717">
        <w:rPr>
          <w:szCs w:val="24"/>
          <w:lang w:eastAsia="zh-CN"/>
        </w:rPr>
        <w:instrText xml:space="preserve"> </w:instrText>
      </w:r>
      <w:r w:rsidRPr="00710717">
        <w:rPr>
          <w:szCs w:val="24"/>
        </w:rPr>
        <w:fldChar w:fldCharType="separate"/>
      </w:r>
      <w:r w:rsidR="00A3404B">
        <w:rPr>
          <w:noProof/>
          <w:position w:val="-14"/>
          <w:szCs w:val="24"/>
        </w:rPr>
        <w:pict w14:anchorId="1D1F20A2">
          <v:shape id="_x0000_i1405" type="#_x0000_t75" alt="" style="width:10.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2961&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222961&quot; wsp:rsidP=&quot;00222961&quot;&gt;&lt;m:oMathPara&gt;&lt;m:oMath&gt;&lt;m:r&gt;&lt;w:rPr&gt;&lt;w:rFonts w:ascii=&quot;Cambria Math&quot; w:h-ansi=&quot;Cambria Math&quot;/&gt;&lt;wx:font wx:val=&quot;Cambria Math&quot;/&gt;&lt;w:i/&gt;&lt;w:noProof/&gt;&lt;/w:rPr&gt;&lt;m:t&gt;u&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71" o:title="" chromakey="white"/>
          </v:shape>
        </w:pict>
      </w:r>
      <w:r w:rsidRPr="00710717">
        <w:rPr>
          <w:szCs w:val="24"/>
        </w:rPr>
        <w:fldChar w:fldCharType="end"/>
      </w:r>
      <w:r w:rsidRPr="00710717">
        <w:rPr>
          <w:rFonts w:hint="eastAsia"/>
          <w:szCs w:val="24"/>
          <w:lang w:eastAsia="zh-CN"/>
        </w:rPr>
        <w:t>为未压缩数据大小，</w:t>
      </w:r>
      <w:r w:rsidRPr="00710717">
        <w:rPr>
          <w:szCs w:val="24"/>
        </w:rPr>
        <w:fldChar w:fldCharType="begin"/>
      </w:r>
      <w:r w:rsidRPr="00710717">
        <w:rPr>
          <w:szCs w:val="24"/>
          <w:lang w:eastAsia="zh-CN"/>
        </w:rPr>
        <w:instrText xml:space="preserve"> QUOTE </w:instrText>
      </w:r>
      <w:r w:rsidR="00A3404B">
        <w:rPr>
          <w:noProof/>
          <w:position w:val="-14"/>
          <w:szCs w:val="24"/>
        </w:rPr>
        <w:pict w14:anchorId="76E42E24">
          <v:shape id="_x0000_i1406" type="#_x0000_t75" alt="" style="width:6.7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3849&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633849&quot; wsp:rsidP=&quot;00633849&quot;&gt;&lt;m:oMathPara&gt;&lt;m:oMath&gt;&lt;m:r&gt;&lt;w:rPr&gt;&lt;w:rFonts w:ascii=&quot;Cambria Math&quot; w:h-ansi=&quot;Cambria Math&quot;/&gt;&lt;wx:font wx:val=&quot;Cambria Math&quot;/&gt;&lt;w:i/&gt;&lt;w:noProof/&gt;&lt;/w:rPr&gt;&lt;m:t&gt;c&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72" o:title="" chromakey="white"/>
          </v:shape>
        </w:pict>
      </w:r>
      <w:r w:rsidRPr="00710717">
        <w:rPr>
          <w:szCs w:val="24"/>
          <w:lang w:eastAsia="zh-CN"/>
        </w:rPr>
        <w:instrText xml:space="preserve"> </w:instrText>
      </w:r>
      <w:r w:rsidRPr="00710717">
        <w:rPr>
          <w:szCs w:val="24"/>
        </w:rPr>
        <w:fldChar w:fldCharType="separate"/>
      </w:r>
      <w:r w:rsidR="00A3404B">
        <w:rPr>
          <w:noProof/>
          <w:position w:val="-14"/>
          <w:szCs w:val="24"/>
        </w:rPr>
        <w:pict w14:anchorId="702F56C8">
          <v:shape id="_x0000_i1407" type="#_x0000_t75" alt="" style="width:6.7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3849&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633849&quot; wsp:rsidP=&quot;00633849&quot;&gt;&lt;m:oMathPara&gt;&lt;m:oMath&gt;&lt;m:r&gt;&lt;w:rPr&gt;&lt;w:rFonts w:ascii=&quot;Cambria Math&quot; w:h-ansi=&quot;Cambria Math&quot;/&gt;&lt;wx:font wx:val=&quot;Cambria Math&quot;/&gt;&lt;w:i/&gt;&lt;w:noProof/&gt;&lt;/w:rPr&gt;&lt;m:t&gt;c&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72" o:title="" chromakey="white"/>
          </v:shape>
        </w:pict>
      </w:r>
      <w:r w:rsidRPr="00710717">
        <w:rPr>
          <w:szCs w:val="24"/>
        </w:rPr>
        <w:fldChar w:fldCharType="end"/>
      </w:r>
      <w:r w:rsidRPr="00710717">
        <w:rPr>
          <w:rFonts w:hint="eastAsia"/>
          <w:szCs w:val="24"/>
          <w:lang w:eastAsia="zh-CN"/>
        </w:rPr>
        <w:t>为压缩数据大小，则</w:t>
      </w:r>
      <w:r w:rsidRPr="00710717">
        <w:rPr>
          <w:szCs w:val="24"/>
        </w:rPr>
        <w:fldChar w:fldCharType="begin"/>
      </w:r>
      <w:r w:rsidRPr="00710717">
        <w:rPr>
          <w:szCs w:val="24"/>
          <w:lang w:eastAsia="zh-CN"/>
        </w:rPr>
        <w:instrText xml:space="preserve"> QUOTE </w:instrText>
      </w:r>
      <w:r w:rsidR="00A3404B">
        <w:rPr>
          <w:noProof/>
          <w:position w:val="-21"/>
          <w:szCs w:val="24"/>
        </w:rPr>
        <w:pict w14:anchorId="15EAA056">
          <v:shape id="_x0000_i1408" type="#_x0000_t75" alt="" style="width:27pt;height:21.7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C4C0F&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7C4C0F&quot; wsp:rsidP=&quot;007C4C0F&quot;&gt;&lt;m:oMathPara&gt;&lt;m:oMath&gt;&lt;m:r&gt;&lt;w:rPr&gt;&lt;w:rFonts w:ascii=&quot;Cambria Math&quot; w:h-ansi=&quot;Cambria Math&quot;/&gt;&lt;wx:font wx:val=&quot;Cambria Math&quot;/&gt;&lt;w:i/&gt;&lt;w:noProof/&gt;&lt;/w:rPr&gt;&lt;m:t&gt;r&lt;/m:t&gt;&lt;/m:r&gt;&lt;m:r&gt;&lt;m:rPr&gt;&lt;m:sty m:val=&quot;p&quot;/&gt;&lt;/m:rPr&gt;&lt;w:rPr&gt;&lt;w:rFonts w:ascii=&quot;Cambria Math&quot; w:h-ansi=&quot;Cambria Math&quot;/&gt;&lt;wx:font wx:val=&quot;Cambria Math&quot;/&gt;&lt;w:noProof/&gt;&lt;/w:rPr&gt;&lt;m:t&gt;=&lt;/m:t&gt;&lt;/m:r&gt;&lt;m:f&gt;&lt;m:fPr&gt;&lt;m:ctrlPr&gt;&lt;w:rPr&gt;&lt;w:rFonts w:ascii=&quot;Cambria Math&quot; w:h-ansi=&quot;Cambria Math&quot;/&gt;&lt;wx:font wx:val=&quot;Cambria Math&quot;/&gt;&lt;/w:rPr&gt;&lt;/m:ctrlPr&gt;&lt;/m:fPr&gt;&lt;m:num&gt;&lt;m:r&gt;&lt;w:rPr&gt;&lt;w:rFonts w:ascii=&quot;Cambria Math&quot; w:h-ansi=&quot;Cambria Math&quot;/&gt;&lt;wx:font wx:val=&quot;Cambria Math&quot;/&gt;&lt;w:i/&gt;&lt;w:noProof/&gt;&lt;/w:rPr&gt;&lt;m:t&gt;u&lt;/m:t&gt;&lt;/m:r&gt;&lt;/m:num&gt;&lt;m:den&gt;&lt;m:r&gt;&lt;w:rPr&gt;&lt;w:rFonts w:ascii=&quot;Cambria Math&quot; w:h-ansi=&quot;Cambria Math&quot;/&gt;&lt;wx:font wx:val=&quot;Cambria Math&quot;/&gt;&lt;w:i/&gt;&lt;w:noProof/&gt;&lt;/w:rPr&gt;&lt;m:t&gt;c&lt;/m:t&gt;&lt;/m:r&gt;&lt;/m:den&gt;&lt;/m:f&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73" o:title="" chromakey="white"/>
          </v:shape>
        </w:pict>
      </w:r>
      <w:r w:rsidRPr="00710717">
        <w:rPr>
          <w:szCs w:val="24"/>
          <w:lang w:eastAsia="zh-CN"/>
        </w:rPr>
        <w:instrText xml:space="preserve"> </w:instrText>
      </w:r>
      <w:r w:rsidRPr="00710717">
        <w:rPr>
          <w:szCs w:val="24"/>
        </w:rPr>
        <w:fldChar w:fldCharType="separate"/>
      </w:r>
      <w:r w:rsidR="00A3404B">
        <w:rPr>
          <w:noProof/>
          <w:position w:val="-21"/>
          <w:szCs w:val="24"/>
        </w:rPr>
        <w:pict w14:anchorId="1EA531AD">
          <v:shape id="_x0000_i1409" type="#_x0000_t75" alt="" style="width:27pt;height:21.7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C4C0F&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7C4C0F&quot; wsp:rsidP=&quot;007C4C0F&quot;&gt;&lt;m:oMathPara&gt;&lt;m:oMath&gt;&lt;m:r&gt;&lt;w:rPr&gt;&lt;w:rFonts w:ascii=&quot;Cambria Math&quot; w:h-ansi=&quot;Cambria Math&quot;/&gt;&lt;wx:font wx:val=&quot;Cambria Math&quot;/&gt;&lt;w:i/&gt;&lt;w:noProof/&gt;&lt;/w:rPr&gt;&lt;m:t&gt;r&lt;/m:t&gt;&lt;/m:r&gt;&lt;m:r&gt;&lt;m:rPr&gt;&lt;m:sty m:val=&quot;p&quot;/&gt;&lt;/m:rPr&gt;&lt;w:rPr&gt;&lt;w:rFonts w:ascii=&quot;Cambria Math&quot; w:h-ansi=&quot;Cambria Math&quot;/&gt;&lt;wx:font wx:val=&quot;Cambria Math&quot;/&gt;&lt;w:noProof/&gt;&lt;/w:rPr&gt;&lt;m:t&gt;=&lt;/m:t&gt;&lt;/m:r&gt;&lt;m:f&gt;&lt;m:fPr&gt;&lt;m:ctrlPr&gt;&lt;w:rPr&gt;&lt;w:rFonts w:ascii=&quot;Cambria Math&quot; w:h-ansi=&quot;Cambria Math&quot;/&gt;&lt;wx:font wx:val=&quot;Cambria Math&quot;/&gt;&lt;/w:rPr&gt;&lt;/m:ctrlPr&gt;&lt;/m:fPr&gt;&lt;m:num&gt;&lt;m:r&gt;&lt;w:rPr&gt;&lt;w:rFonts w:ascii=&quot;Cambria Math&quot; w:h-ansi=&quot;Cambria Math&quot;/&gt;&lt;wx:font wx:val=&quot;Cambria Math&quot;/&gt;&lt;w:i/&gt;&lt;w:noProof/&gt;&lt;/w:rPr&gt;&lt;m:t&gt;u&lt;/m:t&gt;&lt;/m:r&gt;&lt;/m:num&gt;&lt;m:den&gt;&lt;m:r&gt;&lt;w:rPr&gt;&lt;w:rFonts w:ascii=&quot;Cambria Math&quot; w:h-ansi=&quot;Cambria Math&quot;/&gt;&lt;wx:font wx:val=&quot;Cambria Math&quot;/&gt;&lt;w:i/&gt;&lt;w:noProof/&gt;&lt;/w:rPr&gt;&lt;m:t&gt;c&lt;/m:t&gt;&lt;/m:r&gt;&lt;/m:den&gt;&lt;/m:f&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73" o:title="" chromakey="white"/>
          </v:shape>
        </w:pict>
      </w:r>
      <w:r w:rsidRPr="00710717">
        <w:rPr>
          <w:szCs w:val="24"/>
        </w:rPr>
        <w:fldChar w:fldCharType="end"/>
      </w:r>
      <w:r w:rsidRPr="00710717">
        <w:rPr>
          <w:rFonts w:hint="eastAsia"/>
          <w:szCs w:val="24"/>
          <w:lang w:eastAsia="zh-CN"/>
        </w:rPr>
        <w:t>。注意到这里的数据压缩率的定义与第</w:t>
      </w:r>
      <w:r w:rsidRPr="00710717">
        <w:rPr>
          <w:szCs w:val="24"/>
          <w:lang w:eastAsia="zh-CN"/>
        </w:rPr>
        <w:t>2</w:t>
      </w:r>
      <w:r w:rsidRPr="00710717">
        <w:rPr>
          <w:rFonts w:hint="eastAsia"/>
          <w:szCs w:val="24"/>
          <w:lang w:eastAsia="zh-CN"/>
        </w:rPr>
        <w:t>节中使用的比率不同，如果本节的定义合理并且可以在维基百科中找到，则新定义主要定义为使用理论和实验分析。假设有一个有</w:t>
      </w:r>
      <w:r w:rsidRPr="00710717">
        <w:rPr>
          <w:szCs w:val="24"/>
        </w:rPr>
        <w:fldChar w:fldCharType="begin"/>
      </w:r>
      <w:r w:rsidRPr="00710717">
        <w:rPr>
          <w:szCs w:val="24"/>
          <w:lang w:eastAsia="zh-CN"/>
        </w:rPr>
        <w:instrText xml:space="preserve"> QUOTE </w:instrText>
      </w:r>
      <w:r w:rsidR="00A3404B">
        <w:rPr>
          <w:noProof/>
          <w:position w:val="-14"/>
          <w:szCs w:val="24"/>
        </w:rPr>
        <w:pict w14:anchorId="654C70D0">
          <v:shape id="_x0000_i1410" type="#_x0000_t75" alt="" style="width:8.2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6A77&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386A77&quot; wsp:rsidP=&quot;00386A77&quot;&gt;&lt;m:oMathPara&gt;&lt;m:oMath&gt;&lt;m:r&gt;&lt;w:rPr&gt;&lt;w:rFonts w:ascii=&quot;Cambria Math&quot; w:h-ansi=&quot;Cambria Math&quot;/&gt;&lt;wx:font wx:val=&quot;Cambria Math&quot;/&gt;&lt;w:i/&gt;&lt;w:noProof/&gt;&lt;/w:rPr&gt;&lt;m:t&gt;n&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40" o:title="" chromakey="white"/>
          </v:shape>
        </w:pict>
      </w:r>
      <w:r w:rsidRPr="00710717">
        <w:rPr>
          <w:szCs w:val="24"/>
          <w:lang w:eastAsia="zh-CN"/>
        </w:rPr>
        <w:instrText xml:space="preserve"> </w:instrText>
      </w:r>
      <w:r w:rsidRPr="00710717">
        <w:rPr>
          <w:szCs w:val="24"/>
        </w:rPr>
        <w:fldChar w:fldCharType="separate"/>
      </w:r>
      <w:r w:rsidR="00A3404B">
        <w:rPr>
          <w:noProof/>
          <w:position w:val="-14"/>
          <w:szCs w:val="24"/>
        </w:rPr>
        <w:pict w14:anchorId="1D9A146E">
          <v:shape id="_x0000_i1411" type="#_x0000_t75" alt="" style="width:8.2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6A77&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386A77&quot; wsp:rsidP=&quot;00386A77&quot;&gt;&lt;m:oMathPara&gt;&lt;m:oMath&gt;&lt;m:r&gt;&lt;w:rPr&gt;&lt;w:rFonts w:ascii=&quot;Cambria Math&quot; w:h-ansi=&quot;Cambria Math&quot;/&gt;&lt;wx:font wx:val=&quot;Cambria Math&quot;/&gt;&lt;w:i/&gt;&lt;w:noProof/&gt;&lt;/w:rPr&gt;&lt;m:t&gt;n&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40" o:title="" chromakey="white"/>
          </v:shape>
        </w:pict>
      </w:r>
      <w:r w:rsidRPr="00710717">
        <w:rPr>
          <w:szCs w:val="24"/>
        </w:rPr>
        <w:fldChar w:fldCharType="end"/>
      </w:r>
      <w:r w:rsidRPr="00710717">
        <w:rPr>
          <w:rFonts w:hint="eastAsia"/>
          <w:szCs w:val="24"/>
          <w:lang w:eastAsia="zh-CN"/>
        </w:rPr>
        <w:t>位的字符串，并且被分解成</w:t>
      </w:r>
      <w:r w:rsidRPr="00710717">
        <w:rPr>
          <w:szCs w:val="24"/>
        </w:rPr>
        <w:fldChar w:fldCharType="begin"/>
      </w:r>
      <w:r w:rsidRPr="00710717">
        <w:rPr>
          <w:szCs w:val="24"/>
          <w:lang w:eastAsia="zh-CN"/>
        </w:rPr>
        <w:instrText xml:space="preserve"> QUOTE </w:instrText>
      </w:r>
      <w:r w:rsidR="00A3404B">
        <w:rPr>
          <w:noProof/>
          <w:position w:val="-14"/>
          <w:szCs w:val="24"/>
        </w:rPr>
        <w:pict w14:anchorId="1F0526CE">
          <v:shape id="_x0000_i1412" type="#_x0000_t75" alt="" style="width:25.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0B55&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D50B55&quot; wsp:rsidP=&quot;00D50B55&quot;&gt;&lt;m:oMathPara&gt;&lt;m:oMath&gt;&lt;m:r&gt;&lt;w:rPr&gt;&lt;w:rFonts w:ascii=&quot;Cambria Math&quot; w:h-ansi=&quot;Cambria Math&quot;/&gt;&lt;wx:font wx:val=&quot;Cambria Math&quot;/&gt;&lt;w:i/&gt;&lt;w:noProof/&gt;&lt;/w:rPr&gt;&lt;m:t&gt;b&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n&lt;/m:t&gt;&lt;/m:r&gt;&lt;m:r&gt;&lt;m:rPr&gt;&lt;m:sty m:val=&quot;p&quot;/&gt;&lt;/m:rPr&gt;&lt;w:rPr&gt;&lt;w:rFonts w:ascii=&quot;Cambria Math&quot; w:h-ansi=&quot;Cambria Math&quot;/&gt;&lt;wx:font wx:val=&quot;Cambria Math&quot;/&gt;&lt;w:noProof/&gt;&lt;/w:rPr&gt;&lt;m:t&gt;)&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74" o:title="" chromakey="white"/>
          </v:shape>
        </w:pict>
      </w:r>
      <w:r w:rsidRPr="00710717">
        <w:rPr>
          <w:szCs w:val="24"/>
          <w:lang w:eastAsia="zh-CN"/>
        </w:rPr>
        <w:instrText xml:space="preserve"> </w:instrText>
      </w:r>
      <w:r w:rsidRPr="00710717">
        <w:rPr>
          <w:szCs w:val="24"/>
        </w:rPr>
        <w:fldChar w:fldCharType="separate"/>
      </w:r>
      <w:r w:rsidR="00A3404B">
        <w:rPr>
          <w:noProof/>
          <w:position w:val="-14"/>
          <w:szCs w:val="24"/>
        </w:rPr>
        <w:pict w14:anchorId="1FA7873C">
          <v:shape id="_x0000_i1413" type="#_x0000_t75" alt="" style="width:25.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0B55&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D50B55&quot; wsp:rsidP=&quot;00D50B55&quot;&gt;&lt;m:oMathPara&gt;&lt;m:oMath&gt;&lt;m:r&gt;&lt;w:rPr&gt;&lt;w:rFonts w:ascii=&quot;Cambria Math&quot; w:h-ansi=&quot;Cambria Math&quot;/&gt;&lt;wx:font wx:val=&quot;Cambria Math&quot;/&gt;&lt;w:i/&gt;&lt;w:noProof/&gt;&lt;/w:rPr&gt;&lt;m:t&gt;b&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n&lt;/m:t&gt;&lt;/m:r&gt;&lt;m:r&gt;&lt;m:rPr&gt;&lt;m:sty m:val=&quot;p&quot;/&gt;&lt;/m:rPr&gt;&lt;w:rPr&gt;&lt;w:rFonts w:ascii=&quot;Cambria Math&quot; w:h-ansi=&quot;Cambria Math&quot;/&gt;&lt;wx:font wx:val=&quot;Cambria Math&quot;/&gt;&lt;w:noProof/&gt;&lt;/w:rPr&gt;&lt;m:t&gt;)&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74" o:title="" chromakey="white"/>
          </v:shape>
        </w:pict>
      </w:r>
      <w:r w:rsidRPr="00710717">
        <w:rPr>
          <w:szCs w:val="24"/>
        </w:rPr>
        <w:fldChar w:fldCharType="end"/>
      </w:r>
      <w:r w:rsidRPr="00710717">
        <w:rPr>
          <w:rFonts w:hint="eastAsia"/>
          <w:szCs w:val="24"/>
          <w:lang w:eastAsia="zh-CN"/>
        </w:rPr>
        <w:t>个片断。然后，该宝贵的短语可以由至多</w:t>
      </w:r>
      <w:r w:rsidRPr="00710717">
        <w:rPr>
          <w:szCs w:val="24"/>
        </w:rPr>
        <w:fldChar w:fldCharType="begin"/>
      </w:r>
      <w:r w:rsidRPr="00710717">
        <w:rPr>
          <w:szCs w:val="24"/>
          <w:lang w:eastAsia="zh-CN"/>
        </w:rPr>
        <w:instrText xml:space="preserve"> QUOTE </w:instrText>
      </w:r>
      <w:r w:rsidR="00A3404B">
        <w:rPr>
          <w:noProof/>
          <w:position w:val="-14"/>
          <w:szCs w:val="24"/>
        </w:rPr>
        <w:pict w14:anchorId="137B651D">
          <v:shape id="_x0000_i1414" type="#_x0000_t75" alt="" style="width:43.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092C&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93092C&quot; wsp:rsidP=&quot;0093092C&quot;&gt;&lt;m:oMathPara&gt;&lt;m:oMath&gt;&lt;m:sSub&gt;&lt;m:sSubPr&gt;&lt;m:ctrlPr&gt;&lt;w:rPr&gt;&lt;w:rFonts w:ascii=&quot;Cambria Math&quot; w:h-ansi=&quot;Cambria Math&quot;/&gt;&lt;wx:font wx:val=&quot;Cambria Math&quot;/&gt;&lt;/w:rPr&gt;&lt;/m:ctrlPr&gt;&lt;/m:sSubPr&gt;&lt;m:e&gt;&lt;m:r&gt;&lt;m:rPr&gt;&lt;m:sty m:val=&quot;p&quot;/&gt;&lt;/m:rPr&gt;&lt;w:rPr&gt;&lt;w:rFonts w:ascii=&quot;Cambria Math&quot; w:h-ansi=&quot;Cambria Math&quot;/&gt;&lt;wx:font wx:val=&quot;Cambria Math&quot;/&gt;&lt;w:noProof/&gt;&lt;/w:rPr&gt;&lt;m:t&gt;log&lt;/m:t&gt;&lt;/m:r&gt;&lt;/m:e&gt;&lt;m:sub&gt;&lt;m:r&gt;&lt;m:rPr&gt;&lt;m:sty m:val=&quot;p&quot;/&gt;&lt;/m:rPr&gt;&lt;w:rPr&gt;&lt;w:rFonts w:ascii=&quot;Cambria Math&quot; w:h-ansi=&quot;Cambria Math&quot;/&gt;&lt;wx:font wx:val=&quot;Cambria Math&quot;/&gt;&lt;w:noProof/&gt;&lt;/w:rPr&gt;&lt;m:t&gt;2&lt;/m:t&gt;&lt;/m:r&gt;&lt;/m:sub&gt;&lt;/m:sSub&gt;&lt;m:r&gt;&lt;w:rPr&gt;&lt;w:rFonts w:ascii=&quot;Cambria Math&quot; w:h-ansi=&quot;Cambria Math&quot;/&gt;&lt;wx:font wx:val=&quot;Cambria Math&quot;/&gt;&lt;w:i/&gt;&lt;w:noProof/&gt;&lt;/w:rPr&gt;&lt;m:t&gt;c&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n&lt;/m:t&gt;&lt;/m:r&gt;&lt;m:r&gt;&lt;m:rPr&gt;&lt;m:sty m:val=&quot;p&quot;/&gt;&lt;/m:rPr&gt;&lt;w:rPr&gt;&lt;w:rFonts w:ascii=&quot;Cambria Math&quot; w:h-ansi=&quot;Cambria Math&quot;/&gt;&lt;wx:font wx:val=&quot;Cambria Math&quot;/&gt;&lt;w:noProof/&gt;&lt;/w:rPr&gt;&lt;m:t&gt;)&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75" o:title="" chromakey="white"/>
          </v:shape>
        </w:pict>
      </w:r>
      <w:r w:rsidRPr="00710717">
        <w:rPr>
          <w:szCs w:val="24"/>
          <w:lang w:eastAsia="zh-CN"/>
        </w:rPr>
        <w:instrText xml:space="preserve"> </w:instrText>
      </w:r>
      <w:r w:rsidRPr="00710717">
        <w:rPr>
          <w:szCs w:val="24"/>
        </w:rPr>
        <w:fldChar w:fldCharType="separate"/>
      </w:r>
      <w:r w:rsidR="00A3404B">
        <w:rPr>
          <w:noProof/>
          <w:position w:val="-14"/>
          <w:szCs w:val="24"/>
        </w:rPr>
        <w:pict w14:anchorId="30E12FEF">
          <v:shape id="_x0000_i1415" type="#_x0000_t75" alt="" style="width:43.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092C&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93092C&quot; wsp:rsidP=&quot;0093092C&quot;&gt;&lt;m:oMathPara&gt;&lt;m:oMath&gt;&lt;m:sSub&gt;&lt;m:sSubPr&gt;&lt;m:ctrlPr&gt;&lt;w:rPr&gt;&lt;w:rFonts w:ascii=&quot;Cambria Math&quot; w:h-ansi=&quot;Cambria Math&quot;/&gt;&lt;wx:font wx:val=&quot;Cambria Math&quot;/&gt;&lt;/w:rPr&gt;&lt;/m:ctrlPr&gt;&lt;/m:sSubPr&gt;&lt;m:e&gt;&lt;m:r&gt;&lt;m:rPr&gt;&lt;m:sty m:val=&quot;p&quot;/&gt;&lt;/m:rPr&gt;&lt;w:rPr&gt;&lt;w:rFonts w:ascii=&quot;Cambria Math&quot; w:h-ansi=&quot;Cambria Math&quot;/&gt;&lt;wx:font wx:val=&quot;Cambria Math&quot;/&gt;&lt;w:noProof/&gt;&lt;/w:rPr&gt;&lt;m:t&gt;log&lt;/m:t&gt;&lt;/m:r&gt;&lt;/m:e&gt;&lt;m:sub&gt;&lt;m:r&gt;&lt;m:rPr&gt;&lt;m:sty m:val=&quot;p&quot;/&gt;&lt;/m:rPr&gt;&lt;w:rPr&gt;&lt;w:rFonts w:ascii=&quot;Cambria Math&quot; w:h-ansi=&quot;Cambria Math&quot;/&gt;&lt;wx:font wx:val=&quot;Cambria Math&quot;/&gt;&lt;w:noProof/&gt;&lt;/w:rPr&gt;&lt;m:t&gt;2&lt;/m:t&gt;&lt;/m:r&gt;&lt;/m:sub&gt;&lt;/m:sSub&gt;&lt;m:r&gt;&lt;w:rPr&gt;&lt;w:rFonts w:ascii=&quot;Cambria Math&quot; w:h-ansi=&quot;Cambria Math&quot;/&gt;&lt;wx:font wx:val=&quot;Cambria Math&quot;/&gt;&lt;w:i/&gt;&lt;w:noProof/&gt;&lt;/w:rPr&gt;&lt;m:t&gt;c&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n&lt;/m:t&gt;&lt;/m:r&gt;&lt;m:r&gt;&lt;m:rPr&gt;&lt;m:sty m:val=&quot;p&quot;/&gt;&lt;/m:rPr&gt;&lt;w:rPr&gt;&lt;w:rFonts w:ascii=&quot;Cambria Math&quot; w:h-ansi=&quot;Cambria Math&quot;/&gt;&lt;wx:font wx:val=&quot;Cambria Math&quot;/&gt;&lt;w:noProof/&gt;&lt;/w:rPr&gt;&lt;m:t&gt;)&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75" o:title="" chromakey="white"/>
          </v:shape>
        </w:pict>
      </w:r>
      <w:r w:rsidRPr="00710717">
        <w:rPr>
          <w:szCs w:val="24"/>
        </w:rPr>
        <w:fldChar w:fldCharType="end"/>
      </w:r>
      <w:r w:rsidRPr="00710717">
        <w:rPr>
          <w:rFonts w:hint="eastAsia"/>
          <w:szCs w:val="24"/>
          <w:lang w:eastAsia="zh-CN"/>
        </w:rPr>
        <w:t>位表示。因此，传统</w:t>
      </w:r>
      <w:r w:rsidRPr="00710717">
        <w:rPr>
          <w:szCs w:val="24"/>
          <w:lang w:eastAsia="zh-CN"/>
        </w:rPr>
        <w:t>LZW</w:t>
      </w:r>
      <w:r w:rsidRPr="00710717">
        <w:rPr>
          <w:rFonts w:hint="eastAsia"/>
          <w:szCs w:val="24"/>
          <w:lang w:eastAsia="zh-CN"/>
        </w:rPr>
        <w:t>编码之后的编码数据的长度最多为</w:t>
      </w:r>
      <w:r w:rsidRPr="00710717">
        <w:rPr>
          <w:szCs w:val="24"/>
        </w:rPr>
        <w:fldChar w:fldCharType="begin"/>
      </w:r>
      <w:r w:rsidRPr="00710717">
        <w:rPr>
          <w:szCs w:val="24"/>
          <w:lang w:eastAsia="zh-CN"/>
        </w:rPr>
        <w:instrText xml:space="preserve"> QUOTE </w:instrText>
      </w:r>
      <w:r w:rsidR="00A3404B">
        <w:rPr>
          <w:noProof/>
          <w:position w:val="-14"/>
          <w:szCs w:val="24"/>
        </w:rPr>
        <w:pict w14:anchorId="35558C5B">
          <v:shape id="_x0000_i1416" type="#_x0000_t75" alt="" style="width:73.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24A8&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D324A8&quot; wsp:rsidP=&quot;00D324A8&quot;&gt;&lt;m:oMathPara&gt;&lt;m:oMath&gt;&lt;m:r&gt;&lt;w:rPr&gt;&lt;w:rFonts w:ascii=&quot;Cambria Math&quot; w:h-ansi=&quot;Cambria Math&quot;/&gt;&lt;wx:font wx:val=&quot;Cambria Math&quot;/&gt;&lt;w:i/&gt;&lt;w:noProof/&gt;&lt;/w:rPr&gt;&lt;m:t&gt;c&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n&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E&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l&lt;/m:t&gt;&lt;/m:r&gt;&lt;m:r&gt;&lt;m:rPr&gt;&lt;m:sty m:val=&quot;p&quot;/&gt;&lt;/m:rPr&gt;&lt;w:rPr&gt;&lt;w:rFonts w:ascii=&quot;Cambria Math&quot; w:h-ansi=&quot;Cambria Math&quot;/&gt;&lt;wx:font wx:val=&quot;Cambria Math&quot;/&gt;&lt;w:noProof/&gt;&lt;/w:rPr&gt;&lt;m:t&gt;]+1)&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76" o:title="" chromakey="white"/>
          </v:shape>
        </w:pict>
      </w:r>
      <w:r w:rsidRPr="00710717">
        <w:rPr>
          <w:szCs w:val="24"/>
          <w:lang w:eastAsia="zh-CN"/>
        </w:rPr>
        <w:instrText xml:space="preserve"> </w:instrText>
      </w:r>
      <w:r w:rsidRPr="00710717">
        <w:rPr>
          <w:szCs w:val="24"/>
        </w:rPr>
        <w:fldChar w:fldCharType="separate"/>
      </w:r>
      <w:r w:rsidR="00A3404B">
        <w:rPr>
          <w:noProof/>
          <w:position w:val="-14"/>
          <w:szCs w:val="24"/>
        </w:rPr>
        <w:pict w14:anchorId="48635B4F">
          <v:shape id="_x0000_i1417" type="#_x0000_t75" alt="" style="width:73.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24A8&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D324A8&quot; wsp:rsidP=&quot;00D324A8&quot;&gt;&lt;m:oMathPara&gt;&lt;m:oMath&gt;&lt;m:r&gt;&lt;w:rPr&gt;&lt;w:rFonts w:ascii=&quot;Cambria Math&quot; w:h-ansi=&quot;Cambria Math&quot;/&gt;&lt;wx:font wx:val=&quot;Cambria Math&quot;/&gt;&lt;w:i/&gt;&lt;w:noProof/&gt;&lt;/w:rPr&gt;&lt;m:t&gt;c&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n&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E&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l&lt;/m:t&gt;&lt;/m:r&gt;&lt;m:r&gt;&lt;m:rPr&gt;&lt;m:sty m:val=&quot;p&quot;/&gt;&lt;/m:rPr&gt;&lt;w:rPr&gt;&lt;w:rFonts w:ascii=&quot;Cambria Math&quot; w:h-ansi=&quot;Cambria Math&quot;/&gt;&lt;wx:font wx:val=&quot;Cambria Math&quot;/&gt;&lt;w:noProof/&gt;&lt;/w:rPr&gt;&lt;m:t&gt;]+1)&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76" o:title="" chromakey="white"/>
          </v:shape>
        </w:pict>
      </w:r>
      <w:r w:rsidRPr="00710717">
        <w:rPr>
          <w:szCs w:val="24"/>
        </w:rPr>
        <w:fldChar w:fldCharType="end"/>
      </w:r>
      <w:r w:rsidRPr="00710717">
        <w:rPr>
          <w:rFonts w:hint="eastAsia"/>
          <w:szCs w:val="24"/>
          <w:lang w:eastAsia="zh-CN"/>
        </w:rPr>
        <w:t>位，其中</w:t>
      </w:r>
      <w:r w:rsidRPr="00710717">
        <w:rPr>
          <w:szCs w:val="24"/>
        </w:rPr>
        <w:fldChar w:fldCharType="begin"/>
      </w:r>
      <w:r w:rsidRPr="00710717">
        <w:rPr>
          <w:szCs w:val="24"/>
          <w:lang w:eastAsia="zh-CN"/>
        </w:rPr>
        <w:instrText xml:space="preserve"> QUOTE </w:instrText>
      </w:r>
      <w:r w:rsidR="00A3404B">
        <w:rPr>
          <w:noProof/>
          <w:position w:val="-14"/>
          <w:szCs w:val="24"/>
        </w:rPr>
        <w:pict w14:anchorId="2462C331">
          <v:shape id="_x0000_i1418" type="#_x0000_t75" alt="" style="width:20.2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E4328&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BE4328&quot; wsp:rsidP=&quot;00BE4328&quot;&gt;&lt;m:oMathPara&gt;&lt;m:oMath&gt;&lt;m:r&gt;&lt;w:rPr&gt;&lt;w:rFonts w:ascii=&quot;Cambria Math&quot; w:h-ansi=&quot;Cambria Math&quot;/&gt;&lt;wx:font wx:val=&quot;Cambria Math&quot;/&gt;&lt;w:i/&gt;&lt;w:noProof/&gt;&lt;/w:rPr&gt;&lt;m:t&gt;E&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l&lt;/m:t&gt;&lt;/m:r&gt;&lt;m:r&gt;&lt;m:rPr&gt;&lt;m:sty m:val=&quot;p&quot;/&gt;&lt;/m:rPr&gt;&lt;w:rPr&gt;&lt;w:rFonts w:ascii=&quot;Cambria Math&quot; w:h-ansi=&quot;Cambria Math&quot;/&gt;&lt;wx:font wx:val=&quot;Cambria Math&quot;/&gt;&lt;w:noProof/&gt;&lt;/w:rPr&gt;&lt;m:t&gt;]&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77" o:title="" chromakey="white"/>
          </v:shape>
        </w:pict>
      </w:r>
      <w:r w:rsidRPr="00710717">
        <w:rPr>
          <w:szCs w:val="24"/>
          <w:lang w:eastAsia="zh-CN"/>
        </w:rPr>
        <w:instrText xml:space="preserve"> </w:instrText>
      </w:r>
      <w:r w:rsidRPr="00710717">
        <w:rPr>
          <w:szCs w:val="24"/>
        </w:rPr>
        <w:fldChar w:fldCharType="separate"/>
      </w:r>
      <w:r w:rsidR="00A3404B">
        <w:rPr>
          <w:noProof/>
          <w:position w:val="-14"/>
          <w:szCs w:val="24"/>
        </w:rPr>
        <w:pict w14:anchorId="2380F04B">
          <v:shape id="_x0000_i1419" type="#_x0000_t75" alt="" style="width:20.2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E4328&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BE4328&quot; wsp:rsidP=&quot;00BE4328&quot;&gt;&lt;m:oMathPara&gt;&lt;m:oMath&gt;&lt;m:r&gt;&lt;w:rPr&gt;&lt;w:rFonts w:ascii=&quot;Cambria Math&quot; w:h-ansi=&quot;Cambria Math&quot;/&gt;&lt;wx:font wx:val=&quot;Cambria Math&quot;/&gt;&lt;w:i/&gt;&lt;w:noProof/&gt;&lt;/w:rPr&gt;&lt;m:t&gt;E&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l&lt;/m:t&gt;&lt;/m:r&gt;&lt;m:r&gt;&lt;m:rPr&gt;&lt;m:sty m:val=&quot;p&quot;/&gt;&lt;/m:rPr&gt;&lt;w:rPr&gt;&lt;w:rFonts w:ascii=&quot;Cambria Math&quot; w:h-ansi=&quot;Cambria Math&quot;/&gt;&lt;wx:font wx:val=&quot;Cambria Math&quot;/&gt;&lt;w:noProof/&gt;&lt;/w:rPr&gt;&lt;m:t&gt;]&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77" o:title="" chromakey="white"/>
          </v:shape>
        </w:pict>
      </w:r>
      <w:r w:rsidRPr="00710717">
        <w:rPr>
          <w:szCs w:val="24"/>
        </w:rPr>
        <w:fldChar w:fldCharType="end"/>
      </w:r>
      <w:r w:rsidRPr="00710717">
        <w:rPr>
          <w:rFonts w:hint="eastAsia"/>
          <w:szCs w:val="24"/>
          <w:lang w:eastAsia="zh-CN"/>
        </w:rPr>
        <w:t>是每个码字的长度的期望值。对于传统的</w:t>
      </w:r>
      <w:r w:rsidRPr="00710717">
        <w:rPr>
          <w:szCs w:val="24"/>
          <w:lang w:eastAsia="zh-CN"/>
        </w:rPr>
        <w:t>LZW</w:t>
      </w:r>
      <w:r w:rsidRPr="00710717">
        <w:rPr>
          <w:rFonts w:hint="eastAsia"/>
          <w:szCs w:val="24"/>
          <w:lang w:eastAsia="zh-CN"/>
        </w:rPr>
        <w:t>算法，</w:t>
      </w:r>
      <w:r w:rsidRPr="00710717">
        <w:rPr>
          <w:szCs w:val="24"/>
        </w:rPr>
        <w:fldChar w:fldCharType="begin"/>
      </w:r>
      <w:r w:rsidRPr="00710717">
        <w:rPr>
          <w:szCs w:val="24"/>
          <w:lang w:eastAsia="zh-CN"/>
        </w:rPr>
        <w:instrText xml:space="preserve"> QUOTE </w:instrText>
      </w:r>
      <w:r w:rsidR="00A3404B">
        <w:rPr>
          <w:noProof/>
          <w:position w:val="-14"/>
          <w:szCs w:val="24"/>
        </w:rPr>
        <w:pict w14:anchorId="39BEC267">
          <v:shape id="_x0000_i1420" type="#_x0000_t75" alt="" style="width:80.2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300E&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95300E&quot; wsp:rsidP=&quot;0095300E&quot;&gt;&lt;m:oMathPara&gt;&lt;m:oMath&gt;&lt;m:r&gt;&lt;w:rPr&gt;&lt;w:rFonts w:ascii=&quot;Cambria Math&quot; w:h-ansi=&quot;Cambria Math&quot;/&gt;&lt;wx:font wx:val=&quot;Cambria Math&quot;/&gt;&lt;w:i/&gt;&lt;w:noProof/&gt;&lt;/w:rPr&gt;&lt;m:t&gt;E&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l&lt;/m:t&gt;&lt;/m:r&gt;&lt;m:r&gt;&lt;m:rPr&gt;&lt;m:sty m:val=&quot;p&quot;/&gt;&lt;/m:rPr&gt;&lt;w:rPr&gt;&lt;w:rFonts w:ascii=&quot;Cambria Math&quot; w:h-ansi=&quot;Cambria Math&quot;/&gt;&lt;wx:font wx:val=&quot;Cambria Math&quot;/&gt;&lt;w:noProof/&gt;&lt;/w:rPr&gt;&lt;m:t&gt;]=&lt;/m:t&gt;&lt;/m:r&gt;&lt;m:sSub&gt;&lt;m:sSubPr&gt;&lt;m:ctrlPr&gt;&lt;w:rPr&gt;&lt;w:rFonts w:ascii=&quot;Cambria Math&quot; w:h-ansi=&quot;Cambria Math&quot;/&gt;&lt;wx:font wx:val=&quot;Cambria Math&quot;/&gt;&lt;/w:rPr&gt;&lt;/m:ctrlPr&gt;&lt;/m:sSubPr&gt;&lt;m:e&gt;&lt;m:r&gt;&lt;m:rPr&gt;&lt;m:sty m:val=&quot;p&quot;/&gt;&lt;/m:rPr&gt;&lt;w:rPr&gt;&lt;w:rFonts w:ascii=&quot;Cambria Math&quot; w:h-ansi=&quot;Cambria Math&quot;/&gt;&lt;wx:font wx:val=&quot;Cambria Math&quot;/&gt;&lt;w:noProof/&gt;&lt;/w:rPr&gt;&lt;m:t&gt;log&lt;/m:t&gt;&lt;/m:r&gt;&lt;/m:e&gt;&lt;m:sub&gt;&lt;m:r&gt;&lt;m:rPr&gt;&lt;m:sty m:val=&quot;p&quot;/&gt;&lt;/m:rPr&gt;&lt;w:rPr&gt;&lt;w:rFonts w:ascii=&quot;Cambria Math&quot; w:h-ansi=&quot;Cambria Math&quot;/&gt;&lt;wx:font wx:val=&quot;Cambria Math&quot;/&gt;&lt;w:noProof/&gt;&lt;/w:rPr&gt;&lt;m:t&gt;2&lt;/m:t&gt;&lt;/m:r&gt;&lt;/m:sub&gt;&lt;/m:sSub&gt;&lt;m:r&gt;&lt;w:rPr&gt;&lt;w:rFonts w:ascii=&quot;Cambria Math&quot; w:h-ansi=&quot;Cambria Math&quot;/&gt;&lt;wx:font wx:val=&quot;Cambria Math&quot;/&gt;&lt;w:i/&gt;&lt;w:noProof/&gt;&lt;/w:rPr&gt;&lt;m:t&gt;c&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n&lt;/m:t&gt;&lt;/m:r&gt;&lt;m:r&gt;&lt;m:rPr&gt;&lt;m:sty m:val=&quot;p&quot;/&gt;&lt;/m:rPr&gt;&lt;w:rPr&gt;&lt;w:rFonts w:ascii=&quot;Cambria Math&quot; w:h-ansi=&quot;Cambria Math&quot;/&gt;&lt;wx:font wx:val=&quot;Cambria Math&quot;/&gt;&lt;w:noProof/&gt;&lt;/w:rPr&gt;&lt;m:t&gt;)&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78" o:title="" chromakey="white"/>
          </v:shape>
        </w:pict>
      </w:r>
      <w:r w:rsidRPr="00710717">
        <w:rPr>
          <w:szCs w:val="24"/>
          <w:lang w:eastAsia="zh-CN"/>
        </w:rPr>
        <w:instrText xml:space="preserve"> </w:instrText>
      </w:r>
      <w:r w:rsidRPr="00710717">
        <w:rPr>
          <w:szCs w:val="24"/>
        </w:rPr>
        <w:fldChar w:fldCharType="separate"/>
      </w:r>
      <w:r w:rsidR="00A3404B">
        <w:rPr>
          <w:noProof/>
          <w:position w:val="-14"/>
          <w:szCs w:val="24"/>
        </w:rPr>
        <w:pict w14:anchorId="703C680F">
          <v:shape id="_x0000_i1421" type="#_x0000_t75" alt="" style="width:80.2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300E&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95300E&quot; wsp:rsidP=&quot;0095300E&quot;&gt;&lt;m:oMathPara&gt;&lt;m:oMath&gt;&lt;m:r&gt;&lt;w:rPr&gt;&lt;w:rFonts w:ascii=&quot;Cambria Math&quot; w:h-ansi=&quot;Cambria Math&quot;/&gt;&lt;wx:font wx:val=&quot;Cambria Math&quot;/&gt;&lt;w:i/&gt;&lt;w:noProof/&gt;&lt;/w:rPr&gt;&lt;m:t&gt;E&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l&lt;/m:t&gt;&lt;/m:r&gt;&lt;m:r&gt;&lt;m:rPr&gt;&lt;m:sty m:val=&quot;p&quot;/&gt;&lt;/m:rPr&gt;&lt;w:rPr&gt;&lt;w:rFonts w:ascii=&quot;Cambria Math&quot; w:h-ansi=&quot;Cambria Math&quot;/&gt;&lt;wx:font wx:val=&quot;Cambria Math&quot;/&gt;&lt;w:noProof/&gt;&lt;/w:rPr&gt;&lt;m:t&gt;]=&lt;/m:t&gt;&lt;/m:r&gt;&lt;m:sSub&gt;&lt;m:sSubPr&gt;&lt;m:ctrlPr&gt;&lt;w:rPr&gt;&lt;w:rFonts w:ascii=&quot;Cambria Math&quot; w:h-ansi=&quot;Cambria Math&quot;/&gt;&lt;wx:font wx:val=&quot;Cambria Math&quot;/&gt;&lt;/w:rPr&gt;&lt;/m:ctrlPr&gt;&lt;/m:sSubPr&gt;&lt;m:e&gt;&lt;m:r&gt;&lt;m:rPr&gt;&lt;m:sty m:val=&quot;p&quot;/&gt;&lt;/m:rPr&gt;&lt;w:rPr&gt;&lt;w:rFonts w:ascii=&quot;Cambria Math&quot; w:h-ansi=&quot;Cambria Math&quot;/&gt;&lt;wx:font wx:val=&quot;Cambria Math&quot;/&gt;&lt;w:noProof/&gt;&lt;/w:rPr&gt;&lt;m:t&gt;log&lt;/m:t&gt;&lt;/m:r&gt;&lt;/m:e&gt;&lt;m:sub&gt;&lt;m:r&gt;&lt;m:rPr&gt;&lt;m:sty m:val=&quot;p&quot;/&gt;&lt;/m:rPr&gt;&lt;w:rPr&gt;&lt;w:rFonts w:ascii=&quot;Cambria Math&quot; w:h-ansi=&quot;Cambria Math&quot;/&gt;&lt;wx:font wx:val=&quot;Cambria Math&quot;/&gt;&lt;w:noProof/&gt;&lt;/w:rPr&gt;&lt;m:t&gt;2&lt;/m:t&gt;&lt;/m:r&gt;&lt;/m:sub&gt;&lt;/m:sSub&gt;&lt;m:r&gt;&lt;w:rPr&gt;&lt;w:rFonts w:ascii=&quot;Cambria Math&quot; w:h-ansi=&quot;Cambria Math&quot;/&gt;&lt;wx:font wx:val=&quot;Cambria Math&quot;/&gt;&lt;w:i/&gt;&lt;w:noProof/&gt;&lt;/w:rPr&gt;&lt;m:t&gt;c&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n&lt;/m:t&gt;&lt;/m:r&gt;&lt;m:r&gt;&lt;m:rPr&gt;&lt;m:sty m:val=&quot;p&quot;/&gt;&lt;/m:rPr&gt;&lt;w:rPr&gt;&lt;w:rFonts w:ascii=&quot;Cambria Math&quot; w:h-ansi=&quot;Cambria Math&quot;/&gt;&lt;wx:font wx:val=&quot;Cambria Math&quot;/&gt;&lt;w:noProof/&gt;&lt;/w:rPr&gt;&lt;m:t&gt;)&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78" o:title="" chromakey="white"/>
          </v:shape>
        </w:pict>
      </w:r>
      <w:r w:rsidRPr="00710717">
        <w:rPr>
          <w:szCs w:val="24"/>
        </w:rPr>
        <w:fldChar w:fldCharType="end"/>
      </w:r>
      <w:r w:rsidRPr="00710717">
        <w:rPr>
          <w:rFonts w:hint="eastAsia"/>
          <w:szCs w:val="24"/>
          <w:lang w:eastAsia="zh-CN"/>
        </w:rPr>
        <w:t>。由于在提出的方案中有两个主要步骤，让</w:t>
      </w:r>
      <w:r w:rsidRPr="00710717">
        <w:rPr>
          <w:szCs w:val="24"/>
        </w:rPr>
        <w:fldChar w:fldCharType="begin"/>
      </w:r>
      <w:r w:rsidRPr="00710717">
        <w:rPr>
          <w:szCs w:val="24"/>
          <w:lang w:eastAsia="zh-CN"/>
        </w:rPr>
        <w:instrText xml:space="preserve"> QUOTE </w:instrText>
      </w:r>
      <w:r w:rsidR="00A3404B">
        <w:rPr>
          <w:noProof/>
          <w:position w:val="-14"/>
          <w:szCs w:val="24"/>
        </w:rPr>
        <w:pict w14:anchorId="694603D7">
          <v:shape id="_x0000_i1422" type="#_x0000_t75" alt="" style="width:25.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762&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3A0762&quot; wsp:rsidP=&quot;003A0762&quot;&gt;&lt;m:oMathPara&gt;&lt;m:oMath&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E&lt;/m:t&gt;&lt;/m:r&gt;&lt;/m:e&gt;&lt;m:sub&gt;&lt;m:r&gt;&lt;m:rPr&gt;&lt;m:sty m:val=&quot;p&quot;/&gt;&lt;/m:rPr&gt;&lt;w:rPr&gt;&lt;w:rFonts w:ascii=&quot;Cambria Math&quot; w:h-ansi=&quot;Cambria Math&quot;/&gt;&lt;wx:font wx:val=&quot;Cambria Math&quot;/&gt;&lt;w:noProof/&gt;&lt;/w:rPr&gt;&lt;m:t&gt;1&lt;/m:t&gt;&lt;/m:r&gt;&lt;/m:sub&gt;&lt;/m:sSub&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l&lt;/m:t&gt;&lt;/m:r&gt;&lt;m:r&gt;&lt;m:rPr&gt;&lt;m:sty m:val=&quot;p&quot;/&gt;&lt;/m:rPr&gt;&lt;w:rPr&gt;&lt;w:rFonts w:ascii=&quot;Cambria Math&quot; w:h-ansi=&quot;Cambria Math&quot;/&gt;&lt;wx:font wx:val=&quot;Cambria Math&quot;/&gt;&lt;w:noProof/&gt;&lt;/w:rPr&gt;&lt;m:t&gt;]&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79" o:title="" chromakey="white"/>
          </v:shape>
        </w:pict>
      </w:r>
      <w:r w:rsidRPr="00710717">
        <w:rPr>
          <w:szCs w:val="24"/>
          <w:lang w:eastAsia="zh-CN"/>
        </w:rPr>
        <w:instrText xml:space="preserve"> </w:instrText>
      </w:r>
      <w:r w:rsidRPr="00710717">
        <w:rPr>
          <w:szCs w:val="24"/>
        </w:rPr>
        <w:fldChar w:fldCharType="separate"/>
      </w:r>
      <w:r w:rsidR="00A3404B">
        <w:rPr>
          <w:noProof/>
          <w:position w:val="-14"/>
          <w:szCs w:val="24"/>
        </w:rPr>
        <w:pict w14:anchorId="3AF629D7">
          <v:shape id="_x0000_i1423" type="#_x0000_t75" alt="" style="width:25.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762&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3A0762&quot; wsp:rsidP=&quot;003A0762&quot;&gt;&lt;m:oMathPara&gt;&lt;m:oMath&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E&lt;/m:t&gt;&lt;/m:r&gt;&lt;/m:e&gt;&lt;m:sub&gt;&lt;m:r&gt;&lt;m:rPr&gt;&lt;m:sty m:val=&quot;p&quot;/&gt;&lt;/m:rPr&gt;&lt;w:rPr&gt;&lt;w:rFonts w:ascii=&quot;Cambria Math&quot; w:h-ansi=&quot;Cambria Math&quot;/&gt;&lt;wx:font wx:val=&quot;Cambria Math&quot;/&gt;&lt;w:noProof/&gt;&lt;/w:rPr&gt;&lt;m:t&gt;1&lt;/m:t&gt;&lt;/m:r&gt;&lt;/m:sub&gt;&lt;/m:sSub&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l&lt;/m:t&gt;&lt;/m:r&gt;&lt;m:r&gt;&lt;m:rPr&gt;&lt;m:sty m:val=&quot;p&quot;/&gt;&lt;/m:rPr&gt;&lt;w:rPr&gt;&lt;w:rFonts w:ascii=&quot;Cambria Math&quot; w:h-ansi=&quot;Cambria Math&quot;/&gt;&lt;wx:font wx:val=&quot;Cambria Math&quot;/&gt;&lt;w:noProof/&gt;&lt;/w:rPr&gt;&lt;m:t&gt;]&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79" o:title="" chromakey="white"/>
          </v:shape>
        </w:pict>
      </w:r>
      <w:r w:rsidRPr="00710717">
        <w:rPr>
          <w:szCs w:val="24"/>
        </w:rPr>
        <w:fldChar w:fldCharType="end"/>
      </w:r>
      <w:r w:rsidRPr="00710717">
        <w:rPr>
          <w:rFonts w:hint="eastAsia"/>
          <w:szCs w:val="24"/>
          <w:lang w:eastAsia="zh-CN"/>
        </w:rPr>
        <w:t>是第一步之后码字长度的期望值。可以很容易证明，对于任何</w:t>
      </w:r>
      <w:r w:rsidRPr="0066662B">
        <w:rPr>
          <w:noProof/>
          <w:szCs w:val="24"/>
        </w:rPr>
        <w:fldChar w:fldCharType="begin"/>
      </w:r>
      <w:r w:rsidRPr="00710717">
        <w:rPr>
          <w:noProof/>
          <w:szCs w:val="24"/>
          <w:lang w:eastAsia="zh-CN"/>
        </w:rPr>
        <w:instrText xml:space="preserve"> QUOTE </w:instrText>
      </w:r>
      <w:r w:rsidR="00A3404B">
        <w:rPr>
          <w:noProof/>
          <w:position w:val="-14"/>
          <w:szCs w:val="24"/>
        </w:rPr>
        <w:pict w14:anchorId="60380B48">
          <v:shape id="_x0000_i1424" type="#_x0000_t75" alt="" style="width:21.7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2234&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A02234&quot; wsp:rsidP=&quot;00A02234&quot;&gt;&lt;m:oMathPara&gt;&lt;m:oMath&gt;&lt;m:r&gt;&lt;w:rPr&gt;&lt;w:rFonts w:ascii=&quot;Cambria Math&quot; w:h-ansi=&quot;Cambria Math&quot;/&gt;&lt;wx:font wx:val=&quot;Cambria Math&quot;/&gt;&lt;w:i/&gt;&lt;w:noProof/&gt;&lt;/w:rPr&gt;&lt;m:t&gt;c&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n&lt;/m:t&gt;&lt;/m:r&gt;&lt;m:r&gt;&lt;m:rPr&gt;&lt;m:sty m:val=&quot;p&quot;/&gt;&lt;/m:rPr&gt;&lt;w:rPr&gt;&lt;w:rFonts w:ascii=&quot;Cambria Math&quot; w:h-ansi=&quot;Cambria Math&quot;/&gt;&lt;wx:font wx:val=&quot;Cambria Math&quot;/&gt;&lt;w:noProof/&gt;&lt;/w:rPr&gt;&lt;m:t&gt;)&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80" o:title="" chromakey="white"/>
          </v:shape>
        </w:pict>
      </w:r>
      <w:r w:rsidRPr="00710717">
        <w:rPr>
          <w:noProof/>
          <w:szCs w:val="24"/>
          <w:lang w:eastAsia="zh-CN"/>
        </w:rPr>
        <w:instrText xml:space="preserve"> </w:instrText>
      </w:r>
      <w:r w:rsidRPr="0066662B">
        <w:rPr>
          <w:noProof/>
          <w:szCs w:val="24"/>
        </w:rPr>
        <w:fldChar w:fldCharType="separate"/>
      </w:r>
      <w:r w:rsidR="00A3404B">
        <w:rPr>
          <w:noProof/>
          <w:position w:val="-14"/>
          <w:szCs w:val="24"/>
        </w:rPr>
        <w:pict w14:anchorId="54F53E83">
          <v:shape id="_x0000_i1425" type="#_x0000_t75" alt="" style="width:21.7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2234&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A02234&quot; wsp:rsidP=&quot;00A02234&quot;&gt;&lt;m:oMathPara&gt;&lt;m:oMath&gt;&lt;m:r&gt;&lt;w:rPr&gt;&lt;w:rFonts w:ascii=&quot;Cambria Math&quot; w:h-ansi=&quot;Cambria Math&quot;/&gt;&lt;wx:font wx:val=&quot;Cambria Math&quot;/&gt;&lt;w:i/&gt;&lt;w:noProof/&gt;&lt;/w:rPr&gt;&lt;m:t&gt;c&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n&lt;/m:t&gt;&lt;/m:r&gt;&lt;m:r&gt;&lt;m:rPr&gt;&lt;m:sty m:val=&quot;p&quot;/&gt;&lt;/m:rPr&gt;&lt;w:rPr&gt;&lt;w:rFonts w:ascii=&quot;Cambria Math&quot; w:h-ansi=&quot;Cambria Math&quot;/&gt;&lt;wx:font wx:val=&quot;Cambria Math&quot;/&gt;&lt;w:noProof/&gt;&lt;/w:rPr&gt;&lt;m:t&gt;)&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80" o:title="" chromakey="white"/>
          </v:shape>
        </w:pict>
      </w:r>
      <w:r w:rsidRPr="0066662B">
        <w:rPr>
          <w:noProof/>
          <w:szCs w:val="24"/>
        </w:rPr>
        <w:fldChar w:fldCharType="end"/>
      </w:r>
      <w:r w:rsidRPr="00615396">
        <w:rPr>
          <w:noProof/>
          <w:szCs w:val="24"/>
          <w:lang w:eastAsia="zh-CN"/>
        </w:rPr>
        <w:t xml:space="preserve">, </w:t>
      </w:r>
      <w:r w:rsidRPr="00710717">
        <w:rPr>
          <w:szCs w:val="24"/>
        </w:rPr>
        <w:fldChar w:fldCharType="begin"/>
      </w:r>
      <w:r w:rsidRPr="00710717">
        <w:rPr>
          <w:szCs w:val="24"/>
          <w:lang w:eastAsia="zh-CN"/>
        </w:rPr>
        <w:instrText xml:space="preserve"> QUOTE </w:instrText>
      </w:r>
      <w:r w:rsidR="00A3404B">
        <w:rPr>
          <w:noProof/>
          <w:position w:val="-14"/>
          <w:szCs w:val="24"/>
        </w:rPr>
        <w:pict w14:anchorId="26E60D49">
          <v:shape id="_x0000_i1426" type="#_x0000_t75" alt="" style="width:36.7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35BEB&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035BEB&quot; wsp:rsidP=&quot;00035BEB&quot;&gt;&lt;m:oMathPara&gt;&lt;m:oMath&gt;&lt;m:r&gt;&lt;m:rPr&gt;&lt;m:sty m:val=&quot;p&quot;/&gt;&lt;/m:rPr&gt;&lt;w:rPr&gt;&lt;w:rFonts w:ascii=&quot;Cambria Math&quot; w:h-ansi=&quot;Cambria Math&quot;/&gt;&lt;wx:font wx:val=&quot;Cambria Math&quot;/&gt;&lt;w:noProof/&gt;&lt;/w:rPr&gt;&lt;m:t&gt;?_&lt;/m:t&gt;&lt;/m:r&gt;&lt;m:r&gt;&lt;w:rPr&gt;&lt;w:rFonts w:ascii=&quot;Cambria Math&quot; w:h-ansi=&quot;Cambria Math&quot;/&gt;&lt;wx:font wx:val=&quot;Cambria Math&quot;/&gt;&lt;w:i/&gt;&lt;w:noProof/&gt;&lt;/w:rPr&gt;&lt;m:t&gt;k&lt;/m:t&gt;&lt;/m:r&gt;&lt;m:r&gt;&lt;m:rPr&gt;&lt;m:sty m:val=&quot;p&quot;/&gt;&lt;/m:rPr&gt;&lt;w:rPr&gt;&lt;w:rFonts w:ascii=&quot;Cambria Math&quot; w:h-ansi=&quot;Cambria??????? Math&quot;/&gt;&lt;wx:font wx:val=&quot;Cambria Math&quot;/&gt;&lt;w:noProof/&gt;&lt;/w:rPr&gt;&lt;m:t&gt;&amp;gt;1&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81" o:title="" chromakey="white"/>
          </v:shape>
        </w:pict>
      </w:r>
      <w:r w:rsidRPr="00710717">
        <w:rPr>
          <w:szCs w:val="24"/>
          <w:lang w:eastAsia="zh-CN"/>
        </w:rPr>
        <w:instrText xml:space="preserve"> </w:instrText>
      </w:r>
      <w:r w:rsidRPr="00710717">
        <w:rPr>
          <w:szCs w:val="24"/>
        </w:rPr>
        <w:fldChar w:fldCharType="separate"/>
      </w:r>
      <w:r w:rsidR="00A3404B">
        <w:rPr>
          <w:noProof/>
          <w:position w:val="-14"/>
          <w:szCs w:val="24"/>
        </w:rPr>
        <w:pict w14:anchorId="6D39D3E1">
          <v:shape id="_x0000_i1427" type="#_x0000_t75" alt="" style="width:36.7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35BEB&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035BEB&quot; wsp:rsidP=&quot;00035BEB&quot;&gt;&lt;m:oMathPara&gt;&lt;m:oMath&gt;&lt;m:r&gt;&lt;m:rPr&gt;&lt;m:sty m:val=&quot;p&quot;/&gt;&lt;/m:rPr&gt;&lt;w:rPr&gt;&lt;w:rFonts w:ascii=&quot;Cambria Math&quot; w:h-ansi=&quot;Cambria Math&quot;/&gt;&lt;wx:font wx:val=&quot;Cambria Math&quot;/&gt;&lt;w:noProof/&gt;&lt;/w:rPr&gt;&lt;m:t&gt;?_&lt;/m:t&gt;&lt;/m:r&gt;&lt;m:r&gt;&lt;w:rPr&gt;&lt;w:rFonts w:ascii=&quot;Cambria Math&quot; w:h-ansi=&quot;Cambria Math&quot;/&gt;&lt;wx:font wx:val=&quot;Cambria Math&quot;/&gt;&lt;w:i/&gt;&lt;w:noProof/&gt;&lt;/w:rPr&gt;&lt;m:t&gt;k&lt;/m:t&gt;&lt;/m:r&gt;&lt;m:r&gt;&lt;m:rPr&gt;&lt;m:sty m:val=&quot;p&quot;/&gt;&lt;/m:rPr&gt;&lt;w:rPr&gt;&lt;w:rFonts w:ascii=&quot;Cambria Math&quot; w:h-ansi=&quot;Cambria??????? Math&quot;/&gt;&lt;wx:font wx:val=&quot;Cambria Math&quot;/&gt;&lt;w:noProof/&gt;&lt;/w:rPr&gt;&lt;m:t&gt;&amp;gt;1&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81" o:title="" chromakey="white"/>
          </v:shape>
        </w:pict>
      </w:r>
      <w:r w:rsidRPr="00710717">
        <w:rPr>
          <w:szCs w:val="24"/>
        </w:rPr>
        <w:fldChar w:fldCharType="end"/>
      </w:r>
      <w:r w:rsidRPr="00710717">
        <w:rPr>
          <w:rFonts w:hint="eastAsia"/>
          <w:szCs w:val="24"/>
          <w:lang w:eastAsia="zh-CN"/>
        </w:rPr>
        <w:t>，</w:t>
      </w:r>
      <w:r w:rsidRPr="00710717">
        <w:rPr>
          <w:szCs w:val="24"/>
        </w:rPr>
        <w:fldChar w:fldCharType="begin"/>
      </w:r>
      <w:r w:rsidRPr="00710717">
        <w:rPr>
          <w:szCs w:val="24"/>
          <w:lang w:eastAsia="zh-CN"/>
        </w:rPr>
        <w:instrText xml:space="preserve"> QUOTE </w:instrText>
      </w:r>
      <w:r w:rsidR="00A3404B">
        <w:rPr>
          <w:noProof/>
          <w:position w:val="-14"/>
          <w:szCs w:val="24"/>
        </w:rPr>
        <w:pict w14:anchorId="5754E203">
          <v:shape id="_x0000_i1428" type="#_x0000_t75" alt="" style="width:84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0448&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C80448&quot; wsp:rsidP=&quot;00C80448&quot;&gt;&lt;m:oMathPara&gt;&lt;m:oMath&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E&lt;/m:t&gt;&lt;/m:r&gt;&lt;/m:e&gt;&lt;m:sub&gt;&lt;m:r&gt;&lt;m:rPr&gt;&lt;m:sty m:val=&quot;p&quot;/&gt;&lt;/m:rPr&gt;&lt;w:rPr&gt;&lt;w:rFonts w:ascii=&quot;Cambria Math&quot; w:h-ansi=&quot;Cambria Math&quot;/&gt;&lt;wx:font wx:val=&quot;Cambria Math&quot;/&gt;&lt;w:noProof/&gt;&lt;/w:rPr&gt;&lt;m:t&gt;1&lt;/m:t&gt;&lt;/m:r&gt;&lt;/m:sub&gt;&lt;/m:sSub&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l&lt;/m:t&gt;&lt;/m:r&gt;&lt;m:r&gt;&lt;m:rPr&gt;&lt;m:sty m:val=&quot;p&quot;/&gt;&lt;/m:rPr&gt;&lt;w:rPr&gt;&lt;w:rFonts w:ascii=&quot;Cambria Math&quot; w:h-ansi=&quot;Cambria Math&quot;/&gt;&lt;wx:font wx:val=&quot;Cambria Math&quot;/&gt;&lt;w:noProof/&gt;&lt;/w:rPr&gt;&lt;m:t&gt;]_?/m:t&gt;&lt;/m:r&gt;&lt;m:sSub&gt;&lt;m:sSubPr&gt;&lt;m:ctrlPr&gt;&lt;w:rPr&gt;&lt;w:rFonts w:ascii=&quot;Cambria Math&quot; w:h-ansi=&quot;Cambria Math&quot;/&gt;&lt;wx:font wx:val=&quot;Cambria Math&quot;/&gt;&lt;/w:rPr&gt;&lt;/m:ctrlPr&gt;&lt;/m:sSubPr&gt;&lt;m:e&gt;&lt;m:r&gt;&lt;m:rPr&gt;&lt;m:stMaaaaaaay m:val=&quot;p&quot;/&gt;&lt;/m:rPr&gt;&lt;w:rPr&gt;&lt;w:rFonts w:ascii=&quot;Cambria Math&quot; w:h-ansi=&quot;Cambria Math&quot;/&gt;&lt;wx:font wx:val=&quot;Cambria Math&quot;/&gt;&lt;w:noProof/&gt;&lt;/w:rPr&gt;&lt;m:t&gt;log&lt;/m:t&gt;&lt;/m:r&gt;&lt;/m:e&gt;&lt;m:sub&gt;&lt;m:r&gt;&lt;m:rPr&gt;&lt;m:sty m:val=&quot;p&quot;/&gt;&lt;/m:rPr&gt;&lt;w:rPr&gt;&lt;w:rFonts w:ascii=&quot;Cambria Math&quot; w:h-ansi=&quot;Cambria Math&quot;/&gt;&lt;wx:font wx:val=&quot;Cambria Math&quot;/&gt;&lt;w:noProof/&gt;&lt;/w:rPr&gt;&lt;m:t&gt;2&lt;/m:t&gt;&lt;/m:r&gt;&lt;/m:sub&gt;&lt;/m:sSub&gt;&lt;m:r&gt;&lt;w:rPr&gt;&lt;w:rFonts w:ascii=&quot;Cambria Math&quot; w:h-ansi=&quot;Cambria Math&quot;/&gt;&lt;wx:font wx:val=&quot;Cambria Math&quot;/&gt;&lt;w:i/&gt;&lt;w:noProof/&gt;&lt;/w:rPr&gt;&lt;m:t&gt;c&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n&lt;/m:t&gt;&lt;/m:r&gt;&lt;m:r&gt;&lt;m:rPr&gt;&lt;m:sty m:val=&quot;p&quot;/&gt;&lt;/m:rPr&gt;&lt;w:rPr&gt;&lt;w:rFonts w:ascii=&quot;Cambria Math&quot; w:h-ansi=&quot;Cambria Math&quot;/&gt;&lt;wx:font wx:val=&quot;Cambria Math&quot;/&gt;&lt;w:noProof/&gt;&lt;/w:rPr&gt;&lt;m:t&gt;)&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82" o:title="" chromakey="white"/>
          </v:shape>
        </w:pict>
      </w:r>
      <w:r w:rsidRPr="00710717">
        <w:rPr>
          <w:szCs w:val="24"/>
          <w:lang w:eastAsia="zh-CN"/>
        </w:rPr>
        <w:instrText xml:space="preserve"> </w:instrText>
      </w:r>
      <w:r w:rsidRPr="00710717">
        <w:rPr>
          <w:szCs w:val="24"/>
        </w:rPr>
        <w:fldChar w:fldCharType="separate"/>
      </w:r>
      <w:r w:rsidR="00A3404B">
        <w:rPr>
          <w:noProof/>
          <w:position w:val="-14"/>
          <w:szCs w:val="24"/>
        </w:rPr>
        <w:pict w14:anchorId="4E166034">
          <v:shape id="_x0000_i1429" type="#_x0000_t75" alt="" style="width:84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0448&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C80448&quot; wsp:rsidP=&quot;00C80448&quot;&gt;&lt;m:oMathPara&gt;&lt;m:oMath&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E&lt;/m:t&gt;&lt;/m:r&gt;&lt;/m:e&gt;&lt;m:sub&gt;&lt;m:r&gt;&lt;m:rPr&gt;&lt;m:sty m:val=&quot;p&quot;/&gt;&lt;/m:rPr&gt;&lt;w:rPr&gt;&lt;w:rFonts w:ascii=&quot;Cambria Math&quot; w:h-ansi=&quot;Cambria Math&quot;/&gt;&lt;wx:font wx:val=&quot;Cambria Math&quot;/&gt;&lt;w:noProof/&gt;&lt;/w:rPr&gt;&lt;m:t&gt;1&lt;/m:t&gt;&lt;/m:r&gt;&lt;/m:sub&gt;&lt;/m:sSub&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l&lt;/m:t&gt;&lt;/m:r&gt;&lt;m:r&gt;&lt;m:rPr&gt;&lt;m:sty m:val=&quot;p&quot;/&gt;&lt;/m:rPr&gt;&lt;w:rPr&gt;&lt;w:rFonts w:ascii=&quot;Cambria Math&quot; w:h-ansi=&quot;Cambria Math&quot;/&gt;&lt;wx:font wx:val=&quot;Cambria Math&quot;/&gt;&lt;w:noProof/&gt;&lt;/w:rPr&gt;&lt;m:t&gt;]_?/m:t&gt;&lt;/m:r&gt;&lt;m:sSub&gt;&lt;m:sSubPr&gt;&lt;m:ctrlPr&gt;&lt;w:rPr&gt;&lt;w:rFonts w:ascii=&quot;Cambria Math&quot; w:h-ansi=&quot;Cambria Math&quot;/&gt;&lt;wx:font wx:val=&quot;Cambria Math&quot;/&gt;&lt;/w:rPr&gt;&lt;/m:ctrlPr&gt;&lt;/m:sSubPr&gt;&lt;m:e&gt;&lt;m:r&gt;&lt;m:rPr&gt;&lt;m:stMaaaaaaay m:val=&quot;p&quot;/&gt;&lt;/m:rPr&gt;&lt;w:rPr&gt;&lt;w:rFonts w:ascii=&quot;Cambria Math&quot; w:h-ansi=&quot;Cambria Math&quot;/&gt;&lt;wx:font wx:val=&quot;Cambria Math&quot;/&gt;&lt;w:noProof/&gt;&lt;/w:rPr&gt;&lt;m:t&gt;log&lt;/m:t&gt;&lt;/m:r&gt;&lt;/m:e&gt;&lt;m:sub&gt;&lt;m:r&gt;&lt;m:rPr&gt;&lt;m:sty m:val=&quot;p&quot;/&gt;&lt;/m:rPr&gt;&lt;w:rPr&gt;&lt;w:rFonts w:ascii=&quot;Cambria Math&quot; w:h-ansi=&quot;Cambria Math&quot;/&gt;&lt;wx:font wx:val=&quot;Cambria Math&quot;/&gt;&lt;w:noProof/&gt;&lt;/w:rPr&gt;&lt;m:t&gt;2&lt;/m:t&gt;&lt;/m:r&gt;&lt;/m:sub&gt;&lt;/m:sSub&gt;&lt;m:r&gt;&lt;w:rPr&gt;&lt;w:rFonts w:ascii=&quot;Cambria Math&quot; w:h-ansi=&quot;Cambria Math&quot;/&gt;&lt;wx:font wx:val=&quot;Cambria Math&quot;/&gt;&lt;w:i/&gt;&lt;w:noProof/&gt;&lt;/w:rPr&gt;&lt;m:t&gt;c&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n&lt;/m:t&gt;&lt;/m:r&gt;&lt;m:r&gt;&lt;m:rPr&gt;&lt;m:sty m:val=&quot;p&quot;/&gt;&lt;/m:rPr&gt;&lt;w:rPr&gt;&lt;w:rFonts w:ascii=&quot;Cambria Math&quot; w:h-ansi=&quot;Cambria Math&quot;/&gt;&lt;wx:font wx:val=&quot;Cambria Math&quot;/&gt;&lt;w:noProof/&gt;&lt;/w:rPr&gt;&lt;m:t&gt;)&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82" o:title="" chromakey="white"/>
          </v:shape>
        </w:pict>
      </w:r>
      <w:r w:rsidRPr="00710717">
        <w:rPr>
          <w:szCs w:val="24"/>
        </w:rPr>
        <w:fldChar w:fldCharType="end"/>
      </w:r>
      <w:r w:rsidRPr="00710717">
        <w:rPr>
          <w:rFonts w:hint="eastAsia"/>
          <w:szCs w:val="24"/>
          <w:lang w:eastAsia="zh-CN"/>
        </w:rPr>
        <w:t>，即</w:t>
      </w:r>
      <w:r w:rsidRPr="00710717">
        <w:rPr>
          <w:szCs w:val="24"/>
        </w:rPr>
        <w:fldChar w:fldCharType="begin"/>
      </w:r>
      <w:r w:rsidRPr="00710717">
        <w:rPr>
          <w:szCs w:val="24"/>
          <w:lang w:eastAsia="zh-CN"/>
        </w:rPr>
        <w:instrText xml:space="preserve"> QUOTE </w:instrText>
      </w:r>
      <w:r w:rsidR="00A3404B">
        <w:rPr>
          <w:noProof/>
          <w:position w:val="-14"/>
          <w:szCs w:val="24"/>
        </w:rPr>
        <w:pict w14:anchorId="02F014F0">
          <v:shape id="_x0000_i1430" type="#_x0000_t75" alt="" style="width:103.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2C6C&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A62C6C&quot; wsp:rsidP=&quot;00A62C6C&quot;&gt;&lt;m:oMathPara&gt;&lt;m:oMath&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E&lt;/m:t&gt;&lt;/m:r&gt;&lt;/m:e&gt;&lt;m:sub&gt;&lt;m:r&gt;&lt;m:rPr&gt;&lt;m:sty m:val=&quot;p&quot;/&gt;&lt;/m:rPr&gt;&lt;w:rPr&gt;&lt;w:rFonts w:ascii=&quot;Cambria Math&quot; w:h-ansi=&quot;Cambria Math&quot;/&gt;&lt;wx:font wx:val=&quot;Cambria Math&quot;/&gt;&lt;w:noProof/&gt;&lt;/w:rPr&gt;&lt;m:t&gt;1&lt;/m:t&gt;&lt;/m:r&gt;&lt;/m:sub&gt;&lt;/m:sSub&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l&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O&lt;/m:t&gt;&lt;/m:r&gt;&lt;m:r&gt;&lt;m:rPr&gt;&lt;m:sty m:val=&quot;p&quot;/&gt;&lt;/m:rPr&gt;&lt;w:rPr&gt;&lt;w:rFonts w:ascii=&quot;Cambria Math&quot; w:h-ansi=&quot;Cambria Math&quot;/&gt;&lt;wx:font wx:val=&quot;Cambria Math&quot;/&gt;&lt;w:noProof/&gt;&lt;/w:rPr&gt;&lt;m:t&gt;(&lt;/m:t&gt;&lt;/m:r&gt;&lt;m:sSub&gt;&lt;m:sSubPr&gt;&lt;m:ctrlPr&gt;&lt;w:rPr&gt;&lt;w:rFonts w:ascii=&quot;Cambria Math&quot; w:h-ansi=&quot;Cambria Math&quot;/&gt;&lt;wx:font wx:val=&quot;Cambria Math&quot;/&gt;&lt;/w:rPr&gt;&lt;/m:ctrlPr&gt;&lt;/m:sSubPr&gt;&lt;m:e&gt;&lt;m:r&gt;&lt;m:rPr&gt;&lt;m:sty m:val=&quot;p&quot;/&gt;&lt;/m:rPr&gt;&lt;w:rPr&gt;&lt;w:rFonts w:ascii=&quot;Cambria Math&quot; w:h-ansi=&quot;Cambria Math&quot;/&gt;&lt;wx:font wx:val=&quot;Cambria Math&quot;/&gt;&lt;w:noProof/&gt;&lt;/w:rPr&gt;&lt;m:t&gt;log&lt;/m:t&gt;&lt;/m:r&gt;&lt;/m:e&gt;&lt;m:sub&gt;&lt;m:r&gt;&lt;m:rPr&gt;&lt;m:sty m:val=&quot;p&quot;/&gt;&lt;/m:rPr&gt;&lt;w:rPr&gt;&lt;w:rFonts w:ascii=&quot;Cambria Math&quot; w:h-ansi=&quot;Cambria Math&quot;/&gt;&lt;wx:font wx:val=&quot;Cambria Math&quot;/&gt;&lt;w:noProof/&gt;&lt;/w:rPr&gt;&lt;m:t&gt;2&lt;/m:t&gt;&lt;/m:r&gt;&lt;/m:sub&gt;&lt;/m:sSub&gt;&lt;m:r&gt;&lt;w:rPr&gt;&lt;w:rFonts w:ascii=&quot;Cambria Math&quot; w:h-ansi=&quot;Cambria Math&quot;/&gt;&lt;wx:font wx:val=&quot;Cambria Math&quot;/&gt;&lt;w:i/&gt;&lt;w:noProof/&gt;&lt;/w:rPr&gt;&lt;m:t&gt;c&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n&lt;/m:t&gt;&lt;/m:r&gt;&lt;m:r&gt;&lt;m:rPr&gt;&lt;m:sty m:val=&quot;p&quot;/&gt;&lt;/m:rPr&gt;&lt;w:rPr&gt;&lt;w:rFonts w:ascii=&quot;Cambria Math&quot; w:h-ansi=&quot;Cambria Math&quot;/&gt;&lt;wx:font wx:val=&quot;Cambria Math&quot;/&gt;&lt;w:noProof/&gt;&lt;/w:rPr&gt;&lt;m:t&gt;))&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83" o:title="" chromakey="white"/>
          </v:shape>
        </w:pict>
      </w:r>
      <w:r w:rsidRPr="00710717">
        <w:rPr>
          <w:szCs w:val="24"/>
          <w:lang w:eastAsia="zh-CN"/>
        </w:rPr>
        <w:instrText xml:space="preserve"> </w:instrText>
      </w:r>
      <w:r w:rsidRPr="00710717">
        <w:rPr>
          <w:szCs w:val="24"/>
        </w:rPr>
        <w:fldChar w:fldCharType="separate"/>
      </w:r>
      <w:r w:rsidR="00A3404B">
        <w:rPr>
          <w:noProof/>
          <w:position w:val="-14"/>
          <w:szCs w:val="24"/>
        </w:rPr>
        <w:pict w14:anchorId="50F55B28">
          <v:shape id="_x0000_i1431" type="#_x0000_t75" alt="" style="width:103.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2C6C&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A62C6C&quot; wsp:rsidP=&quot;00A62C6C&quot;&gt;&lt;m:oMathPara&gt;&lt;m:oMath&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E&lt;/m:t&gt;&lt;/m:r&gt;&lt;/m:e&gt;&lt;m:sub&gt;&lt;m:r&gt;&lt;m:rPr&gt;&lt;m:sty m:val=&quot;p&quot;/&gt;&lt;/m:rPr&gt;&lt;w:rPr&gt;&lt;w:rFonts w:ascii=&quot;Cambria Math&quot; w:h-ansi=&quot;Cambria Math&quot;/&gt;&lt;wx:font wx:val=&quot;Cambria Math&quot;/&gt;&lt;w:noProof/&gt;&lt;/w:rPr&gt;&lt;m:t&gt;1&lt;/m:t&gt;&lt;/m:r&gt;&lt;/m:sub&gt;&lt;/m:sSub&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l&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O&lt;/m:t&gt;&lt;/m:r&gt;&lt;m:r&gt;&lt;m:rPr&gt;&lt;m:sty m:val=&quot;p&quot;/&gt;&lt;/m:rPr&gt;&lt;w:rPr&gt;&lt;w:rFonts w:ascii=&quot;Cambria Math&quot; w:h-ansi=&quot;Cambria Math&quot;/&gt;&lt;wx:font wx:val=&quot;Cambria Math&quot;/&gt;&lt;w:noProof/&gt;&lt;/w:rPr&gt;&lt;m:t&gt;(&lt;/m:t&gt;&lt;/m:r&gt;&lt;m:sSub&gt;&lt;m:sSubPr&gt;&lt;m:ctrlPr&gt;&lt;w:rPr&gt;&lt;w:rFonts w:ascii=&quot;Cambria Math&quot; w:h-ansi=&quot;Cambria Math&quot;/&gt;&lt;wx:font wx:val=&quot;Cambria Math&quot;/&gt;&lt;/w:rPr&gt;&lt;/m:ctrlPr&gt;&lt;/m:sSubPr&gt;&lt;m:e&gt;&lt;m:r&gt;&lt;m:rPr&gt;&lt;m:sty m:val=&quot;p&quot;/&gt;&lt;/m:rPr&gt;&lt;w:rPr&gt;&lt;w:rFonts w:ascii=&quot;Cambria Math&quot; w:h-ansi=&quot;Cambria Math&quot;/&gt;&lt;wx:font wx:val=&quot;Cambria Math&quot;/&gt;&lt;w:noProof/&gt;&lt;/w:rPr&gt;&lt;m:t&gt;log&lt;/m:t&gt;&lt;/m:r&gt;&lt;/m:e&gt;&lt;m:sub&gt;&lt;m:r&gt;&lt;m:rPr&gt;&lt;m:sty m:val=&quot;p&quot;/&gt;&lt;/m:rPr&gt;&lt;w:rPr&gt;&lt;w:rFonts w:ascii=&quot;Cambria Math&quot; w:h-ansi=&quot;Cambria Math&quot;/&gt;&lt;wx:font wx:val=&quot;Cambria Math&quot;/&gt;&lt;w:noProof/&gt;&lt;/w:rPr&gt;&lt;m:t&gt;2&lt;/m:t&gt;&lt;/m:r&gt;&lt;/m:sub&gt;&lt;/m:sSub&gt;&lt;m:r&gt;&lt;w:rPr&gt;&lt;w:rFonts w:ascii=&quot;Cambria Math&quot; w:h-ansi=&quot;Cambria Math&quot;/&gt;&lt;wx:font wx:val=&quot;Cambria Math&quot;/&gt;&lt;w:i/&gt;&lt;w:noProof/&gt;&lt;/w:rPr&gt;&lt;m:t&gt;c&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n&lt;/m:t&gt;&lt;/m:r&gt;&lt;m:r&gt;&lt;m:rPr&gt;&lt;m:sty m:val=&quot;p&quot;/&gt;&lt;/m:rPr&gt;&lt;w:rPr&gt;&lt;w:rFonts w:ascii=&quot;Cambria Math&quot; w:h-ansi=&quot;Cambria Math&quot;/&gt;&lt;wx:font wx:val=&quot;Cambria Math&quot;/&gt;&lt;w:noProof/&gt;&lt;/w:rPr&gt;&lt;m:t&gt;))&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83" o:title="" chromakey="white"/>
          </v:shape>
        </w:pict>
      </w:r>
      <w:r w:rsidRPr="00710717">
        <w:rPr>
          <w:szCs w:val="24"/>
        </w:rPr>
        <w:fldChar w:fldCharType="end"/>
      </w:r>
      <w:r w:rsidRPr="00710717">
        <w:rPr>
          <w:rFonts w:hint="eastAsia"/>
          <w:szCs w:val="24"/>
          <w:lang w:eastAsia="zh-CN"/>
        </w:rPr>
        <w:t>。第一步之后的真实码字长度取决于实际情况。</w:t>
      </w:r>
      <w:r w:rsidRPr="00710717">
        <w:rPr>
          <w:rFonts w:hint="eastAsia"/>
          <w:szCs w:val="24"/>
        </w:rPr>
        <w:t>对于可变长度码字，期望值定义如下：</w:t>
      </w:r>
    </w:p>
    <w:p w14:paraId="2AF57C1C" w14:textId="77777777" w:rsidR="008A6046" w:rsidRDefault="00A3404B" w:rsidP="008A6046">
      <w:pPr>
        <w:spacing w:after="200"/>
        <w:jc w:val="center"/>
        <w:rPr>
          <w:sz w:val="22"/>
        </w:rPr>
      </w:pPr>
      <w:r>
        <w:rPr>
          <w:noProof/>
        </w:rPr>
        <w:pict w14:anchorId="20ABA310">
          <v:shape id="_x0000_i1432" type="#_x0000_t75" alt="" style="width:73.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07F08&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Pr=&quot;00F07F08&quot; wsp:rsidRDefault=&quot;00F07F08&quot; wsp:rsidP=&quot;00F07F08&quot;&gt;&lt;m:oMathPara&gt;&lt;m:oMath&gt;&lt;m:r&gt;&lt;w:rPr&gt;&lt;w:rFonts w:ascii=&quot;Cambria Math&quot; w:h-ansi=&quot;Cambria Math&quot;/&gt;&lt;wx:font wx:val=&quot;Cambria Math&quot;/&gt;&lt;w:i/&gt;&lt;w:noProof/&gt;&lt;/w:rPr&gt;&lt;m:t&gt;E&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l&lt;/m:t&gt;&lt;/m:r&gt;&lt;m:r&gt;&lt;m:rPr&gt;&lt;m:sty m:val=&quot;p&quot;/&gt;&lt;/m:rPr&gt;&lt;w:rPr&gt;&lt;w:rFonts w:ascii=&quot;Cambria Math&quot; w:h-ansi=&quot;Cambria Math&quot;/&gt;&lt;wx:font wx:val=&quot;Cambria Math&quot;/&gt;&lt;w:noProof/&gt;&lt;/w:rPr&gt;&lt;m:t&gt;]=&lt;/m:t&gt;&lt;/m:r&gt;&lt;m:sSub&gt;&lt;m:sSubPr&gt;&lt;m:ctrlPr&gt;&lt;w:rPr&gt;&lt;w:rFonts w:ascii=&quot;Cambria Math&quot; w:h-ansi=&quot;Cambria Math&quot;/&gt;&lt;wx:font wx:val=&quot;Cambria Math&quot;/&gt;&lt;/w:rPr&gt;&lt;/m:ctrlPr&gt;&lt;/m:sSubPr&gt;&lt;m:e&gt;&lt;m:r&gt;&lt;m:rPr&gt;&lt;m:sty m:val=&quot;p&quot;/&gt;&lt;/m:rPr&gt;&lt;w:rPr&gt;&lt;w:rFonts w:ascii=&quot;Cambria Math&quot; w:h-ansi=&quot;Cambria Math&quot; w:cs=&quot;Cambria Math&quot;/&gt;&lt;wx:font wx:val=&quot;Cambria Math&quot;/&gt;&lt;w:noProof/&gt;&lt;/w:rPr&gt;&lt;m:t&gt;_&lt;/m:t&gt;&lt;/m:r&gt;&lt;/m:e&gt;&lt;m:sub&gt;&lt;m:r&gt;&lt;w:rPr&gt;&lt;w:rFonts w:ascii=&quot;Cambria Math&quot; w:h-ansi=&quot;Cambria Math&quot;/&gt;&lt;wx:font wx:val=&quot;Cambria Math&quot;/&gt;&lt;w:i/&gt;&lt;w:noProof/&gt;&lt;/w:rPr&gt;&lt;m:t&gt;i&lt;/m:t&gt;&lt;/m:r&gt;&lt;/m:su:::::::b&gt;&lt;/m:sSub&gt;&lt;m:r&gt;&lt;w:rPr&gt;&lt;w:rFonts w:ascii=&quot;Cambria Math&quot; w:h-ansi=&quot;Cambria Math&quot;/&gt;&lt;wx:font wx:val=&quot;Cambria Math&quot;/&gt;&lt;w:i/&gt;&lt;w:noProof/&gt;&lt;/w:rPr&gt;&lt;m:t&gt;P&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i&lt;/m:t&gt;&lt;/m:r&gt;&lt;m:r&gt;&lt;m:rPr&gt;&lt;m:sty m:val=&quot;p&quot;/&gt;&lt;/m:rPr&gt;&lt;w:rPr&gt;&lt;w:rFonts w:ascii=&quot;Cambria Math&quot; w:h-ansi=&quot;Cambria Math&quot;/&gt;&lt;wx:font wx:val=&quot;Cambria Math&quot;/&gt;&lt;w:noProof/&gt;&lt;/w:rPr&gt;&lt;m:t&gt;]&lt;/m:t&gt;&lt;/m:r&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l&lt;/m:t&gt;&lt;/m:r&gt;&lt;/m:e&gt;&lt;m:sub&gt;&lt;m:r&gt;&lt;w:rPr&gt;&lt;w:rFonts w:ascii=&quot;Cambria Math&quot; w:h-ansi=&quot;Cambria Math&quot;/&gt;&lt;wx:font wx:val=&quot;Cambria Math&quot;/&gt;&lt;w:i/&gt;&lt;w:noProof/&gt;&lt;/w:rPr&gt;&lt;m:t&gt;i&lt;/m:t&gt;&lt;/m:r&gt;&lt;/m:sub&gt;&lt;/m:sSub&gt;&lt;/m:oMath&gt;&lt;/m:oMathPara&gt;&lt;/w:p&gt;&lt;w:sectPr wsp:rsidR=&quot;00000000&quot; wsp:rsidRPr=&quot;00F07F08&quot;&gt;&lt;w:pgSz w:w=&quot;12240&quot; w:h=&quot;15840&quot;/&gt;&lt;w:pgMar w:top=&quot;1440&quot; w:right=&quot;1800&quot; w:bottom=&quot;1440&quot; w:left=&quot;1800&quot; w:header=&quot;720&quot; w:footer=&quot;720&quot; w:gutter=&quot;0&quot;/&gt;&lt;w:cols w:space=&quot;720&quot;/&gt;&lt;/w:sectPr&gt;&lt;/wx:sect&gt;&lt;/w:body&gt;&lt;/w:wordDocument&gt;">
            <v:imagedata r:id="rId184" o:title="" chromakey="white"/>
          </v:shape>
        </w:pict>
      </w:r>
    </w:p>
    <w:p w14:paraId="26A70AFA" w14:textId="77777777" w:rsidR="008A6046" w:rsidRPr="00710717" w:rsidRDefault="008A6046" w:rsidP="008A6046">
      <w:pPr>
        <w:spacing w:after="200"/>
        <w:rPr>
          <w:lang w:eastAsia="zh-CN"/>
        </w:rPr>
      </w:pPr>
      <w:r w:rsidRPr="00710717">
        <w:rPr>
          <w:rFonts w:hint="eastAsia"/>
          <w:lang w:eastAsia="zh-CN"/>
        </w:rPr>
        <w:t>其中</w:t>
      </w:r>
      <w:r w:rsidRPr="00710717">
        <w:fldChar w:fldCharType="begin"/>
      </w:r>
      <w:r w:rsidRPr="00710717">
        <w:rPr>
          <w:lang w:eastAsia="zh-CN"/>
        </w:rPr>
        <w:instrText xml:space="preserve"> QUOTE </w:instrText>
      </w:r>
      <w:r w:rsidR="00A3404B">
        <w:rPr>
          <w:noProof/>
          <w:position w:val="-14"/>
          <w:sz w:val="28"/>
        </w:rPr>
        <w:pict w14:anchorId="6C1C6FC0">
          <v:shape id="_x0000_i1433" type="#_x0000_t75" alt="" style="width:21.7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3663&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6B3663&quot; wsp:rsidP=&quot;006B3663&quot;&gt;&lt;m:oMathPara&gt;&lt;m:oMath&gt;&lt;m:r&gt;&lt;w:rPr&gt;&lt;w:rFonts w:ascii=&quot;Cambria Math&quot; w:h-ansi=&quot;Cambria Math&quot;/&gt;&lt;wx:font wx:val=&quot;Cambria Math&quot;/&gt;&lt;w:i/&gt;&lt;w:noProof/&gt;&lt;/w:rPr&gt;&lt;m:t&gt; P&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i&lt;/m:t&gt;&lt;/m:r&gt;&lt;m:r&gt;&lt;m:rPr&gt;&lt;m:sty m:val=&quot;p&quot;/&gt;&lt;/m:rPr&gt;&lt;w:rPr&gt;&lt;w:rFonts w:ascii=&quot;Cambria Math&quot; w:h-ansi=&quot;Cambria Math&quot;/&gt;&lt;wx:font wx:val=&quot;Cambria Math&quot;/&gt;&lt;w:noProof/&gt;&lt;/w:rPr&gt;&lt;m:t&gt;]&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85" o:title="" chromakey="white"/>
          </v:shape>
        </w:pict>
      </w:r>
      <w:r w:rsidRPr="00710717">
        <w:rPr>
          <w:lang w:eastAsia="zh-CN"/>
        </w:rPr>
        <w:instrText xml:space="preserve"> </w:instrText>
      </w:r>
      <w:r w:rsidRPr="00710717">
        <w:fldChar w:fldCharType="separate"/>
      </w:r>
      <w:r w:rsidR="00A3404B">
        <w:rPr>
          <w:noProof/>
          <w:position w:val="-14"/>
          <w:sz w:val="28"/>
        </w:rPr>
        <w:pict w14:anchorId="38BFE070">
          <v:shape id="_x0000_i1434" type="#_x0000_t75" alt="" style="width:21.7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3663&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6B3663&quot; wsp:rsidP=&quot;006B3663&quot;&gt;&lt;m:oMathPara&gt;&lt;m:oMath&gt;&lt;m:r&gt;&lt;w:rPr&gt;&lt;w:rFonts w:ascii=&quot;Cambria Math&quot; w:h-ansi=&quot;Cambria Math&quot;/&gt;&lt;wx:font wx:val=&quot;Cambria Math&quot;/&gt;&lt;w:i/&gt;&lt;w:noProof/&gt;&lt;/w:rPr&gt;&lt;m:t&gt; P&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i&lt;/m:t&gt;&lt;/m:r&gt;&lt;m:r&gt;&lt;m:rPr&gt;&lt;m:sty m:val=&quot;p&quot;/&gt;&lt;/m:rPr&gt;&lt;w:rPr&gt;&lt;w:rFonts w:ascii=&quot;Cambria Math&quot; w:h-ansi=&quot;Cambria Math&quot;/&gt;&lt;wx:font wx:val=&quot;Cambria Math&quot;/&gt;&lt;w:noProof/&gt;&lt;/w:rPr&gt;&lt;m:t&gt;]&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85" o:title="" chromakey="white"/>
          </v:shape>
        </w:pict>
      </w:r>
      <w:r w:rsidRPr="00710717">
        <w:fldChar w:fldCharType="end"/>
      </w:r>
      <w:r w:rsidRPr="00710717">
        <w:rPr>
          <w:rFonts w:hint="eastAsia"/>
          <w:lang w:eastAsia="zh-CN"/>
        </w:rPr>
        <w:t>是特定码字</w:t>
      </w:r>
      <w:r w:rsidRPr="00710717">
        <w:rPr>
          <w:lang w:eastAsia="zh-CN"/>
        </w:rPr>
        <w:t>i</w:t>
      </w:r>
      <w:r w:rsidRPr="00710717">
        <w:rPr>
          <w:rFonts w:hint="eastAsia"/>
          <w:lang w:eastAsia="zh-CN"/>
        </w:rPr>
        <w:t>的出现频率，</w:t>
      </w:r>
      <w:r w:rsidRPr="00710717">
        <w:fldChar w:fldCharType="begin"/>
      </w:r>
      <w:r w:rsidRPr="00710717">
        <w:rPr>
          <w:lang w:eastAsia="zh-CN"/>
        </w:rPr>
        <w:instrText xml:space="preserve"> QUOTE </w:instrText>
      </w:r>
      <w:r w:rsidR="00A3404B">
        <w:rPr>
          <w:noProof/>
          <w:position w:val="-14"/>
          <w:sz w:val="28"/>
        </w:rPr>
        <w:pict w14:anchorId="3D1BCBA5">
          <v:shape id="_x0000_i1435" type="#_x0000_t75" alt="" style="width:10.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11A&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95111A&quot; wsp:rsidP=&quot;0095111A&quot;&gt;&lt;m:oMathPara&gt;&lt;m:oMath&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l&lt;/m:t&gt;&lt;/m:r&gt;&lt;/m:e&gt;&lt;m:sub&gt;&lt;m:r&gt;&lt;w:rPr&gt;&lt;w:rFonts w:ascii=&quot;Cambria Math&quot; w:h-ansi=&quot;Cambria Math&quot;/&gt;&lt;wx:font wx:val=&quot;Cambria Math&quot;/&gt;&lt;w:i/&gt;&lt;w:noProof/&gt;&lt;/w:rPr&gt;&lt;m:t&gt;i&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86" o:title="" chromakey="white"/>
          </v:shape>
        </w:pict>
      </w:r>
      <w:r w:rsidRPr="00710717">
        <w:rPr>
          <w:lang w:eastAsia="zh-CN"/>
        </w:rPr>
        <w:instrText xml:space="preserve"> </w:instrText>
      </w:r>
      <w:r w:rsidRPr="00710717">
        <w:fldChar w:fldCharType="separate"/>
      </w:r>
      <w:r w:rsidR="00A3404B">
        <w:rPr>
          <w:noProof/>
          <w:position w:val="-14"/>
          <w:sz w:val="28"/>
        </w:rPr>
        <w:pict w14:anchorId="0A9AF020">
          <v:shape id="_x0000_i1436" type="#_x0000_t75" alt="" style="width:10.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11A&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95111A&quot; wsp:rsidP=&quot;0095111A&quot;&gt;&lt;m:oMathPara&gt;&lt;m:oMath&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l&lt;/m:t&gt;&lt;/m:r&gt;&lt;/m:e&gt;&lt;m:sub&gt;&lt;m:r&gt;&lt;w:rPr&gt;&lt;w:rFonts w:ascii=&quot;Cambria Math&quot; w:h-ansi=&quot;Cambria Math&quot;/&gt;&lt;wx:font wx:val=&quot;Cambria Math&quot;/&gt;&lt;w:i/&gt;&lt;w:noProof/&gt;&lt;/w:rPr&gt;&lt;m:t&gt;i&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86" o:title="" chromakey="white"/>
          </v:shape>
        </w:pict>
      </w:r>
      <w:r w:rsidRPr="00710717">
        <w:fldChar w:fldCharType="end"/>
      </w:r>
      <w:r w:rsidRPr="00710717">
        <w:rPr>
          <w:rFonts w:hint="eastAsia"/>
          <w:lang w:eastAsia="zh-CN"/>
        </w:rPr>
        <w:t>是</w:t>
      </w:r>
      <w:r w:rsidRPr="00710717">
        <w:rPr>
          <w:lang w:eastAsia="zh-CN"/>
        </w:rPr>
        <w:t>i</w:t>
      </w:r>
      <w:r w:rsidRPr="00710717">
        <w:rPr>
          <w:rFonts w:hint="eastAsia"/>
          <w:lang w:eastAsia="zh-CN"/>
        </w:rPr>
        <w:t>的长度。</w:t>
      </w:r>
    </w:p>
    <w:p w14:paraId="715CD343" w14:textId="77777777" w:rsidR="008A6046" w:rsidRPr="00710717" w:rsidRDefault="008A6046" w:rsidP="008A6046">
      <w:pPr>
        <w:spacing w:after="200"/>
      </w:pPr>
      <w:r w:rsidRPr="00710717">
        <w:rPr>
          <w:rFonts w:hint="eastAsia"/>
          <w:lang w:eastAsia="zh-CN"/>
        </w:rPr>
        <w:lastRenderedPageBreak/>
        <w:t>霍夫曼编码生成可变长度码字。在第二步霍夫曼编码过程中，码字长度的期望取决于索引差分编号的出现频率分布。对于任何特定的位串，在进行第一步之后，将指数差异数表示为</w:t>
      </w:r>
      <w:r w:rsidRPr="00710717">
        <w:rPr>
          <w:lang w:eastAsia="zh-CN"/>
        </w:rPr>
        <w:t>W</w:t>
      </w:r>
      <w:r w:rsidRPr="00710717">
        <w:rPr>
          <w:rFonts w:hint="eastAsia"/>
          <w:lang w:eastAsia="zh-CN"/>
        </w:rPr>
        <w:t>。</w:t>
      </w:r>
      <w:r w:rsidRPr="00710717">
        <w:rPr>
          <w:rFonts w:hint="eastAsia"/>
        </w:rPr>
        <w:t>整个码字集定义如下：</w:t>
      </w:r>
    </w:p>
    <w:p w14:paraId="1121A542" w14:textId="77777777" w:rsidR="008A6046" w:rsidRPr="00960539" w:rsidRDefault="00A3404B" w:rsidP="00710717">
      <w:pPr>
        <w:spacing w:after="200"/>
        <w:jc w:val="center"/>
      </w:pPr>
      <w:r>
        <w:rPr>
          <w:noProof/>
        </w:rPr>
        <w:pict w14:anchorId="25010A40">
          <v:shape id="_x0000_i1437" type="#_x0000_t75" alt="" style="width:137.2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108A7&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Pr=&quot;00C108A7&quot; wsp:rsidRDefault=&quot;00C108A7&quot; wsp:rsidP=&quot;00C108A7&quot;&gt;&lt;m:oMathPara&gt;&lt;m:oMath&gt;&lt;m:r&gt;&lt;w:rPr&gt;&lt;w:rFonts w:ascii=&quot;Cambria Math&quot; w:h-ansi=&quot;Cambria Math&quot;/&gt;&lt;wx:font wx:val=&quot;Cambria Math&quot;/&gt;&lt;w:i/&gt;&lt;w:noProof/&gt;&lt;/w:rPr&gt;&lt;m:t&gt;H&lt;/m:t&gt;&lt;/m:r&gt;&lt;m:d&gt;&lt;m:dPr&gt;&lt;m:begChr m:val=&quot;[&quot;/&gt;&lt;m:endChr m:val=&quot;]&quot;/&gt;&lt;m:ctrlPr&gt;&lt;w:rPr&gt;&lt;w:rFonts w:ascii=&quot;Cambria Math&quot; w:h-ansi=&quot;Cambria Math&quot;/&gt;&lt;wx:font wx:val=&quot;Cambria Math&quot;/&gt;&lt;w:noProof/&gt;&lt;/w:rPr&gt;&lt;/m:ctrlPr&gt;&lt;/m:dPr&gt;&lt;m:e&gt;&lt;m:r&gt;&lt;w:rPr&gt;&lt;w:rFonts w:ascii=&quot;Cambria Math&quot; w:h-ansi=&quot;Cambria Math&quot;/&gt;&lt;wx:font wx:val=&quot;Cambria Math&quot;/&gt;&lt;w:i/&gt;&lt;w:noProof/&gt;&lt;/w:rPr&gt;&lt;m:t&gt;X&lt;/m:t&gt;&lt;/m:r&gt;&lt;/m:e&gt;&lt;/m:d&gt;&lt;m:r&gt;&lt;m:rPr&gt;&lt;m:sty m:val=&quot;p&quot;/&gt;&lt;/m:rPr&gt;&lt;w:rPr&gt;&lt;w:rFonts w:ascii=&quot;Cambria Math&quot; w:h-ansi=&quot;Cambria Math&quot;/&gt;&lt;wx:font wx:val=&quot;Cambria Math&quot;/&gt;&lt;w:noProof/&gt;&lt;/w:rPr&gt;&lt;m:t&gt;=-&lt;/m:t&gt;&lt;/m:r&gt;&lt;m:sSub&gt;&lt;m:sSubPr&gt;&lt;m:ctrlPr&gt;&lt;w:rPr&gt;&lt;w:rFonts w:ascii=&quot;Cambria Math&quot; w:h-ansi=&quot;Cambria Math&quot;/&gt;&lt;wx:font wx:val=&quot;Cambria Math&quot;/&gt;&lt;/w:rPr&gt;&lt;/m:ctrlPr&gt;&lt;/m:sSubPr&gt;&lt;m:e&gt;&lt;m:r&gt;&lt;m:rPr&gt;&lt;m:sty m:val=&quot;p&quot;/&gt;&lt;/m:rPr&gt;&lt;w:rPr&gt;&lt;w:rFonts w:ascii=&quot;Cambria Math&quot; w:h-ansi=&quot;Cambria Math&quot; w:cs=&quot;Cambria Math&quot;/&gt;&lt;wx:font wx:val=&quot;Cambria Math&quot;/&gt;&lt;w:noProof/&gt;&lt;/w:rPr&gt;&lt;m:t&gt;_&lt;/m:t&gt;&lt;/m:r&gt;&lt;/m:e&gt;&lt;m:sub&gt;&lt;m:r&gt;&lt;w:rPr&gt;&lt;w:rFonts w:ascii=&quot;Cambria Math&quot; w:h-ansi=&quot;Cambria Math&quot;/&gt;&lt;wx:font wx:val=&quot;Cambria Math&quot;/&gt;&lt;w:i/&gt;ccccccc&lt;w:noProof/&gt;&lt;/w:rPr&gt;&lt;m:t&gt;i&lt;/m:t&gt;&lt;/m:r&gt;&lt;m:r&gt;&lt;m:rPr&gt;&lt;m:sty m:val=&quot;p&quot;/&gt;&lt;/m:rPr&gt;&lt;w:rPr&gt;&lt;w:rFonts w:ascii=&quot;Cambria Math&quot; w:h-ansi=&quot;Cambria Math&quot;/&gt;&lt;wx:font wx:val=&quot;Cambria Math&quot;/&gt;&lt;w:noProof/&gt;&lt;/w:rPr&gt;&lt;m:t&gt;_?/m:t&gt;&lt;/m:r&gt;&lt;m:r&gt;&lt;w:rPr&gt;&lt;w:rFonts w:ascii=&quot;Cambricac cMcactc&gt;ch&quot; w:h-ansi=&quot;Cambria Math&quot;/&gt;&lt;wx:font wx:val=&quot;Cambria Math&quot;/&gt;&lt;w:i/&gt;&lt;w:noProof/&gt;&lt;/w:rPr&gt;&lt;m:t&gt;W&lt;/m:t&gt;&lt;/m:r&gt;&lt;/m:sub&gt;&lt;/m:sSub&gt;&lt;m:r&gt;&lt;w:rPr&gt;&lt;w:rFonts w:ascii=&quot;Cambria Math&quot; w:h-ansi=&quot;Cambria Math&quot;/&gt;&lt;wx:font wx:val=&quot;Cambria Math&quot;/&gt;&lt;w:i/&gt;&lt;w:noProof/&gt;&lt;/w:rPr&gt;&lt;m:t&gt;P&lt;/m:t&gt;&lt;/m:r&gt;&lt;m:d&gt;&lt;m:dPr&gt;&lt;m:begChr m:val=&quot;[&quot;/&gt;&lt;m:endChr m:val=&quot;]&quot;/&gt;&lt;m:ctrlPr&gt;&lt;w:rPr&gt;&lt;w:rFonts w:ascii=&quot;Cambria Math&quot; w:h-ansi=&quot;Cambria Math&quot;/&gt;&lt;wx:font wx:val=&quot;Cambria Math&quot;/&gt;&lt;w:noProof/&gt;&lt;/w:rPr&gt;&lt;/m:ctrlPr&gt;&lt;/m:dPr&gt;&lt;m:e&gt;&lt;m:r&gt;&lt;w:rPr&gt;&lt;w:rFonts w:ascii=&quot;Cambria Math&quot; w:h-ansi=&quot;Cambria Math&quot;/&gt;&lt;wx:font wx:val=&quot;Cambria Math&quot;/&gt;&lt;w:i/&gt;&lt;w:noProof/&gt;&lt;/w:rPr&gt;&lt;m:t&gt;i&lt;/m:t&gt;&lt;/m:r&gt;&lt;/m:e&gt;&lt;/m:d&gt;&lt;m:sSub&gt;&lt;m:sSubPr&gt;&lt;m:ctrlPr&gt;&lt;w:rPr&gt;&lt;w:rFonts w:ascii=&quot;Cambria Math&quot; w:h-ansi=&quot;Cambria Math&quot;/&gt;&lt;wx:font wx:val=&quot;Cambria Math&quot;/&gt;&lt;/w:rPr&gt;&lt;/m:ctrlPr&gt;&lt;/m:sSubPr&gt;&lt;m:e&gt;&lt;m:r&gt;&lt;m:rPr&gt;&lt;m:sty m:val=&quot;p&quot;/&gt;&lt;/m:rPr&gt;&lt;w:rPr&gt;&lt;w:rFonts w:ascii=&quot;Cambria Math&quot; w:h-ansi=&quot;Cambria Math&quot;/&gt;&lt;wx:font wx:val=&quot;Cambria Math&quot;/&gt;&lt;w:noProof/&gt;&lt;/w:rPr&gt;&lt;m:t&gt;log&lt;/m:t&gt;&lt;/m:r&gt;&lt;/m:e&gt;&lt;m:sub&gt;&lt;m:r&gt;&lt;m:rPr&gt;&lt;m:sty m:val=&quot;p&quot;/&gt;&lt;/m:rPr&gt;&lt;w:rPr&gt;&lt;w:rFonts w:ascii=&quot;Cambria Math&quot; w:h-ansi=&quot;Cambria Math&quot;/&gt;&lt;wx:font wx:val=&quot;Cambria Math&quot;/&gt;&lt;w:noProof/&gt;&lt;/w:rPr&gt;&lt;m:t&gt;2&lt;/m:t&gt;&lt;/m:r&gt;&lt;/m:sub&gt;&lt;/m:sSub&gt;&lt;m:r&gt;&lt;w:rPr&gt;&lt;w:rFonts w:ascii=&quot;Cambria Math&quot; w:h-ansi=&quot;Cambria Math&quot;/&gt;&lt;wx:font wx:val=&quot;Cambria Math&quot;/&gt;&lt;w:i/&gt;&lt;w:noProof/&gt;&lt;/w:rPr&gt;&lt;m:t&gt;P&lt;/m:t&gt;&lt;/m:r&gt;&lt;m:d&gt;&lt;m:dPr&gt;&lt;m:begChr m:val=&quot;[&quot;/&gt;&lt;m:endChr m:val=&quot;]&quot;/&gt;&lt;m:ctrlPr&gt;&lt;w:rPr&gt;&lt;w:rFonts w:ascii=&quot;Cambria Math&quot; w:h-ansi=&quot;Cambria Math&quot;/&gt;&lt;wx:font wx:val=&quot;Cambria Math&quot;/&gt;&lt;w:noProof/&gt;&lt;/w:rPr&gt;&lt;/m:ctrlPr&gt;&lt;/m:dPr&gt;&lt;m:e&gt;&lt;m:r&gt;&lt;w:rPr&gt;&lt;w:rFonts w:ascii=&quot;Cambria Math&quot; w:h-ansi=&quot;Cambria Math&quot;/&gt;&lt;wx:font wx:val=&quot;Cambria Math&quot;/&gt;&lt;w:i/&gt;&lt;w:noProof/&gt;&lt;/w:rPr&gt;&lt;m:t&gt;i&lt;/m:t&gt;&lt;/m:r&gt;&lt;/m:e&gt;&lt;/m:d&gt;&lt;/m:oMath&gt;&lt;/m:oMathPara&gt;&lt;/w:p&gt;&lt;w:sectPr wsp:rsidR=&quot;00000000&quot; wsp:rsidRPr=&quot;00C108A7&quot;&gt;&lt;w:pgSz w:w=&quot;12240&quot; w:h=&quot;15840&quot;/&gt;&lt;w:pgMar w:top=&quot;1440&quot; w:right=&quot;1800&quot; w:bottom=&quot;1440&quot; w:left=&quot;1800&quot; w:header=&quot;720&quot; w:footer=&quot;720&quot; w:gutter=&quot;0&quot;/&gt;&lt;w:cols w:space=&quot;720&quot;/&gt;&lt;/w:sectPr&gt;&lt;/wx:sect&gt;&lt;/w:body&gt;&lt;/w:wordDocument&gt;">
            <v:imagedata r:id="rId187" o:title="" chromakey="white"/>
          </v:shape>
        </w:pict>
      </w:r>
    </w:p>
    <w:p w14:paraId="52CD8874" w14:textId="77777777" w:rsidR="008A6046" w:rsidRPr="00710717" w:rsidRDefault="008A6046" w:rsidP="008A6046">
      <w:pPr>
        <w:spacing w:after="200"/>
        <w:rPr>
          <w:lang w:eastAsia="zh-CN"/>
        </w:rPr>
      </w:pPr>
      <w:r w:rsidRPr="00710717">
        <w:rPr>
          <w:rFonts w:hint="eastAsia"/>
          <w:lang w:eastAsia="zh-CN"/>
        </w:rPr>
        <w:t>霍夫曼编码可以降低码字长度期望，以前的信息论研究证明霍夫曼编码是最优的</w:t>
      </w:r>
      <w:r w:rsidR="00EA6F9D" w:rsidRPr="00710717">
        <w:rPr>
          <w:rFonts w:eastAsia="Cambria Math"/>
          <w:lang w:eastAsia="zh-CN"/>
        </w:rPr>
        <w:fldChar w:fldCharType="begin"/>
      </w:r>
      <w:r w:rsidR="00262261">
        <w:rPr>
          <w:rFonts w:eastAsia="Cambria Math"/>
          <w:lang w:eastAsia="zh-CN"/>
        </w:rPr>
        <w:instrText xml:space="preserve"> ADDIN EN.CITE &lt;EndNote&gt;&lt;Cite&gt;&lt;Author&gt;McMillan&lt;/Author&gt;&lt;Year&gt;1956&lt;/Year&gt;&lt;RecNum&gt;29&lt;/RecNum&gt;&lt;DisplayText&gt;[93]&lt;/DisplayText&gt;&lt;record&gt;&lt;rec-number&gt;29&lt;/rec-number&gt;&lt;foreign-keys&gt;&lt;key app="EN" db-id="z2dra9zfpwd2wbewe9cv9sspxf2pe2txattx" timestamp="0"&gt;29&lt;/key&gt;&lt;/foreign-keys&gt;&lt;ref-type name="Journal Article"&gt;17&lt;/ref-type&gt;&lt;contributors&gt;&lt;authors&gt;&lt;author&gt;McMillan, Brockway&lt;/author&gt;&lt;/authors&gt;&lt;/contributors&gt;&lt;titles&gt;&lt;title&gt;Two inequalities implied by unique decipherability&lt;/title&gt;&lt;secondary-title&gt;Information Theory, IRE Transactions on&lt;/secondary-title&gt;&lt;/titles&gt;&lt;pages&gt;115--116&lt;/pages&gt;&lt;volume&gt;2&lt;/volume&gt;&lt;number&gt;4&lt;/number&gt;&lt;dates&gt;&lt;year&gt;1956&lt;/year&gt;&lt;/dates&gt;&lt;urls&gt;&lt;/urls&gt;&lt;/record&gt;&lt;/Cite&gt;&lt;/EndNote&gt;</w:instrText>
      </w:r>
      <w:r w:rsidR="00EA6F9D" w:rsidRPr="00710717">
        <w:rPr>
          <w:rFonts w:eastAsia="Cambria Math"/>
          <w:lang w:eastAsia="zh-CN"/>
        </w:rPr>
        <w:fldChar w:fldCharType="separate"/>
      </w:r>
      <w:r w:rsidR="00262261">
        <w:rPr>
          <w:rFonts w:eastAsia="Cambria Math"/>
          <w:noProof/>
          <w:lang w:eastAsia="zh-CN"/>
        </w:rPr>
        <w:t>[93]</w:t>
      </w:r>
      <w:r w:rsidR="00EA6F9D" w:rsidRPr="00710717">
        <w:rPr>
          <w:rFonts w:eastAsia="Cambria Math"/>
          <w:lang w:eastAsia="zh-CN"/>
        </w:rPr>
        <w:fldChar w:fldCharType="end"/>
      </w:r>
      <w:r w:rsidRPr="00710717">
        <w:rPr>
          <w:rFonts w:hint="eastAsia"/>
          <w:lang w:eastAsia="zh-CN"/>
        </w:rPr>
        <w:t>。最佳代码是广泛使用的信息论的定义。</w:t>
      </w:r>
    </w:p>
    <w:p w14:paraId="31F89BD0" w14:textId="77777777" w:rsidR="008A6046" w:rsidRPr="00710717" w:rsidRDefault="008A6046" w:rsidP="008A6046">
      <w:pPr>
        <w:spacing w:after="200"/>
        <w:rPr>
          <w:lang w:eastAsia="zh-CN"/>
        </w:rPr>
      </w:pPr>
      <w:r w:rsidRPr="00710717">
        <w:rPr>
          <w:rFonts w:hint="eastAsia"/>
          <w:lang w:eastAsia="zh-CN"/>
        </w:rPr>
        <w:t>最优码已经使码字长度最小化，该码字长度受到：</w:t>
      </w:r>
    </w:p>
    <w:p w14:paraId="297E53F4" w14:textId="77777777" w:rsidR="008A6046" w:rsidRPr="00960539" w:rsidRDefault="00A3404B" w:rsidP="00710717">
      <w:pPr>
        <w:spacing w:after="200"/>
        <w:jc w:val="center"/>
      </w:pPr>
      <w:r>
        <w:rPr>
          <w:noProof/>
        </w:rPr>
        <w:pict w14:anchorId="181AE8C0">
          <v:shape id="_x0000_i1438" type="#_x0000_t75" alt="" style="width:129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77F8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Pr=&quot;00B77F8A&quot; wsp:rsidRDefault=&quot;00B77F8A&quot; wsp:rsidP=&quot;00B77F8A&quot;&gt;&lt;m:oMathPara&gt;&lt;m:oMath&gt;&lt;m:r&gt;&lt;w:rPr&gt;&lt;w:rFonts w:ascii=&quot;Cambria Math&quot; w:h-ansi=&quot;Cambria Math&quot;/&gt;&lt;wx:font wx:val=&quot;Cambria Math&quot;/&gt;&lt;w:i/&gt;&lt;w:noProof/&gt;&lt;/w:rPr&gt;&lt;m:t&gt;H&lt;/m:t&gt;&lt;/m:r&gt;&lt;m:d&gt;&lt;m:dPr&gt;&lt;m:begChr m:val=&quot;[&quot;/&gt;&lt;m:endChr m:val=&quot;]&quot;/&gt;&lt;m:ctrlPr&gt;&lt;w:rPr&gt;&lt;w:rFonts w:ascii=&quot;Cambria Math&quot; w:h-ansi=&quot;Cambria Math&quot;/&gt;&lt;wx:font wx:val=&quot;Cambria Math&quot;/&gt;&lt;w:noProof/&gt;&lt;/w:rPr&gt;&lt;/m:ctrlPr&gt;&lt;/m:dPr&gt;&lt;m:e&gt;&lt;m:r&gt;&lt;w:rPr&gt;&lt;w:rFonts w:ascii=&quot;Cambria Math&quot; w:h-ansi=&quot;Cambria Math&quot;/&gt;&lt;wx:font wx:val=&quot;Cambria Math&quot;/&gt;&lt;w:i/&gt;&lt;w:noProof/&gt;&lt;/w:rPr&gt;&lt;m:t&gt;x&lt;/m:t&gt;&lt;/m:r&gt;&lt;/m:e&gt;&lt;/m:d&gt;&lt;m:r&gt;&lt;m:rPr&gt;&lt;m:sty m:val=&quot;p&quot;/&gt;&lt;/m:rPr&gt;&lt;w:rPr&gt;&lt;w:rFonts w:ascii=&quot;Cambria Math&quot; w:h-ansi=&quot;Cambria Math&quot;/&gt;&lt;wx:font wx:val=&quot;Cambria Math&quot;/&gt;&lt;w:noProof/&gt;&lt;/w:rPr&gt;&lt;m:t&gt;_?/m:t&gt;&lt;/m:r&gt;&lt;m:sSup&gt;&lt;m:sSupPr&gt;&lt;m:ctrlPr&gt;&lt;w:rPr&gt;&lt;w:rFonts w:ascii=&quot;Cambria Math&quot; w:h-ansi=&quot;Cambria Math&quot;/&gt;&lt;wx:font wx:val=&quot;Cambria Math&quot;/&gt;&lt;/w:rPr&gt;&lt;/m:ctrlPr&gt;&lt;/m:sSupPr&gt;&lt;m:e&gt;&lt;m:r&gt;&lt;w:rPr&gt;&lt;w:rFonts w:ascii=&quot;Cambria Math&quot; w:h-ansi=&quot;Camb:nnnnnnnria Math&quot;/&gt;&lt;wx:font wx:val=&quot;Cambria Math&quot;/&gt;&lt;w:i/&gt;&lt;w:noProof/&gt;&lt;/w:rPr&gt;&lt;m:t&gt;E&lt;/m:t&gt;&lt;/m:r&gt;&lt;/m:e&gt;&lt;m:sup&gt;&lt;m:r&gt;&lt;m:rPr&gt;&lt;m:sty m:val=&quot;p&quot;/&gt;&lt;/m:rPr&gt;&lt;w:rPr&gt;&lt;w:rFonts w:ascii=&quot;Cambria Math&quot; w:h-ansi=&quot;Cambria Math&quot;/&gt;&lt;wx:font wx:val=&quot;Cambria Math&quot;/&gt;&lt;w:noProof/&gt;&lt;/w:rPr&gt;&lt;m:t&gt;*&lt;/m:t&gt;&lt;/m:r&gt;&lt;/m:sup&gt;&lt;/m:sSup&gt;&lt;m:d&gt;&lt;m:dPr&gt;&lt;m:begChr m:val=&quot;[&quot;/&gt;&lt;m:endChr m:val=&quot;]&quot;/&gt;&lt;m:ctrlPr&gt;&lt;w:rPr&gt;&lt;w:rFonts w:ascii=&quot;Cambria Math&quot; w:h-ansi=&quot;Cambria Math&quot;/&gt;&lt;wx:font wx:val=&quot;Cambria Math&quot;/&gt;&lt;w:noProof/&gt;&lt;/w:rPr&gt;&lt;/m:ctrlPr&gt;&lt;/m:dPr&gt;&lt;m:e&gt;&lt;m:r&gt;&lt;w:rPr&gt;&lt;w:rFonts w:ascii=&quot;Cambria Math&quot; w:h-ansi=&quot;Cambria Math&quot;/&gt;&lt;wx:font wx:val=&quot;Cambria Math&quot;/&gt;&lt;w:i/&gt;&lt;w:noProof/&gt;&lt;/w:rPr&gt;&lt;m:t&gt;l&lt;/m:t&gt;&lt;/m:r&gt;&lt;/m:e&gt;&lt;/m:d&gt;&lt;m:r&gt;&lt;m:rPr&gt;&lt;m:sty m:val=&quot;p&quot;/&gt;&lt;/m:rPr&gt;&lt;w:rPr&gt;&lt;w:rFonts w:ascii=&quot;Cambria Math&quot; w:h-ansi=&quot;Cambria Math&quot;/&gt;&lt;wx:font wx:val=&quot;Cambria Math&quot;/&gt;&lt;w:noProof/&gt;&lt;/w:rPr&gt;&lt;m:t&gt;_?/m:t&gt;&lt;/m:r&gt;&lt;m:r&gt;&lt;w:rPr&gt;&lt;w:rFonts w:ascii=&quot;Cambria Math&quot; w:h-ansi=&quot;Cambria Math&quot;/&gt;&lt;wx:font wx:val=&quot;Cambria Math&quot;/&gt;&lt;w:i/&gt;&lt;w:noProof/&gt;&lt;/w:rPr&gt;&lt;m:t&gt;H&lt;/m:t&gt;&lt;/m:r&gt;&lt;m:d&gt;&lt;m:dPr&gt;&lt;m:begChr m:val=&quot;[&quot;/&gt;&lt;m:endChxr: fmo:nvtt al=&quot;]&quot;/&gt;&lt;m:ctrlPr&gt;&lt;w:rPr&gt;&lt;w:rFonts w:ascii=&quot;Cambria Math&quot; w:h-ansi=&quot;Cambria Math&quot;/&gt;&lt;wx:font wx:val=&quot;Cambria Math&quot;/&gt;&lt;w:noProof/&gt;&lt;/w:rPr&gt;&lt;/m:ctrlPr&gt;&lt;/m:dPr&gt;&lt;m:e&gt;&lt;m:r&gt;&lt;w:rPr&gt;&lt;w:rFonts w:ascii=&quot;Cambria Math&quot; w:h-ansi=&quot;Cambria Math&quot;/&gt;&lt;wx:font wx:val=&quot;Cambria Math&quot;/&gt;&lt;w:i/&gt;&lt;w:noProof/&gt;&lt;/w:rPr&gt;&lt;m:t&gt;X&lt;/m:t&gt;&lt;/m:r&gt;&lt;/m:e&gt;&lt;/m:d&gt;&lt;m:r&gt;&lt;m:rPr&gt;&lt;m:sty m:val=&quot;p&quot;/&gt;&lt;/m:rPr&gt;&lt;w:rPr&gt;&lt;w:rFonts w:ascii=&quot;Cambria Math&quot; w:h-ansi=&quot;Cambria Math&quot;/&gt;&lt;wx:font wx:val=&quot;Cambria Math&quot;/&gt;&lt;w:noProof/&gt;&lt;/w:rPr&gt;&lt;m:t&gt;+1&lt;/m:t&gt;&lt;/m:r&gt;&lt;/m:oMath&gt;&lt;/m:oMathPara&gt;&lt;/w:p&gt;&lt;w:sectPr wsp:rsidR=&quot;00000000&quot; wsp:rsidRPr=&quot;00B77F8A&quot;&gt;&lt;w:pgSz w:w=&quot;12240&quot; w:h=&quot;15840&quot;/&gt;&lt;w:pgMar w:top=&quot;1440&quot; w:right=&quot;1800&quot; w:bottom=&quot;1440&quot; w:left=&quot;1800&quot; w:header=&quot;720&quot; w:footer=&quot;720&quot; w:gutter=&quot;0&quot;/&gt;&lt;w:cols w:space=&quot;720&quot;/&gt;&lt;/w:sectPr&gt;&lt;/wx:sect&gt;&lt;/w:body&gt;&lt;/w:wordDocument&gt;">
            <v:imagedata r:id="rId188" o:title="" chromakey="white"/>
          </v:shape>
        </w:pict>
      </w:r>
    </w:p>
    <w:p w14:paraId="6E6785DD" w14:textId="77777777" w:rsidR="008A6046" w:rsidRPr="00710717" w:rsidRDefault="008A6046" w:rsidP="008A6046">
      <w:pPr>
        <w:spacing w:after="200"/>
        <w:rPr>
          <w:lang w:eastAsia="zh-CN"/>
        </w:rPr>
      </w:pPr>
      <w:r w:rsidRPr="00710717">
        <w:rPr>
          <w:rFonts w:hint="eastAsia"/>
          <w:lang w:eastAsia="zh-CN"/>
        </w:rPr>
        <w:t>其中</w:t>
      </w:r>
      <w:r w:rsidRPr="00710717">
        <w:fldChar w:fldCharType="begin"/>
      </w:r>
      <w:r w:rsidRPr="00710717">
        <w:rPr>
          <w:lang w:eastAsia="zh-CN"/>
        </w:rPr>
        <w:instrText xml:space="preserve"> QUOTE </w:instrText>
      </w:r>
      <w:r w:rsidR="00A3404B">
        <w:rPr>
          <w:noProof/>
          <w:position w:val="-14"/>
          <w:sz w:val="28"/>
        </w:rPr>
        <w:pict w14:anchorId="664A326E">
          <v:shape id="_x0000_i1439" type="#_x0000_t75" alt="" style="width:25.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976&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E00976&quot; wsp:rsidP=&quot;00E00976&quot;&gt;&lt;m:oMathPara&gt;&lt;m:oMath&gt;&lt;m:sSup&gt;&lt;m:sSupPr&gt;&lt;m:ctrlPr&gt;&lt;w:rPr&gt;&lt;w:rFonts w:ascii=&quot;Cambria Math&quot; w:h-ansi=&quot;Cambria Math&quot;/&gt;&lt;wx:font wx:val=&quot;Cambria Math&quot;/&gt;&lt;/w:rPr&gt;&lt;/m:ctrlPr&gt;&lt;/m:sSupPr&gt;&lt;m:e&gt;&lt;m:r&gt;&lt;w:rPr&gt;&lt;w:rFonts w:ascii=&quot;Cambria Math&quot; w:h-ansi=&quot;Cambria Math&quot;/&gt;&lt;wx:font wx:val=&quot;Cambria Math&quot;/&gt;&lt;w:i/&gt;&lt;w:noProof/&gt;&lt;/w:rPr&gt;&lt;m:t&gt;E&lt;/m:t&gt;&lt;/m:r&gt;&lt;/m:e&gt;&lt;m:sup&gt;&lt;m:r&gt;&lt;m:rPr&gt;&lt;m:sty m:val=&quot;p&quot;/&gt;&lt;/m:rPr&gt;&lt;w:rPr&gt;&lt;w:rFonts w:ascii=&quot;Cambria Math&quot; w:h-ansi=&quot;Cambria Math&quot;/&gt;&lt;wx:font wx:val=&quot;Cambria Math&quot;/&gt;&lt;w:noProof/&gt;&lt;/w:rPr&gt;&lt;m:t&gt;*&lt;/m:t&gt;&lt;/m:r&gt;&lt;/m:sup&gt;&lt;/m:sSup&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l&lt;/m:t&gt;&lt;/m:r&gt;&lt;m:r&gt;&lt;m:rPr&gt;&lt;m:sty m:val=&quot;p&quot;/&gt;&lt;/m:rPr&gt;&lt;w:rPr&gt;&lt;w:rFonts w:ascii=&quot;Cambria Math&quot; w:h-ansi=&quot;Cambria Math&quot;/&gt;&lt;wx:font wx:val=&quot;Cambria Math&quot;/&gt;&lt;w:noProof/&gt;&lt;/w:rPr&gt;&lt;m:t&gt;]&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89" o:title="" chromakey="white"/>
          </v:shape>
        </w:pict>
      </w:r>
      <w:r w:rsidRPr="00710717">
        <w:rPr>
          <w:lang w:eastAsia="zh-CN"/>
        </w:rPr>
        <w:instrText xml:space="preserve"> </w:instrText>
      </w:r>
      <w:r w:rsidRPr="00710717">
        <w:fldChar w:fldCharType="separate"/>
      </w:r>
      <w:r w:rsidR="00A3404B">
        <w:rPr>
          <w:noProof/>
          <w:position w:val="-14"/>
          <w:sz w:val="28"/>
        </w:rPr>
        <w:pict w14:anchorId="57FF00D8">
          <v:shape id="_x0000_i1440" type="#_x0000_t75" alt="" style="width:25.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976&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E00976&quot; wsp:rsidP=&quot;00E00976&quot;&gt;&lt;m:oMathPara&gt;&lt;m:oMath&gt;&lt;m:sSup&gt;&lt;m:sSupPr&gt;&lt;m:ctrlPr&gt;&lt;w:rPr&gt;&lt;w:rFonts w:ascii=&quot;Cambria Math&quot; w:h-ansi=&quot;Cambria Math&quot;/&gt;&lt;wx:font wx:val=&quot;Cambria Math&quot;/&gt;&lt;/w:rPr&gt;&lt;/m:ctrlPr&gt;&lt;/m:sSupPr&gt;&lt;m:e&gt;&lt;m:r&gt;&lt;w:rPr&gt;&lt;w:rFonts w:ascii=&quot;Cambria Math&quot; w:h-ansi=&quot;Cambria Math&quot;/&gt;&lt;wx:font wx:val=&quot;Cambria Math&quot;/&gt;&lt;w:i/&gt;&lt;w:noProof/&gt;&lt;/w:rPr&gt;&lt;m:t&gt;E&lt;/m:t&gt;&lt;/m:r&gt;&lt;/m:e&gt;&lt;m:sup&gt;&lt;m:r&gt;&lt;m:rPr&gt;&lt;m:sty m:val=&quot;p&quot;/&gt;&lt;/m:rPr&gt;&lt;w:rPr&gt;&lt;w:rFonts w:ascii=&quot;Cambria Math&quot; w:h-ansi=&quot;Cambria Math&quot;/&gt;&lt;wx:font wx:val=&quot;Cambria Math&quot;/&gt;&lt;w:noProof/&gt;&lt;/w:rPr&gt;&lt;m:t&gt;*&lt;/m:t&gt;&lt;/m:r&gt;&lt;/m:sup&gt;&lt;/m:sSup&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l&lt;/m:t&gt;&lt;/m:r&gt;&lt;m:r&gt;&lt;m:rPr&gt;&lt;m:sty m:val=&quot;p&quot;/&gt;&lt;/m:rPr&gt;&lt;w:rPr&gt;&lt;w:rFonts w:ascii=&quot;Cambria Math&quot; w:h-ansi=&quot;Cambria Math&quot;/&gt;&lt;wx:font wx:val=&quot;Cambria Math&quot;/&gt;&lt;w:noProof/&gt;&lt;/w:rPr&gt;&lt;m:t&gt;]&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89" o:title="" chromakey="white"/>
          </v:shape>
        </w:pict>
      </w:r>
      <w:r w:rsidRPr="00710717">
        <w:fldChar w:fldCharType="end"/>
      </w:r>
      <w:r w:rsidRPr="00710717">
        <w:rPr>
          <w:rFonts w:hint="eastAsia"/>
          <w:lang w:eastAsia="zh-CN"/>
        </w:rPr>
        <w:t>是最佳码的码字长度期望。</w:t>
      </w:r>
    </w:p>
    <w:p w14:paraId="14876167" w14:textId="77777777" w:rsidR="008A6046" w:rsidRPr="00710717" w:rsidRDefault="008A6046" w:rsidP="008A6046">
      <w:pPr>
        <w:spacing w:after="200"/>
        <w:rPr>
          <w:lang w:eastAsia="zh-CN"/>
        </w:rPr>
      </w:pPr>
      <w:r w:rsidRPr="00710717">
        <w:rPr>
          <w:rFonts w:hint="eastAsia"/>
          <w:lang w:eastAsia="zh-CN"/>
        </w:rPr>
        <w:t>因此，编码位串的长度是</w:t>
      </w:r>
      <w:r w:rsidRPr="00710717">
        <w:fldChar w:fldCharType="begin"/>
      </w:r>
      <w:r w:rsidRPr="00710717">
        <w:rPr>
          <w:lang w:eastAsia="zh-CN"/>
        </w:rPr>
        <w:instrText xml:space="preserve"> QUOTE </w:instrText>
      </w:r>
      <w:r w:rsidR="00A3404B">
        <w:rPr>
          <w:noProof/>
          <w:position w:val="-14"/>
          <w:sz w:val="28"/>
        </w:rPr>
        <w:pict w14:anchorId="507766B0">
          <v:shape id="_x0000_i1441" type="#_x0000_t75" alt="" style="width:102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379D4&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C379D4&quot; wsp:rsidP=&quot;00C379D4&quot;&gt;&lt;m:oMathPara&gt;&lt;m:oMath&gt;&lt;m:r&gt;&lt;w:rPr&gt;&lt;w:rFonts w:ascii=&quot;Cambria Math&quot; w:h-ansi=&quot;Cambria Math&quot;/&gt;&lt;wx:font wx:val=&quot;Cambria Math&quot;/&gt;&lt;w:i/&gt;&lt;w:noProof/&gt;&lt;/w:rPr&gt;&lt;m:t&gt;L&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c&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n&lt;/m:t&gt;&lt;/m:r&gt;&lt;m:r&gt;&lt;m:rPr&gt;&lt;m:sty m:val=&quot;p&quot;/&gt;&lt;/m:rPr&gt;&lt;w:rPr&gt;&lt;w:rFonts w:ascii=&quot;Cambria Math&quot; w:h-ansi=&quot;Cambria Math&quot;/&gt;&lt;wx:font wx:val=&quot;Cambria Math&quot;/&gt;&lt;w:noProof/&gt;&lt;/w:rPr&gt;&lt;m:t&gt;)(&lt;/m:t&gt;&lt;/m:r&gt;&lt;m:sSup&gt;&lt;m:sSupPr&gt;&lt;m:ctrlPr&gt;&lt;w:rPr&gt;&lt;w:rFonts w:ascii=&quot;Cambria Math&quot; w:h-ansi=&quot;Cambria Math&quot;/&gt;&lt;wx:font wx:val=&quot;Cambria Math&quot;/&gt;&lt;/w:rPr&gt;&lt;/m:ctrlPr&gt;&lt;/m:sSupPr&gt;&lt;m:e&gt;&lt;m:r&gt;&lt;w:rPr&gt;&lt;w:rFonts w:ascii=&quot;Cambria Math&quot; w:h-ansi=&quot;Cambria Math&quot;/&gt;&lt;wx:font wx:val=&quot;Cambria Math&quot;/&gt;&lt;w:i/&gt;&lt;w:noProof/&gt;&lt;/w:rPr&gt;&lt;m:t&gt;E&lt;/m:t&gt;&lt;/m:r&gt;&lt;/m:e&gt;&lt;m:sup&gt;&lt;m:r&gt;&lt;m:rPr&gt;&lt;m:sty m:val=&quot;p&quot;/&gt;&lt;/m:rPr&gt;&lt;w:rPr&gt;&lt;w:rFonts w:ascii=&quot;Cambria Math&quot; w:h-ansi=&quot;Cambria Math&quot;/&gt;&lt;wx:font wx:val=&quot;Cambria Math&quot;/&gt;&lt;w:noProof/&gt;&lt;/w:rPr&gt;&lt;m:t&gt;*&lt;/m:t&gt;&lt;/m:r&gt;&lt;/m:sup&gt;&lt;/m:sSup&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l&lt;/m:t&gt;&lt;/m:r&gt;&lt;m:r&gt;&lt;m:rPr&gt;&lt;m:sty m:val=&quot;p&quot;/&gt;&lt;/m:rPr&gt;&lt;w:rPr&gt;&lt;w:rFonts w:ascii=&quot;Cambria Math&quot; w:h-ansi=&quot;Cambria Math&quot;/&gt;&lt;wx:font wx:val=&quot;Cambria Math&quot;/&gt;&lt;w:noProof/&gt;&lt;/w:rPr&gt;&lt;m:t&gt;]+1)&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90" o:title="" chromakey="white"/>
          </v:shape>
        </w:pict>
      </w:r>
      <w:r w:rsidRPr="00710717">
        <w:rPr>
          <w:lang w:eastAsia="zh-CN"/>
        </w:rPr>
        <w:instrText xml:space="preserve"> </w:instrText>
      </w:r>
      <w:r w:rsidRPr="00710717">
        <w:fldChar w:fldCharType="separate"/>
      </w:r>
      <w:r w:rsidR="00A3404B">
        <w:rPr>
          <w:noProof/>
          <w:position w:val="-14"/>
          <w:sz w:val="28"/>
        </w:rPr>
        <w:pict w14:anchorId="0526DA37">
          <v:shape id="_x0000_i1442" type="#_x0000_t75" alt="" style="width:102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379D4&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C379D4&quot; wsp:rsidP=&quot;00C379D4&quot;&gt;&lt;m:oMathPara&gt;&lt;m:oMath&gt;&lt;m:r&gt;&lt;w:rPr&gt;&lt;w:rFonts w:ascii=&quot;Cambria Math&quot; w:h-ansi=&quot;Cambria Math&quot;/&gt;&lt;wx:font wx:val=&quot;Cambria Math&quot;/&gt;&lt;w:i/&gt;&lt;w:noProof/&gt;&lt;/w:rPr&gt;&lt;m:t&gt;L&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c&lt;/m:t&gt;&lt;/m:r&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n&lt;/m:t&gt;&lt;/m:r&gt;&lt;m:r&gt;&lt;m:rPr&gt;&lt;m:sty m:val=&quot;p&quot;/&gt;&lt;/m:rPr&gt;&lt;w:rPr&gt;&lt;w:rFonts w:ascii=&quot;Cambria Math&quot; w:h-ansi=&quot;Cambria Math&quot;/&gt;&lt;wx:font wx:val=&quot;Cambria Math&quot;/&gt;&lt;w:noProof/&gt;&lt;/w:rPr&gt;&lt;m:t&gt;)(&lt;/m:t&gt;&lt;/m:r&gt;&lt;m:sSup&gt;&lt;m:sSupPr&gt;&lt;m:ctrlPr&gt;&lt;w:rPr&gt;&lt;w:rFonts w:ascii=&quot;Cambria Math&quot; w:h-ansi=&quot;Cambria Math&quot;/&gt;&lt;wx:font wx:val=&quot;Cambria Math&quot;/&gt;&lt;/w:rPr&gt;&lt;/m:ctrlPr&gt;&lt;/m:sSupPr&gt;&lt;m:e&gt;&lt;m:r&gt;&lt;w:rPr&gt;&lt;w:rFonts w:ascii=&quot;Cambria Math&quot; w:h-ansi=&quot;Cambria Math&quot;/&gt;&lt;wx:font wx:val=&quot;Cambria Math&quot;/&gt;&lt;w:i/&gt;&lt;w:noProof/&gt;&lt;/w:rPr&gt;&lt;m:t&gt;E&lt;/m:t&gt;&lt;/m:r&gt;&lt;/m:e&gt;&lt;m:sup&gt;&lt;m:r&gt;&lt;m:rPr&gt;&lt;m:sty m:val=&quot;p&quot;/&gt;&lt;/m:rPr&gt;&lt;w:rPr&gt;&lt;w:rFonts w:ascii=&quot;Cambria Math&quot; w:h-ansi=&quot;Cambria Math&quot;/&gt;&lt;wx:font wx:val=&quot;Cambria Math&quot;/&gt;&lt;w:noProof/&gt;&lt;/w:rPr&gt;&lt;m:t&gt;*&lt;/m:t&gt;&lt;/m:r&gt;&lt;/m:sup&gt;&lt;/m:sSup&gt;&lt;m:r&gt;&lt;m:rPr&gt;&lt;m:sty m:val=&quot;p&quot;/&gt;&lt;/m:rPr&gt;&lt;w:rPr&gt;&lt;w:rFonts w:ascii=&quot;Cambria Math&quot; w:h-ansi=&quot;Cambria Math&quot;/&gt;&lt;wx:font wx:val=&quot;Cambria Math&quot;/&gt;&lt;w:noProof/&gt;&lt;/w:rPr&gt;&lt;m:t&gt;[&lt;/m:t&gt;&lt;/m:r&gt;&lt;m:r&gt;&lt;w:rPr&gt;&lt;w:rFonts w:ascii=&quot;Cambria Math&quot; w:h-ansi=&quot;Cambria Math&quot;/&gt;&lt;wx:font wx:val=&quot;Cambria Math&quot;/&gt;&lt;w:i/&gt;&lt;w:noProof/&gt;&lt;/w:rPr&gt;&lt;m:t&gt;l&lt;/m:t&gt;&lt;/m:r&gt;&lt;m:r&gt;&lt;m:rPr&gt;&lt;m:sty m:val=&quot;p&quot;/&gt;&lt;/m:rPr&gt;&lt;w:rPr&gt;&lt;w:rFonts w:ascii=&quot;Cambria Math&quot; w:h-ansi=&quot;Cambria Math&quot;/&gt;&lt;wx:font wx:val=&quot;Cambria Math&quot;/&gt;&lt;w:noProof/&gt;&lt;/w:rPr&gt;&lt;m:t&gt;]+1)&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90" o:title="" chromakey="white"/>
          </v:shape>
        </w:pict>
      </w:r>
      <w:r w:rsidRPr="00710717">
        <w:fldChar w:fldCharType="end"/>
      </w:r>
      <w:r w:rsidRPr="00710717">
        <w:rPr>
          <w:rFonts w:hint="eastAsia"/>
          <w:lang w:eastAsia="zh-CN"/>
        </w:rPr>
        <w:t>，并且</w:t>
      </w:r>
    </w:p>
    <w:p w14:paraId="28B07879" w14:textId="77777777" w:rsidR="008A6046" w:rsidRPr="00710717" w:rsidRDefault="00A3404B" w:rsidP="00710717">
      <w:pPr>
        <w:spacing w:after="200"/>
        <w:ind w:firstLine="560"/>
        <w:jc w:val="center"/>
        <w:rPr>
          <w:sz w:val="28"/>
        </w:rPr>
      </w:pPr>
      <w:r>
        <w:rPr>
          <w:noProof/>
          <w:sz w:val="28"/>
        </w:rPr>
        <w:pict w14:anchorId="3979DA26">
          <v:shape id="_x0000_i1443" type="#_x0000_t75" alt="" style="width:197.2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8EB&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Pr=&quot;007E38EB&quot; wsp:rsidRDefault=&quot;007E38EB&quot; wsp:rsidP=&quot;007E38EB&quot;&gt;&lt;m:oMathPara&gt;&lt;m:oMath&gt;&lt;m:r&gt;&lt;w:rPr&gt;&lt;w:rFonts w:ascii=&quot;Cambria Math&quot; w:h-ansi=&quot;Cambria Math&quot;/&gt;&lt;wx:font wx:val=&quot;Cambria Math&quot;/&gt;&lt;w:i/&gt;&lt;w:noProof/&gt;&lt;/w:rPr&gt;&lt;m:t&gt;c&lt;/m:t&gt;&lt;/m:r&gt;&lt;m:d&gt;&lt;m:dPr&gt;&lt;m:ctrlPr&gt;&lt;w:rPr&gt;&lt;w:rFonts w:ascii=&quot;Cambria Math&quot; w:h-ansi=&quot;Cambria Math&quot;/&gt;&lt;wx:font wx:val=&quot;Cambria Math&quot;/&gt;&lt;w:noProof/&gt;&lt;/w:rPr&gt;&lt;/m:ctrlPr&gt;&lt;/m:dPr&gt;&lt;m:e&gt;&lt;m:r&gt;&lt;w:rPr&gt;&lt;w:rFonts w:ascii=&quot;Cambria Math&quot; w:h-ansi=&quot;Cambria Math&quot;/&gt;&lt;wx:font wx:val=&quot;Cambria Math&quot;/&gt;&lt;w:i/&gt;&lt;w:noProof/&gt;&lt;/w:rPr&gt;&lt;m:t&gt;n&lt;/m:t&gt;&lt;/m:r&gt;&lt;/m:e&gt;&lt;/m:d&gt;&lt;m:d&gt;&lt;m:dPr&gt;&lt;m:ctrlPr&gt;&lt;w:rPr&gt;&lt;w:rFonts w:ascii=&quot;Cambria Math&quot; w:h-ansi=&quot;Cambria Math&quot;/&gt;&lt;wx:font wx:val=&quot;Cambria Math&quot;/&gt;&lt;w:noProof/&gt;&lt;/w:rPr&gt;&lt;/m:ctrlPr&gt;&lt;/m:dPr&gt;&lt;m:e&gt;&lt;m:r&gt;&lt;w:rPr&gt;&lt;w:rFonts w:ascii=&quot;Cambria Math&quot; w:h-ansi=&quot;Cambria Math&quot;/&gt;&lt;wx:font wx:val=&quot;Cambria Math&quot;/&gt;&lt;w:i/&gt;&lt;w:noProof/&gt;&lt;/w:rPr&gt;&lt;m:t&gt;H&lt;/m:t&gt;&lt;/m:r&gt;&lt;m:d&gt;&lt;m:dPr&gt;&lt;m:begChr m:val=&quot;[&quot;/&gt;&lt;m:endChr m:val=&quot;]&quot;/&gt;&lt;m:ctrlPr&gt;&lt;w:rPr&gt;&lt;w:rFonts w:ascii=&quot;Cambria Math&quot; w:h-ansi=&quot;Cambria Math&quot;/&gt;&lt;wx:font wx:val=&quot;Cambria Math&quot;/&gt;&lt;w:noProof/&gt;&lt;/w:rPr&gt;&lt;/m:ctrlPr&gt;&lt;/m:dPr&gt;&lt;m:e&gt;&lt;m:r&gt;&lt;w:rPr&gt;&lt;w:rFonts w:ascii=&quot;Cambria Math&quot; w:h-ansi=&quot;Cambria Math&quot;/&gt;&lt;wx:font wx:val=&quot;Cambria Math&quot;/&gt;&lt;w:i/&gt;&lt;w:noProof/&gt;&lt;/w:rPr&gt;&lt;m:t&gt;X&lt;/m:t&gt;&lt;/m:r&gt;&lt;/m:e&gt;&lt;/m:d&gt;&lt;m:r&gt;&lt;m:rPr&gt;&lt;m:sty m:val=&quot;p&quot;/&gt;&lt;/m:rPr&gt;&lt;w:rPr&gt;&lt;w:rFonts w:ascii=&quot;Cambria Math&quot; w:h-ansi=&quot;Cambria Math&quot;/&gt;&lt;wx:font wx:val=&quot;Cambria Math&quot;/&gt;&lt;w:noProof/&gt;&lt;/w:rPr&gt;&lt;m:t&gt;+1&lt;/m:t&gt;&lt;/m:r&gt;&lt;/m:e&gt;&lt;/m:d&gt;&lt;m:r&gt;&lt;m:rPr&gt;&lt;m:sty m:val=&quot;p&quot;/&gt;&lt;/m:rPr&gt;&lt;w:rPr&gt;&lt;w:rFonts w:ascii=&quot;Cambria Math&quot; w:h-ansi=&quot;Cambria Math&quot;/&gt;&lt;wx:font wx:val=&quot;Cambria Math&quot;/&gt;&lt;w:noProof/&gt;&lt;/w:rPr&gt;&lt;m:t&gt;_?/m:t&gt;&lt;/m:r&gt;&lt;m:r&gt;&lt;w:rPr&gt;&lt;w:rFonts w:ascii=&quot;Cambria Math&quot; w:h-ansi=&quot;Cambria Math&quot;/&gt;&lt;wx:font wx:val=&quot;Cambria Math&quot;/&gt;&lt;w:i/&gt;&lt;w:noProof/&gt;&lt;/w:rPr&gt;&lt;m:t&gt;L&lt;/m:t&gt;&lt;/m:r&gt;&lt;m:r&gt;&lt;m:rPr&gt;&lt;m:sty m:v=&quot;&quot;&quot;&quot;&quot;&quot;&quot;al=&quot;p&quot;/&gt;&lt;/m:rPr&gt;&lt;w:rPr&gt;&lt;w:rFonts w:ascii=&quot;Cambria Math&quot; w:h-ansi=&quot;Cambria Math&quot;/&gt;&lt;wx:font wx:val=&quot;Cambria Math&quot;/&gt;&lt;w:noProof/&gt;&lt;/w:rPr&gt;&lt;m:t&gt;_?/m:t&gt;&lt;/m:r&gt;&lt;m:r&gt;&lt;w:rPr&gt;&lt;w:rFonts w:ascii=&quot;Cambria Math&quot; w:h-ansi=&quot;Cambria Math&quot;/&gt;&lt;wx:font wx:val=&quot;Cambria Ma&quot;t&quot;h&quot;&quot;&quot;/&quot;&gt;&quot;=&quot;&lt;w:i/&gt;&lt;w:noProof/&gt;&lt;/w:rPr&gt;&lt;m:t&gt;c&lt;/m:t&gt;&lt;/m:r&gt;&lt;m:d&gt;&lt;m:dPr&gt;&lt;m:ctrlPr&gt;&lt;w:rPr&gt;&lt;w:rFonts w:ascii=&quot;Cambria Math&quot; w:h-ansi=&quot;Cambria Math&quot;/&gt;&lt;wx:font wx:val=&quot;Cambria Math&quot;/&gt;&lt;w:noProof/&gt;&lt;/w:rPr&gt;&lt;/m:ctrlPr&gt;&lt;/m:dPr&gt;&lt;m:e&gt;&lt;m:r&gt;&lt;w:rPr&gt;&lt;w:rFonts w:ascii=&quot;Cambria Math&quot; w:h-ansi=&quot;Cambria Math&quot;/&gt;&lt;wx:font wx:val=&quot;Cambria Math&quot;/&gt;&lt;w:i/&gt;&lt;w:noProof/&gt;&lt;/w:rPr&gt;&lt;m:t&gt;n&lt;/m:t&gt;&lt;/m:r&gt;&lt;/m:e&gt;&lt;/m:d&gt;&lt;m:d&gt;&lt;m:dPr&gt;&lt;m:ctrlPr&gt;&lt;w:rPr&gt;&lt;w:rFonts w:ascii=&quot;Cambria Math&quot; w:h-ansi=&quot;Cambria Math&quot;/&gt;&lt;wx:font wx:val=&quot;Cambria Math&quot;/&gt;&lt;w:noProof/&gt;&lt;/w:rPr&gt;&lt;/m:ctrlPr&gt;&lt;/m:dPr&gt;&lt;m:e&gt;&lt;m:r&gt;&lt;w:rPr&gt;&lt;w:rFonts w:ascii=&quot;Cambria Math&quot; w:h-ansi=&quot;Cambria Math&quot;/&gt;&lt;wx:font wx:val=&quot;Cambria Math&quot;/&gt;&lt;w:i/&gt;&lt;w:noProof/&gt;&lt;/w:rPr&gt;&lt;m:t&gt;H&lt;/m:t&gt;&lt;/m:r&gt;&lt;m:d&gt;&lt;m:dPr&gt;&lt;m:begChr m:val=&quot;[&quot;/&gt;&lt;m:endChr m:val=&quot;]&quot;/&gt;&lt;m:ctrlPr&gt;&lt;w:rPr&gt;&lt;w:rFonts w:ascii=&quot;Cambria Math&quot; w:h-ansi=&quot;Cambria Math&quot;/&gt;&lt;wx:font wx:val=&quot;Cambria Math&quot;/&gt;&lt;w:noProof/&gt;&lt;/w:rPr&gt;&lt;/m:ctrlPr&gt;&lt;/m:dPr&gt;&lt;m:e&gt;&lt;m:r&gt;&lt;w:rPr&gt;&lt;w:rFonts w:ascii=&quot;Cambria Math&quot; w:h-ansi=&quot;Cambria Math&quot;/&gt;&lt;wx:font wx:val=&quot;Cambria Math&quot;/&gt;&lt;w:i/&gt;&lt;w:noProof/&gt;&lt;/w:rPr&gt;&lt;m:t&gt;X&lt;/m:t&gt;&lt;/m:r&gt;&lt;/m:e&gt;&lt;/m:d&gt;&lt;m:r&gt;&lt;m:rPr&gt;&lt;m:sty m:val=&quot;p&quot;/&gt;&lt;/m:rPr&gt;&lt;w:rPr&gt;&lt;w:rFonts w:ascii=&quot;Cambria Math&quot; w:h-ansi=&quot;Cambria Math&quot;/&gt;&lt;wx:font wx:val=&quot;Cambria Math&quot;/&gt;&lt;w:noProof/&gt;&lt;/w:rPr&gt;&lt;m:t&gt;+2&lt;/m:t&gt;&lt;/m:r&gt;&lt;/m:e&gt;&lt;/m:d&gt;&lt;/m:oMath&gt;&lt;/m:oMathPara&gt;&lt;/w:p&gt;&lt;w:sectPr wsp:rsidR=&quot;00000000&quot; wsp:rsidRPr=&quot;007E38EB&quot;&gt;&lt;w:pgSz w:w=&quot;12240&quot; w:h=&quot;15840&quot;/&gt;&lt;w:pgMar w:top=&quot;1440&quot; w:right=&quot;1800&quot; w:bottom=&quot;1440&quot; w:left=&quot;1800&quot; w:header=&quot;720&quot; w:footer=&quot;720&quot; w:gutter=&quot;0&quot;/&gt;&lt;w:cols w:space=&quot;720&quot;/&gt;&lt;/w:sectPr&gt;&lt;/wx:sect&gt;&lt;/w:body&gt;&lt;/w:wordDocument&gt;">
            <v:imagedata r:id="rId191" o:title="" chromakey="white"/>
          </v:shape>
        </w:pict>
      </w:r>
    </w:p>
    <w:p w14:paraId="150A7B73" w14:textId="77777777" w:rsidR="008A6046" w:rsidRPr="00710717" w:rsidRDefault="008A6046" w:rsidP="008A6046">
      <w:pPr>
        <w:spacing w:after="200"/>
        <w:rPr>
          <w:lang w:eastAsia="zh-CN"/>
        </w:rPr>
      </w:pPr>
      <w:r w:rsidRPr="00710717">
        <w:rPr>
          <w:rFonts w:hint="eastAsia"/>
          <w:lang w:eastAsia="zh-CN"/>
        </w:rPr>
        <w:t>因此数据压缩比可以这样计算：</w:t>
      </w:r>
    </w:p>
    <w:p w14:paraId="4E2E94D0" w14:textId="77777777" w:rsidR="008A6046" w:rsidRPr="00710717" w:rsidRDefault="00A3404B" w:rsidP="00710717">
      <w:pPr>
        <w:spacing w:after="200"/>
        <w:ind w:firstLine="560"/>
        <w:jc w:val="center"/>
        <w:rPr>
          <w:rFonts w:ascii="Cambria Math" w:hAnsi="Cambria Math"/>
          <w:sz w:val="28"/>
        </w:rPr>
      </w:pPr>
      <w:r>
        <w:rPr>
          <w:noProof/>
          <w:sz w:val="28"/>
        </w:rPr>
        <w:pict w14:anchorId="3C59FE9D">
          <v:shape id="_x0000_i1444" type="#_x0000_t75" alt="" style="width:100.5pt;height:30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31BD&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Pr=&quot;004D31BD&quot; wsp:rsidRDefault=&quot;004D31BD&quot; wsp:rsidP=&quot;004D31BD&quot;&gt;&lt;m:oMathPara&gt;&lt;m:oMath&gt;&lt;m:r&gt;&lt;w:rPr&gt;&lt;w:rFonts w:ascii=&quot;Cambria Math&quot; w:h-ansi=&quot;Cambria Math&quot;/&gt;&lt;wx:font wx:val=&quot;Cambria Math&quot;/&gt;&lt;w:i/&gt;&lt;w:noProof/&gt;&lt;/w:rPr&gt;&lt;m:t&gt;r&lt;/m:t&gt;&lt;/m:r&gt;&lt;m:r&gt;&lt;m:rPr&gt;&lt;m:sty m:val=&quot;p&quot;/&gt;&lt;/m:rPr&gt;&lt;w:rPr&gt;&lt;w:rFonts w:ascii=&quot;Cambria Math&quot; w:h-ansi=&quot;Cambria Math&quot;/&gt;&lt;wx:font wx:val=&quot;Cambria Math&quot;/&gt;&lt;w:noProof/&gt;&lt;/w:rPr&gt;&lt;m:t&gt;=&lt;/m:t&gt;&lt;/m:r&gt;&lt;m:f&gt;&lt;m:fPr&gt;&lt;m:ctrlPr&gt;&lt;w:rPr&gt;&lt;w:rFonts w:ascii=&quot;Cambria Math&quot; w:h-ansi=&quot;Cambria Math&quot;/&gt;&lt;wx:font wx:val=&quot;Cambria Math&quot;/&gt;&lt;/w:rPr&gt;&lt;/m:ctrlPr&gt;&lt;/m:fPr&gt;&lt;m:num&gt;&lt;m:r&gt;&lt;w:rPr&gt;&lt;w:rFonts w:ascii=&quot;Cambria Math&quot; w:h-ansi=&quot;Cambria Math&quot;/&gt;&lt;wx:font wx:val=&quot;Cambria Math&quot;/&gt;&lt;w:i/&gt;&lt;w:noProof/&gt;&lt;/w:rPr&gt;&lt;m:t&gt;n&lt;/m:t&gt;&lt;/m:r&gt;&lt;/m:num&gt;&lt;m:den&gt;&lt;m:r&gt;&lt;w:rPr&gt;&lt;w:rFonts w:ascii=&quot;Cambria Math&quot; w:h-ansi=&quot;Cambria Math&quot;/&gt;&lt;wx:font wx:val=&quot;Cambria Math&quot;/&gt;&lt;w:i/&gt;&lt;w:noProof/&gt;&lt;/w:rPr&gt;&lt;m:t&gt;c&lt;/m:t&gt;&lt;/m:r&gt;&lt;m:d&gt;&lt;m:dPr&gt;&lt;m:ctrlPr&gt;&lt;w:rPr&gt;&lt;w:rFonts w:ascii=&quot;Cambria Math&quot; w:h-ansi=&quot;Cambria Math&quot;/&gt;&lt;wx:font wx:val=&quot;Cambria Math&quot;/&gt;&lt;w:noProof/&gt;&lt;/w:rPr&gt;&lt;/m:ctrlPr&gt;&lt;/m:dPr&gt;&lt;m:e&gt;&lt;m:r&gt;&lt;w:rPr&gt;&lt;w:rFonts w:ascii=&quot;Cambria Math&quot; w:h-ansi=&quot;Cambria Math&quot;/&gt;&lt;wx:font wx:val=&quot;Cambria Math&quot;/&gt;&lt;w:i/&gt;&lt;w:noProof/&gt;&lt;/w:rPr&gt;&lt;m:t&gt;n&lt;/m:t&gt;&lt;/m:r&gt;&lt;/m:e&gt;&lt;/m:d&gt;&lt;m:d&gt;&lt;m:dPr&gt;&lt;m:ctrlPr&gt;&lt;w:rPr&gt;&lt;w:rFonts w:ascii=&quot;Cambria Math&quot; w:h-ansi=&quot;Cambria Math&quot;/&gt;&lt;wx:font wx:val=&quot;Cambria Math&quot;/&gt;&lt;w:noProof/&gt;&lt;/w:rPr&gt;&lt;/m:ctrlPr&gt;&lt;/m:dPr&gt;&lt;m:e&gt;&lt;m:sSup&gt;&lt;m:sSupPr&gt;&lt;m:ctrlPr&gt;&lt;w:rPr&gt;&lt;w:rFonts w:ascii=&quot;Cambria Math&quot; w:h-ansi=&quot;Cambria Math&quot;/&gt;&lt;wx:font wx:val=&quot;Cambria Math&quot;/&gt;&lt;/w:rPr&gt;&lt;/m:ctrlPr&gt;&lt;/m:sSupPr&gt;&lt;m:e&gt;&lt;m:r&gt;&lt;w:rPr&gt;&lt;w:rFonts w:ascii=&quot;Cambria Math&quot; w:h-ansi=&quot;Cambria Math&quot;/&gt;&lt;wx:font wx:val=&quot;Cambria Math&quot;/&gt;&lt;w:i/&gt;&lt;w:noProof/&gt;&lt;/w:rPr&gt;&lt;m:t&gt;E&lt;/m:t&gt;&lt;/m:r&gt;&lt;/m:e&gt;&lt;m:sup&gt;&lt;m:r&gt;&lt;m:rPr&gt;&lt;m:sty m:val=&quot;p&quot;/&gt;&lt;/m:rPr&gt;&lt;w:rPr&gt;&lt;w:rFonts w:ascii=&quot;Cambria Math&quot; w:h-ansi=&quot;Cambria Math&quot;/&gt;&lt;wx:font wx:val=&quot;Cambria Math&quot;/&gt;&lt;w:noProof/&gt;&lt;/w:rPr&gt;&lt;m:t&gt;*&lt;/m:t&gt;&lt;/m:r&gt;&lt;/m:sup&gt;&lt;/m:sSup&gt;&lt;m:d&gt;&lt;m:dPr&gt;&lt;m:begChr m:val=&quot;[&quot;/&gt;&lt;m:endChr m:val=&quot;]&quot;/&gt;&lt;m:ctrlPr&gt;&lt;w:rPr&gt;&lt;w:rFonts w:ascii=&quot;Cambria Math&quot; w:h-ansi=&quot;Cambria Math&quot;/&gt;&lt;wx:font wx:val=&quot;Cambria Math&quot;/&gt;&lt;w:noProof/&gt;&lt;/w:rPr&gt;&lt;/m:ctrlPr&gt;&lt;/m:dPr&gt;&lt;m:e&gt;&lt;m:r&gt;&lt;w:rPr&gt;&lt;w:rFonts w:ascii=&quot;Cambria Math&quot; w:h-ansi=&quot;Cambria Math&quot;/&gt;&lt;wx:font wx:val=&quot;Cambria Math&quot;/&gt;&lt;w:i/&gt;&lt;w:noProof/&gt;&lt;/w:rPr&gt;&lt;m:t&gt;l&lt;/m:t&gt;&lt;/m:r&gt;&lt;/m:e&gt;&lt;/m:d&gt;&lt;m:r&gt;&lt;m:rPr&gt;&lt;m:sty m:val=&quot;p&quot;/&gt;&lt;/m:rPr&gt;&lt;w:rPr&gt;&lt;w:rFonts w:ascii=&quot;Cambria Math&quot; w:h-ansi=&quot;Cambria Math&quot;/&gt;&lt;wx:font wx:val=&quot;Cambria Math&quot;/&gt;&lt;w:noProof/&gt;&lt;/w:rPr&gt;&lt;m:t&gt;+1&lt;/m:t&gt;&lt;/m:r&gt;&lt;/m:e&gt;&lt;/m:d&gt;&lt;/m:den&gt;&lt;/m:f&gt;&lt;/m:oMath&gt;&lt;/m:oMathPara&gt;&lt;/w:p&gt;&lt;w:sectPr wsp:rsidR=&quot;00000000&quot; wsp:rsidRPr=&quot;004D31BD&quot;&gt;&lt;w:pgSz w:w=&quot;12240&quot; w:h=&quot;15840&quot;/&gt;&lt;w:pgMar w:top=&quot;1440&quot; w:right=&quot;1800&quot; w:bottom=&quot;1440&quot; w:left=&quot;1800&quot; w:header=&quot;720&quot; w:footer=&quot;720&quot; w:gutter=&quot;0&quot;/&gt;&lt;w:cols w:space=&quot;720&quot;/&gt;&lt;/w:sectPr&gt;&lt;/wx:sect&gt;&lt;/w:body&gt;&lt;/w:wordDocument&gt;">
            <v:imagedata r:id="rId192" o:title="" chromakey="white"/>
          </v:shape>
        </w:pict>
      </w:r>
    </w:p>
    <w:p w14:paraId="6C0FC594" w14:textId="77777777" w:rsidR="008A6046" w:rsidRPr="00710717" w:rsidRDefault="008A6046" w:rsidP="008A6046">
      <w:pPr>
        <w:spacing w:after="200"/>
        <w:rPr>
          <w:lang w:eastAsia="zh-CN"/>
        </w:rPr>
      </w:pPr>
      <w:r w:rsidRPr="00710717">
        <w:rPr>
          <w:rFonts w:hint="eastAsia"/>
          <w:lang w:eastAsia="zh-CN"/>
        </w:rPr>
        <w:t>随着数据量增大，比率</w:t>
      </w:r>
      <w:r w:rsidRPr="00710717">
        <w:fldChar w:fldCharType="begin"/>
      </w:r>
      <w:r w:rsidRPr="00710717">
        <w:rPr>
          <w:lang w:eastAsia="zh-CN"/>
        </w:rPr>
        <w:instrText xml:space="preserve"> QUOTE </w:instrText>
      </w:r>
      <w:r w:rsidR="00A3404B">
        <w:rPr>
          <w:noProof/>
          <w:position w:val="-14"/>
          <w:sz w:val="28"/>
        </w:rPr>
        <w:pict w14:anchorId="1C0CB161">
          <v:shape id="_x0000_i1445" type="#_x0000_t75" alt="" style="width:6.7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2940&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972940&quot; wsp:rsidP=&quot;00972940&quot;&gt;&lt;m:oMathPara&gt;&lt;m:oMath&gt;&lt;m:r&gt;&lt;w:rPr&gt;&lt;w:rFonts w:ascii=&quot;Cambria Math&quot; w:h-ansi=&quot;Cambria Math&quot;/&gt;&lt;wx:font wx:val=&quot;Cambria Math&quot;/&gt;&lt;w:i/&gt;&lt;w:noProof/&gt;&lt;/w:rPr&gt;&lt;m:t&gt;r&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59" o:title="" chromakey="white"/>
          </v:shape>
        </w:pict>
      </w:r>
      <w:r w:rsidRPr="00710717">
        <w:rPr>
          <w:lang w:eastAsia="zh-CN"/>
        </w:rPr>
        <w:instrText xml:space="preserve"> </w:instrText>
      </w:r>
      <w:r w:rsidRPr="00710717">
        <w:fldChar w:fldCharType="separate"/>
      </w:r>
      <w:r w:rsidR="00A3404B">
        <w:rPr>
          <w:noProof/>
          <w:position w:val="-14"/>
          <w:sz w:val="28"/>
        </w:rPr>
        <w:pict w14:anchorId="78A8B70E">
          <v:shape id="_x0000_i1446" type="#_x0000_t75" alt="" style="width:6.7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2940&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972940&quot; wsp:rsidP=&quot;00972940&quot;&gt;&lt;m:oMathPara&gt;&lt;m:oMath&gt;&lt;m:r&gt;&lt;w:rPr&gt;&lt;w:rFonts w:ascii=&quot;Cambria Math&quot; w:h-ansi=&quot;Cambria Math&quot;/&gt;&lt;wx:font wx:val=&quot;Cambria Math&quot;/&gt;&lt;w:i/&gt;&lt;w:noProof/&gt;&lt;/w:rPr&gt;&lt;m:t&gt;r&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59" o:title="" chromakey="white"/>
          </v:shape>
        </w:pict>
      </w:r>
      <w:r w:rsidRPr="00710717">
        <w:fldChar w:fldCharType="end"/>
      </w:r>
      <w:r w:rsidRPr="00710717">
        <w:rPr>
          <w:rFonts w:hint="eastAsia"/>
          <w:lang w:eastAsia="zh-CN"/>
        </w:rPr>
        <w:t>总是取决于出现频率分布，因为</w:t>
      </w:r>
    </w:p>
    <w:p w14:paraId="341BACB0" w14:textId="77777777" w:rsidR="008A6046" w:rsidRPr="00960539" w:rsidRDefault="00A3404B" w:rsidP="00710717">
      <w:pPr>
        <w:spacing w:after="200"/>
        <w:jc w:val="center"/>
      </w:pPr>
      <w:r>
        <w:rPr>
          <w:noProof/>
        </w:rPr>
        <w:pict w14:anchorId="41FEE08F">
          <v:shape id="_x0000_i1447" type="#_x0000_t75" alt="" style="width:195.75pt;height:30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578D5&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Pr=&quot;00C578D5&quot; wsp:rsidRDefault=&quot;00C578D5&quot; wsp:rsidP=&quot;00C578D5&quot;&gt;&lt;m:oMathPara&gt;&lt;m:oMath&gt;&lt;m:f&gt;&lt;m:fPr&gt;&lt;m:ctrlPr&gt;&lt;w:rPr&gt;&lt;w:rFonts w:ascii=&quot;Cambria Math&quot; w:h-ansi=&quot;Cambria Math&quot;/&gt;&lt;wx:font wx:val=&quot;Cambria Math&quot;/&gt;&lt;/w:rPr&gt;&lt;/m:ctrlPr&gt;&lt;/m:fPr&gt;&lt;m:num&gt;&lt;m:r&gt;&lt;w:rPr&gt;&lt;w:rFonts w:ascii=&quot;Cambria Math&quot; w:h-ansi=&quot;Cambria Math&quot;/&gt;&lt;wx:font wx:val=&quot;Cambria Math&quot;/&gt;&lt;w:i/&gt;&lt;w:noProof/&gt;&lt;/w:rPr&gt;&lt;m:t&gt;n&lt;/m:t&gt;&lt;/m:r&gt;&lt;/m:num&gt;&lt;m:den&gt;&lt;m:r&gt;&lt;w:rPr&gt;&lt;w:rFonts w:ascii=&quot;Cambria Math&quot; w:h-ansi=&quot;Cambria Math&quot;/&gt;&lt;wx:font wx:val=&quot;Cambria Math&quot;/&gt;&lt;w:i/&gt;&lt;w:noProof/&gt;&lt;/w:rPr&gt;&lt;m:t&gt;c&lt;/m:t&gt;&lt;/m:r&gt;&lt;m:d&gt;&lt;m:dPr&gt;&lt;m:ctrlPr&gt;&lt;w:rPr&gt;&lt;w:rFonts w:ascii=&quot;Cambria Math&quot; w:h-ansi=&quot;Cambria Math&quot;/&gt;&lt;wx:font wx:val=&quot;Cambria Math&quot;/&gt;&lt;w:noProof/&gt;&lt;/w:rPr&gt;&lt;/m:ctrlPr&gt;&lt;/m:dPr&gt;&lt;m:e&gt;&lt;m:r&gt;&lt;w:rPr&gt;&lt;w:rFonts w:ascii=&quot;Cambria Math&quot; w:h-ansi=&quot;Cambria Math&quot;/&gt;&lt;wx:font wx:val=&quot;Cambria Math&quot;/&gt;&lt;w:i/&gt;&lt;w:noProof/&gt;&lt;/w:rPr&gt;&lt;m:t&gt;n&lt;/m:t&gt;&lt;/m:r&gt;&lt;/m:e&gt;&lt;/m:d&gt;&lt;m:d&gt;&lt;m:dPr&gt;&lt;m:ctrlPr&gt;&lt;w:rPr&gt;&lt;w:rFonts w:ascii=&quot;Cambria Math&quot; w:h-ansi=&quot;Cambria Math&quot;/&gt;&lt;wx:font wx:val=&quot;Cambria Math&quot;/&gt;&lt;w:noProof/&gt;&lt;/w:rPr&gt;&lt;/m:ctrlPr&gt;&lt;/m:dPr&gt;&lt;m:e&gt;&lt;m:r&gt;&lt;w:rPr&gt;&lt;w:rFonts w:ascii=&quot;Cambria Math&quot; w:h-ansi=&quot;Cambria Math&quot;/&gt;&lt;wx:font wx:val=&quot;Cambria Math&quot;/&gt;&lt;w:i/&gt;&lt;w:noProof/&gt;&lt;/w:rPr&gt;&lt;m:t&gt;H&lt;/m:t&gt;&lt;/m:r&gt;&lt;m:d&gt;&lt;m:dPr&gt;&lt;m:begChr m:val=&quot;[&quot;/&gt;&lt;m:endChr m:val=&quot;]&quot;/&gt;&lt;m:ctrlPr&gt;&lt;w:rPr&gt;&lt;w:rFonts w:ascii=&quot;Cambria Math&quot; w:h-ansi=&quot;Cambria Math&quot;/&gt;&lt;wx:font wx:val=&quot;Cambria Math&quot;/&gt;&lt;w:noProof/&gt;&lt;/w:rPr&gt;&lt;/m:ctrlPr&gt;&lt;/m:dPr&gt;&lt;m:e&gt;&lt;m:r&gt;&lt;w:rPr&gt;&lt;w:rFonts w:ascii=&quot;Cambria Math&quot; w:h-ansi=&quot;Cambria Math&quot;/&gt;&lt;wx:font wx:val=&quot;Cambria Math&quot;/&gt;&lt;w:i/&gt;&lt;w:noProof/&gt;&lt;/w:rPr&gt;&lt;m:t&gt;X&lt;/m:t&gt;&lt;/m:r&gt;&lt;/m:e&gt;&lt;/m:d&gt;&lt;m:r&gt;&lt;m:rPr&gt;&lt;m:sty m:val=&quot;p&quot;/&gt;&lt;/m:rPr&gt;&lt;w:rPr&gt;&lt;w:rFonts w:ascii=&quot;Cambria Math&quot; w:h-ansi=&quot;Cambria Math&quot;/&gt;&lt;wx:font wx:val=&quot;Cambria Math&quot;/&gt;&lt;w:noProof/&gt;&lt;/w:rPr&gt;&lt;m:t&gt;+2&lt;/m:t&gt;&lt;/m:r&gt;&lt;/m:e&gt;&lt;/m:d&gt;&lt;/m:den&gt;&lt;/m:f&gt;&lt;m:r&gt;&lt;m:rPr&gt;&lt;m:sty m:val=&quot;p&quot;/&gt;&lt;/m:rPr&gt;&lt;w:rPr&gt;&lt;w:rFonts w:ascii=&quot;Cambria Math&quot; w:h-ansi=&quot;Cambria Math&quot;/&gt;&lt;wx:font wx:val=&quot;Cambria Math&quot;/&gt;&lt;w:noProof/&gt;&lt;/w:rPr&gt;&lt;m:t&gt;_?/m:t&gt;&lt;/m:r&gt;&lt;m:r&gt;&lt;w:rPr&gt;&lt;w:rFonts w:ascii=&quot;Cambria Math&quot; w:h-ansi=&quot;Cambria Math&quot;/&gt;&lt;wx:font wx:val=&quot;Cambria m:::::::Math&quot;/&gt;&lt;w:i/&gt;&lt;w:noProof/&gt;&lt;/w:rPr&gt;&lt;m:t&gt;r&lt;/m:t&gt;&lt;/m:r&gt;&lt;m:r&gt;&lt;m:rPr&gt;&lt;m:sty m:val=&quot;p&quot;/&gt;&lt;/m:rPr&gt;&lt;w:rPr&gt;&lt;w:rFonts w:ascii=&quot;Cambria Math&quot; w:h-ansi=&quot;Cambria Math&quot;/&gt;&lt;wx:font wx:val=&quot;Cambria Math&quot;/&gt;&lt;w:noProof/&gt;&lt;/w:rPr&gt;&lt;m:t&gt;_?/m:t&gt;&lt;/m:r&gt;&lt;m:f&gt;&lt;m:fPr&gt;&lt;m:ctrlPr&gt;&lt;w:::r:P:r:&gt;:m:&lt;w:rFonts w:ascii=&quot;Cambria Math&quot; w:h-ansi=&quot;Cambria Math&quot;/&gt;&lt;wx:font wx:val=&quot;Cambria Math&quot;/&gt;&lt;/w:rPr&gt;&lt;/m:ctrlPr&gt;&lt;/m:fPr&gt;&lt;m:num&gt;&lt;m:r&gt;&lt;w:rPr&gt;&lt;w:rFonts w:ascii=&quot;Cambria Math&quot; w:h-ansi=&quot;Cambria Math&quot;/&gt;&lt;wx:font wx:val=&quot;Cambria Math&quot;/&gt;&lt;w:i/&gt;&lt;w:noProof/&gt;&lt;/w:rPr&gt;&lt;m:t&gt;n&lt;/m:t&gt;&lt;/m:r&gt;&lt;/m:num&gt;&lt;m:den&gt;&lt;m:r&gt;&lt;w:rPr&gt;&lt;w:rFonts w:ascii=&quot;Cambria Math&quot; w:h-ansi=&quot;Cambria Math&quot;/&gt;&lt;wx:font wx:val=&quot;Cambria Math&quot;/&gt;&lt;w:i/&gt;&lt;w:noProof/&gt;&lt;/w:rPr&gt;&lt;m:t&gt;c&lt;/m:t&gt;&lt;/m:r&gt;&lt;m:d&gt;&lt;m:dPr&gt;&lt;m:ctrlPr&gt;&lt;w:rPr&gt;&lt;w:rFonts w:ascii=&quot;Cambria Math&quot; w:h-ansi=&quot;Cambria Math&quot;/&gt;&lt;wx:font wx:val=&quot;Cambria Math&quot;/&gt;&lt;w:noProof/&gt;&lt;/w:rPr&gt;&lt;/m:ctrlPr&gt;&lt;/m:dPr&gt;&lt;m:e&gt;&lt;m:r&gt;&lt;w:rPr&gt;&lt;w:rFonts w:ascii=&quot;Cambria Math&quot; w:h-ansi=&quot;Cambria Math&quot;/&gt;&lt;wx:font wx:val=&quot;Cambria Math&quot;/&gt;&lt;w:i/&gt;&lt;w:noProof/&gt;&lt;/w:rPr&gt;&lt;m:t&gt;n&lt;/m:t&gt;&lt;/m:r&gt;&lt;/m:e&gt;&lt;/m:d&gt;&lt;m:d&gt;&lt;m:dPr&gt;&lt;m:ctrlPr&gt;&lt;w:rPr&gt;&lt;w:rFonts w:ascii=&quot;Cambria Math&quot; w:h-ansi=&quot;Cambria Math&quot;/&gt;&lt;wx:font wx:val=&quot;Cambria Math&quot;/&gt;&lt;w:noProof/&gt;&lt;/w:rPr&gt;&lt;/m:ctrlPr&gt;&lt;/m:dPr&gt;&lt;m:e&gt;&lt;m:r&gt;&lt;w:rPr&gt;&lt;w:rFonts w:ascii=&quot;Cambria Math&quot; w:h-ansi=&quot;Cambria Math&quot;/&gt;&lt;wx:font wx:val=&quot;Cambria Math&quot;/&gt;&lt;w:i/&gt;&lt;w:noProof/&gt;&lt;/w:rPr&gt;&lt;m:t&gt;H&lt;/m:t&gt;&lt;/m:r&gt;&lt;m:d&gt;&lt;m:dPr&gt;&lt;m:begChr m:val=&quot;[&quot;/&gt;&lt;m:endChr m:val=&quot;]&quot;/&gt;&lt;m:ctrlPr&gt;&lt;w:rPr&gt;&lt;w:rFonts w:ascii=&quot;Cambria Math&quot; w:h-ansi=&quot;Cambria Math&quot;/&gt;&lt;wx:font wx:val=&quot;Cambria Math&quot;/&gt;&lt;w:noProof/&gt;&lt;/w:rPr&gt;&lt;/m:ctrlPr&gt;&lt;/m:dPr&gt;&lt;m:e&gt;&lt;m:r&gt;&lt;w:rPr&gt;&lt;w:rFonts w:ascii=&quot;Cambria Math&quot; w:h-ansi=&quot;Cambria Math&quot;/&gt;&lt;wx:font wx:val=&quot;Cambria Math&quot;/&gt;&lt;w:i/&gt;&lt;w:noProof/&gt;&lt;/w:rPr&gt;&lt;m:t&gt;X&lt;/m:t&gt;&lt;/m:r&gt;&lt;/m:e&gt;&lt;/m:d&gt;&lt;m:r&gt;&lt;m:rPr&gt;&lt;m:sty m:val=&quot;p&quot;/&gt;&lt;/m:rPr&gt;&lt;w:rPr&gt;&lt;w:rFonts w:ascii=&quot;Cambria Math&quot; w:h-ansi=&quot;Cambria Math&quot;/&gt;&lt;wx:font wx:val=&quot;Cambria Math&quot;/&gt;&lt;w:noProof/&gt;&lt;/w:rPr&gt;&lt;m:t&gt;+1&lt;/m:t&gt;&lt;/m:r&gt;&lt;/m:e&gt;&lt;/m:d&gt;&lt;/m:den&gt;&lt;/m:f&gt;&lt;/m:oMath&gt;&lt;/m:oMathPara&gt;&lt;/w:p&gt;&lt;w:sectPr wsp:rsidR=&quot;00000000&quot; wsp:rsidRPr=&quot;00C578D5&quot;&gt;&lt;w:pgSz w:w=&quot;12240&quot; w:h=&quot;15840&quot;/&gt;&lt;w:pgMar w:top=&quot;1440&quot; w:right=&quot;1800&quot; w:bottom=&quot;1440&quot; w:left=&quot;1800&quot; w:header=&quot;720&quot; w:footer=&quot;720&quot; w:gutter=&quot;0&quot;/&gt;&lt;w:cols w:space=&quot;720&quot;/&gt;&lt;/w:sectPr&gt;&lt;/wx:sect&gt;&lt;/w:body&gt;&lt;/w:wordDocument&gt;">
            <v:imagedata r:id="rId193" o:title="" chromakey="white"/>
          </v:shape>
        </w:pict>
      </w:r>
    </w:p>
    <w:p w14:paraId="24BCA166" w14:textId="77777777" w:rsidR="008A6046" w:rsidRPr="00710717" w:rsidRDefault="008A6046" w:rsidP="008A6046">
      <w:pPr>
        <w:spacing w:after="200"/>
        <w:rPr>
          <w:lang w:eastAsia="zh-CN"/>
        </w:rPr>
      </w:pPr>
      <w:r w:rsidRPr="00710717">
        <w:rPr>
          <w:rFonts w:hint="eastAsia"/>
          <w:lang w:eastAsia="zh-CN"/>
        </w:rPr>
        <w:t>根据上面列出的公式可以看出，提出的</w:t>
      </w:r>
      <w:r w:rsidRPr="00710717">
        <w:rPr>
          <w:lang w:eastAsia="zh-CN"/>
        </w:rPr>
        <w:t>LZW</w:t>
      </w:r>
      <w:r w:rsidRPr="00710717">
        <w:rPr>
          <w:rFonts w:eastAsia="Cambria Math"/>
          <w:lang w:eastAsia="zh-CN"/>
        </w:rPr>
        <w:t>-</w:t>
      </w:r>
      <w:r w:rsidRPr="00710717">
        <w:rPr>
          <w:lang w:eastAsia="zh-CN"/>
        </w:rPr>
        <w:t>Huffman</w:t>
      </w:r>
      <w:r w:rsidRPr="00710717">
        <w:rPr>
          <w:rFonts w:hint="eastAsia"/>
          <w:lang w:eastAsia="zh-CN"/>
        </w:rPr>
        <w:t>组合方法在指数不一致的情况下表现得更好。理解如何在实际情况下组合方案的工作，测试了一个</w:t>
      </w:r>
      <w:r w:rsidRPr="00710717">
        <w:rPr>
          <w:lang w:eastAsia="zh-CN"/>
        </w:rPr>
        <w:t>116</w:t>
      </w:r>
      <w:r w:rsidRPr="00710717">
        <w:rPr>
          <w:rFonts w:eastAsia="Cambria Math"/>
          <w:lang w:eastAsia="zh-CN"/>
        </w:rPr>
        <w:t xml:space="preserve"> </w:t>
      </w:r>
      <w:r w:rsidRPr="00710717">
        <w:rPr>
          <w:lang w:eastAsia="zh-CN"/>
        </w:rPr>
        <w:t>KB</w:t>
      </w:r>
      <w:r w:rsidRPr="00710717">
        <w:rPr>
          <w:rFonts w:hint="eastAsia"/>
          <w:lang w:eastAsia="zh-CN"/>
        </w:rPr>
        <w:t>的</w:t>
      </w:r>
      <w:r w:rsidRPr="00710717">
        <w:rPr>
          <w:rFonts w:eastAsia="Cambria Math"/>
          <w:lang w:eastAsia="zh-CN"/>
        </w:rPr>
        <w:t>.</w:t>
      </w:r>
      <w:r w:rsidRPr="00710717">
        <w:rPr>
          <w:lang w:eastAsia="zh-CN"/>
        </w:rPr>
        <w:t>tex</w:t>
      </w:r>
      <w:r w:rsidRPr="00710717">
        <w:rPr>
          <w:rFonts w:hint="eastAsia"/>
          <w:lang w:eastAsia="zh-CN"/>
        </w:rPr>
        <w:t>文本文件。首先读取每个字符字节并将其转换为</w:t>
      </w:r>
      <w:r w:rsidRPr="00710717">
        <w:rPr>
          <w:lang w:eastAsia="zh-CN"/>
        </w:rPr>
        <w:t>0</w:t>
      </w:r>
      <w:r w:rsidRPr="00710717">
        <w:rPr>
          <w:rFonts w:hint="eastAsia"/>
          <w:lang w:eastAsia="zh-CN"/>
        </w:rPr>
        <w:t>和</w:t>
      </w:r>
      <w:r w:rsidRPr="00710717">
        <w:rPr>
          <w:lang w:eastAsia="zh-CN"/>
        </w:rPr>
        <w:t>1</w:t>
      </w:r>
      <w:r w:rsidRPr="00710717">
        <w:rPr>
          <w:rFonts w:hint="eastAsia"/>
          <w:lang w:eastAsia="zh-CN"/>
        </w:rPr>
        <w:t>位字符串，然后执行组合算法。多次测试了数据字符串，数据字符串的长度范围从</w:t>
      </w:r>
      <w:r w:rsidRPr="00710717">
        <w:rPr>
          <w:lang w:eastAsia="zh-CN"/>
        </w:rPr>
        <w:t>1000</w:t>
      </w:r>
      <w:r w:rsidRPr="00710717">
        <w:rPr>
          <w:rFonts w:hint="eastAsia"/>
          <w:lang w:eastAsia="zh-CN"/>
        </w:rPr>
        <w:t>到</w:t>
      </w:r>
      <w:r w:rsidRPr="00710717">
        <w:rPr>
          <w:lang w:eastAsia="zh-CN"/>
        </w:rPr>
        <w:t>100</w:t>
      </w:r>
      <w:r w:rsidRPr="00710717">
        <w:rPr>
          <w:rFonts w:eastAsia="Cambria Math"/>
          <w:lang w:eastAsia="zh-CN"/>
        </w:rPr>
        <w:t xml:space="preserve"> </w:t>
      </w:r>
      <w:r w:rsidRPr="00710717">
        <w:rPr>
          <w:lang w:eastAsia="zh-CN"/>
        </w:rPr>
        <w:t>KB</w:t>
      </w:r>
      <w:r w:rsidRPr="00710717">
        <w:rPr>
          <w:rFonts w:hint="eastAsia"/>
          <w:lang w:eastAsia="zh-CN"/>
        </w:rPr>
        <w:t>不等。然后计算所有这些平均码字长度（码字长度期望值）和数据压缩比率，以显示算法的工作原理。图</w:t>
      </w:r>
      <w:r w:rsidR="00E65DA8">
        <w:rPr>
          <w:lang w:eastAsia="zh-CN"/>
        </w:rPr>
        <w:t>3.7</w:t>
      </w:r>
      <w:r w:rsidRPr="00710717">
        <w:rPr>
          <w:rFonts w:hint="eastAsia"/>
          <w:lang w:eastAsia="zh-CN"/>
        </w:rPr>
        <w:t>显示了数据串变大时平均码字长度如何变化。</w:t>
      </w:r>
    </w:p>
    <w:p w14:paraId="73888823" w14:textId="77777777" w:rsidR="008A6046" w:rsidRDefault="0014685D" w:rsidP="008A6046">
      <w:pPr>
        <w:spacing w:after="200"/>
        <w:ind w:firstLine="440"/>
        <w:jc w:val="center"/>
      </w:pPr>
      <w:r>
        <w:rPr>
          <w:noProof/>
          <w:sz w:val="22"/>
          <w:lang w:eastAsia="zh-CN" w:bidi="ar-SA"/>
        </w:rPr>
        <w:lastRenderedPageBreak/>
        <w:drawing>
          <wp:inline distT="0" distB="0" distL="0" distR="0" wp14:anchorId="707A0323" wp14:editId="13D73913">
            <wp:extent cx="3692769" cy="2074985"/>
            <wp:effectExtent l="0" t="0" r="3175" b="0"/>
            <wp:docPr id="450" name="Picture 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4"/>
                    <pic:cNvPicPr>
                      <a:picLocks/>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3697970" cy="2077908"/>
                    </a:xfrm>
                    <a:prstGeom prst="rect">
                      <a:avLst/>
                    </a:prstGeom>
                    <a:noFill/>
                    <a:ln>
                      <a:noFill/>
                    </a:ln>
                  </pic:spPr>
                </pic:pic>
              </a:graphicData>
            </a:graphic>
          </wp:inline>
        </w:drawing>
      </w:r>
    </w:p>
    <w:p w14:paraId="57DBAEDC" w14:textId="77777777" w:rsidR="007265C9" w:rsidRPr="00710717" w:rsidRDefault="007265C9" w:rsidP="00710717">
      <w:pPr>
        <w:ind w:firstLineChars="0" w:firstLine="0"/>
        <w:jc w:val="center"/>
        <w:rPr>
          <w:szCs w:val="24"/>
          <w:lang w:eastAsia="zh-CN"/>
        </w:rPr>
      </w:pPr>
      <w:bookmarkStart w:id="171" w:name="_Toc517956302"/>
      <w:r>
        <w:rPr>
          <w:rFonts w:hint="eastAsia"/>
          <w:lang w:eastAsia="zh-CN"/>
        </w:rPr>
        <w:t>图</w:t>
      </w:r>
      <w:r>
        <w:rPr>
          <w:rFonts w:hint="eastAsia"/>
          <w:lang w:eastAsia="zh-CN"/>
        </w:rPr>
        <w:t>3.</w:t>
      </w:r>
      <w:r>
        <w:fldChar w:fldCharType="begin"/>
      </w:r>
      <w:r>
        <w:rPr>
          <w:lang w:eastAsia="zh-CN"/>
        </w:rPr>
        <w:instrText xml:space="preserve"> </w:instrText>
      </w:r>
      <w:r>
        <w:rPr>
          <w:rFonts w:hint="eastAsia"/>
          <w:lang w:eastAsia="zh-CN"/>
        </w:rPr>
        <w:instrText xml:space="preserve">SEQ </w:instrText>
      </w:r>
      <w:r>
        <w:rPr>
          <w:rFonts w:hint="eastAsia"/>
          <w:lang w:eastAsia="zh-CN"/>
        </w:rPr>
        <w:instrText>图</w:instrText>
      </w:r>
      <w:r>
        <w:rPr>
          <w:rFonts w:hint="eastAsia"/>
          <w:lang w:eastAsia="zh-CN"/>
        </w:rPr>
        <w:instrText>3. \* ARABIC</w:instrText>
      </w:r>
      <w:r>
        <w:rPr>
          <w:lang w:eastAsia="zh-CN"/>
        </w:rPr>
        <w:instrText xml:space="preserve"> </w:instrText>
      </w:r>
      <w:r>
        <w:fldChar w:fldCharType="separate"/>
      </w:r>
      <w:r w:rsidR="00180A5A">
        <w:rPr>
          <w:noProof/>
          <w:lang w:eastAsia="zh-CN"/>
        </w:rPr>
        <w:t>7</w:t>
      </w:r>
      <w:r>
        <w:fldChar w:fldCharType="end"/>
      </w:r>
      <w:r>
        <w:rPr>
          <w:lang w:eastAsia="zh-CN"/>
        </w:rPr>
        <w:t xml:space="preserve"> </w:t>
      </w:r>
      <w:r w:rsidRPr="00AB73A9">
        <w:rPr>
          <w:rFonts w:hint="eastAsia"/>
          <w:lang w:eastAsia="zh-CN"/>
        </w:rPr>
        <w:t>码字长度期望</w:t>
      </w:r>
      <w:bookmarkEnd w:id="171"/>
    </w:p>
    <w:p w14:paraId="21D00969" w14:textId="77777777" w:rsidR="008A6046" w:rsidRDefault="005C2DCE" w:rsidP="00710717">
      <w:pPr>
        <w:ind w:firstLineChars="0" w:firstLine="0"/>
        <w:jc w:val="center"/>
        <w:rPr>
          <w:szCs w:val="24"/>
          <w:lang w:eastAsia="zh-CN"/>
        </w:rPr>
      </w:pPr>
      <w:r w:rsidRPr="00710717">
        <w:rPr>
          <w:szCs w:val="24"/>
          <w:lang w:eastAsia="zh-CN"/>
        </w:rPr>
        <w:t>Fig. 3</w:t>
      </w:r>
      <w:r w:rsidR="008A6046" w:rsidRPr="00710717">
        <w:rPr>
          <w:szCs w:val="24"/>
          <w:lang w:eastAsia="zh-CN"/>
        </w:rPr>
        <w:t>.</w:t>
      </w:r>
      <w:r w:rsidR="00E65DA8">
        <w:rPr>
          <w:szCs w:val="24"/>
          <w:lang w:eastAsia="zh-CN"/>
        </w:rPr>
        <w:t>7</w:t>
      </w:r>
      <w:r w:rsidR="008A6046" w:rsidRPr="00710717">
        <w:rPr>
          <w:szCs w:val="24"/>
          <w:lang w:eastAsia="zh-CN"/>
        </w:rPr>
        <w:t xml:space="preserve"> Codeword Length Expectation</w:t>
      </w:r>
    </w:p>
    <w:p w14:paraId="4505D2AB" w14:textId="77777777" w:rsidR="00343A83" w:rsidRPr="00710717" w:rsidRDefault="00343A83" w:rsidP="00710717">
      <w:pPr>
        <w:ind w:firstLineChars="0" w:firstLine="0"/>
        <w:jc w:val="center"/>
        <w:rPr>
          <w:szCs w:val="24"/>
          <w:lang w:eastAsia="zh-CN"/>
        </w:rPr>
      </w:pPr>
    </w:p>
    <w:p w14:paraId="0B6FB594" w14:textId="77777777" w:rsidR="008A6046" w:rsidRPr="00710717" w:rsidRDefault="008A6046" w:rsidP="008A6046">
      <w:pPr>
        <w:spacing w:after="200"/>
        <w:rPr>
          <w:lang w:eastAsia="zh-CN"/>
        </w:rPr>
      </w:pPr>
      <w:r w:rsidRPr="00710717">
        <w:rPr>
          <w:rFonts w:hint="eastAsia"/>
          <w:lang w:eastAsia="zh-CN"/>
        </w:rPr>
        <w:t>能够看到随着数据串的增加，组合</w:t>
      </w:r>
      <w:r w:rsidRPr="00710717">
        <w:rPr>
          <w:lang w:eastAsia="zh-CN"/>
        </w:rPr>
        <w:t>LZW</w:t>
      </w:r>
      <w:r w:rsidRPr="00710717">
        <w:rPr>
          <w:rFonts w:eastAsia="Cambria Math"/>
          <w:lang w:eastAsia="zh-CN"/>
        </w:rPr>
        <w:t>-</w:t>
      </w:r>
      <w:r w:rsidRPr="00710717">
        <w:rPr>
          <w:lang w:eastAsia="zh-CN"/>
        </w:rPr>
        <w:t>Huffman</w:t>
      </w:r>
      <w:r w:rsidRPr="00710717">
        <w:rPr>
          <w:rFonts w:hint="eastAsia"/>
          <w:lang w:eastAsia="zh-CN"/>
        </w:rPr>
        <w:t>的码字长度期望值总是大于传统</w:t>
      </w:r>
      <w:r w:rsidRPr="00710717">
        <w:rPr>
          <w:lang w:eastAsia="zh-CN"/>
        </w:rPr>
        <w:t>LZW</w:t>
      </w:r>
      <w:r w:rsidRPr="00710717">
        <w:rPr>
          <w:rFonts w:hint="eastAsia"/>
          <w:lang w:eastAsia="zh-CN"/>
        </w:rPr>
        <w:t>的码字长度期望值，并且在测试更多数据的情况下，组合算法确实是以较低的速度增加。随着数据压缩比的新定义，</w:t>
      </w:r>
      <w:r w:rsidRPr="00710717">
        <w:rPr>
          <w:lang w:eastAsia="zh-CN"/>
        </w:rPr>
        <w:t>LZW</w:t>
      </w:r>
      <w:r w:rsidRPr="00710717">
        <w:rPr>
          <w:rFonts w:hint="eastAsia"/>
          <w:lang w:eastAsia="zh-CN"/>
        </w:rPr>
        <w:t>和</w:t>
      </w:r>
      <w:r w:rsidRPr="00710717">
        <w:rPr>
          <w:lang w:eastAsia="zh-CN"/>
        </w:rPr>
        <w:t>LZW</w:t>
      </w:r>
      <w:r w:rsidRPr="00710717">
        <w:rPr>
          <w:rFonts w:eastAsia="Cambria Math"/>
          <w:lang w:eastAsia="zh-CN"/>
        </w:rPr>
        <w:t>-</w:t>
      </w:r>
      <w:r w:rsidRPr="00710717">
        <w:rPr>
          <w:lang w:eastAsia="zh-CN"/>
        </w:rPr>
        <w:t>Huffman</w:t>
      </w:r>
      <w:r w:rsidRPr="00710717">
        <w:rPr>
          <w:rFonts w:hint="eastAsia"/>
          <w:lang w:eastAsia="zh-CN"/>
        </w:rPr>
        <w:t>组合的总体性能如图</w:t>
      </w:r>
      <w:r w:rsidR="00E65DA8" w:rsidRPr="00710717">
        <w:rPr>
          <w:lang w:eastAsia="zh-CN"/>
        </w:rPr>
        <w:t>3.8</w:t>
      </w:r>
      <w:r w:rsidRPr="00710717">
        <w:rPr>
          <w:rFonts w:hint="eastAsia"/>
          <w:lang w:eastAsia="zh-CN"/>
        </w:rPr>
        <w:t>所示：</w:t>
      </w:r>
    </w:p>
    <w:p w14:paraId="57959EDE" w14:textId="77777777" w:rsidR="008A6046" w:rsidRDefault="0014685D" w:rsidP="008A6046">
      <w:pPr>
        <w:spacing w:after="200"/>
        <w:ind w:firstLine="440"/>
        <w:jc w:val="center"/>
      </w:pPr>
      <w:r>
        <w:rPr>
          <w:noProof/>
          <w:sz w:val="22"/>
          <w:lang w:eastAsia="zh-CN" w:bidi="ar-SA"/>
        </w:rPr>
        <w:drawing>
          <wp:inline distT="0" distB="0" distL="0" distR="0" wp14:anchorId="42B53BFC" wp14:editId="3DCB0139">
            <wp:extent cx="3868615" cy="2028092"/>
            <wp:effectExtent l="0" t="0" r="5080" b="4445"/>
            <wp:docPr id="451" name="Picture 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5"/>
                    <pic:cNvPicPr>
                      <a:picLocks/>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3883267" cy="2035773"/>
                    </a:xfrm>
                    <a:prstGeom prst="rect">
                      <a:avLst/>
                    </a:prstGeom>
                    <a:noFill/>
                    <a:ln>
                      <a:noFill/>
                    </a:ln>
                  </pic:spPr>
                </pic:pic>
              </a:graphicData>
            </a:graphic>
          </wp:inline>
        </w:drawing>
      </w:r>
    </w:p>
    <w:p w14:paraId="21FC9C04" w14:textId="77777777" w:rsidR="007265C9" w:rsidRPr="00710717" w:rsidRDefault="007265C9" w:rsidP="00710717">
      <w:pPr>
        <w:ind w:firstLineChars="0" w:firstLine="0"/>
        <w:jc w:val="center"/>
        <w:rPr>
          <w:szCs w:val="24"/>
          <w:lang w:eastAsia="zh-CN"/>
        </w:rPr>
      </w:pPr>
      <w:bookmarkStart w:id="172" w:name="_Toc517956303"/>
      <w:r>
        <w:rPr>
          <w:rFonts w:hint="eastAsia"/>
          <w:lang w:eastAsia="zh-CN"/>
        </w:rPr>
        <w:t>图</w:t>
      </w:r>
      <w:r>
        <w:rPr>
          <w:rFonts w:hint="eastAsia"/>
          <w:lang w:eastAsia="zh-CN"/>
        </w:rPr>
        <w:t>3.</w:t>
      </w:r>
      <w:r>
        <w:fldChar w:fldCharType="begin"/>
      </w:r>
      <w:r>
        <w:rPr>
          <w:lang w:eastAsia="zh-CN"/>
        </w:rPr>
        <w:instrText xml:space="preserve"> </w:instrText>
      </w:r>
      <w:r>
        <w:rPr>
          <w:rFonts w:hint="eastAsia"/>
          <w:lang w:eastAsia="zh-CN"/>
        </w:rPr>
        <w:instrText xml:space="preserve">SEQ </w:instrText>
      </w:r>
      <w:r>
        <w:rPr>
          <w:rFonts w:hint="eastAsia"/>
          <w:lang w:eastAsia="zh-CN"/>
        </w:rPr>
        <w:instrText>图</w:instrText>
      </w:r>
      <w:r>
        <w:rPr>
          <w:rFonts w:hint="eastAsia"/>
          <w:lang w:eastAsia="zh-CN"/>
        </w:rPr>
        <w:instrText>3. \* ARABIC</w:instrText>
      </w:r>
      <w:r>
        <w:rPr>
          <w:lang w:eastAsia="zh-CN"/>
        </w:rPr>
        <w:instrText xml:space="preserve"> </w:instrText>
      </w:r>
      <w:r>
        <w:fldChar w:fldCharType="separate"/>
      </w:r>
      <w:r w:rsidR="00180A5A">
        <w:rPr>
          <w:noProof/>
          <w:lang w:eastAsia="zh-CN"/>
        </w:rPr>
        <w:t>8</w:t>
      </w:r>
      <w:r>
        <w:fldChar w:fldCharType="end"/>
      </w:r>
      <w:r>
        <w:rPr>
          <w:lang w:eastAsia="zh-CN"/>
        </w:rPr>
        <w:t xml:space="preserve"> </w:t>
      </w:r>
      <w:r w:rsidRPr="00094C1D">
        <w:rPr>
          <w:rFonts w:hint="eastAsia"/>
          <w:lang w:eastAsia="zh-CN"/>
        </w:rPr>
        <w:t>LZW</w:t>
      </w:r>
      <w:r w:rsidRPr="00094C1D">
        <w:rPr>
          <w:rFonts w:hint="eastAsia"/>
          <w:lang w:eastAsia="zh-CN"/>
        </w:rPr>
        <w:t>和</w:t>
      </w:r>
      <w:r w:rsidRPr="00094C1D">
        <w:rPr>
          <w:rFonts w:hint="eastAsia"/>
          <w:lang w:eastAsia="zh-CN"/>
        </w:rPr>
        <w:t>LZW-Huffman</w:t>
      </w:r>
      <w:r w:rsidRPr="00094C1D">
        <w:rPr>
          <w:rFonts w:hint="eastAsia"/>
          <w:lang w:eastAsia="zh-CN"/>
        </w:rPr>
        <w:t>的数据压缩比</w:t>
      </w:r>
      <w:bookmarkEnd w:id="172"/>
    </w:p>
    <w:p w14:paraId="72FA1879" w14:textId="77777777" w:rsidR="008A6046" w:rsidRDefault="005C2DCE" w:rsidP="00710717">
      <w:pPr>
        <w:ind w:firstLineChars="0" w:firstLine="0"/>
        <w:jc w:val="center"/>
        <w:rPr>
          <w:szCs w:val="24"/>
          <w:lang w:eastAsia="zh-CN"/>
        </w:rPr>
      </w:pPr>
      <w:r w:rsidRPr="00710717">
        <w:rPr>
          <w:szCs w:val="24"/>
          <w:lang w:eastAsia="zh-CN"/>
        </w:rPr>
        <w:t>Fig. 3.</w:t>
      </w:r>
      <w:r w:rsidR="00E65DA8" w:rsidRPr="00710717">
        <w:rPr>
          <w:szCs w:val="24"/>
          <w:lang w:eastAsia="zh-CN"/>
        </w:rPr>
        <w:t>8</w:t>
      </w:r>
      <w:r w:rsidR="008A6046" w:rsidRPr="00710717">
        <w:rPr>
          <w:szCs w:val="24"/>
          <w:lang w:eastAsia="zh-CN"/>
        </w:rPr>
        <w:t xml:space="preserve"> Data Compression Ratio of LZW and LZW-Huffman</w:t>
      </w:r>
    </w:p>
    <w:p w14:paraId="7F89BDAF" w14:textId="77777777" w:rsidR="007265C9" w:rsidRPr="00710717" w:rsidRDefault="007265C9" w:rsidP="00710717">
      <w:pPr>
        <w:ind w:firstLineChars="0" w:firstLine="0"/>
        <w:jc w:val="center"/>
        <w:rPr>
          <w:szCs w:val="24"/>
          <w:lang w:eastAsia="zh-CN"/>
        </w:rPr>
      </w:pPr>
    </w:p>
    <w:p w14:paraId="623ED9C9" w14:textId="77777777" w:rsidR="008A6046" w:rsidRPr="008A6046" w:rsidRDefault="008A6046" w:rsidP="00710717">
      <w:pPr>
        <w:spacing w:after="200"/>
        <w:rPr>
          <w:lang w:eastAsia="zh-CN"/>
        </w:rPr>
      </w:pPr>
      <w:r w:rsidRPr="00710717">
        <w:rPr>
          <w:rFonts w:hint="eastAsia"/>
          <w:szCs w:val="24"/>
          <w:lang w:eastAsia="zh-CN"/>
        </w:rPr>
        <w:t>值得注意的是在两个性能曲线上图</w:t>
      </w:r>
      <w:r w:rsidR="005C2DCE" w:rsidRPr="00710717">
        <w:rPr>
          <w:szCs w:val="24"/>
          <w:lang w:eastAsia="zh-CN"/>
        </w:rPr>
        <w:t>3.</w:t>
      </w:r>
      <w:r w:rsidR="00E65DA8">
        <w:rPr>
          <w:szCs w:val="24"/>
          <w:lang w:eastAsia="zh-CN"/>
        </w:rPr>
        <w:t>8</w:t>
      </w:r>
      <w:r w:rsidRPr="00710717">
        <w:rPr>
          <w:rFonts w:hint="eastAsia"/>
          <w:szCs w:val="24"/>
          <w:lang w:eastAsia="zh-CN"/>
        </w:rPr>
        <w:t>中有两个峰值。随着数据字符串变长，</w:t>
      </w:r>
      <w:r w:rsidRPr="00710717">
        <w:rPr>
          <w:szCs w:val="24"/>
          <w:lang w:eastAsia="zh-CN"/>
        </w:rPr>
        <w:t>LZW</w:t>
      </w:r>
      <w:r w:rsidRPr="00710717">
        <w:rPr>
          <w:rFonts w:hint="eastAsia"/>
          <w:szCs w:val="24"/>
          <w:lang w:eastAsia="zh-CN"/>
        </w:rPr>
        <w:t>的性能会变得更好。但是，每当编码数据的码字长度增加一位时，性能会受到轻微干扰。</w:t>
      </w:r>
      <w:r w:rsidRPr="00710717">
        <w:rPr>
          <w:szCs w:val="24"/>
          <w:lang w:eastAsia="zh-CN"/>
        </w:rPr>
        <w:t>LZW-Huffman</w:t>
      </w:r>
      <w:r w:rsidRPr="00710717">
        <w:rPr>
          <w:rFonts w:hint="eastAsia"/>
          <w:szCs w:val="24"/>
          <w:lang w:eastAsia="zh-CN"/>
        </w:rPr>
        <w:t>总是比单个</w:t>
      </w:r>
      <w:r w:rsidRPr="00710717">
        <w:rPr>
          <w:szCs w:val="24"/>
          <w:lang w:eastAsia="zh-CN"/>
        </w:rPr>
        <w:t>LZW</w:t>
      </w:r>
      <w:r w:rsidRPr="00710717">
        <w:rPr>
          <w:rFonts w:hint="eastAsia"/>
          <w:szCs w:val="24"/>
          <w:lang w:eastAsia="zh-CN"/>
        </w:rPr>
        <w:t>算法表现更好。</w:t>
      </w:r>
    </w:p>
    <w:p w14:paraId="2035CD90" w14:textId="77777777" w:rsidR="00B138A1" w:rsidRDefault="007733FE" w:rsidP="001D0743">
      <w:pPr>
        <w:pStyle w:val="2"/>
        <w:spacing w:before="120"/>
        <w:rPr>
          <w:lang w:eastAsia="zh-CN"/>
        </w:rPr>
      </w:pPr>
      <w:bookmarkStart w:id="173" w:name="_Toc351292509"/>
      <w:bookmarkStart w:id="174" w:name="_Toc517963812"/>
      <w:bookmarkStart w:id="175" w:name="_Toc518474546"/>
      <w:r>
        <w:rPr>
          <w:rFonts w:hint="eastAsia"/>
          <w:lang w:eastAsia="zh-CN"/>
        </w:rPr>
        <w:lastRenderedPageBreak/>
        <w:t>3</w:t>
      </w:r>
      <w:r w:rsidR="003453AE">
        <w:rPr>
          <w:rFonts w:hint="eastAsia"/>
          <w:lang w:eastAsia="zh-CN"/>
        </w:rPr>
        <w:t>.4</w:t>
      </w:r>
      <w:r w:rsidR="007A2D70">
        <w:rPr>
          <w:rFonts w:hint="eastAsia"/>
          <w:lang w:eastAsia="zh-CN"/>
        </w:rPr>
        <w:t xml:space="preserve"> </w:t>
      </w:r>
      <w:r w:rsidR="00CF156D">
        <w:rPr>
          <w:rFonts w:hint="eastAsia"/>
          <w:lang w:eastAsia="zh-CN"/>
        </w:rPr>
        <w:t xml:space="preserve"> </w:t>
      </w:r>
      <w:bookmarkEnd w:id="173"/>
      <w:r w:rsidR="008A6046">
        <w:rPr>
          <w:rFonts w:hint="eastAsia"/>
          <w:lang w:eastAsia="zh-CN"/>
        </w:rPr>
        <w:t>MIHBS</w:t>
      </w:r>
      <w:r w:rsidR="008A6046">
        <w:rPr>
          <w:rFonts w:hint="eastAsia"/>
          <w:lang w:eastAsia="zh-CN"/>
        </w:rPr>
        <w:t>系统的实现</w:t>
      </w:r>
      <w:bookmarkEnd w:id="174"/>
      <w:bookmarkEnd w:id="175"/>
    </w:p>
    <w:p w14:paraId="4B1BC31C" w14:textId="77777777" w:rsidR="00D16EDD" w:rsidRPr="00710717" w:rsidRDefault="00D16EDD" w:rsidP="00D16EDD">
      <w:pPr>
        <w:spacing w:after="200"/>
        <w:rPr>
          <w:szCs w:val="24"/>
          <w:lang w:eastAsia="zh-CN"/>
        </w:rPr>
      </w:pPr>
      <w:r w:rsidRPr="00710717">
        <w:rPr>
          <w:rFonts w:hint="eastAsia"/>
          <w:szCs w:val="24"/>
          <w:lang w:eastAsia="zh-CN"/>
        </w:rPr>
        <w:t>根据上面讨论的系统设计，</w:t>
      </w:r>
      <w:r w:rsidRPr="00710717">
        <w:rPr>
          <w:szCs w:val="24"/>
          <w:lang w:eastAsia="zh-CN"/>
        </w:rPr>
        <w:t>MIHBS</w:t>
      </w:r>
      <w:r w:rsidRPr="00710717">
        <w:rPr>
          <w:rFonts w:hint="eastAsia"/>
          <w:szCs w:val="24"/>
          <w:lang w:eastAsia="zh-CN"/>
        </w:rPr>
        <w:t>系统的实现如图</w:t>
      </w:r>
      <w:r w:rsidR="00E65DA8">
        <w:rPr>
          <w:szCs w:val="24"/>
          <w:lang w:eastAsia="zh-CN"/>
        </w:rPr>
        <w:t>3.9</w:t>
      </w:r>
      <w:r w:rsidRPr="00710717">
        <w:rPr>
          <w:rFonts w:hint="eastAsia"/>
          <w:szCs w:val="24"/>
          <w:lang w:eastAsia="zh-CN"/>
        </w:rPr>
        <w:t>所示。</w:t>
      </w:r>
      <w:r w:rsidRPr="00710717">
        <w:rPr>
          <w:szCs w:val="24"/>
          <w:lang w:eastAsia="zh-CN"/>
        </w:rPr>
        <w:t>MIHBS</w:t>
      </w:r>
      <w:r w:rsidRPr="00710717">
        <w:rPr>
          <w:rFonts w:hint="eastAsia"/>
          <w:szCs w:val="24"/>
          <w:lang w:eastAsia="zh-CN"/>
        </w:rPr>
        <w:t>系统由四个子系统组成：</w:t>
      </w:r>
    </w:p>
    <w:p w14:paraId="0318F30D" w14:textId="77777777" w:rsidR="00D16EDD" w:rsidRPr="00710717" w:rsidRDefault="00D16EDD" w:rsidP="00D16EDD">
      <w:pPr>
        <w:spacing w:after="200"/>
        <w:rPr>
          <w:szCs w:val="24"/>
          <w:lang w:eastAsia="zh-CN"/>
        </w:rPr>
      </w:pPr>
      <w:r w:rsidRPr="00710717">
        <w:rPr>
          <w:szCs w:val="24"/>
          <w:lang w:eastAsia="zh-CN"/>
        </w:rPr>
        <w:t>•</w:t>
      </w:r>
      <w:r w:rsidRPr="00710717">
        <w:rPr>
          <w:rFonts w:hint="eastAsia"/>
          <w:szCs w:val="24"/>
          <w:lang w:eastAsia="zh-CN"/>
        </w:rPr>
        <w:t>智能手机：</w:t>
      </w:r>
      <w:r w:rsidRPr="00710717">
        <w:rPr>
          <w:szCs w:val="24"/>
          <w:lang w:eastAsia="zh-CN"/>
        </w:rPr>
        <w:t>iPhone 4S</w:t>
      </w:r>
      <w:r w:rsidRPr="00710717">
        <w:rPr>
          <w:rFonts w:hint="eastAsia"/>
          <w:szCs w:val="24"/>
          <w:lang w:eastAsia="zh-CN"/>
        </w:rPr>
        <w:t>，索尼爱立信</w:t>
      </w:r>
      <w:r w:rsidRPr="00710717">
        <w:rPr>
          <w:szCs w:val="24"/>
          <w:lang w:eastAsia="zh-CN"/>
        </w:rPr>
        <w:t>lt18i</w:t>
      </w:r>
      <w:r w:rsidRPr="00710717">
        <w:rPr>
          <w:rFonts w:hint="eastAsia"/>
          <w:szCs w:val="24"/>
          <w:lang w:eastAsia="zh-CN"/>
        </w:rPr>
        <w:t>和</w:t>
      </w:r>
      <w:r w:rsidRPr="00710717">
        <w:rPr>
          <w:szCs w:val="24"/>
          <w:lang w:eastAsia="zh-CN"/>
        </w:rPr>
        <w:t>LG E900</w:t>
      </w:r>
      <w:r w:rsidRPr="00710717">
        <w:rPr>
          <w:rFonts w:hint="eastAsia"/>
          <w:szCs w:val="24"/>
          <w:lang w:eastAsia="zh-CN"/>
        </w:rPr>
        <w:t>。</w:t>
      </w:r>
    </w:p>
    <w:p w14:paraId="6F30E015" w14:textId="77777777" w:rsidR="00D16EDD" w:rsidRPr="00710717" w:rsidRDefault="00D16EDD" w:rsidP="00D16EDD">
      <w:pPr>
        <w:spacing w:after="200"/>
        <w:rPr>
          <w:szCs w:val="24"/>
          <w:lang w:eastAsia="zh-CN"/>
        </w:rPr>
      </w:pPr>
      <w:r w:rsidRPr="00710717">
        <w:rPr>
          <w:szCs w:val="24"/>
          <w:lang w:eastAsia="zh-CN"/>
        </w:rPr>
        <w:t>•</w:t>
      </w:r>
      <w:r w:rsidRPr="00710717">
        <w:rPr>
          <w:rFonts w:hint="eastAsia"/>
          <w:szCs w:val="24"/>
          <w:lang w:eastAsia="zh-CN"/>
        </w:rPr>
        <w:t>太阳能电池板：能量收集器使智能手机可以无限工作。</w:t>
      </w:r>
      <w:r w:rsidRPr="00710717">
        <w:rPr>
          <w:szCs w:val="24"/>
          <w:lang w:eastAsia="zh-CN"/>
        </w:rPr>
        <w:t xml:space="preserve"> </w:t>
      </w:r>
    </w:p>
    <w:p w14:paraId="411185D5" w14:textId="77777777" w:rsidR="00D16EDD" w:rsidRPr="00710717" w:rsidRDefault="00D16EDD" w:rsidP="00D16EDD">
      <w:pPr>
        <w:spacing w:after="200"/>
        <w:rPr>
          <w:szCs w:val="24"/>
          <w:lang w:eastAsia="zh-CN"/>
        </w:rPr>
      </w:pPr>
      <w:r w:rsidRPr="00710717">
        <w:rPr>
          <w:szCs w:val="24"/>
          <w:lang w:eastAsia="zh-CN"/>
        </w:rPr>
        <w:t>•</w:t>
      </w:r>
      <w:r w:rsidRPr="00710717">
        <w:rPr>
          <w:rFonts w:hint="eastAsia"/>
          <w:szCs w:val="24"/>
          <w:lang w:eastAsia="zh-CN"/>
        </w:rPr>
        <w:t>耳机音频插孔：使用</w:t>
      </w:r>
      <w:r w:rsidRPr="00710717">
        <w:rPr>
          <w:szCs w:val="24"/>
          <w:lang w:eastAsia="zh-CN"/>
        </w:rPr>
        <w:t>3.5</w:t>
      </w:r>
      <w:r w:rsidRPr="00710717">
        <w:rPr>
          <w:rFonts w:hint="eastAsia"/>
          <w:szCs w:val="24"/>
          <w:lang w:eastAsia="zh-CN"/>
        </w:rPr>
        <w:t>毫米唱机插孔</w:t>
      </w:r>
      <w:r w:rsidRPr="00710717">
        <w:rPr>
          <w:szCs w:val="24"/>
          <w:lang w:eastAsia="zh-CN"/>
        </w:rPr>
        <w:t>/</w:t>
      </w:r>
      <w:r w:rsidRPr="00710717">
        <w:rPr>
          <w:rFonts w:hint="eastAsia"/>
          <w:szCs w:val="24"/>
          <w:lang w:eastAsia="zh-CN"/>
        </w:rPr>
        <w:t>插头将音频输出至耳机并接收来自麦克风的输入。</w:t>
      </w:r>
    </w:p>
    <w:p w14:paraId="5848250D" w14:textId="77777777" w:rsidR="00D16EDD" w:rsidRPr="00710717" w:rsidRDefault="00D16EDD" w:rsidP="00D16EDD">
      <w:pPr>
        <w:spacing w:after="200"/>
        <w:rPr>
          <w:szCs w:val="24"/>
          <w:lang w:eastAsia="zh-CN"/>
        </w:rPr>
      </w:pPr>
      <w:r w:rsidRPr="00710717">
        <w:rPr>
          <w:szCs w:val="24"/>
          <w:lang w:eastAsia="zh-CN"/>
        </w:rPr>
        <w:t>•</w:t>
      </w:r>
      <w:r w:rsidRPr="00710717">
        <w:rPr>
          <w:rFonts w:hint="eastAsia"/>
          <w:szCs w:val="24"/>
          <w:lang w:eastAsia="zh-CN"/>
        </w:rPr>
        <w:t>传感器：硬件平台</w:t>
      </w:r>
      <w:r w:rsidRPr="00710717">
        <w:rPr>
          <w:szCs w:val="24"/>
          <w:lang w:eastAsia="zh-CN"/>
        </w:rPr>
        <w:t>GenOS-301</w:t>
      </w:r>
      <w:r w:rsidRPr="00710717">
        <w:rPr>
          <w:rFonts w:hint="eastAsia"/>
          <w:szCs w:val="24"/>
          <w:lang w:eastAsia="zh-CN"/>
        </w:rPr>
        <w:t>和</w:t>
      </w:r>
      <w:r w:rsidRPr="00710717">
        <w:rPr>
          <w:szCs w:val="24"/>
          <w:lang w:eastAsia="zh-CN"/>
        </w:rPr>
        <w:t>GF-100</w:t>
      </w:r>
      <w:r w:rsidRPr="00710717">
        <w:rPr>
          <w:rFonts w:hint="eastAsia"/>
          <w:szCs w:val="24"/>
          <w:lang w:eastAsia="zh-CN"/>
        </w:rPr>
        <w:t>微尘，</w:t>
      </w:r>
      <w:r w:rsidRPr="00710717">
        <w:rPr>
          <w:szCs w:val="24"/>
          <w:lang w:eastAsia="zh-CN"/>
        </w:rPr>
        <w:t>SHT11</w:t>
      </w:r>
      <w:r w:rsidRPr="00710717">
        <w:rPr>
          <w:rFonts w:hint="eastAsia"/>
          <w:szCs w:val="24"/>
          <w:lang w:eastAsia="zh-CN"/>
        </w:rPr>
        <w:t>模块感应温度，</w:t>
      </w:r>
      <w:r w:rsidRPr="00710717">
        <w:rPr>
          <w:szCs w:val="24"/>
          <w:lang w:eastAsia="zh-CN"/>
        </w:rPr>
        <w:t>ELT-S-100</w:t>
      </w:r>
      <w:r w:rsidRPr="00710717">
        <w:rPr>
          <w:rFonts w:hint="eastAsia"/>
          <w:szCs w:val="24"/>
          <w:lang w:eastAsia="zh-CN"/>
        </w:rPr>
        <w:t>模块感应</w:t>
      </w:r>
      <w:r w:rsidRPr="00710717">
        <w:rPr>
          <w:szCs w:val="24"/>
          <w:lang w:eastAsia="zh-CN"/>
        </w:rPr>
        <w:fldChar w:fldCharType="begin"/>
      </w:r>
      <w:r w:rsidRPr="00710717">
        <w:rPr>
          <w:szCs w:val="24"/>
          <w:lang w:eastAsia="zh-CN"/>
        </w:rPr>
        <w:instrText xml:space="preserve"> QUOTE </w:instrText>
      </w:r>
      <w:r w:rsidR="00A3404B">
        <w:rPr>
          <w:noProof/>
          <w:szCs w:val="24"/>
          <w:lang w:eastAsia="zh-CN"/>
        </w:rPr>
        <w:pict w14:anchorId="697D0654">
          <v:shape id="_x0000_i1448" type="#_x0000_t75" alt="" style="width:18.75pt;height:1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4A4A&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16EDD&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924A4A&quot; wsp:rsidP=&quot;00924A4A&quot;&gt;&lt;w:pPr&gt;&lt;w:ind w:first-line=&quot;440&quot;/&gt;&lt;/w:pPr&gt;&lt;m:oMathPara&gt;&lt;m:oMath&gt;&lt;m:r&gt;&lt;w:rPr&gt;&lt;w:rFonts w:ascii=&quot;Cambria Math&quot; w:h-ansi=&quot;Cambria Math&quot;/&gt;&lt;wx:font wx:val=&quot;Cambria Math&quot;/&gt;&lt;w:i/&gt;&lt;w:sz w:val=&quot;22&quot;/&gt;&lt;/w:rPr&gt;&lt;m:t&gt;C&lt;/m:t&gt;&lt;/m:r&gt;&lt;m:sSub&gt;&lt;m:sSubPr&gt;&lt;m:ctrlPr&gt;&lt;w:rPr&gt;&lt;w:rFonts w:ascii=&quot;Cambria Math&quot; w:h-ansi=&quot;Cambria Math&quot;/&gt;&lt;wx:font wx:val=&quot;Cambria Math&quot;/&gt;&lt;w:sz w:val=&quot;22&quot;/&gt;&lt;/w:rPr&gt;&lt;/m:ctrlPr&gt;&lt;/m:sSubPr&gt;&lt;m:e&gt;&lt;m:r&gt;&lt;w:rPr&gt;&lt;w:rFonts w:ascii=&quot;Cambria Math&quot; w:h-ansi=&quot;Cambria Math&quot;/&gt;&lt;wx:font wx:val=&quot;Cambria Math&quot;/&gt;&lt;w:i/&gt;&lt;w:sz w:val=&quot;22&quot;/&gt;&lt;/w:rPr&gt;&lt;m:t&gt;O&lt;/m:t&gt;&lt;/m:r&gt;&lt;/m:e&gt;&lt;m:sub&gt;&lt;m:r&gt;&lt;m:rPr&gt;&lt;m:sty m:val=&quot;p&quot;/&gt;&lt;/m:rPr&gt;&lt;w:rPr&gt;&lt;w:rFonts w:ascii=&quot;Cambria Math&quot; w:h-ansi=&quot;Cambria Math&quot;/&gt;&lt;wx:font wx:val=&quot;Cambria Math&quot;/&gt;&lt;w:sz w:val=&quot;22&quot;/&gt;&lt;/w:rPr&gt;&lt;m:t&gt;2&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96" o:title="" chromakey="white"/>
          </v:shape>
        </w:pict>
      </w:r>
      <w:r w:rsidRPr="00710717">
        <w:rPr>
          <w:szCs w:val="24"/>
          <w:lang w:eastAsia="zh-CN"/>
        </w:rPr>
        <w:instrText xml:space="preserve"> </w:instrText>
      </w:r>
      <w:r w:rsidRPr="00710717">
        <w:rPr>
          <w:szCs w:val="24"/>
          <w:lang w:eastAsia="zh-CN"/>
        </w:rPr>
        <w:fldChar w:fldCharType="separate"/>
      </w:r>
      <w:r w:rsidR="00A3404B">
        <w:rPr>
          <w:noProof/>
          <w:szCs w:val="24"/>
          <w:lang w:eastAsia="zh-CN"/>
        </w:rPr>
        <w:pict w14:anchorId="24AE247D">
          <v:shape id="_x0000_i1449" type="#_x0000_t75" alt="" style="width:18.75pt;height:1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4A4A&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16EDD&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924A4A&quot; wsp:rsidP=&quot;00924A4A&quot;&gt;&lt;w:pPr&gt;&lt;w:ind w:first-line=&quot;440&quot;/&gt;&lt;/w:pPr&gt;&lt;m:oMathPara&gt;&lt;m:oMath&gt;&lt;m:r&gt;&lt;w:rPr&gt;&lt;w:rFonts w:ascii=&quot;Cambria Math&quot; w:h-ansi=&quot;Cambria Math&quot;/&gt;&lt;wx:font wx:val=&quot;Cambria Math&quot;/&gt;&lt;w:i/&gt;&lt;w:sz w:val=&quot;22&quot;/&gt;&lt;/w:rPr&gt;&lt;m:t&gt;C&lt;/m:t&gt;&lt;/m:r&gt;&lt;m:sSub&gt;&lt;m:sSubPr&gt;&lt;m:ctrlPr&gt;&lt;w:rPr&gt;&lt;w:rFonts w:ascii=&quot;Cambria Math&quot; w:h-ansi=&quot;Cambria Math&quot;/&gt;&lt;wx:font wx:val=&quot;Cambria Math&quot;/&gt;&lt;w:sz w:val=&quot;22&quot;/&gt;&lt;/w:rPr&gt;&lt;/m:ctrlPr&gt;&lt;/m:sSubPr&gt;&lt;m:e&gt;&lt;m:r&gt;&lt;w:rPr&gt;&lt;w:rFonts w:ascii=&quot;Cambria Math&quot; w:h-ansi=&quot;Cambria Math&quot;/&gt;&lt;wx:font wx:val=&quot;Cambria Math&quot;/&gt;&lt;w:i/&gt;&lt;w:sz w:val=&quot;22&quot;/&gt;&lt;/w:rPr&gt;&lt;m:t&gt;O&lt;/m:t&gt;&lt;/m:r&gt;&lt;/m:e&gt;&lt;m:sub&gt;&lt;m:r&gt;&lt;m:rPr&gt;&lt;m:sty m:val=&quot;p&quot;/&gt;&lt;/m:rPr&gt;&lt;w:rPr&gt;&lt;w:rFonts w:ascii=&quot;Cambria Math&quot; w:h-ansi=&quot;Cambria Math&quot;/&gt;&lt;wx:font wx:val=&quot;Cambria Math&quot;/&gt;&lt;w:sz w:val=&quot;22&quot;/&gt;&lt;/w:rPr&gt;&lt;m:t&gt;2&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96" o:title="" chromakey="white"/>
          </v:shape>
        </w:pict>
      </w:r>
      <w:r w:rsidRPr="00710717">
        <w:rPr>
          <w:szCs w:val="24"/>
          <w:lang w:eastAsia="zh-CN"/>
        </w:rPr>
        <w:fldChar w:fldCharType="end"/>
      </w:r>
      <w:r w:rsidRPr="00710717">
        <w:rPr>
          <w:rFonts w:hint="eastAsia"/>
          <w:szCs w:val="24"/>
          <w:lang w:eastAsia="zh-CN"/>
        </w:rPr>
        <w:t>。</w:t>
      </w:r>
    </w:p>
    <w:p w14:paraId="62C25A68" w14:textId="77777777" w:rsidR="00D16EDD" w:rsidRDefault="0014685D" w:rsidP="001A747D">
      <w:pPr>
        <w:spacing w:after="200"/>
        <w:ind w:firstLine="440"/>
        <w:jc w:val="center"/>
      </w:pPr>
      <w:r>
        <w:rPr>
          <w:noProof/>
          <w:sz w:val="22"/>
          <w:lang w:eastAsia="zh-CN" w:bidi="ar-SA"/>
        </w:rPr>
        <w:drawing>
          <wp:inline distT="0" distB="0" distL="0" distR="0" wp14:anchorId="1B002353" wp14:editId="6F57E68A">
            <wp:extent cx="4525645" cy="2540000"/>
            <wp:effectExtent l="0" t="0" r="0" b="0"/>
            <wp:docPr id="454" name="Picture 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6"/>
                    <pic:cNvPicPr>
                      <a:picLocks/>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4525645" cy="2540000"/>
                    </a:xfrm>
                    <a:prstGeom prst="rect">
                      <a:avLst/>
                    </a:prstGeom>
                    <a:noFill/>
                    <a:ln>
                      <a:noFill/>
                    </a:ln>
                  </pic:spPr>
                </pic:pic>
              </a:graphicData>
            </a:graphic>
          </wp:inline>
        </w:drawing>
      </w:r>
    </w:p>
    <w:p w14:paraId="55133D31" w14:textId="77777777" w:rsidR="000833CB" w:rsidRDefault="000833CB" w:rsidP="00710717">
      <w:pPr>
        <w:ind w:firstLineChars="0" w:firstLine="0"/>
        <w:jc w:val="center"/>
        <w:rPr>
          <w:szCs w:val="24"/>
          <w:lang w:eastAsia="zh-CN"/>
        </w:rPr>
      </w:pPr>
      <w:bookmarkStart w:id="176" w:name="_Toc517956304"/>
      <w:r w:rsidRPr="00710717">
        <w:rPr>
          <w:rFonts w:hint="eastAsia"/>
          <w:szCs w:val="24"/>
          <w:lang w:eastAsia="zh-CN"/>
        </w:rPr>
        <w:t>图</w:t>
      </w:r>
      <w:r w:rsidRPr="00710717">
        <w:rPr>
          <w:szCs w:val="24"/>
          <w:lang w:eastAsia="zh-CN"/>
        </w:rPr>
        <w:t>3.</w:t>
      </w:r>
      <w:r w:rsidRPr="00710717">
        <w:rPr>
          <w:szCs w:val="24"/>
          <w:lang w:eastAsia="zh-CN"/>
        </w:rPr>
        <w:fldChar w:fldCharType="begin"/>
      </w:r>
      <w:r w:rsidRPr="00710717">
        <w:rPr>
          <w:szCs w:val="24"/>
          <w:lang w:eastAsia="zh-CN"/>
        </w:rPr>
        <w:instrText xml:space="preserve"> SEQ </w:instrText>
      </w:r>
      <w:r w:rsidRPr="00710717">
        <w:rPr>
          <w:rFonts w:hint="eastAsia"/>
          <w:szCs w:val="24"/>
          <w:lang w:eastAsia="zh-CN"/>
        </w:rPr>
        <w:instrText>图</w:instrText>
      </w:r>
      <w:r w:rsidRPr="00710717">
        <w:rPr>
          <w:szCs w:val="24"/>
          <w:lang w:eastAsia="zh-CN"/>
        </w:rPr>
        <w:instrText xml:space="preserve">3. \* ARABIC </w:instrText>
      </w:r>
      <w:r w:rsidRPr="00710717">
        <w:rPr>
          <w:szCs w:val="24"/>
          <w:lang w:eastAsia="zh-CN"/>
        </w:rPr>
        <w:fldChar w:fldCharType="separate"/>
      </w:r>
      <w:r w:rsidR="00180A5A">
        <w:rPr>
          <w:noProof/>
          <w:szCs w:val="24"/>
          <w:lang w:eastAsia="zh-CN"/>
        </w:rPr>
        <w:t>9</w:t>
      </w:r>
      <w:r w:rsidRPr="00710717">
        <w:rPr>
          <w:szCs w:val="24"/>
          <w:lang w:eastAsia="zh-CN"/>
        </w:rPr>
        <w:fldChar w:fldCharType="end"/>
      </w:r>
      <w:r w:rsidRPr="00710717">
        <w:rPr>
          <w:szCs w:val="24"/>
          <w:lang w:eastAsia="zh-CN"/>
        </w:rPr>
        <w:t xml:space="preserve"> MIHBS</w:t>
      </w:r>
      <w:r w:rsidRPr="00710717">
        <w:rPr>
          <w:rFonts w:hint="eastAsia"/>
          <w:szCs w:val="24"/>
          <w:lang w:eastAsia="zh-CN"/>
        </w:rPr>
        <w:t>系统的硬件架构</w:t>
      </w:r>
      <w:bookmarkEnd w:id="176"/>
    </w:p>
    <w:p w14:paraId="5E1F72D7" w14:textId="77777777" w:rsidR="00D16EDD" w:rsidRPr="00710717" w:rsidRDefault="00D16EDD" w:rsidP="00710717">
      <w:pPr>
        <w:ind w:firstLineChars="0" w:firstLine="0"/>
        <w:jc w:val="center"/>
        <w:rPr>
          <w:szCs w:val="24"/>
          <w:lang w:eastAsia="zh-CN"/>
        </w:rPr>
      </w:pPr>
      <w:r w:rsidRPr="00710717">
        <w:rPr>
          <w:rFonts w:hint="eastAsia"/>
          <w:szCs w:val="24"/>
          <w:lang w:eastAsia="zh-CN"/>
        </w:rPr>
        <w:t>其中太阳能电力板相关联以提供持续的能量支持</w:t>
      </w:r>
    </w:p>
    <w:p w14:paraId="77858D7A" w14:textId="77777777" w:rsidR="00D16EDD" w:rsidRPr="00710717" w:rsidRDefault="005C2DCE" w:rsidP="00710717">
      <w:pPr>
        <w:ind w:firstLineChars="0" w:firstLine="0"/>
        <w:jc w:val="center"/>
        <w:rPr>
          <w:szCs w:val="24"/>
          <w:lang w:eastAsia="zh-CN"/>
        </w:rPr>
      </w:pPr>
      <w:r w:rsidRPr="00710717">
        <w:rPr>
          <w:szCs w:val="24"/>
          <w:lang w:eastAsia="zh-CN"/>
        </w:rPr>
        <w:t>Fig. 3</w:t>
      </w:r>
      <w:r w:rsidR="00D16EDD" w:rsidRPr="00710717">
        <w:rPr>
          <w:szCs w:val="24"/>
          <w:lang w:eastAsia="zh-CN"/>
        </w:rPr>
        <w:t>.</w:t>
      </w:r>
      <w:r w:rsidR="00E65DA8" w:rsidRPr="00710717">
        <w:rPr>
          <w:szCs w:val="24"/>
          <w:lang w:eastAsia="zh-CN"/>
        </w:rPr>
        <w:t>9</w:t>
      </w:r>
      <w:r w:rsidR="00D16EDD" w:rsidRPr="00710717">
        <w:rPr>
          <w:szCs w:val="24"/>
          <w:lang w:eastAsia="zh-CN"/>
        </w:rPr>
        <w:t xml:space="preserve"> The hardware architecture of MIHBS system, in which a solar power panel is associated to provide continuous energy support</w:t>
      </w:r>
    </w:p>
    <w:p w14:paraId="59916653" w14:textId="77777777" w:rsidR="00D16EDD" w:rsidRDefault="00D16EDD" w:rsidP="00D16EDD">
      <w:pPr>
        <w:spacing w:after="200"/>
        <w:ind w:firstLine="440"/>
        <w:jc w:val="center"/>
        <w:rPr>
          <w:sz w:val="22"/>
        </w:rPr>
      </w:pPr>
    </w:p>
    <w:p w14:paraId="3A0F524C" w14:textId="77777777" w:rsidR="00D16EDD" w:rsidRPr="00710717" w:rsidRDefault="00D16EDD" w:rsidP="00D16EDD">
      <w:pPr>
        <w:spacing w:after="200"/>
        <w:rPr>
          <w:szCs w:val="24"/>
          <w:lang w:eastAsia="zh-CN"/>
        </w:rPr>
      </w:pPr>
      <w:r w:rsidRPr="00710717">
        <w:rPr>
          <w:rFonts w:hint="eastAsia"/>
          <w:szCs w:val="24"/>
          <w:lang w:eastAsia="zh-CN"/>
        </w:rPr>
        <w:t>为了使</w:t>
      </w:r>
      <w:r w:rsidRPr="00710717">
        <w:rPr>
          <w:szCs w:val="24"/>
          <w:lang w:eastAsia="zh-CN"/>
        </w:rPr>
        <w:t>TelosB Motes</w:t>
      </w:r>
      <w:r w:rsidRPr="00710717">
        <w:rPr>
          <w:rFonts w:hint="eastAsia"/>
          <w:szCs w:val="24"/>
          <w:lang w:eastAsia="zh-CN"/>
        </w:rPr>
        <w:t>更加小巧和兼容，我们设计了自己的微尘，</w:t>
      </w:r>
      <w:r w:rsidRPr="00710717">
        <w:rPr>
          <w:szCs w:val="24"/>
          <w:lang w:eastAsia="zh-CN"/>
        </w:rPr>
        <w:t>GF-100</w:t>
      </w:r>
      <w:r w:rsidRPr="00710717">
        <w:rPr>
          <w:rFonts w:hint="eastAsia"/>
          <w:szCs w:val="24"/>
          <w:lang w:eastAsia="zh-CN"/>
        </w:rPr>
        <w:t>和</w:t>
      </w:r>
      <w:r w:rsidRPr="00710717">
        <w:rPr>
          <w:szCs w:val="24"/>
          <w:lang w:eastAsia="zh-CN"/>
        </w:rPr>
        <w:t>GenOS-301</w:t>
      </w:r>
      <w:r w:rsidRPr="00710717">
        <w:rPr>
          <w:rFonts w:hint="eastAsia"/>
          <w:szCs w:val="24"/>
          <w:lang w:eastAsia="zh-CN"/>
        </w:rPr>
        <w:t>，在其上集成了温度，湿度，</w:t>
      </w:r>
      <w:r w:rsidRPr="00710717">
        <w:rPr>
          <w:szCs w:val="24"/>
        </w:rPr>
        <w:fldChar w:fldCharType="begin"/>
      </w:r>
      <w:r w:rsidRPr="00710717">
        <w:rPr>
          <w:szCs w:val="24"/>
          <w:lang w:eastAsia="zh-CN"/>
        </w:rPr>
        <w:instrText xml:space="preserve"> QUOTE </w:instrText>
      </w:r>
      <w:r w:rsidR="00A3404B">
        <w:rPr>
          <w:noProof/>
          <w:position w:val="-14"/>
          <w:szCs w:val="24"/>
        </w:rPr>
        <w:pict w14:anchorId="7987CCAF">
          <v:shape id="_x0000_i1450" type="#_x0000_t75" alt="" style="width:20.2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16EDD&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662B5&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D662B5&quot; wsp:rsidP=&quot;00D662B5&quot;&gt;&lt;m:oMathPara&gt;&lt;m:oMath&gt;&lt;m:r&gt;&lt;w:rPr&gt;&lt;w:rFonts w:ascii=&quot;Cambria Math&quot; w:h-ansi=&quot;Cambria Math&quot;/&gt;&lt;wx:font wx:val=&quot;Cambria Math&quot;/&gt;&lt;w:i/&gt;&lt;w:noProof/&gt;&lt;/w:rPr&gt;&lt;m:t&gt;C&lt;/m:t&gt;&lt;/m:r&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O&lt;/m:t&gt;&lt;/m:r&gt;&lt;/m:e&gt;&lt;m:sub&gt;&lt;m:r&gt;&lt;m:rPr&gt;&lt;m:sty m:val=&quot;p&quot;/&gt;&lt;/m:rPr&gt;&lt;w:rPr&gt;&lt;w:rFonts w:ascii=&quot;Cambria Math&quot; w:h-ansi=&quot;Cambria Math&quot;/&gt;&lt;wx:font wx:val=&quot;Cambria Math&quot;/&gt;&lt;w:noProof/&gt;&lt;/w:rPr&gt;&lt;m:t&gt;2&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98" o:title="" chromakey="white"/>
          </v:shape>
        </w:pict>
      </w:r>
      <w:r w:rsidRPr="00710717">
        <w:rPr>
          <w:szCs w:val="24"/>
          <w:lang w:eastAsia="zh-CN"/>
        </w:rPr>
        <w:instrText xml:space="preserve"> </w:instrText>
      </w:r>
      <w:r w:rsidRPr="00710717">
        <w:rPr>
          <w:szCs w:val="24"/>
        </w:rPr>
        <w:fldChar w:fldCharType="separate"/>
      </w:r>
      <w:r w:rsidR="00A3404B">
        <w:rPr>
          <w:noProof/>
          <w:position w:val="-14"/>
          <w:szCs w:val="24"/>
        </w:rPr>
        <w:pict w14:anchorId="0CB3E0CE">
          <v:shape id="_x0000_i1451" type="#_x0000_t75" alt="" style="width:20.2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16EDD&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662B5&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D662B5&quot; wsp:rsidP=&quot;00D662B5&quot;&gt;&lt;m:oMathPara&gt;&lt;m:oMath&gt;&lt;m:r&gt;&lt;w:rPr&gt;&lt;w:rFonts w:ascii=&quot;Cambria Math&quot; w:h-ansi=&quot;Cambria Math&quot;/&gt;&lt;wx:font wx:val=&quot;Cambria Math&quot;/&gt;&lt;w:i/&gt;&lt;w:noProof/&gt;&lt;/w:rPr&gt;&lt;m:t&gt;C&lt;/m:t&gt;&lt;/m:r&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O&lt;/m:t&gt;&lt;/m:r&gt;&lt;/m:e&gt;&lt;m:sub&gt;&lt;m:r&gt;&lt;m:rPr&gt;&lt;m:sty m:val=&quot;p&quot;/&gt;&lt;/m:rPr&gt;&lt;w:rPr&gt;&lt;w:rFonts w:ascii=&quot;Cambria Math&quot; w:h-ansi=&quot;Cambria Math&quot;/&gt;&lt;wx:font wx:val=&quot;Cambria Math&quot;/&gt;&lt;w:noProof/&gt;&lt;/w:rPr&gt;&lt;m:t&gt;2&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98" o:title="" chromakey="white"/>
          </v:shape>
        </w:pict>
      </w:r>
      <w:r w:rsidRPr="00710717">
        <w:rPr>
          <w:szCs w:val="24"/>
        </w:rPr>
        <w:fldChar w:fldCharType="end"/>
      </w:r>
      <w:r w:rsidRPr="00710717">
        <w:rPr>
          <w:rFonts w:hint="eastAsia"/>
          <w:szCs w:val="24"/>
          <w:lang w:eastAsia="zh-CN"/>
        </w:rPr>
        <w:t>和其他传感器。</w:t>
      </w:r>
      <w:r w:rsidRPr="00710717">
        <w:rPr>
          <w:szCs w:val="24"/>
          <w:lang w:eastAsia="zh-CN"/>
        </w:rPr>
        <w:t>GF-100</w:t>
      </w:r>
      <w:r w:rsidRPr="00710717">
        <w:rPr>
          <w:rFonts w:hint="eastAsia"/>
          <w:szCs w:val="24"/>
          <w:lang w:eastAsia="zh-CN"/>
        </w:rPr>
        <w:t>是一款完全兼容</w:t>
      </w:r>
      <w:r w:rsidRPr="00710717">
        <w:rPr>
          <w:szCs w:val="24"/>
          <w:lang w:eastAsia="zh-CN"/>
        </w:rPr>
        <w:t>telosb</w:t>
      </w:r>
      <w:r w:rsidRPr="00710717">
        <w:rPr>
          <w:rFonts w:hint="eastAsia"/>
          <w:szCs w:val="24"/>
          <w:lang w:eastAsia="zh-CN"/>
        </w:rPr>
        <w:t>的</w:t>
      </w:r>
      <w:r w:rsidRPr="00710717">
        <w:rPr>
          <w:szCs w:val="24"/>
          <w:lang w:eastAsia="zh-CN"/>
        </w:rPr>
        <w:t>WSN mote</w:t>
      </w:r>
      <w:r w:rsidRPr="00710717">
        <w:rPr>
          <w:rFonts w:hint="eastAsia"/>
          <w:szCs w:val="24"/>
          <w:lang w:eastAsia="zh-CN"/>
        </w:rPr>
        <w:t>，具有锂电池和电源功能。标准微尘包括用于编程和数据传输的迷你</w:t>
      </w:r>
      <w:r w:rsidRPr="00710717">
        <w:rPr>
          <w:szCs w:val="24"/>
          <w:lang w:eastAsia="zh-CN"/>
        </w:rPr>
        <w:t>USB</w:t>
      </w:r>
      <w:r w:rsidRPr="00710717">
        <w:rPr>
          <w:rFonts w:hint="eastAsia"/>
          <w:szCs w:val="24"/>
          <w:lang w:eastAsia="zh-CN"/>
        </w:rPr>
        <w:t>端</w:t>
      </w:r>
      <w:r w:rsidRPr="00710717">
        <w:rPr>
          <w:rFonts w:hint="eastAsia"/>
          <w:szCs w:val="24"/>
          <w:lang w:eastAsia="zh-CN"/>
        </w:rPr>
        <w:lastRenderedPageBreak/>
        <w:t>口，</w:t>
      </w:r>
      <w:r w:rsidRPr="00710717">
        <w:rPr>
          <w:szCs w:val="24"/>
          <w:lang w:eastAsia="zh-CN"/>
        </w:rPr>
        <w:t>IEEE802.15.4</w:t>
      </w:r>
      <w:r w:rsidRPr="00710717">
        <w:rPr>
          <w:rFonts w:hint="eastAsia"/>
          <w:szCs w:val="24"/>
          <w:lang w:eastAsia="zh-CN"/>
        </w:rPr>
        <w:t>无线电</w:t>
      </w:r>
      <w:r w:rsidRPr="00710717">
        <w:rPr>
          <w:szCs w:val="24"/>
          <w:lang w:eastAsia="zh-CN"/>
        </w:rPr>
        <w:t>TI CC2420</w:t>
      </w:r>
      <w:r w:rsidRPr="00710717">
        <w:rPr>
          <w:rFonts w:hint="eastAsia"/>
          <w:szCs w:val="24"/>
          <w:lang w:eastAsia="zh-CN"/>
        </w:rPr>
        <w:t>，带有</w:t>
      </w:r>
      <w:r w:rsidRPr="00710717">
        <w:rPr>
          <w:szCs w:val="24"/>
          <w:lang w:eastAsia="zh-CN"/>
        </w:rPr>
        <w:t>10K RAM</w:t>
      </w:r>
      <w:r w:rsidRPr="00710717">
        <w:rPr>
          <w:rFonts w:hint="eastAsia"/>
          <w:szCs w:val="24"/>
          <w:lang w:eastAsia="zh-CN"/>
        </w:rPr>
        <w:t>的低功率</w:t>
      </w:r>
      <w:r w:rsidRPr="00710717">
        <w:rPr>
          <w:szCs w:val="24"/>
          <w:lang w:eastAsia="zh-CN"/>
        </w:rPr>
        <w:t>MCU MSP430 F1611</w:t>
      </w:r>
      <w:r w:rsidRPr="00710717">
        <w:rPr>
          <w:rFonts w:hint="eastAsia"/>
          <w:szCs w:val="24"/>
          <w:lang w:eastAsia="zh-CN"/>
        </w:rPr>
        <w:t>，外部闪存芯片高达</w:t>
      </w:r>
      <w:r w:rsidRPr="00710717">
        <w:rPr>
          <w:szCs w:val="24"/>
          <w:lang w:eastAsia="zh-CN"/>
        </w:rPr>
        <w:t>1MB</w:t>
      </w:r>
      <w:r w:rsidRPr="00710717">
        <w:rPr>
          <w:rFonts w:hint="eastAsia"/>
          <w:szCs w:val="24"/>
          <w:lang w:eastAsia="zh-CN"/>
        </w:rPr>
        <w:t>。</w:t>
      </w:r>
      <w:r w:rsidRPr="00710717">
        <w:rPr>
          <w:szCs w:val="24"/>
          <w:lang w:eastAsia="zh-CN"/>
        </w:rPr>
        <w:t>GF-100</w:t>
      </w:r>
      <w:r w:rsidRPr="00710717">
        <w:rPr>
          <w:rFonts w:hint="eastAsia"/>
          <w:szCs w:val="24"/>
          <w:lang w:eastAsia="zh-CN"/>
        </w:rPr>
        <w:t>的特点如下：</w:t>
      </w:r>
    </w:p>
    <w:p w14:paraId="78D506C5" w14:textId="77777777" w:rsidR="00D16EDD" w:rsidRPr="00710717" w:rsidRDefault="00D16EDD" w:rsidP="00D16EDD">
      <w:pPr>
        <w:spacing w:after="200"/>
        <w:rPr>
          <w:szCs w:val="24"/>
          <w:lang w:eastAsia="zh-CN"/>
        </w:rPr>
      </w:pPr>
      <w:r w:rsidRPr="00710717">
        <w:rPr>
          <w:szCs w:val="24"/>
          <w:lang w:eastAsia="zh-CN"/>
        </w:rPr>
        <w:t>•GF-100</w:t>
      </w:r>
      <w:r w:rsidRPr="00710717">
        <w:rPr>
          <w:rFonts w:hint="eastAsia"/>
          <w:szCs w:val="24"/>
          <w:lang w:eastAsia="zh-CN"/>
        </w:rPr>
        <w:t>支持通信实验，并且具有一个锂电池的低功耗微尘，可延长电池寿命。</w:t>
      </w:r>
    </w:p>
    <w:p w14:paraId="1F71B99E" w14:textId="77777777" w:rsidR="00D16EDD" w:rsidRPr="00710717" w:rsidRDefault="00D16EDD" w:rsidP="00D16EDD">
      <w:pPr>
        <w:spacing w:after="200"/>
        <w:rPr>
          <w:szCs w:val="24"/>
          <w:lang w:eastAsia="zh-CN"/>
        </w:rPr>
      </w:pPr>
      <w:r w:rsidRPr="00710717">
        <w:rPr>
          <w:szCs w:val="24"/>
          <w:lang w:eastAsia="zh-CN"/>
        </w:rPr>
        <w:t>•GF-100</w:t>
      </w:r>
      <w:r w:rsidRPr="00710717">
        <w:rPr>
          <w:rFonts w:hint="eastAsia"/>
          <w:szCs w:val="24"/>
          <w:lang w:eastAsia="zh-CN"/>
        </w:rPr>
        <w:t>微尘与开源操作系统配合使用。</w:t>
      </w:r>
      <w:r w:rsidRPr="00710717">
        <w:rPr>
          <w:szCs w:val="24"/>
          <w:lang w:eastAsia="zh-CN"/>
        </w:rPr>
        <w:t>TinyOS</w:t>
      </w:r>
      <w:r w:rsidRPr="00710717">
        <w:rPr>
          <w:rFonts w:hint="eastAsia"/>
          <w:szCs w:val="24"/>
          <w:lang w:eastAsia="zh-CN"/>
        </w:rPr>
        <w:t>是一个小型的，开源的，高效节能的操作系统</w:t>
      </w:r>
    </w:p>
    <w:p w14:paraId="68EA9439" w14:textId="77777777" w:rsidR="00D16EDD" w:rsidRPr="00710717" w:rsidRDefault="00D16EDD" w:rsidP="00D16EDD">
      <w:pPr>
        <w:spacing w:after="200"/>
        <w:rPr>
          <w:szCs w:val="24"/>
          <w:lang w:eastAsia="zh-CN"/>
        </w:rPr>
      </w:pPr>
      <w:r w:rsidRPr="00710717">
        <w:rPr>
          <w:rFonts w:hint="eastAsia"/>
          <w:szCs w:val="24"/>
          <w:lang w:eastAsia="zh-CN"/>
        </w:rPr>
        <w:t>由加州大学伯克利分校开发。通过使用</w:t>
      </w:r>
      <w:r w:rsidRPr="00710717">
        <w:rPr>
          <w:szCs w:val="24"/>
          <w:lang w:eastAsia="zh-CN"/>
        </w:rPr>
        <w:t>TinyOS</w:t>
      </w:r>
      <w:r w:rsidRPr="00710717">
        <w:rPr>
          <w:rFonts w:hint="eastAsia"/>
          <w:szCs w:val="24"/>
          <w:lang w:eastAsia="zh-CN"/>
        </w:rPr>
        <w:t>，</w:t>
      </w:r>
      <w:r w:rsidRPr="00710717">
        <w:rPr>
          <w:szCs w:val="24"/>
          <w:lang w:eastAsia="zh-CN"/>
        </w:rPr>
        <w:t>GF-100</w:t>
      </w:r>
      <w:r w:rsidRPr="00710717">
        <w:rPr>
          <w:rFonts w:hint="eastAsia"/>
          <w:szCs w:val="24"/>
          <w:lang w:eastAsia="zh-CN"/>
        </w:rPr>
        <w:t>支持大规模的自配置传感器网络。</w:t>
      </w:r>
    </w:p>
    <w:p w14:paraId="0A4546E5" w14:textId="77777777" w:rsidR="00D16EDD" w:rsidRPr="00710717" w:rsidRDefault="00D16EDD" w:rsidP="00D16EDD">
      <w:pPr>
        <w:spacing w:after="200"/>
        <w:rPr>
          <w:szCs w:val="24"/>
          <w:lang w:eastAsia="zh-CN"/>
        </w:rPr>
      </w:pPr>
      <w:r w:rsidRPr="00710717">
        <w:rPr>
          <w:szCs w:val="24"/>
          <w:lang w:eastAsia="zh-CN"/>
        </w:rPr>
        <w:t>•GF-100</w:t>
      </w:r>
      <w:r w:rsidRPr="00710717">
        <w:rPr>
          <w:rFonts w:hint="eastAsia"/>
          <w:szCs w:val="24"/>
          <w:lang w:eastAsia="zh-CN"/>
        </w:rPr>
        <w:t>的功率不超过</w:t>
      </w:r>
      <w:r w:rsidRPr="00710717">
        <w:rPr>
          <w:szCs w:val="24"/>
          <w:lang w:eastAsia="zh-CN"/>
        </w:rPr>
        <w:t>2</w:t>
      </w:r>
      <w:r w:rsidRPr="00710717">
        <w:rPr>
          <w:rFonts w:hint="eastAsia"/>
          <w:szCs w:val="24"/>
          <w:lang w:eastAsia="zh-CN"/>
        </w:rPr>
        <w:t>个锂电池或其他类型的电池，如</w:t>
      </w:r>
      <w:r w:rsidRPr="00710717">
        <w:rPr>
          <w:szCs w:val="24"/>
          <w:lang w:eastAsia="zh-CN"/>
        </w:rPr>
        <w:t>AA/AAA</w:t>
      </w:r>
      <w:r w:rsidRPr="00710717">
        <w:rPr>
          <w:rFonts w:hint="eastAsia"/>
          <w:szCs w:val="24"/>
          <w:lang w:eastAsia="zh-CN"/>
        </w:rPr>
        <w:t>电池或任何低于</w:t>
      </w:r>
      <w:r w:rsidRPr="00710717">
        <w:rPr>
          <w:szCs w:val="24"/>
          <w:lang w:eastAsia="zh-CN"/>
        </w:rPr>
        <w:t>10 V</w:t>
      </w:r>
      <w:r w:rsidRPr="00710717">
        <w:rPr>
          <w:rFonts w:hint="eastAsia"/>
          <w:szCs w:val="24"/>
          <w:lang w:eastAsia="zh-CN"/>
        </w:rPr>
        <w:t>的直流电源。当</w:t>
      </w:r>
      <w:r w:rsidRPr="00710717">
        <w:rPr>
          <w:szCs w:val="24"/>
          <w:lang w:eastAsia="zh-CN"/>
        </w:rPr>
        <w:t>mote</w:t>
      </w:r>
      <w:r w:rsidRPr="00710717">
        <w:rPr>
          <w:rFonts w:hint="eastAsia"/>
          <w:szCs w:val="24"/>
          <w:lang w:eastAsia="zh-CN"/>
        </w:rPr>
        <w:t>插入</w:t>
      </w:r>
      <w:r w:rsidRPr="00710717">
        <w:rPr>
          <w:szCs w:val="24"/>
          <w:lang w:eastAsia="zh-CN"/>
        </w:rPr>
        <w:t>USB</w:t>
      </w:r>
      <w:r w:rsidRPr="00710717">
        <w:rPr>
          <w:rFonts w:hint="eastAsia"/>
          <w:szCs w:val="24"/>
          <w:lang w:eastAsia="zh-CN"/>
        </w:rPr>
        <w:t>端口时，计算机将通过</w:t>
      </w:r>
      <w:r w:rsidRPr="00710717">
        <w:rPr>
          <w:szCs w:val="24"/>
          <w:lang w:eastAsia="zh-CN"/>
        </w:rPr>
        <w:t>Mini-USB</w:t>
      </w:r>
      <w:r w:rsidRPr="00710717">
        <w:rPr>
          <w:rFonts w:hint="eastAsia"/>
          <w:szCs w:val="24"/>
          <w:lang w:eastAsia="zh-CN"/>
        </w:rPr>
        <w:t>端口提供电源并进行通信。</w:t>
      </w:r>
    </w:p>
    <w:p w14:paraId="1EBD8028" w14:textId="77777777" w:rsidR="00D16EDD" w:rsidRDefault="00D16EDD" w:rsidP="00710717">
      <w:pPr>
        <w:spacing w:after="200"/>
        <w:rPr>
          <w:lang w:eastAsia="zh-CN"/>
        </w:rPr>
      </w:pPr>
      <w:r w:rsidRPr="00710717">
        <w:rPr>
          <w:szCs w:val="24"/>
          <w:lang w:eastAsia="zh-CN"/>
        </w:rPr>
        <w:t>•</w:t>
      </w:r>
      <w:r w:rsidRPr="00710717">
        <w:rPr>
          <w:rFonts w:hint="eastAsia"/>
          <w:szCs w:val="24"/>
          <w:lang w:eastAsia="zh-CN"/>
        </w:rPr>
        <w:t>集成可选温度</w:t>
      </w:r>
      <w:r w:rsidRPr="00710717">
        <w:rPr>
          <w:szCs w:val="24"/>
          <w:lang w:eastAsia="zh-CN"/>
        </w:rPr>
        <w:t>/</w:t>
      </w:r>
      <w:r w:rsidRPr="00710717">
        <w:rPr>
          <w:rFonts w:hint="eastAsia"/>
          <w:szCs w:val="24"/>
          <w:lang w:eastAsia="zh-CN"/>
        </w:rPr>
        <w:t>湿度传感器和光线传感器，可减小</w:t>
      </w:r>
      <w:r w:rsidRPr="00710717">
        <w:rPr>
          <w:szCs w:val="24"/>
          <w:lang w:eastAsia="zh-CN"/>
        </w:rPr>
        <w:t>GF-100</w:t>
      </w:r>
      <w:r w:rsidRPr="00710717">
        <w:rPr>
          <w:rFonts w:hint="eastAsia"/>
          <w:szCs w:val="24"/>
          <w:lang w:eastAsia="zh-CN"/>
        </w:rPr>
        <w:t>的尺寸和成本。具有</w:t>
      </w:r>
      <w:r w:rsidRPr="00710717">
        <w:rPr>
          <w:szCs w:val="24"/>
          <w:lang w:eastAsia="zh-CN"/>
        </w:rPr>
        <w:t>GPSR/GPS</w:t>
      </w:r>
      <w:r w:rsidRPr="00710717">
        <w:rPr>
          <w:rFonts w:hint="eastAsia"/>
          <w:szCs w:val="24"/>
          <w:lang w:eastAsia="zh-CN"/>
        </w:rPr>
        <w:t>模块的</w:t>
      </w:r>
      <w:r w:rsidRPr="00710717">
        <w:rPr>
          <w:szCs w:val="24"/>
          <w:lang w:eastAsia="zh-CN"/>
        </w:rPr>
        <w:t>Gen-301</w:t>
      </w:r>
      <w:r w:rsidRPr="00710717">
        <w:rPr>
          <w:rFonts w:hint="eastAsia"/>
          <w:szCs w:val="24"/>
          <w:lang w:eastAsia="zh-CN"/>
        </w:rPr>
        <w:t>比</w:t>
      </w:r>
      <w:r w:rsidRPr="00710717">
        <w:rPr>
          <w:szCs w:val="24"/>
          <w:lang w:eastAsia="zh-CN"/>
        </w:rPr>
        <w:t>GF-100</w:t>
      </w:r>
      <w:r w:rsidRPr="00710717">
        <w:rPr>
          <w:rFonts w:hint="eastAsia"/>
          <w:szCs w:val="24"/>
          <w:lang w:eastAsia="zh-CN"/>
        </w:rPr>
        <w:t>更复杂。由于</w:t>
      </w:r>
      <w:r w:rsidRPr="00710717">
        <w:rPr>
          <w:szCs w:val="24"/>
          <w:lang w:eastAsia="zh-CN"/>
        </w:rPr>
        <w:t>GenOS-301</w:t>
      </w:r>
      <w:r w:rsidRPr="00710717">
        <w:rPr>
          <w:rFonts w:hint="eastAsia"/>
          <w:szCs w:val="24"/>
          <w:lang w:eastAsia="zh-CN"/>
        </w:rPr>
        <w:t>采用分体式设计，因此与</w:t>
      </w:r>
      <w:r w:rsidRPr="00710717">
        <w:rPr>
          <w:szCs w:val="24"/>
          <w:lang w:eastAsia="zh-CN"/>
        </w:rPr>
        <w:t>MHIBS</w:t>
      </w:r>
      <w:r w:rsidRPr="00710717">
        <w:rPr>
          <w:rFonts w:hint="eastAsia"/>
          <w:szCs w:val="24"/>
          <w:lang w:eastAsia="zh-CN"/>
        </w:rPr>
        <w:t>接口进行实验集成更为容易。</w:t>
      </w:r>
      <w:r w:rsidRPr="00710717">
        <w:rPr>
          <w:szCs w:val="24"/>
          <w:lang w:eastAsia="zh-CN"/>
        </w:rPr>
        <w:t>GF-100</w:t>
      </w:r>
      <w:r w:rsidRPr="00710717">
        <w:rPr>
          <w:rFonts w:hint="eastAsia"/>
          <w:szCs w:val="24"/>
          <w:lang w:eastAsia="zh-CN"/>
        </w:rPr>
        <w:t>的架构和规格分别如图</w:t>
      </w:r>
      <w:r w:rsidR="005C2DCE" w:rsidRPr="00710717">
        <w:rPr>
          <w:szCs w:val="24"/>
          <w:lang w:eastAsia="zh-CN"/>
        </w:rPr>
        <w:t>3.</w:t>
      </w:r>
      <w:r w:rsidR="00F828EA">
        <w:rPr>
          <w:szCs w:val="24"/>
          <w:lang w:eastAsia="zh-CN"/>
        </w:rPr>
        <w:t>10</w:t>
      </w:r>
      <w:r w:rsidRPr="00710717">
        <w:rPr>
          <w:rFonts w:hint="eastAsia"/>
          <w:szCs w:val="24"/>
          <w:lang w:eastAsia="zh-CN"/>
        </w:rPr>
        <w:t>和表</w:t>
      </w:r>
      <w:r w:rsidR="005C2DCE" w:rsidRPr="00710717">
        <w:rPr>
          <w:szCs w:val="24"/>
          <w:lang w:eastAsia="zh-CN"/>
        </w:rPr>
        <w:t>3.</w:t>
      </w:r>
      <w:r w:rsidRPr="00710717">
        <w:rPr>
          <w:szCs w:val="24"/>
          <w:lang w:eastAsia="zh-CN"/>
        </w:rPr>
        <w:t>6</w:t>
      </w:r>
      <w:r w:rsidRPr="00710717">
        <w:rPr>
          <w:rFonts w:hint="eastAsia"/>
          <w:szCs w:val="24"/>
          <w:lang w:eastAsia="zh-CN"/>
        </w:rPr>
        <w:t>所示。</w:t>
      </w:r>
    </w:p>
    <w:p w14:paraId="66EA4483" w14:textId="77777777" w:rsidR="00D16EDD" w:rsidRPr="00710717" w:rsidRDefault="00B7768A" w:rsidP="00710717">
      <w:pPr>
        <w:pStyle w:val="afff4"/>
      </w:pPr>
      <w:bookmarkStart w:id="177" w:name="_Toc517961449"/>
      <w:r w:rsidRPr="00710717">
        <w:rPr>
          <w:rFonts w:ascii="Times New Roman" w:eastAsia="宋体" w:hAnsi="Times New Roman" w:hint="eastAsia"/>
        </w:rPr>
        <w:t>表</w:t>
      </w:r>
      <w:r w:rsidRPr="00710717">
        <w:rPr>
          <w:rFonts w:ascii="Times New Roman" w:eastAsia="宋体" w:hAnsi="Times New Roman"/>
        </w:rPr>
        <w:t xml:space="preserve"> 3.</w:t>
      </w:r>
      <w:r w:rsidRPr="00710717">
        <w:rPr>
          <w:rFonts w:ascii="Times New Roman" w:eastAsia="宋体" w:hAnsi="Times New Roman"/>
        </w:rPr>
        <w:fldChar w:fldCharType="begin"/>
      </w:r>
      <w:r w:rsidRPr="00710717">
        <w:rPr>
          <w:rFonts w:ascii="Times New Roman" w:eastAsia="宋体" w:hAnsi="Times New Roman"/>
        </w:rPr>
        <w:instrText xml:space="preserve"> SEQ </w:instrText>
      </w:r>
      <w:r w:rsidRPr="00710717">
        <w:rPr>
          <w:rFonts w:ascii="Times New Roman" w:eastAsia="宋体" w:hAnsi="Times New Roman" w:hint="eastAsia"/>
        </w:rPr>
        <w:instrText>表</w:instrText>
      </w:r>
      <w:r w:rsidRPr="00710717">
        <w:rPr>
          <w:rFonts w:ascii="Times New Roman" w:eastAsia="宋体" w:hAnsi="Times New Roman"/>
        </w:rPr>
        <w:instrText xml:space="preserve">3. \* ARABIC </w:instrText>
      </w:r>
      <w:r w:rsidRPr="00710717">
        <w:rPr>
          <w:rFonts w:ascii="Times New Roman" w:eastAsia="宋体" w:hAnsi="Times New Roman"/>
        </w:rPr>
        <w:fldChar w:fldCharType="separate"/>
      </w:r>
      <w:r w:rsidRPr="00710717">
        <w:rPr>
          <w:rFonts w:ascii="Times New Roman" w:eastAsia="宋体" w:hAnsi="Times New Roman"/>
        </w:rPr>
        <w:t>6</w:t>
      </w:r>
      <w:r w:rsidRPr="00710717">
        <w:rPr>
          <w:rFonts w:ascii="Times New Roman" w:eastAsia="宋体" w:hAnsi="Times New Roman"/>
        </w:rPr>
        <w:fldChar w:fldCharType="end"/>
      </w:r>
      <w:r w:rsidRPr="00710717">
        <w:rPr>
          <w:rFonts w:ascii="Times New Roman" w:eastAsia="宋体" w:hAnsi="Times New Roman"/>
        </w:rPr>
        <w:t xml:space="preserve">  GF-100</w:t>
      </w:r>
      <w:r w:rsidRPr="00710717">
        <w:rPr>
          <w:rFonts w:ascii="Times New Roman" w:eastAsia="宋体" w:hAnsi="Times New Roman" w:hint="eastAsia"/>
        </w:rPr>
        <w:t>的规格</w:t>
      </w:r>
      <w:bookmarkEnd w:id="177"/>
    </w:p>
    <w:p w14:paraId="44534874" w14:textId="77777777" w:rsidR="00D16EDD" w:rsidRPr="00710717" w:rsidRDefault="00D16EDD" w:rsidP="00710717">
      <w:pPr>
        <w:ind w:firstLineChars="0" w:firstLine="0"/>
        <w:jc w:val="center"/>
        <w:rPr>
          <w:lang w:eastAsia="zh-CN"/>
        </w:rPr>
      </w:pPr>
      <w:r w:rsidRPr="00710717">
        <w:rPr>
          <w:lang w:eastAsia="zh-CN"/>
        </w:rPr>
        <w:t>Tab</w:t>
      </w:r>
      <w:r w:rsidR="00F828EA">
        <w:rPr>
          <w:lang w:eastAsia="zh-CN"/>
        </w:rPr>
        <w:t xml:space="preserve">. </w:t>
      </w:r>
      <w:r w:rsidR="005C2DCE" w:rsidRPr="00710717">
        <w:rPr>
          <w:lang w:eastAsia="zh-CN"/>
        </w:rPr>
        <w:t>3.</w:t>
      </w:r>
      <w:r w:rsidRPr="00710717">
        <w:rPr>
          <w:lang w:eastAsia="zh-CN"/>
        </w:rPr>
        <w:t xml:space="preserve">6 </w:t>
      </w:r>
      <w:r w:rsidR="00F828EA">
        <w:rPr>
          <w:lang w:eastAsia="zh-CN"/>
        </w:rPr>
        <w:t xml:space="preserve"> </w:t>
      </w:r>
      <w:r w:rsidRPr="00710717">
        <w:rPr>
          <w:lang w:eastAsia="zh-CN"/>
        </w:rPr>
        <w:t>Specification of GF-100</w:t>
      </w:r>
    </w:p>
    <w:tbl>
      <w:tblPr>
        <w:tblW w:w="8926" w:type="dxa"/>
        <w:tblInd w:w="5" w:type="dxa"/>
        <w:tblLayout w:type="fixed"/>
        <w:tblCellMar>
          <w:left w:w="0" w:type="dxa"/>
          <w:right w:w="0" w:type="dxa"/>
        </w:tblCellMar>
        <w:tblLook w:val="0000" w:firstRow="0" w:lastRow="0" w:firstColumn="0" w:lastColumn="0" w:noHBand="0" w:noVBand="0"/>
      </w:tblPr>
      <w:tblGrid>
        <w:gridCol w:w="2824"/>
        <w:gridCol w:w="3834"/>
        <w:gridCol w:w="2268"/>
      </w:tblGrid>
      <w:tr w:rsidR="00D16EDD" w:rsidRPr="001A747D" w14:paraId="7AEC46BE" w14:textId="77777777" w:rsidTr="001A747D">
        <w:tc>
          <w:tcPr>
            <w:tcW w:w="2824" w:type="dxa"/>
            <w:tcBorders>
              <w:top w:val="single" w:sz="4" w:space="0" w:color="auto"/>
              <w:bottom w:val="single" w:sz="4" w:space="0" w:color="auto"/>
              <w:right w:val="single" w:sz="4" w:space="0" w:color="auto"/>
            </w:tcBorders>
            <w:vAlign w:val="center"/>
          </w:tcPr>
          <w:p w14:paraId="4A0F7570" w14:textId="77777777" w:rsidR="00D16EDD" w:rsidRPr="001A747D" w:rsidRDefault="00D16EDD" w:rsidP="00825842">
            <w:pPr>
              <w:tabs>
                <w:tab w:val="center" w:pos="4800"/>
                <w:tab w:val="right" w:pos="9500"/>
              </w:tabs>
              <w:ind w:firstLine="442"/>
              <w:jc w:val="center"/>
              <w:rPr>
                <w:sz w:val="22"/>
                <w:szCs w:val="22"/>
              </w:rPr>
            </w:pPr>
            <w:r w:rsidRPr="001A747D">
              <w:rPr>
                <w:b/>
                <w:bCs/>
                <w:sz w:val="22"/>
                <w:szCs w:val="22"/>
              </w:rPr>
              <w:t>Specifications</w:t>
            </w:r>
          </w:p>
        </w:tc>
        <w:tc>
          <w:tcPr>
            <w:tcW w:w="3834" w:type="dxa"/>
            <w:tcBorders>
              <w:top w:val="single" w:sz="4" w:space="0" w:color="auto"/>
              <w:left w:val="single" w:sz="4" w:space="0" w:color="auto"/>
              <w:bottom w:val="single" w:sz="4" w:space="0" w:color="auto"/>
              <w:right w:val="single" w:sz="4" w:space="0" w:color="auto"/>
            </w:tcBorders>
            <w:vAlign w:val="center"/>
          </w:tcPr>
          <w:p w14:paraId="4E1927B9" w14:textId="77777777" w:rsidR="00D16EDD" w:rsidRPr="001A747D" w:rsidRDefault="00D16EDD" w:rsidP="00825842">
            <w:pPr>
              <w:tabs>
                <w:tab w:val="center" w:pos="4800"/>
                <w:tab w:val="right" w:pos="9500"/>
              </w:tabs>
              <w:ind w:firstLine="442"/>
              <w:jc w:val="center"/>
              <w:rPr>
                <w:sz w:val="22"/>
                <w:szCs w:val="22"/>
              </w:rPr>
            </w:pPr>
            <w:r w:rsidRPr="001A747D">
              <w:rPr>
                <w:b/>
                <w:bCs/>
                <w:sz w:val="22"/>
                <w:szCs w:val="22"/>
              </w:rPr>
              <w:t>Parameters</w:t>
            </w:r>
          </w:p>
        </w:tc>
        <w:tc>
          <w:tcPr>
            <w:tcW w:w="2268" w:type="dxa"/>
            <w:tcBorders>
              <w:top w:val="single" w:sz="4" w:space="0" w:color="auto"/>
              <w:left w:val="single" w:sz="4" w:space="0" w:color="auto"/>
              <w:bottom w:val="single" w:sz="4" w:space="0" w:color="auto"/>
            </w:tcBorders>
            <w:vAlign w:val="center"/>
          </w:tcPr>
          <w:p w14:paraId="3615BC79" w14:textId="77777777" w:rsidR="00D16EDD" w:rsidRPr="001A747D" w:rsidRDefault="00D16EDD" w:rsidP="00825842">
            <w:pPr>
              <w:tabs>
                <w:tab w:val="center" w:pos="4800"/>
                <w:tab w:val="right" w:pos="9500"/>
              </w:tabs>
              <w:ind w:firstLine="442"/>
              <w:jc w:val="center"/>
              <w:rPr>
                <w:sz w:val="22"/>
                <w:szCs w:val="22"/>
              </w:rPr>
            </w:pPr>
            <w:r w:rsidRPr="001A747D">
              <w:rPr>
                <w:b/>
                <w:bCs/>
                <w:sz w:val="22"/>
                <w:szCs w:val="22"/>
              </w:rPr>
              <w:t>Remarks</w:t>
            </w:r>
          </w:p>
        </w:tc>
      </w:tr>
      <w:tr w:rsidR="00D16EDD" w:rsidRPr="001A747D" w14:paraId="63D99FBE" w14:textId="77777777" w:rsidTr="001A747D">
        <w:trPr>
          <w:gridAfter w:val="1"/>
          <w:wAfter w:w="2268" w:type="dxa"/>
        </w:trPr>
        <w:tc>
          <w:tcPr>
            <w:tcW w:w="2824" w:type="dxa"/>
            <w:tcBorders>
              <w:top w:val="single" w:sz="4" w:space="0" w:color="auto"/>
              <w:right w:val="single" w:sz="4" w:space="0" w:color="auto"/>
            </w:tcBorders>
            <w:vAlign w:val="center"/>
          </w:tcPr>
          <w:p w14:paraId="5562F097" w14:textId="77777777" w:rsidR="00D16EDD" w:rsidRPr="001A747D" w:rsidRDefault="00D16EDD" w:rsidP="00825842">
            <w:pPr>
              <w:tabs>
                <w:tab w:val="center" w:pos="4800"/>
                <w:tab w:val="right" w:pos="9500"/>
              </w:tabs>
              <w:ind w:firstLine="440"/>
              <w:jc w:val="center"/>
              <w:rPr>
                <w:sz w:val="22"/>
                <w:szCs w:val="22"/>
              </w:rPr>
            </w:pPr>
          </w:p>
        </w:tc>
        <w:tc>
          <w:tcPr>
            <w:tcW w:w="3834" w:type="dxa"/>
            <w:tcBorders>
              <w:top w:val="single" w:sz="4" w:space="0" w:color="auto"/>
              <w:bottom w:val="single" w:sz="4" w:space="0" w:color="auto"/>
              <w:right w:val="single" w:sz="4" w:space="0" w:color="auto"/>
            </w:tcBorders>
            <w:vAlign w:val="center"/>
          </w:tcPr>
          <w:p w14:paraId="4FB4BD93" w14:textId="77777777" w:rsidR="00D16EDD" w:rsidRPr="001A747D" w:rsidRDefault="00D16EDD" w:rsidP="00825842">
            <w:pPr>
              <w:tabs>
                <w:tab w:val="center" w:pos="4800"/>
                <w:tab w:val="right" w:pos="9500"/>
              </w:tabs>
              <w:ind w:firstLine="440"/>
              <w:jc w:val="center"/>
              <w:rPr>
                <w:sz w:val="22"/>
                <w:szCs w:val="22"/>
              </w:rPr>
            </w:pPr>
          </w:p>
        </w:tc>
      </w:tr>
      <w:tr w:rsidR="00D16EDD" w:rsidRPr="001A747D" w14:paraId="6E92FAEC" w14:textId="77777777" w:rsidTr="001A747D">
        <w:tc>
          <w:tcPr>
            <w:tcW w:w="2824" w:type="dxa"/>
            <w:vMerge w:val="restart"/>
            <w:tcBorders>
              <w:bottom w:val="single" w:sz="4" w:space="0" w:color="auto"/>
              <w:right w:val="single" w:sz="4" w:space="0" w:color="auto"/>
            </w:tcBorders>
            <w:vAlign w:val="center"/>
          </w:tcPr>
          <w:p w14:paraId="2ED23915" w14:textId="77777777" w:rsidR="00D16EDD" w:rsidRPr="001A747D" w:rsidRDefault="00D16EDD" w:rsidP="00825842">
            <w:pPr>
              <w:tabs>
                <w:tab w:val="center" w:pos="4800"/>
                <w:tab w:val="right" w:pos="9500"/>
              </w:tabs>
              <w:ind w:firstLine="442"/>
              <w:jc w:val="center"/>
              <w:rPr>
                <w:sz w:val="22"/>
                <w:szCs w:val="22"/>
              </w:rPr>
            </w:pPr>
            <w:r w:rsidRPr="001A747D">
              <w:rPr>
                <w:b/>
                <w:bCs/>
                <w:sz w:val="22"/>
                <w:szCs w:val="22"/>
              </w:rPr>
              <w:t>Module</w:t>
            </w:r>
          </w:p>
          <w:p w14:paraId="51E4942C" w14:textId="77777777" w:rsidR="00D16EDD" w:rsidRPr="001A747D" w:rsidRDefault="00D16EDD" w:rsidP="00825842">
            <w:pPr>
              <w:tabs>
                <w:tab w:val="center" w:pos="4800"/>
                <w:tab w:val="right" w:pos="9500"/>
              </w:tabs>
              <w:ind w:firstLine="440"/>
              <w:jc w:val="center"/>
              <w:rPr>
                <w:sz w:val="22"/>
                <w:szCs w:val="22"/>
              </w:rPr>
            </w:pPr>
            <w:r w:rsidRPr="001A747D">
              <w:rPr>
                <w:sz w:val="22"/>
                <w:szCs w:val="22"/>
              </w:rPr>
              <w:t>Processor</w:t>
            </w:r>
          </w:p>
          <w:p w14:paraId="49154901" w14:textId="77777777" w:rsidR="00D16EDD" w:rsidRPr="001A747D" w:rsidRDefault="00D16EDD" w:rsidP="00825842">
            <w:pPr>
              <w:tabs>
                <w:tab w:val="center" w:pos="4800"/>
                <w:tab w:val="right" w:pos="9500"/>
              </w:tabs>
              <w:ind w:firstLine="440"/>
              <w:jc w:val="center"/>
              <w:rPr>
                <w:sz w:val="22"/>
                <w:szCs w:val="22"/>
              </w:rPr>
            </w:pPr>
            <w:r w:rsidRPr="001A747D">
              <w:rPr>
                <w:sz w:val="22"/>
                <w:szCs w:val="22"/>
              </w:rPr>
              <w:t>Program Flash</w:t>
            </w:r>
          </w:p>
          <w:p w14:paraId="509E9037" w14:textId="77777777" w:rsidR="00D16EDD" w:rsidRPr="001A747D" w:rsidRDefault="00D16EDD" w:rsidP="00825842">
            <w:pPr>
              <w:tabs>
                <w:tab w:val="center" w:pos="4800"/>
                <w:tab w:val="right" w:pos="9500"/>
              </w:tabs>
              <w:ind w:firstLine="440"/>
              <w:jc w:val="center"/>
              <w:rPr>
                <w:sz w:val="22"/>
                <w:szCs w:val="22"/>
              </w:rPr>
            </w:pPr>
            <w:r w:rsidRPr="001A747D">
              <w:rPr>
                <w:sz w:val="22"/>
                <w:szCs w:val="22"/>
              </w:rPr>
              <w:t>Running RAM</w:t>
            </w:r>
          </w:p>
          <w:p w14:paraId="6E0F7A8D" w14:textId="77777777" w:rsidR="00D16EDD" w:rsidRPr="001A747D" w:rsidRDefault="00D16EDD" w:rsidP="00825842">
            <w:pPr>
              <w:tabs>
                <w:tab w:val="center" w:pos="4800"/>
                <w:tab w:val="right" w:pos="9500"/>
              </w:tabs>
              <w:ind w:firstLine="440"/>
              <w:jc w:val="center"/>
              <w:rPr>
                <w:sz w:val="22"/>
                <w:szCs w:val="22"/>
              </w:rPr>
            </w:pPr>
            <w:r w:rsidRPr="001A747D">
              <w:rPr>
                <w:sz w:val="22"/>
                <w:szCs w:val="22"/>
              </w:rPr>
              <w:t>Information Flash</w:t>
            </w:r>
          </w:p>
          <w:p w14:paraId="62DD54A1" w14:textId="77777777" w:rsidR="00D16EDD" w:rsidRPr="001A747D" w:rsidRDefault="00D16EDD" w:rsidP="00825842">
            <w:pPr>
              <w:tabs>
                <w:tab w:val="center" w:pos="4800"/>
                <w:tab w:val="right" w:pos="9500"/>
              </w:tabs>
              <w:ind w:firstLine="440"/>
              <w:jc w:val="center"/>
              <w:rPr>
                <w:sz w:val="22"/>
                <w:szCs w:val="22"/>
              </w:rPr>
            </w:pPr>
            <w:r w:rsidRPr="001A747D">
              <w:rPr>
                <w:sz w:val="22"/>
                <w:szCs w:val="22"/>
              </w:rPr>
              <w:t>External Flash</w:t>
            </w:r>
          </w:p>
          <w:p w14:paraId="6004836C" w14:textId="77777777" w:rsidR="00D16EDD" w:rsidRPr="001A747D" w:rsidRDefault="00D16EDD" w:rsidP="00825842">
            <w:pPr>
              <w:tabs>
                <w:tab w:val="center" w:pos="4800"/>
                <w:tab w:val="right" w:pos="9500"/>
              </w:tabs>
              <w:ind w:firstLine="440"/>
              <w:jc w:val="center"/>
              <w:rPr>
                <w:sz w:val="22"/>
                <w:szCs w:val="22"/>
              </w:rPr>
            </w:pPr>
            <w:r w:rsidRPr="001A747D">
              <w:rPr>
                <w:sz w:val="22"/>
                <w:szCs w:val="22"/>
              </w:rPr>
              <w:t>Communications</w:t>
            </w:r>
          </w:p>
          <w:p w14:paraId="2832A565" w14:textId="77777777" w:rsidR="00D16EDD" w:rsidRPr="001A747D" w:rsidRDefault="00D16EDD" w:rsidP="00825842">
            <w:pPr>
              <w:tabs>
                <w:tab w:val="center" w:pos="4800"/>
                <w:tab w:val="right" w:pos="9500"/>
              </w:tabs>
              <w:ind w:firstLine="440"/>
              <w:jc w:val="center"/>
              <w:rPr>
                <w:sz w:val="22"/>
                <w:szCs w:val="22"/>
              </w:rPr>
            </w:pPr>
            <w:r w:rsidRPr="001A747D">
              <w:rPr>
                <w:sz w:val="22"/>
                <w:szCs w:val="22"/>
              </w:rPr>
              <w:t>ADC</w:t>
            </w:r>
          </w:p>
          <w:p w14:paraId="39FFE165" w14:textId="77777777" w:rsidR="00D16EDD" w:rsidRPr="001A747D" w:rsidRDefault="00D16EDD" w:rsidP="00825842">
            <w:pPr>
              <w:tabs>
                <w:tab w:val="center" w:pos="4800"/>
                <w:tab w:val="right" w:pos="9500"/>
              </w:tabs>
              <w:ind w:firstLine="440"/>
              <w:jc w:val="center"/>
              <w:rPr>
                <w:sz w:val="22"/>
                <w:szCs w:val="22"/>
              </w:rPr>
            </w:pPr>
            <w:r w:rsidRPr="001A747D">
              <w:rPr>
                <w:sz w:val="22"/>
                <w:szCs w:val="22"/>
              </w:rPr>
              <w:t>DAC</w:t>
            </w:r>
          </w:p>
          <w:p w14:paraId="2876A108" w14:textId="77777777" w:rsidR="00D16EDD" w:rsidRPr="001A747D" w:rsidRDefault="00D16EDD" w:rsidP="00825842">
            <w:pPr>
              <w:widowControl w:val="0"/>
              <w:tabs>
                <w:tab w:val="center" w:pos="4800"/>
                <w:tab w:val="right" w:pos="9500"/>
              </w:tabs>
              <w:autoSpaceDE w:val="0"/>
              <w:autoSpaceDN w:val="0"/>
              <w:adjustRightInd w:val="0"/>
              <w:ind w:firstLine="440"/>
              <w:jc w:val="center"/>
              <w:rPr>
                <w:sz w:val="22"/>
                <w:szCs w:val="22"/>
              </w:rPr>
            </w:pPr>
            <w:r w:rsidRPr="001A747D">
              <w:rPr>
                <w:sz w:val="22"/>
                <w:szCs w:val="22"/>
              </w:rPr>
              <w:t>Current Draws</w:t>
            </w:r>
          </w:p>
        </w:tc>
        <w:tc>
          <w:tcPr>
            <w:tcW w:w="3834" w:type="dxa"/>
            <w:vMerge w:val="restart"/>
            <w:tcBorders>
              <w:top w:val="single" w:sz="4" w:space="0" w:color="auto"/>
              <w:left w:val="single" w:sz="4" w:space="0" w:color="auto"/>
              <w:right w:val="single" w:sz="4" w:space="0" w:color="auto"/>
            </w:tcBorders>
            <w:vAlign w:val="center"/>
          </w:tcPr>
          <w:p w14:paraId="6A0C725E" w14:textId="77777777" w:rsidR="00D16EDD" w:rsidRPr="001A747D" w:rsidRDefault="00D16EDD" w:rsidP="00825842">
            <w:pPr>
              <w:tabs>
                <w:tab w:val="center" w:pos="4800"/>
                <w:tab w:val="right" w:pos="9500"/>
              </w:tabs>
              <w:ind w:firstLine="442"/>
              <w:jc w:val="center"/>
              <w:rPr>
                <w:sz w:val="22"/>
                <w:szCs w:val="22"/>
              </w:rPr>
            </w:pPr>
            <w:r w:rsidRPr="001A747D">
              <w:rPr>
                <w:b/>
                <w:bCs/>
                <w:sz w:val="22"/>
                <w:szCs w:val="22"/>
              </w:rPr>
              <w:t>Microcontroller Storage</w:t>
            </w:r>
          </w:p>
          <w:p w14:paraId="7A8C5E68" w14:textId="77777777" w:rsidR="00D16EDD" w:rsidRPr="001A747D" w:rsidRDefault="00D16EDD" w:rsidP="00825842">
            <w:pPr>
              <w:tabs>
                <w:tab w:val="center" w:pos="4800"/>
                <w:tab w:val="right" w:pos="9500"/>
              </w:tabs>
              <w:ind w:firstLine="440"/>
              <w:jc w:val="center"/>
              <w:rPr>
                <w:sz w:val="22"/>
                <w:szCs w:val="22"/>
              </w:rPr>
            </w:pPr>
            <w:r w:rsidRPr="001A747D">
              <w:rPr>
                <w:sz w:val="22"/>
                <w:szCs w:val="22"/>
              </w:rPr>
              <w:t>MSP430F1611</w:t>
            </w:r>
          </w:p>
          <w:p w14:paraId="760EA8F3" w14:textId="77777777" w:rsidR="00D16EDD" w:rsidRPr="001A747D" w:rsidRDefault="00D16EDD" w:rsidP="00825842">
            <w:pPr>
              <w:tabs>
                <w:tab w:val="center" w:pos="4800"/>
                <w:tab w:val="right" w:pos="9500"/>
              </w:tabs>
              <w:ind w:firstLine="440"/>
              <w:jc w:val="center"/>
              <w:rPr>
                <w:sz w:val="22"/>
                <w:szCs w:val="22"/>
              </w:rPr>
            </w:pPr>
            <w:r w:rsidRPr="001A747D">
              <w:rPr>
                <w:sz w:val="22"/>
                <w:szCs w:val="22"/>
              </w:rPr>
              <w:t>48K Bytes</w:t>
            </w:r>
          </w:p>
          <w:p w14:paraId="2B746525" w14:textId="77777777" w:rsidR="00D16EDD" w:rsidRPr="001A747D" w:rsidRDefault="00D16EDD" w:rsidP="00825842">
            <w:pPr>
              <w:tabs>
                <w:tab w:val="center" w:pos="4800"/>
                <w:tab w:val="right" w:pos="9500"/>
              </w:tabs>
              <w:ind w:firstLine="440"/>
              <w:jc w:val="center"/>
              <w:rPr>
                <w:sz w:val="22"/>
                <w:szCs w:val="22"/>
              </w:rPr>
            </w:pPr>
            <w:r w:rsidRPr="001A747D">
              <w:rPr>
                <w:sz w:val="22"/>
                <w:szCs w:val="22"/>
              </w:rPr>
              <w:t>10K Bytes</w:t>
            </w:r>
          </w:p>
          <w:p w14:paraId="2B590174" w14:textId="77777777" w:rsidR="00D16EDD" w:rsidRPr="001A747D" w:rsidRDefault="00D16EDD" w:rsidP="00825842">
            <w:pPr>
              <w:tabs>
                <w:tab w:val="center" w:pos="4800"/>
                <w:tab w:val="right" w:pos="9500"/>
              </w:tabs>
              <w:ind w:firstLine="440"/>
              <w:jc w:val="center"/>
              <w:rPr>
                <w:sz w:val="22"/>
                <w:szCs w:val="22"/>
              </w:rPr>
            </w:pPr>
            <w:r w:rsidRPr="001A747D">
              <w:rPr>
                <w:sz w:val="22"/>
                <w:szCs w:val="22"/>
              </w:rPr>
              <w:t>256 Bytes</w:t>
            </w:r>
          </w:p>
          <w:p w14:paraId="10997DC9" w14:textId="77777777" w:rsidR="00D16EDD" w:rsidRPr="001A747D" w:rsidRDefault="00D16EDD" w:rsidP="00825842">
            <w:pPr>
              <w:tabs>
                <w:tab w:val="center" w:pos="4800"/>
                <w:tab w:val="right" w:pos="9500"/>
              </w:tabs>
              <w:ind w:firstLine="440"/>
              <w:jc w:val="center"/>
              <w:rPr>
                <w:sz w:val="22"/>
                <w:szCs w:val="22"/>
              </w:rPr>
            </w:pPr>
            <w:r w:rsidRPr="001A747D">
              <w:rPr>
                <w:sz w:val="22"/>
                <w:szCs w:val="22"/>
              </w:rPr>
              <w:t>1024K Bytes</w:t>
            </w:r>
          </w:p>
          <w:p w14:paraId="6B7B35CC" w14:textId="77777777" w:rsidR="00D16EDD" w:rsidRPr="001A747D" w:rsidRDefault="00D16EDD" w:rsidP="00825842">
            <w:pPr>
              <w:tabs>
                <w:tab w:val="center" w:pos="4800"/>
                <w:tab w:val="right" w:pos="9500"/>
              </w:tabs>
              <w:ind w:firstLine="440"/>
              <w:jc w:val="center"/>
              <w:rPr>
                <w:sz w:val="22"/>
                <w:szCs w:val="22"/>
              </w:rPr>
            </w:pPr>
            <w:r w:rsidRPr="001A747D">
              <w:rPr>
                <w:sz w:val="22"/>
                <w:szCs w:val="22"/>
              </w:rPr>
              <w:t>UART-USB</w:t>
            </w:r>
          </w:p>
          <w:p w14:paraId="70CBD2A2" w14:textId="77777777" w:rsidR="00D16EDD" w:rsidRPr="001A747D" w:rsidRDefault="00D16EDD" w:rsidP="00825842">
            <w:pPr>
              <w:tabs>
                <w:tab w:val="center" w:pos="4800"/>
                <w:tab w:val="right" w:pos="9500"/>
              </w:tabs>
              <w:ind w:firstLine="440"/>
              <w:jc w:val="center"/>
              <w:rPr>
                <w:sz w:val="22"/>
                <w:szCs w:val="22"/>
              </w:rPr>
            </w:pPr>
            <w:r w:rsidRPr="001A747D">
              <w:rPr>
                <w:sz w:val="22"/>
                <w:szCs w:val="22"/>
              </w:rPr>
              <w:t>12 bit ADC</w:t>
            </w:r>
          </w:p>
          <w:p w14:paraId="565C970C" w14:textId="77777777" w:rsidR="00D16EDD" w:rsidRPr="001A747D" w:rsidRDefault="00D16EDD" w:rsidP="00825842">
            <w:pPr>
              <w:tabs>
                <w:tab w:val="center" w:pos="4800"/>
                <w:tab w:val="right" w:pos="9500"/>
              </w:tabs>
              <w:ind w:firstLine="440"/>
              <w:jc w:val="center"/>
              <w:rPr>
                <w:sz w:val="22"/>
                <w:szCs w:val="22"/>
              </w:rPr>
            </w:pPr>
            <w:r w:rsidRPr="001A747D">
              <w:rPr>
                <w:sz w:val="22"/>
                <w:szCs w:val="22"/>
              </w:rPr>
              <w:t>12 bit DAC</w:t>
            </w:r>
          </w:p>
          <w:p w14:paraId="391B8D7D" w14:textId="77777777" w:rsidR="00D16EDD" w:rsidRPr="001A747D" w:rsidRDefault="00D16EDD" w:rsidP="00825842">
            <w:pPr>
              <w:tabs>
                <w:tab w:val="center" w:pos="4800"/>
                <w:tab w:val="right" w:pos="9500"/>
              </w:tabs>
              <w:ind w:firstLine="440"/>
              <w:jc w:val="center"/>
              <w:rPr>
                <w:sz w:val="22"/>
                <w:szCs w:val="22"/>
              </w:rPr>
            </w:pPr>
            <w:r w:rsidRPr="001A747D">
              <w:rPr>
                <w:sz w:val="22"/>
                <w:szCs w:val="22"/>
              </w:rPr>
              <w:t>2mA</w:t>
            </w:r>
          </w:p>
          <w:p w14:paraId="710FBDFD" w14:textId="77777777" w:rsidR="00D16EDD" w:rsidRPr="001A747D" w:rsidRDefault="00D16EDD" w:rsidP="00825842">
            <w:pPr>
              <w:widowControl w:val="0"/>
              <w:tabs>
                <w:tab w:val="center" w:pos="4800"/>
                <w:tab w:val="right" w:pos="9500"/>
              </w:tabs>
              <w:autoSpaceDE w:val="0"/>
              <w:autoSpaceDN w:val="0"/>
              <w:adjustRightInd w:val="0"/>
              <w:ind w:firstLine="440"/>
              <w:jc w:val="center"/>
              <w:rPr>
                <w:sz w:val="22"/>
                <w:szCs w:val="22"/>
              </w:rPr>
            </w:pPr>
            <w:r w:rsidRPr="001A747D">
              <w:rPr>
                <w:sz w:val="22"/>
                <w:szCs w:val="22"/>
              </w:rPr>
              <w:t>10uA</w:t>
            </w:r>
          </w:p>
        </w:tc>
        <w:tc>
          <w:tcPr>
            <w:tcW w:w="2268" w:type="dxa"/>
            <w:tcBorders>
              <w:top w:val="single" w:sz="4" w:space="0" w:color="auto"/>
              <w:left w:val="single" w:sz="4" w:space="0" w:color="auto"/>
            </w:tcBorders>
            <w:vAlign w:val="center"/>
          </w:tcPr>
          <w:p w14:paraId="03F87AFD" w14:textId="77777777" w:rsidR="00D16EDD" w:rsidRPr="001A747D" w:rsidRDefault="00D16EDD" w:rsidP="00825842">
            <w:pPr>
              <w:tabs>
                <w:tab w:val="center" w:pos="4800"/>
                <w:tab w:val="right" w:pos="9500"/>
              </w:tabs>
              <w:ind w:firstLine="440"/>
              <w:jc w:val="center"/>
              <w:rPr>
                <w:sz w:val="22"/>
                <w:szCs w:val="22"/>
              </w:rPr>
            </w:pPr>
          </w:p>
        </w:tc>
      </w:tr>
      <w:tr w:rsidR="00D16EDD" w:rsidRPr="001A747D" w14:paraId="673C2259" w14:textId="77777777" w:rsidTr="001A747D">
        <w:tc>
          <w:tcPr>
            <w:tcW w:w="2824" w:type="dxa"/>
            <w:vMerge/>
            <w:tcBorders>
              <w:bottom w:val="single" w:sz="4" w:space="0" w:color="auto"/>
              <w:right w:val="single" w:sz="4" w:space="0" w:color="auto"/>
            </w:tcBorders>
            <w:vAlign w:val="center"/>
          </w:tcPr>
          <w:p w14:paraId="17B126B9" w14:textId="77777777" w:rsidR="00D16EDD" w:rsidRPr="001A747D" w:rsidRDefault="00D16EDD" w:rsidP="00825842">
            <w:pPr>
              <w:widowControl w:val="0"/>
              <w:tabs>
                <w:tab w:val="center" w:pos="4800"/>
                <w:tab w:val="right" w:pos="9500"/>
              </w:tabs>
              <w:autoSpaceDE w:val="0"/>
              <w:autoSpaceDN w:val="0"/>
              <w:adjustRightInd w:val="0"/>
              <w:ind w:firstLine="440"/>
              <w:jc w:val="center"/>
              <w:rPr>
                <w:sz w:val="22"/>
                <w:szCs w:val="22"/>
              </w:rPr>
            </w:pPr>
          </w:p>
        </w:tc>
        <w:tc>
          <w:tcPr>
            <w:tcW w:w="3834" w:type="dxa"/>
            <w:vMerge/>
            <w:tcBorders>
              <w:left w:val="single" w:sz="4" w:space="0" w:color="auto"/>
              <w:right w:val="single" w:sz="4" w:space="0" w:color="auto"/>
            </w:tcBorders>
            <w:vAlign w:val="center"/>
          </w:tcPr>
          <w:p w14:paraId="02274BC5" w14:textId="77777777" w:rsidR="00D16EDD" w:rsidRPr="001A747D" w:rsidRDefault="00D16EDD" w:rsidP="00825842">
            <w:pPr>
              <w:widowControl w:val="0"/>
              <w:tabs>
                <w:tab w:val="center" w:pos="4800"/>
                <w:tab w:val="right" w:pos="9500"/>
              </w:tabs>
              <w:autoSpaceDE w:val="0"/>
              <w:autoSpaceDN w:val="0"/>
              <w:adjustRightInd w:val="0"/>
              <w:ind w:firstLine="440"/>
              <w:jc w:val="center"/>
              <w:rPr>
                <w:sz w:val="22"/>
                <w:szCs w:val="22"/>
              </w:rPr>
            </w:pPr>
          </w:p>
        </w:tc>
        <w:tc>
          <w:tcPr>
            <w:tcW w:w="2268" w:type="dxa"/>
            <w:tcBorders>
              <w:left w:val="single" w:sz="4" w:space="0" w:color="auto"/>
            </w:tcBorders>
            <w:vAlign w:val="center"/>
          </w:tcPr>
          <w:p w14:paraId="38927FC3" w14:textId="77777777" w:rsidR="00D16EDD" w:rsidRPr="001A747D" w:rsidRDefault="00D16EDD" w:rsidP="00825842">
            <w:pPr>
              <w:tabs>
                <w:tab w:val="center" w:pos="4800"/>
                <w:tab w:val="right" w:pos="9500"/>
              </w:tabs>
              <w:ind w:firstLine="440"/>
              <w:jc w:val="center"/>
              <w:rPr>
                <w:sz w:val="22"/>
                <w:szCs w:val="22"/>
              </w:rPr>
            </w:pPr>
            <w:r w:rsidRPr="001A747D">
              <w:rPr>
                <w:sz w:val="22"/>
                <w:szCs w:val="22"/>
              </w:rPr>
              <w:t>16bit-RISC</w:t>
            </w:r>
          </w:p>
        </w:tc>
      </w:tr>
      <w:tr w:rsidR="00D16EDD" w:rsidRPr="001A747D" w14:paraId="454044CD" w14:textId="77777777" w:rsidTr="001A747D">
        <w:tc>
          <w:tcPr>
            <w:tcW w:w="2824" w:type="dxa"/>
            <w:vMerge/>
            <w:tcBorders>
              <w:bottom w:val="single" w:sz="4" w:space="0" w:color="auto"/>
              <w:right w:val="single" w:sz="4" w:space="0" w:color="auto"/>
            </w:tcBorders>
            <w:vAlign w:val="center"/>
          </w:tcPr>
          <w:p w14:paraId="08FE9E41" w14:textId="77777777" w:rsidR="00D16EDD" w:rsidRPr="001A747D" w:rsidRDefault="00D16EDD" w:rsidP="00825842">
            <w:pPr>
              <w:widowControl w:val="0"/>
              <w:tabs>
                <w:tab w:val="center" w:pos="4800"/>
                <w:tab w:val="right" w:pos="9500"/>
              </w:tabs>
              <w:autoSpaceDE w:val="0"/>
              <w:autoSpaceDN w:val="0"/>
              <w:adjustRightInd w:val="0"/>
              <w:ind w:firstLine="440"/>
              <w:jc w:val="center"/>
              <w:rPr>
                <w:sz w:val="22"/>
                <w:szCs w:val="22"/>
              </w:rPr>
            </w:pPr>
          </w:p>
        </w:tc>
        <w:tc>
          <w:tcPr>
            <w:tcW w:w="3834" w:type="dxa"/>
            <w:vMerge/>
            <w:tcBorders>
              <w:left w:val="single" w:sz="4" w:space="0" w:color="auto"/>
              <w:right w:val="single" w:sz="4" w:space="0" w:color="auto"/>
            </w:tcBorders>
            <w:vAlign w:val="center"/>
          </w:tcPr>
          <w:p w14:paraId="2B09E900" w14:textId="77777777" w:rsidR="00D16EDD" w:rsidRPr="001A747D" w:rsidRDefault="00D16EDD" w:rsidP="00825842">
            <w:pPr>
              <w:widowControl w:val="0"/>
              <w:tabs>
                <w:tab w:val="center" w:pos="4800"/>
                <w:tab w:val="right" w:pos="9500"/>
              </w:tabs>
              <w:autoSpaceDE w:val="0"/>
              <w:autoSpaceDN w:val="0"/>
              <w:adjustRightInd w:val="0"/>
              <w:ind w:firstLine="440"/>
              <w:jc w:val="center"/>
              <w:rPr>
                <w:sz w:val="22"/>
                <w:szCs w:val="22"/>
              </w:rPr>
            </w:pPr>
          </w:p>
        </w:tc>
        <w:tc>
          <w:tcPr>
            <w:tcW w:w="2268" w:type="dxa"/>
            <w:tcBorders>
              <w:left w:val="single" w:sz="4" w:space="0" w:color="auto"/>
            </w:tcBorders>
            <w:vAlign w:val="center"/>
          </w:tcPr>
          <w:p w14:paraId="363C601F" w14:textId="77777777" w:rsidR="00D16EDD" w:rsidRPr="001A747D" w:rsidRDefault="00D16EDD" w:rsidP="00825842">
            <w:pPr>
              <w:tabs>
                <w:tab w:val="center" w:pos="4800"/>
                <w:tab w:val="right" w:pos="9500"/>
              </w:tabs>
              <w:ind w:firstLine="440"/>
              <w:jc w:val="center"/>
              <w:rPr>
                <w:sz w:val="22"/>
                <w:szCs w:val="22"/>
              </w:rPr>
            </w:pPr>
          </w:p>
        </w:tc>
      </w:tr>
      <w:tr w:rsidR="00D16EDD" w:rsidRPr="001A747D" w14:paraId="59DE1E7B" w14:textId="77777777" w:rsidTr="001A747D">
        <w:tc>
          <w:tcPr>
            <w:tcW w:w="2824" w:type="dxa"/>
            <w:vMerge/>
            <w:tcBorders>
              <w:bottom w:val="single" w:sz="4" w:space="0" w:color="auto"/>
              <w:right w:val="single" w:sz="4" w:space="0" w:color="auto"/>
            </w:tcBorders>
            <w:vAlign w:val="center"/>
          </w:tcPr>
          <w:p w14:paraId="4D9C4783" w14:textId="77777777" w:rsidR="00D16EDD" w:rsidRPr="001A747D" w:rsidRDefault="00D16EDD" w:rsidP="00825842">
            <w:pPr>
              <w:widowControl w:val="0"/>
              <w:tabs>
                <w:tab w:val="center" w:pos="4800"/>
                <w:tab w:val="right" w:pos="9500"/>
              </w:tabs>
              <w:autoSpaceDE w:val="0"/>
              <w:autoSpaceDN w:val="0"/>
              <w:adjustRightInd w:val="0"/>
              <w:ind w:firstLine="440"/>
              <w:jc w:val="center"/>
              <w:rPr>
                <w:sz w:val="22"/>
                <w:szCs w:val="22"/>
              </w:rPr>
            </w:pPr>
          </w:p>
        </w:tc>
        <w:tc>
          <w:tcPr>
            <w:tcW w:w="3834" w:type="dxa"/>
            <w:vMerge/>
            <w:tcBorders>
              <w:left w:val="single" w:sz="4" w:space="0" w:color="auto"/>
              <w:right w:val="single" w:sz="4" w:space="0" w:color="auto"/>
            </w:tcBorders>
            <w:vAlign w:val="center"/>
          </w:tcPr>
          <w:p w14:paraId="7F703AA9" w14:textId="77777777" w:rsidR="00D16EDD" w:rsidRPr="001A747D" w:rsidRDefault="00D16EDD" w:rsidP="00825842">
            <w:pPr>
              <w:widowControl w:val="0"/>
              <w:tabs>
                <w:tab w:val="center" w:pos="4800"/>
                <w:tab w:val="right" w:pos="9500"/>
              </w:tabs>
              <w:autoSpaceDE w:val="0"/>
              <w:autoSpaceDN w:val="0"/>
              <w:adjustRightInd w:val="0"/>
              <w:ind w:firstLine="440"/>
              <w:jc w:val="center"/>
              <w:rPr>
                <w:sz w:val="22"/>
                <w:szCs w:val="22"/>
              </w:rPr>
            </w:pPr>
          </w:p>
        </w:tc>
        <w:tc>
          <w:tcPr>
            <w:tcW w:w="2268" w:type="dxa"/>
            <w:tcBorders>
              <w:left w:val="single" w:sz="4" w:space="0" w:color="auto"/>
            </w:tcBorders>
            <w:vAlign w:val="center"/>
          </w:tcPr>
          <w:p w14:paraId="0F876FF1" w14:textId="77777777" w:rsidR="00D16EDD" w:rsidRPr="001A747D" w:rsidRDefault="00D16EDD" w:rsidP="00825842">
            <w:pPr>
              <w:tabs>
                <w:tab w:val="center" w:pos="4800"/>
                <w:tab w:val="right" w:pos="9500"/>
              </w:tabs>
              <w:ind w:firstLine="440"/>
              <w:jc w:val="center"/>
              <w:rPr>
                <w:sz w:val="22"/>
                <w:szCs w:val="22"/>
              </w:rPr>
            </w:pPr>
          </w:p>
        </w:tc>
      </w:tr>
      <w:tr w:rsidR="00D16EDD" w:rsidRPr="001A747D" w14:paraId="2110481C" w14:textId="77777777" w:rsidTr="001A747D">
        <w:tc>
          <w:tcPr>
            <w:tcW w:w="2824" w:type="dxa"/>
            <w:vMerge/>
            <w:tcBorders>
              <w:bottom w:val="single" w:sz="4" w:space="0" w:color="auto"/>
              <w:right w:val="single" w:sz="4" w:space="0" w:color="auto"/>
            </w:tcBorders>
            <w:vAlign w:val="center"/>
          </w:tcPr>
          <w:p w14:paraId="39443BC9" w14:textId="77777777" w:rsidR="00D16EDD" w:rsidRPr="001A747D" w:rsidRDefault="00D16EDD" w:rsidP="00825842">
            <w:pPr>
              <w:widowControl w:val="0"/>
              <w:tabs>
                <w:tab w:val="center" w:pos="4800"/>
                <w:tab w:val="right" w:pos="9500"/>
              </w:tabs>
              <w:autoSpaceDE w:val="0"/>
              <w:autoSpaceDN w:val="0"/>
              <w:adjustRightInd w:val="0"/>
              <w:ind w:firstLine="440"/>
              <w:jc w:val="center"/>
              <w:rPr>
                <w:sz w:val="22"/>
                <w:szCs w:val="22"/>
              </w:rPr>
            </w:pPr>
          </w:p>
        </w:tc>
        <w:tc>
          <w:tcPr>
            <w:tcW w:w="3834" w:type="dxa"/>
            <w:vMerge/>
            <w:tcBorders>
              <w:left w:val="single" w:sz="4" w:space="0" w:color="auto"/>
              <w:right w:val="single" w:sz="4" w:space="0" w:color="auto"/>
            </w:tcBorders>
            <w:vAlign w:val="center"/>
          </w:tcPr>
          <w:p w14:paraId="09B66577" w14:textId="77777777" w:rsidR="00D16EDD" w:rsidRPr="001A747D" w:rsidRDefault="00D16EDD" w:rsidP="00825842">
            <w:pPr>
              <w:widowControl w:val="0"/>
              <w:tabs>
                <w:tab w:val="center" w:pos="4800"/>
                <w:tab w:val="right" w:pos="9500"/>
              </w:tabs>
              <w:autoSpaceDE w:val="0"/>
              <w:autoSpaceDN w:val="0"/>
              <w:adjustRightInd w:val="0"/>
              <w:ind w:firstLine="440"/>
              <w:jc w:val="center"/>
              <w:rPr>
                <w:sz w:val="22"/>
                <w:szCs w:val="22"/>
              </w:rPr>
            </w:pPr>
          </w:p>
        </w:tc>
        <w:tc>
          <w:tcPr>
            <w:tcW w:w="2268" w:type="dxa"/>
            <w:tcBorders>
              <w:left w:val="single" w:sz="4" w:space="0" w:color="auto"/>
            </w:tcBorders>
            <w:vAlign w:val="center"/>
          </w:tcPr>
          <w:p w14:paraId="355F38BC" w14:textId="77777777" w:rsidR="00D16EDD" w:rsidRPr="001A747D" w:rsidRDefault="00D16EDD" w:rsidP="00825842">
            <w:pPr>
              <w:tabs>
                <w:tab w:val="center" w:pos="4800"/>
                <w:tab w:val="right" w:pos="9500"/>
              </w:tabs>
              <w:ind w:firstLine="440"/>
              <w:jc w:val="center"/>
              <w:rPr>
                <w:sz w:val="22"/>
                <w:szCs w:val="22"/>
              </w:rPr>
            </w:pPr>
          </w:p>
        </w:tc>
      </w:tr>
      <w:tr w:rsidR="00D16EDD" w:rsidRPr="001A747D" w14:paraId="4D553FFF" w14:textId="77777777" w:rsidTr="001A747D">
        <w:trPr>
          <w:trHeight w:val="1808"/>
        </w:trPr>
        <w:tc>
          <w:tcPr>
            <w:tcW w:w="2824" w:type="dxa"/>
            <w:vMerge/>
            <w:tcBorders>
              <w:bottom w:val="single" w:sz="4" w:space="0" w:color="auto"/>
              <w:right w:val="single" w:sz="4" w:space="0" w:color="auto"/>
            </w:tcBorders>
            <w:vAlign w:val="center"/>
          </w:tcPr>
          <w:p w14:paraId="08AB1C6A" w14:textId="77777777" w:rsidR="00D16EDD" w:rsidRPr="001A747D" w:rsidRDefault="00D16EDD" w:rsidP="00825842">
            <w:pPr>
              <w:widowControl w:val="0"/>
              <w:tabs>
                <w:tab w:val="center" w:pos="4800"/>
                <w:tab w:val="right" w:pos="9500"/>
              </w:tabs>
              <w:autoSpaceDE w:val="0"/>
              <w:autoSpaceDN w:val="0"/>
              <w:adjustRightInd w:val="0"/>
              <w:ind w:firstLine="440"/>
              <w:jc w:val="center"/>
              <w:rPr>
                <w:sz w:val="22"/>
                <w:szCs w:val="22"/>
              </w:rPr>
            </w:pPr>
          </w:p>
        </w:tc>
        <w:tc>
          <w:tcPr>
            <w:tcW w:w="3834" w:type="dxa"/>
            <w:vMerge/>
            <w:tcBorders>
              <w:left w:val="single" w:sz="4" w:space="0" w:color="auto"/>
              <w:bottom w:val="single" w:sz="4" w:space="0" w:color="auto"/>
              <w:right w:val="single" w:sz="4" w:space="0" w:color="auto"/>
            </w:tcBorders>
            <w:vAlign w:val="center"/>
          </w:tcPr>
          <w:p w14:paraId="276DB180" w14:textId="77777777" w:rsidR="00D16EDD" w:rsidRPr="001A747D" w:rsidRDefault="00D16EDD" w:rsidP="00825842">
            <w:pPr>
              <w:widowControl w:val="0"/>
              <w:tabs>
                <w:tab w:val="center" w:pos="4800"/>
                <w:tab w:val="right" w:pos="9500"/>
              </w:tabs>
              <w:autoSpaceDE w:val="0"/>
              <w:autoSpaceDN w:val="0"/>
              <w:adjustRightInd w:val="0"/>
              <w:ind w:firstLine="440"/>
              <w:jc w:val="center"/>
              <w:rPr>
                <w:sz w:val="22"/>
                <w:szCs w:val="22"/>
              </w:rPr>
            </w:pPr>
          </w:p>
        </w:tc>
        <w:tc>
          <w:tcPr>
            <w:tcW w:w="2268" w:type="dxa"/>
            <w:tcBorders>
              <w:left w:val="single" w:sz="4" w:space="0" w:color="auto"/>
              <w:bottom w:val="single" w:sz="4" w:space="0" w:color="auto"/>
            </w:tcBorders>
            <w:vAlign w:val="center"/>
          </w:tcPr>
          <w:p w14:paraId="363F4EAC" w14:textId="77777777" w:rsidR="00D16EDD" w:rsidRPr="001A747D" w:rsidRDefault="00D16EDD" w:rsidP="00825842">
            <w:pPr>
              <w:tabs>
                <w:tab w:val="center" w:pos="4800"/>
                <w:tab w:val="right" w:pos="9500"/>
              </w:tabs>
              <w:ind w:firstLine="440"/>
              <w:jc w:val="center"/>
              <w:rPr>
                <w:sz w:val="22"/>
                <w:szCs w:val="22"/>
              </w:rPr>
            </w:pPr>
            <w:r w:rsidRPr="001A747D">
              <w:rPr>
                <w:sz w:val="22"/>
                <w:szCs w:val="22"/>
              </w:rPr>
              <w:t>M25P80</w:t>
            </w:r>
          </w:p>
          <w:p w14:paraId="35B9E7CA" w14:textId="77777777" w:rsidR="00D16EDD" w:rsidRPr="001A747D" w:rsidRDefault="00D16EDD" w:rsidP="00825842">
            <w:pPr>
              <w:tabs>
                <w:tab w:val="center" w:pos="4800"/>
                <w:tab w:val="right" w:pos="9500"/>
              </w:tabs>
              <w:ind w:firstLine="440"/>
              <w:jc w:val="center"/>
              <w:rPr>
                <w:sz w:val="22"/>
                <w:szCs w:val="22"/>
              </w:rPr>
            </w:pPr>
            <w:r w:rsidRPr="001A747D">
              <w:rPr>
                <w:sz w:val="22"/>
                <w:szCs w:val="22"/>
              </w:rPr>
              <w:t>FT232</w:t>
            </w:r>
          </w:p>
          <w:p w14:paraId="37FDF8EA" w14:textId="77777777" w:rsidR="00D16EDD" w:rsidRPr="001A747D" w:rsidRDefault="00D16EDD" w:rsidP="00825842">
            <w:pPr>
              <w:tabs>
                <w:tab w:val="center" w:pos="4800"/>
                <w:tab w:val="right" w:pos="9500"/>
              </w:tabs>
              <w:ind w:firstLine="440"/>
              <w:jc w:val="center"/>
              <w:rPr>
                <w:sz w:val="22"/>
                <w:szCs w:val="22"/>
              </w:rPr>
            </w:pPr>
            <w:r w:rsidRPr="001A747D">
              <w:rPr>
                <w:sz w:val="22"/>
                <w:szCs w:val="22"/>
              </w:rPr>
              <w:t>8 Channels</w:t>
            </w:r>
          </w:p>
          <w:p w14:paraId="2542FC41" w14:textId="77777777" w:rsidR="00D16EDD" w:rsidRPr="001A747D" w:rsidRDefault="00D16EDD" w:rsidP="00825842">
            <w:pPr>
              <w:tabs>
                <w:tab w:val="center" w:pos="4800"/>
                <w:tab w:val="right" w:pos="9500"/>
              </w:tabs>
              <w:ind w:firstLine="440"/>
              <w:jc w:val="center"/>
              <w:rPr>
                <w:sz w:val="22"/>
                <w:szCs w:val="22"/>
              </w:rPr>
            </w:pPr>
            <w:r w:rsidRPr="001A747D">
              <w:rPr>
                <w:sz w:val="22"/>
                <w:szCs w:val="22"/>
              </w:rPr>
              <w:t>2 Ports</w:t>
            </w:r>
          </w:p>
          <w:p w14:paraId="15D41BE3" w14:textId="77777777" w:rsidR="00D16EDD" w:rsidRPr="001A747D" w:rsidRDefault="00D16EDD" w:rsidP="00825842">
            <w:pPr>
              <w:tabs>
                <w:tab w:val="center" w:pos="4800"/>
                <w:tab w:val="right" w:pos="9500"/>
              </w:tabs>
              <w:ind w:firstLine="440"/>
              <w:jc w:val="center"/>
              <w:rPr>
                <w:sz w:val="22"/>
                <w:szCs w:val="22"/>
              </w:rPr>
            </w:pPr>
            <w:r w:rsidRPr="001A747D">
              <w:rPr>
                <w:sz w:val="22"/>
                <w:szCs w:val="22"/>
              </w:rPr>
              <w:t>Active Mode</w:t>
            </w:r>
          </w:p>
          <w:p w14:paraId="053E97E1" w14:textId="77777777" w:rsidR="00D16EDD" w:rsidRPr="001A747D" w:rsidRDefault="00D16EDD" w:rsidP="00825842">
            <w:pPr>
              <w:widowControl w:val="0"/>
              <w:tabs>
                <w:tab w:val="center" w:pos="4800"/>
                <w:tab w:val="right" w:pos="9500"/>
              </w:tabs>
              <w:autoSpaceDE w:val="0"/>
              <w:autoSpaceDN w:val="0"/>
              <w:adjustRightInd w:val="0"/>
              <w:ind w:firstLine="440"/>
              <w:jc w:val="center"/>
              <w:rPr>
                <w:sz w:val="22"/>
                <w:szCs w:val="22"/>
              </w:rPr>
            </w:pPr>
            <w:r w:rsidRPr="001A747D">
              <w:rPr>
                <w:sz w:val="22"/>
                <w:szCs w:val="22"/>
              </w:rPr>
              <w:t>Sleep Mode</w:t>
            </w:r>
          </w:p>
        </w:tc>
      </w:tr>
      <w:tr w:rsidR="00D16EDD" w:rsidRPr="001A747D" w14:paraId="594991D8" w14:textId="77777777" w:rsidTr="001A747D">
        <w:trPr>
          <w:gridAfter w:val="1"/>
          <w:wAfter w:w="2268" w:type="dxa"/>
        </w:trPr>
        <w:tc>
          <w:tcPr>
            <w:tcW w:w="2824" w:type="dxa"/>
            <w:tcBorders>
              <w:top w:val="single" w:sz="4" w:space="0" w:color="auto"/>
              <w:right w:val="single" w:sz="4" w:space="0" w:color="auto"/>
            </w:tcBorders>
            <w:vAlign w:val="center"/>
          </w:tcPr>
          <w:p w14:paraId="5A84E863" w14:textId="77777777" w:rsidR="00D16EDD" w:rsidRPr="001A747D" w:rsidRDefault="00D16EDD" w:rsidP="00825842">
            <w:pPr>
              <w:tabs>
                <w:tab w:val="center" w:pos="4800"/>
                <w:tab w:val="right" w:pos="9500"/>
              </w:tabs>
              <w:ind w:firstLine="440"/>
              <w:jc w:val="center"/>
              <w:rPr>
                <w:sz w:val="22"/>
                <w:szCs w:val="22"/>
              </w:rPr>
            </w:pPr>
          </w:p>
        </w:tc>
        <w:tc>
          <w:tcPr>
            <w:tcW w:w="3834" w:type="dxa"/>
            <w:tcBorders>
              <w:top w:val="single" w:sz="4" w:space="0" w:color="auto"/>
              <w:right w:val="single" w:sz="4" w:space="0" w:color="auto"/>
            </w:tcBorders>
            <w:vAlign w:val="center"/>
          </w:tcPr>
          <w:p w14:paraId="37D3F422" w14:textId="77777777" w:rsidR="00D16EDD" w:rsidRPr="001A747D" w:rsidRDefault="00D16EDD" w:rsidP="00825842">
            <w:pPr>
              <w:tabs>
                <w:tab w:val="center" w:pos="4800"/>
                <w:tab w:val="right" w:pos="9500"/>
              </w:tabs>
              <w:ind w:firstLine="440"/>
              <w:jc w:val="center"/>
              <w:rPr>
                <w:sz w:val="22"/>
                <w:szCs w:val="22"/>
              </w:rPr>
            </w:pPr>
          </w:p>
        </w:tc>
      </w:tr>
      <w:tr w:rsidR="00D16EDD" w:rsidRPr="001A747D" w14:paraId="639530EE" w14:textId="77777777" w:rsidTr="001A747D">
        <w:tc>
          <w:tcPr>
            <w:tcW w:w="2824" w:type="dxa"/>
            <w:vMerge w:val="restart"/>
            <w:tcBorders>
              <w:right w:val="single" w:sz="4" w:space="0" w:color="auto"/>
            </w:tcBorders>
            <w:vAlign w:val="center"/>
          </w:tcPr>
          <w:p w14:paraId="766CEEF8" w14:textId="77777777" w:rsidR="00D16EDD" w:rsidRPr="001A747D" w:rsidRDefault="00D16EDD" w:rsidP="00825842">
            <w:pPr>
              <w:tabs>
                <w:tab w:val="center" w:pos="4800"/>
                <w:tab w:val="right" w:pos="9500"/>
              </w:tabs>
              <w:ind w:firstLine="442"/>
              <w:jc w:val="center"/>
              <w:rPr>
                <w:sz w:val="22"/>
                <w:szCs w:val="22"/>
              </w:rPr>
            </w:pPr>
            <w:r w:rsidRPr="001A747D">
              <w:rPr>
                <w:b/>
                <w:bCs/>
                <w:sz w:val="22"/>
                <w:szCs w:val="22"/>
              </w:rPr>
              <w:t>Module</w:t>
            </w:r>
          </w:p>
          <w:p w14:paraId="4C18A8B0" w14:textId="77777777" w:rsidR="00D16EDD" w:rsidRPr="001A747D" w:rsidRDefault="00D16EDD" w:rsidP="00825842">
            <w:pPr>
              <w:tabs>
                <w:tab w:val="center" w:pos="4800"/>
                <w:tab w:val="right" w:pos="9500"/>
              </w:tabs>
              <w:ind w:firstLine="440"/>
              <w:jc w:val="center"/>
              <w:rPr>
                <w:sz w:val="22"/>
                <w:szCs w:val="22"/>
              </w:rPr>
            </w:pPr>
            <w:r w:rsidRPr="001A747D">
              <w:rPr>
                <w:sz w:val="22"/>
                <w:szCs w:val="22"/>
              </w:rPr>
              <w:t>Radio</w:t>
            </w:r>
          </w:p>
          <w:p w14:paraId="690C46DF" w14:textId="77777777" w:rsidR="00D16EDD" w:rsidRPr="001A747D" w:rsidRDefault="00D16EDD" w:rsidP="00825842">
            <w:pPr>
              <w:tabs>
                <w:tab w:val="center" w:pos="4800"/>
                <w:tab w:val="right" w:pos="9500"/>
              </w:tabs>
              <w:ind w:firstLine="440"/>
              <w:jc w:val="center"/>
              <w:rPr>
                <w:sz w:val="22"/>
                <w:szCs w:val="22"/>
              </w:rPr>
            </w:pPr>
            <w:r w:rsidRPr="001A747D">
              <w:rPr>
                <w:sz w:val="22"/>
                <w:szCs w:val="22"/>
              </w:rPr>
              <w:lastRenderedPageBreak/>
              <w:t>Frequency</w:t>
            </w:r>
          </w:p>
          <w:p w14:paraId="1707B82C" w14:textId="77777777" w:rsidR="00D16EDD" w:rsidRPr="001A747D" w:rsidRDefault="00D16EDD" w:rsidP="00825842">
            <w:pPr>
              <w:tabs>
                <w:tab w:val="center" w:pos="4800"/>
                <w:tab w:val="right" w:pos="9500"/>
              </w:tabs>
              <w:ind w:firstLine="440"/>
              <w:jc w:val="center"/>
              <w:rPr>
                <w:sz w:val="22"/>
                <w:szCs w:val="22"/>
              </w:rPr>
            </w:pPr>
            <w:r w:rsidRPr="001A747D">
              <w:rPr>
                <w:sz w:val="22"/>
                <w:szCs w:val="22"/>
              </w:rPr>
              <w:t>TX Data Rates</w:t>
            </w:r>
          </w:p>
          <w:p w14:paraId="1E313DB0" w14:textId="77777777" w:rsidR="00D16EDD" w:rsidRPr="001A747D" w:rsidRDefault="00D16EDD" w:rsidP="00825842">
            <w:pPr>
              <w:tabs>
                <w:tab w:val="center" w:pos="4800"/>
                <w:tab w:val="right" w:pos="9500"/>
              </w:tabs>
              <w:ind w:firstLine="440"/>
              <w:jc w:val="center"/>
              <w:rPr>
                <w:sz w:val="22"/>
                <w:szCs w:val="22"/>
              </w:rPr>
            </w:pPr>
            <w:r w:rsidRPr="001A747D">
              <w:rPr>
                <w:sz w:val="22"/>
                <w:szCs w:val="22"/>
              </w:rPr>
              <w:t>TX Power</w:t>
            </w:r>
          </w:p>
          <w:p w14:paraId="62184A46" w14:textId="77777777" w:rsidR="00D16EDD" w:rsidRPr="001A747D" w:rsidRDefault="00D16EDD" w:rsidP="00825842">
            <w:pPr>
              <w:tabs>
                <w:tab w:val="center" w:pos="4800"/>
                <w:tab w:val="right" w:pos="9500"/>
              </w:tabs>
              <w:ind w:firstLine="440"/>
              <w:jc w:val="center"/>
              <w:rPr>
                <w:sz w:val="22"/>
                <w:szCs w:val="22"/>
              </w:rPr>
            </w:pPr>
            <w:r w:rsidRPr="001A747D">
              <w:rPr>
                <w:sz w:val="22"/>
                <w:szCs w:val="22"/>
              </w:rPr>
              <w:t>RX Sensitivity</w:t>
            </w:r>
          </w:p>
          <w:p w14:paraId="58E64841" w14:textId="77777777" w:rsidR="00D16EDD" w:rsidRPr="001A747D" w:rsidRDefault="00D16EDD" w:rsidP="00825842">
            <w:pPr>
              <w:widowControl w:val="0"/>
              <w:tabs>
                <w:tab w:val="center" w:pos="4800"/>
                <w:tab w:val="right" w:pos="9500"/>
              </w:tabs>
              <w:autoSpaceDE w:val="0"/>
              <w:autoSpaceDN w:val="0"/>
              <w:adjustRightInd w:val="0"/>
              <w:ind w:firstLine="440"/>
              <w:jc w:val="center"/>
              <w:rPr>
                <w:sz w:val="22"/>
                <w:szCs w:val="22"/>
              </w:rPr>
            </w:pPr>
            <w:r w:rsidRPr="001A747D">
              <w:rPr>
                <w:sz w:val="22"/>
                <w:szCs w:val="22"/>
              </w:rPr>
              <w:t>Current Draw</w:t>
            </w:r>
          </w:p>
        </w:tc>
        <w:tc>
          <w:tcPr>
            <w:tcW w:w="3834" w:type="dxa"/>
            <w:vMerge w:val="restart"/>
            <w:tcBorders>
              <w:left w:val="single" w:sz="4" w:space="0" w:color="auto"/>
              <w:right w:val="single" w:sz="4" w:space="0" w:color="auto"/>
            </w:tcBorders>
            <w:vAlign w:val="center"/>
          </w:tcPr>
          <w:p w14:paraId="156EC3E0" w14:textId="77777777" w:rsidR="00D16EDD" w:rsidRPr="001A747D" w:rsidRDefault="00D16EDD" w:rsidP="00825842">
            <w:pPr>
              <w:tabs>
                <w:tab w:val="center" w:pos="4800"/>
                <w:tab w:val="right" w:pos="9500"/>
              </w:tabs>
              <w:ind w:firstLine="442"/>
              <w:jc w:val="center"/>
              <w:rPr>
                <w:sz w:val="22"/>
                <w:szCs w:val="22"/>
              </w:rPr>
            </w:pPr>
            <w:r w:rsidRPr="001A747D">
              <w:rPr>
                <w:b/>
                <w:bCs/>
                <w:sz w:val="22"/>
                <w:szCs w:val="22"/>
              </w:rPr>
              <w:lastRenderedPageBreak/>
              <w:t>Radio Transceivers</w:t>
            </w:r>
          </w:p>
          <w:p w14:paraId="555D2F2E" w14:textId="77777777" w:rsidR="00D16EDD" w:rsidRPr="001A747D" w:rsidRDefault="00D16EDD" w:rsidP="00825842">
            <w:pPr>
              <w:tabs>
                <w:tab w:val="center" w:pos="4800"/>
                <w:tab w:val="right" w:pos="9500"/>
              </w:tabs>
              <w:ind w:firstLine="440"/>
              <w:jc w:val="center"/>
              <w:rPr>
                <w:sz w:val="22"/>
                <w:szCs w:val="22"/>
              </w:rPr>
            </w:pPr>
            <w:r w:rsidRPr="001A747D">
              <w:rPr>
                <w:sz w:val="22"/>
                <w:szCs w:val="22"/>
              </w:rPr>
              <w:t>CC2420</w:t>
            </w:r>
          </w:p>
          <w:p w14:paraId="72E7EA80" w14:textId="77777777" w:rsidR="00D16EDD" w:rsidRPr="001A747D" w:rsidRDefault="00D16EDD" w:rsidP="00825842">
            <w:pPr>
              <w:tabs>
                <w:tab w:val="center" w:pos="4800"/>
                <w:tab w:val="right" w:pos="9500"/>
              </w:tabs>
              <w:ind w:firstLine="440"/>
              <w:jc w:val="center"/>
              <w:rPr>
                <w:sz w:val="22"/>
                <w:szCs w:val="22"/>
              </w:rPr>
            </w:pPr>
            <w:r w:rsidRPr="001A747D">
              <w:rPr>
                <w:sz w:val="22"/>
                <w:szCs w:val="22"/>
              </w:rPr>
              <w:lastRenderedPageBreak/>
              <w:t>2.4000GHz-2.4835GHz</w:t>
            </w:r>
          </w:p>
          <w:p w14:paraId="461C14D4" w14:textId="77777777" w:rsidR="00D16EDD" w:rsidRPr="001A747D" w:rsidRDefault="00D16EDD" w:rsidP="00825842">
            <w:pPr>
              <w:tabs>
                <w:tab w:val="center" w:pos="4800"/>
                <w:tab w:val="right" w:pos="9500"/>
              </w:tabs>
              <w:ind w:firstLine="440"/>
              <w:jc w:val="center"/>
              <w:rPr>
                <w:sz w:val="22"/>
                <w:szCs w:val="22"/>
              </w:rPr>
            </w:pPr>
            <w:r w:rsidRPr="001A747D">
              <w:rPr>
                <w:sz w:val="22"/>
                <w:szCs w:val="22"/>
              </w:rPr>
              <w:t>250Kbps</w:t>
            </w:r>
          </w:p>
          <w:p w14:paraId="3E57EB3F" w14:textId="77777777" w:rsidR="00D16EDD" w:rsidRPr="001A747D" w:rsidRDefault="00D16EDD" w:rsidP="00825842">
            <w:pPr>
              <w:tabs>
                <w:tab w:val="center" w:pos="4800"/>
                <w:tab w:val="right" w:pos="9500"/>
              </w:tabs>
              <w:ind w:firstLine="440"/>
              <w:jc w:val="center"/>
              <w:rPr>
                <w:sz w:val="22"/>
                <w:szCs w:val="22"/>
              </w:rPr>
            </w:pPr>
            <w:r w:rsidRPr="001A747D">
              <w:rPr>
                <w:sz w:val="22"/>
                <w:szCs w:val="22"/>
              </w:rPr>
              <w:t>0dBm</w:t>
            </w:r>
          </w:p>
          <w:p w14:paraId="4DE8AEBF" w14:textId="77777777" w:rsidR="00D16EDD" w:rsidRPr="001A747D" w:rsidRDefault="00D16EDD" w:rsidP="00825842">
            <w:pPr>
              <w:tabs>
                <w:tab w:val="center" w:pos="4800"/>
                <w:tab w:val="right" w:pos="9500"/>
              </w:tabs>
              <w:ind w:firstLine="440"/>
              <w:jc w:val="center"/>
              <w:rPr>
                <w:sz w:val="22"/>
                <w:szCs w:val="22"/>
              </w:rPr>
            </w:pPr>
            <w:r w:rsidRPr="001A747D">
              <w:rPr>
                <w:sz w:val="22"/>
                <w:szCs w:val="22"/>
              </w:rPr>
              <w:t>-90dBm</w:t>
            </w:r>
          </w:p>
          <w:p w14:paraId="7284AD93" w14:textId="77777777" w:rsidR="00D16EDD" w:rsidRPr="001A747D" w:rsidRDefault="00D16EDD" w:rsidP="00825842">
            <w:pPr>
              <w:tabs>
                <w:tab w:val="center" w:pos="4800"/>
                <w:tab w:val="right" w:pos="9500"/>
              </w:tabs>
              <w:ind w:firstLine="440"/>
              <w:jc w:val="center"/>
              <w:rPr>
                <w:sz w:val="22"/>
                <w:szCs w:val="22"/>
              </w:rPr>
            </w:pPr>
            <w:r w:rsidRPr="001A747D">
              <w:rPr>
                <w:sz w:val="22"/>
                <w:szCs w:val="22"/>
              </w:rPr>
              <w:t>23mA</w:t>
            </w:r>
          </w:p>
          <w:p w14:paraId="6703D896" w14:textId="77777777" w:rsidR="00D16EDD" w:rsidRPr="001A747D" w:rsidRDefault="00D16EDD" w:rsidP="00825842">
            <w:pPr>
              <w:tabs>
                <w:tab w:val="center" w:pos="4800"/>
                <w:tab w:val="right" w:pos="9500"/>
              </w:tabs>
              <w:ind w:firstLine="440"/>
              <w:jc w:val="center"/>
              <w:rPr>
                <w:sz w:val="22"/>
                <w:szCs w:val="22"/>
              </w:rPr>
            </w:pPr>
            <w:r w:rsidRPr="001A747D">
              <w:rPr>
                <w:sz w:val="22"/>
                <w:szCs w:val="22"/>
              </w:rPr>
              <w:t>22mA</w:t>
            </w:r>
          </w:p>
          <w:p w14:paraId="1998D9D2" w14:textId="77777777" w:rsidR="00D16EDD" w:rsidRPr="001A747D" w:rsidRDefault="00D16EDD" w:rsidP="00825842">
            <w:pPr>
              <w:widowControl w:val="0"/>
              <w:tabs>
                <w:tab w:val="center" w:pos="4800"/>
                <w:tab w:val="right" w:pos="9500"/>
              </w:tabs>
              <w:autoSpaceDE w:val="0"/>
              <w:autoSpaceDN w:val="0"/>
              <w:adjustRightInd w:val="0"/>
              <w:ind w:firstLine="440"/>
              <w:jc w:val="center"/>
              <w:rPr>
                <w:sz w:val="22"/>
                <w:szCs w:val="22"/>
              </w:rPr>
            </w:pPr>
            <w:r w:rsidRPr="001A747D">
              <w:rPr>
                <w:sz w:val="22"/>
                <w:szCs w:val="22"/>
              </w:rPr>
              <w:t>1uA</w:t>
            </w:r>
          </w:p>
        </w:tc>
        <w:tc>
          <w:tcPr>
            <w:tcW w:w="2268" w:type="dxa"/>
            <w:tcBorders>
              <w:left w:val="single" w:sz="4" w:space="0" w:color="auto"/>
            </w:tcBorders>
            <w:vAlign w:val="center"/>
          </w:tcPr>
          <w:p w14:paraId="17E91346" w14:textId="77777777" w:rsidR="00D16EDD" w:rsidRPr="001A747D" w:rsidRDefault="00D16EDD" w:rsidP="00825842">
            <w:pPr>
              <w:tabs>
                <w:tab w:val="center" w:pos="4800"/>
                <w:tab w:val="right" w:pos="9500"/>
              </w:tabs>
              <w:ind w:firstLine="440"/>
              <w:jc w:val="center"/>
              <w:rPr>
                <w:sz w:val="22"/>
                <w:szCs w:val="22"/>
              </w:rPr>
            </w:pPr>
          </w:p>
        </w:tc>
      </w:tr>
      <w:tr w:rsidR="00D16EDD" w:rsidRPr="001A747D" w14:paraId="40870838" w14:textId="77777777" w:rsidTr="001A747D">
        <w:tc>
          <w:tcPr>
            <w:tcW w:w="2824" w:type="dxa"/>
            <w:vMerge/>
            <w:tcBorders>
              <w:right w:val="single" w:sz="4" w:space="0" w:color="auto"/>
            </w:tcBorders>
            <w:vAlign w:val="center"/>
          </w:tcPr>
          <w:p w14:paraId="6D8305C1" w14:textId="77777777" w:rsidR="00D16EDD" w:rsidRPr="001A747D" w:rsidRDefault="00D16EDD" w:rsidP="00825842">
            <w:pPr>
              <w:widowControl w:val="0"/>
              <w:tabs>
                <w:tab w:val="center" w:pos="4800"/>
                <w:tab w:val="right" w:pos="9500"/>
              </w:tabs>
              <w:autoSpaceDE w:val="0"/>
              <w:autoSpaceDN w:val="0"/>
              <w:adjustRightInd w:val="0"/>
              <w:ind w:firstLine="440"/>
              <w:jc w:val="center"/>
              <w:rPr>
                <w:sz w:val="22"/>
                <w:szCs w:val="22"/>
              </w:rPr>
            </w:pPr>
          </w:p>
        </w:tc>
        <w:tc>
          <w:tcPr>
            <w:tcW w:w="3834" w:type="dxa"/>
            <w:vMerge/>
            <w:tcBorders>
              <w:left w:val="single" w:sz="4" w:space="0" w:color="auto"/>
              <w:right w:val="single" w:sz="4" w:space="0" w:color="auto"/>
            </w:tcBorders>
            <w:vAlign w:val="center"/>
          </w:tcPr>
          <w:p w14:paraId="5680C183" w14:textId="77777777" w:rsidR="00D16EDD" w:rsidRPr="001A747D" w:rsidRDefault="00D16EDD" w:rsidP="00825842">
            <w:pPr>
              <w:widowControl w:val="0"/>
              <w:tabs>
                <w:tab w:val="center" w:pos="4800"/>
                <w:tab w:val="right" w:pos="9500"/>
              </w:tabs>
              <w:autoSpaceDE w:val="0"/>
              <w:autoSpaceDN w:val="0"/>
              <w:adjustRightInd w:val="0"/>
              <w:ind w:firstLine="440"/>
              <w:jc w:val="center"/>
              <w:rPr>
                <w:sz w:val="22"/>
                <w:szCs w:val="22"/>
              </w:rPr>
            </w:pPr>
          </w:p>
        </w:tc>
        <w:tc>
          <w:tcPr>
            <w:tcW w:w="2268" w:type="dxa"/>
            <w:tcBorders>
              <w:left w:val="single" w:sz="4" w:space="0" w:color="auto"/>
            </w:tcBorders>
            <w:vAlign w:val="center"/>
          </w:tcPr>
          <w:p w14:paraId="248C96EF" w14:textId="77777777" w:rsidR="00D16EDD" w:rsidRPr="001A747D" w:rsidRDefault="00D16EDD" w:rsidP="00825842">
            <w:pPr>
              <w:tabs>
                <w:tab w:val="center" w:pos="4800"/>
                <w:tab w:val="right" w:pos="9500"/>
              </w:tabs>
              <w:ind w:firstLine="440"/>
              <w:jc w:val="center"/>
              <w:rPr>
                <w:sz w:val="22"/>
                <w:szCs w:val="22"/>
              </w:rPr>
            </w:pPr>
            <w:r w:rsidRPr="001A747D">
              <w:rPr>
                <w:sz w:val="22"/>
                <w:szCs w:val="22"/>
              </w:rPr>
              <w:t>TI</w:t>
            </w:r>
          </w:p>
        </w:tc>
      </w:tr>
      <w:tr w:rsidR="00D16EDD" w:rsidRPr="001A747D" w14:paraId="543CA0C9" w14:textId="77777777" w:rsidTr="001A747D">
        <w:tc>
          <w:tcPr>
            <w:tcW w:w="2824" w:type="dxa"/>
            <w:vMerge/>
            <w:tcBorders>
              <w:right w:val="single" w:sz="4" w:space="0" w:color="auto"/>
            </w:tcBorders>
            <w:vAlign w:val="center"/>
          </w:tcPr>
          <w:p w14:paraId="17532B6E" w14:textId="77777777" w:rsidR="00D16EDD" w:rsidRPr="001A747D" w:rsidRDefault="00D16EDD" w:rsidP="00825842">
            <w:pPr>
              <w:widowControl w:val="0"/>
              <w:tabs>
                <w:tab w:val="center" w:pos="4800"/>
                <w:tab w:val="right" w:pos="9500"/>
              </w:tabs>
              <w:autoSpaceDE w:val="0"/>
              <w:autoSpaceDN w:val="0"/>
              <w:adjustRightInd w:val="0"/>
              <w:ind w:firstLine="440"/>
              <w:jc w:val="center"/>
              <w:rPr>
                <w:sz w:val="22"/>
                <w:szCs w:val="22"/>
              </w:rPr>
            </w:pPr>
          </w:p>
        </w:tc>
        <w:tc>
          <w:tcPr>
            <w:tcW w:w="3834" w:type="dxa"/>
            <w:vMerge/>
            <w:tcBorders>
              <w:left w:val="single" w:sz="4" w:space="0" w:color="auto"/>
              <w:right w:val="single" w:sz="4" w:space="0" w:color="auto"/>
            </w:tcBorders>
            <w:vAlign w:val="center"/>
          </w:tcPr>
          <w:p w14:paraId="6CB5E1B1" w14:textId="77777777" w:rsidR="00D16EDD" w:rsidRPr="001A747D" w:rsidRDefault="00D16EDD" w:rsidP="00825842">
            <w:pPr>
              <w:widowControl w:val="0"/>
              <w:tabs>
                <w:tab w:val="center" w:pos="4800"/>
                <w:tab w:val="right" w:pos="9500"/>
              </w:tabs>
              <w:autoSpaceDE w:val="0"/>
              <w:autoSpaceDN w:val="0"/>
              <w:adjustRightInd w:val="0"/>
              <w:ind w:firstLine="440"/>
              <w:jc w:val="center"/>
              <w:rPr>
                <w:sz w:val="22"/>
                <w:szCs w:val="22"/>
              </w:rPr>
            </w:pPr>
          </w:p>
        </w:tc>
        <w:tc>
          <w:tcPr>
            <w:tcW w:w="2268" w:type="dxa"/>
            <w:tcBorders>
              <w:left w:val="single" w:sz="4" w:space="0" w:color="auto"/>
            </w:tcBorders>
            <w:vAlign w:val="center"/>
          </w:tcPr>
          <w:p w14:paraId="18A02F20" w14:textId="77777777" w:rsidR="00D16EDD" w:rsidRPr="001A747D" w:rsidRDefault="00D16EDD" w:rsidP="00825842">
            <w:pPr>
              <w:tabs>
                <w:tab w:val="center" w:pos="4800"/>
                <w:tab w:val="right" w:pos="9500"/>
              </w:tabs>
              <w:ind w:firstLine="440"/>
              <w:jc w:val="center"/>
              <w:rPr>
                <w:sz w:val="22"/>
                <w:szCs w:val="22"/>
              </w:rPr>
            </w:pPr>
            <w:r w:rsidRPr="001A747D">
              <w:rPr>
                <w:sz w:val="22"/>
                <w:szCs w:val="22"/>
              </w:rPr>
              <w:t>ISM Band</w:t>
            </w:r>
          </w:p>
        </w:tc>
      </w:tr>
      <w:tr w:rsidR="00D16EDD" w:rsidRPr="001A747D" w14:paraId="17F4F040" w14:textId="77777777" w:rsidTr="001A747D">
        <w:tc>
          <w:tcPr>
            <w:tcW w:w="2824" w:type="dxa"/>
            <w:vMerge/>
            <w:tcBorders>
              <w:right w:val="single" w:sz="4" w:space="0" w:color="auto"/>
            </w:tcBorders>
            <w:vAlign w:val="center"/>
          </w:tcPr>
          <w:p w14:paraId="34F127C5" w14:textId="77777777" w:rsidR="00D16EDD" w:rsidRPr="001A747D" w:rsidRDefault="00D16EDD" w:rsidP="00825842">
            <w:pPr>
              <w:widowControl w:val="0"/>
              <w:tabs>
                <w:tab w:val="center" w:pos="4800"/>
                <w:tab w:val="right" w:pos="9500"/>
              </w:tabs>
              <w:autoSpaceDE w:val="0"/>
              <w:autoSpaceDN w:val="0"/>
              <w:adjustRightInd w:val="0"/>
              <w:ind w:firstLine="440"/>
              <w:jc w:val="center"/>
              <w:rPr>
                <w:sz w:val="22"/>
                <w:szCs w:val="22"/>
              </w:rPr>
            </w:pPr>
          </w:p>
        </w:tc>
        <w:tc>
          <w:tcPr>
            <w:tcW w:w="3834" w:type="dxa"/>
            <w:vMerge/>
            <w:tcBorders>
              <w:left w:val="single" w:sz="4" w:space="0" w:color="auto"/>
              <w:right w:val="single" w:sz="4" w:space="0" w:color="auto"/>
            </w:tcBorders>
            <w:vAlign w:val="center"/>
          </w:tcPr>
          <w:p w14:paraId="228F87DC" w14:textId="77777777" w:rsidR="00D16EDD" w:rsidRPr="001A747D" w:rsidRDefault="00D16EDD" w:rsidP="00825842">
            <w:pPr>
              <w:widowControl w:val="0"/>
              <w:tabs>
                <w:tab w:val="center" w:pos="4800"/>
                <w:tab w:val="right" w:pos="9500"/>
              </w:tabs>
              <w:autoSpaceDE w:val="0"/>
              <w:autoSpaceDN w:val="0"/>
              <w:adjustRightInd w:val="0"/>
              <w:ind w:firstLine="440"/>
              <w:jc w:val="center"/>
              <w:rPr>
                <w:sz w:val="22"/>
                <w:szCs w:val="22"/>
              </w:rPr>
            </w:pPr>
          </w:p>
        </w:tc>
        <w:tc>
          <w:tcPr>
            <w:tcW w:w="2268" w:type="dxa"/>
            <w:tcBorders>
              <w:left w:val="single" w:sz="4" w:space="0" w:color="auto"/>
            </w:tcBorders>
            <w:vAlign w:val="center"/>
          </w:tcPr>
          <w:p w14:paraId="775BCDD9" w14:textId="77777777" w:rsidR="00D16EDD" w:rsidRPr="001A747D" w:rsidRDefault="00D16EDD" w:rsidP="00825842">
            <w:pPr>
              <w:tabs>
                <w:tab w:val="center" w:pos="4800"/>
                <w:tab w:val="right" w:pos="9500"/>
              </w:tabs>
              <w:ind w:firstLine="440"/>
              <w:jc w:val="center"/>
              <w:rPr>
                <w:sz w:val="22"/>
                <w:szCs w:val="22"/>
              </w:rPr>
            </w:pPr>
          </w:p>
        </w:tc>
      </w:tr>
      <w:tr w:rsidR="00D16EDD" w:rsidRPr="001A747D" w14:paraId="1EDED76E" w14:textId="77777777" w:rsidTr="001A747D">
        <w:tc>
          <w:tcPr>
            <w:tcW w:w="2824" w:type="dxa"/>
            <w:vMerge/>
            <w:tcBorders>
              <w:right w:val="single" w:sz="4" w:space="0" w:color="auto"/>
            </w:tcBorders>
            <w:vAlign w:val="center"/>
          </w:tcPr>
          <w:p w14:paraId="2AB188D0" w14:textId="77777777" w:rsidR="00D16EDD" w:rsidRPr="001A747D" w:rsidRDefault="00D16EDD" w:rsidP="00825842">
            <w:pPr>
              <w:widowControl w:val="0"/>
              <w:tabs>
                <w:tab w:val="center" w:pos="4800"/>
                <w:tab w:val="right" w:pos="9500"/>
              </w:tabs>
              <w:autoSpaceDE w:val="0"/>
              <w:autoSpaceDN w:val="0"/>
              <w:adjustRightInd w:val="0"/>
              <w:ind w:firstLine="440"/>
              <w:jc w:val="center"/>
              <w:rPr>
                <w:sz w:val="22"/>
                <w:szCs w:val="22"/>
              </w:rPr>
            </w:pPr>
          </w:p>
        </w:tc>
        <w:tc>
          <w:tcPr>
            <w:tcW w:w="3834" w:type="dxa"/>
            <w:vMerge/>
            <w:tcBorders>
              <w:left w:val="single" w:sz="4" w:space="0" w:color="auto"/>
              <w:right w:val="single" w:sz="4" w:space="0" w:color="auto"/>
            </w:tcBorders>
            <w:vAlign w:val="center"/>
          </w:tcPr>
          <w:p w14:paraId="77DA6AED" w14:textId="77777777" w:rsidR="00D16EDD" w:rsidRPr="001A747D" w:rsidRDefault="00D16EDD" w:rsidP="00825842">
            <w:pPr>
              <w:widowControl w:val="0"/>
              <w:tabs>
                <w:tab w:val="center" w:pos="4800"/>
                <w:tab w:val="right" w:pos="9500"/>
              </w:tabs>
              <w:autoSpaceDE w:val="0"/>
              <w:autoSpaceDN w:val="0"/>
              <w:adjustRightInd w:val="0"/>
              <w:ind w:firstLine="440"/>
              <w:jc w:val="center"/>
              <w:rPr>
                <w:sz w:val="22"/>
                <w:szCs w:val="22"/>
              </w:rPr>
            </w:pPr>
          </w:p>
        </w:tc>
        <w:tc>
          <w:tcPr>
            <w:tcW w:w="2268" w:type="dxa"/>
            <w:tcBorders>
              <w:left w:val="single" w:sz="4" w:space="0" w:color="auto"/>
            </w:tcBorders>
            <w:vAlign w:val="center"/>
          </w:tcPr>
          <w:p w14:paraId="1144FE5C" w14:textId="77777777" w:rsidR="00D16EDD" w:rsidRPr="001A747D" w:rsidRDefault="00D16EDD" w:rsidP="00825842">
            <w:pPr>
              <w:tabs>
                <w:tab w:val="center" w:pos="4800"/>
                <w:tab w:val="right" w:pos="9500"/>
              </w:tabs>
              <w:ind w:firstLine="440"/>
              <w:jc w:val="center"/>
              <w:rPr>
                <w:sz w:val="22"/>
                <w:szCs w:val="22"/>
              </w:rPr>
            </w:pPr>
          </w:p>
        </w:tc>
      </w:tr>
      <w:tr w:rsidR="00D16EDD" w:rsidRPr="001A747D" w14:paraId="6C8279B9" w14:textId="77777777" w:rsidTr="001A747D">
        <w:tc>
          <w:tcPr>
            <w:tcW w:w="2824" w:type="dxa"/>
            <w:vMerge/>
            <w:tcBorders>
              <w:right w:val="single" w:sz="4" w:space="0" w:color="auto"/>
            </w:tcBorders>
            <w:vAlign w:val="center"/>
          </w:tcPr>
          <w:p w14:paraId="65FB5FCA" w14:textId="77777777" w:rsidR="00D16EDD" w:rsidRPr="001A747D" w:rsidRDefault="00D16EDD" w:rsidP="00825842">
            <w:pPr>
              <w:widowControl w:val="0"/>
              <w:tabs>
                <w:tab w:val="center" w:pos="4800"/>
                <w:tab w:val="right" w:pos="9500"/>
              </w:tabs>
              <w:autoSpaceDE w:val="0"/>
              <w:autoSpaceDN w:val="0"/>
              <w:adjustRightInd w:val="0"/>
              <w:ind w:firstLine="440"/>
              <w:jc w:val="center"/>
              <w:rPr>
                <w:sz w:val="22"/>
                <w:szCs w:val="22"/>
              </w:rPr>
            </w:pPr>
          </w:p>
        </w:tc>
        <w:tc>
          <w:tcPr>
            <w:tcW w:w="3834" w:type="dxa"/>
            <w:vMerge/>
            <w:tcBorders>
              <w:left w:val="single" w:sz="4" w:space="0" w:color="auto"/>
              <w:right w:val="single" w:sz="4" w:space="0" w:color="auto"/>
            </w:tcBorders>
            <w:vAlign w:val="center"/>
          </w:tcPr>
          <w:p w14:paraId="7796B780" w14:textId="77777777" w:rsidR="00D16EDD" w:rsidRPr="001A747D" w:rsidRDefault="00D16EDD" w:rsidP="00825842">
            <w:pPr>
              <w:widowControl w:val="0"/>
              <w:tabs>
                <w:tab w:val="center" w:pos="4800"/>
                <w:tab w:val="right" w:pos="9500"/>
              </w:tabs>
              <w:autoSpaceDE w:val="0"/>
              <w:autoSpaceDN w:val="0"/>
              <w:adjustRightInd w:val="0"/>
              <w:ind w:firstLine="440"/>
              <w:jc w:val="center"/>
              <w:rPr>
                <w:sz w:val="22"/>
                <w:szCs w:val="22"/>
              </w:rPr>
            </w:pPr>
          </w:p>
        </w:tc>
        <w:tc>
          <w:tcPr>
            <w:tcW w:w="2268" w:type="dxa"/>
            <w:tcBorders>
              <w:left w:val="single" w:sz="4" w:space="0" w:color="auto"/>
            </w:tcBorders>
            <w:vAlign w:val="center"/>
          </w:tcPr>
          <w:p w14:paraId="6C0A91A6" w14:textId="77777777" w:rsidR="00D16EDD" w:rsidRPr="001A747D" w:rsidRDefault="00D16EDD" w:rsidP="00825842">
            <w:pPr>
              <w:tabs>
                <w:tab w:val="center" w:pos="4800"/>
                <w:tab w:val="right" w:pos="9500"/>
              </w:tabs>
              <w:ind w:firstLine="440"/>
              <w:jc w:val="center"/>
              <w:rPr>
                <w:sz w:val="22"/>
                <w:szCs w:val="22"/>
              </w:rPr>
            </w:pPr>
          </w:p>
        </w:tc>
      </w:tr>
      <w:tr w:rsidR="00D16EDD" w:rsidRPr="001A747D" w14:paraId="7ACDC482" w14:textId="77777777" w:rsidTr="001A747D">
        <w:tc>
          <w:tcPr>
            <w:tcW w:w="2824" w:type="dxa"/>
            <w:vMerge/>
            <w:tcBorders>
              <w:right w:val="single" w:sz="4" w:space="0" w:color="auto"/>
            </w:tcBorders>
            <w:vAlign w:val="center"/>
          </w:tcPr>
          <w:p w14:paraId="6484A81D" w14:textId="77777777" w:rsidR="00D16EDD" w:rsidRPr="001A747D" w:rsidRDefault="00D16EDD" w:rsidP="00825842">
            <w:pPr>
              <w:tabs>
                <w:tab w:val="center" w:pos="4800"/>
                <w:tab w:val="right" w:pos="9500"/>
              </w:tabs>
              <w:ind w:firstLine="440"/>
              <w:jc w:val="center"/>
              <w:rPr>
                <w:sz w:val="22"/>
                <w:szCs w:val="22"/>
              </w:rPr>
            </w:pPr>
          </w:p>
        </w:tc>
        <w:tc>
          <w:tcPr>
            <w:tcW w:w="3834" w:type="dxa"/>
            <w:vMerge/>
            <w:tcBorders>
              <w:left w:val="single" w:sz="4" w:space="0" w:color="auto"/>
              <w:right w:val="single" w:sz="4" w:space="0" w:color="auto"/>
            </w:tcBorders>
            <w:vAlign w:val="center"/>
          </w:tcPr>
          <w:p w14:paraId="50324EC1" w14:textId="77777777" w:rsidR="00D16EDD" w:rsidRPr="001A747D" w:rsidRDefault="00D16EDD" w:rsidP="00825842">
            <w:pPr>
              <w:widowControl w:val="0"/>
              <w:tabs>
                <w:tab w:val="center" w:pos="4800"/>
                <w:tab w:val="right" w:pos="9500"/>
              </w:tabs>
              <w:autoSpaceDE w:val="0"/>
              <w:autoSpaceDN w:val="0"/>
              <w:adjustRightInd w:val="0"/>
              <w:ind w:firstLine="440"/>
              <w:jc w:val="center"/>
              <w:rPr>
                <w:sz w:val="22"/>
                <w:szCs w:val="22"/>
              </w:rPr>
            </w:pPr>
          </w:p>
        </w:tc>
        <w:tc>
          <w:tcPr>
            <w:tcW w:w="2268" w:type="dxa"/>
            <w:tcBorders>
              <w:left w:val="single" w:sz="4" w:space="0" w:color="auto"/>
            </w:tcBorders>
            <w:vAlign w:val="center"/>
          </w:tcPr>
          <w:p w14:paraId="3504235F" w14:textId="77777777" w:rsidR="00D16EDD" w:rsidRPr="001A747D" w:rsidRDefault="00D16EDD" w:rsidP="00825842">
            <w:pPr>
              <w:tabs>
                <w:tab w:val="center" w:pos="4800"/>
                <w:tab w:val="right" w:pos="9500"/>
              </w:tabs>
              <w:ind w:firstLine="440"/>
              <w:jc w:val="center"/>
              <w:rPr>
                <w:sz w:val="22"/>
                <w:szCs w:val="22"/>
              </w:rPr>
            </w:pPr>
            <w:r w:rsidRPr="001A747D">
              <w:rPr>
                <w:sz w:val="22"/>
                <w:szCs w:val="22"/>
              </w:rPr>
              <w:t>RX Mode</w:t>
            </w:r>
          </w:p>
        </w:tc>
      </w:tr>
      <w:tr w:rsidR="00D16EDD" w:rsidRPr="001A747D" w14:paraId="6A14E5A1" w14:textId="77777777" w:rsidTr="001A747D">
        <w:tc>
          <w:tcPr>
            <w:tcW w:w="2824" w:type="dxa"/>
            <w:vMerge/>
            <w:tcBorders>
              <w:right w:val="single" w:sz="4" w:space="0" w:color="auto"/>
            </w:tcBorders>
            <w:vAlign w:val="center"/>
          </w:tcPr>
          <w:p w14:paraId="42F896A1" w14:textId="77777777" w:rsidR="00D16EDD" w:rsidRPr="001A747D" w:rsidRDefault="00D16EDD" w:rsidP="00825842">
            <w:pPr>
              <w:tabs>
                <w:tab w:val="center" w:pos="4800"/>
                <w:tab w:val="right" w:pos="9500"/>
              </w:tabs>
              <w:ind w:firstLine="440"/>
              <w:jc w:val="center"/>
              <w:rPr>
                <w:sz w:val="22"/>
                <w:szCs w:val="22"/>
              </w:rPr>
            </w:pPr>
          </w:p>
        </w:tc>
        <w:tc>
          <w:tcPr>
            <w:tcW w:w="3834" w:type="dxa"/>
            <w:vMerge/>
            <w:tcBorders>
              <w:left w:val="single" w:sz="4" w:space="0" w:color="auto"/>
              <w:right w:val="single" w:sz="4" w:space="0" w:color="auto"/>
            </w:tcBorders>
            <w:vAlign w:val="center"/>
          </w:tcPr>
          <w:p w14:paraId="55B76B70" w14:textId="77777777" w:rsidR="00D16EDD" w:rsidRPr="001A747D" w:rsidRDefault="00D16EDD" w:rsidP="00825842">
            <w:pPr>
              <w:widowControl w:val="0"/>
              <w:tabs>
                <w:tab w:val="center" w:pos="4800"/>
                <w:tab w:val="right" w:pos="9500"/>
              </w:tabs>
              <w:autoSpaceDE w:val="0"/>
              <w:autoSpaceDN w:val="0"/>
              <w:adjustRightInd w:val="0"/>
              <w:ind w:firstLine="440"/>
              <w:jc w:val="center"/>
              <w:rPr>
                <w:sz w:val="22"/>
                <w:szCs w:val="22"/>
              </w:rPr>
            </w:pPr>
          </w:p>
        </w:tc>
        <w:tc>
          <w:tcPr>
            <w:tcW w:w="2268" w:type="dxa"/>
            <w:tcBorders>
              <w:left w:val="single" w:sz="4" w:space="0" w:color="auto"/>
            </w:tcBorders>
            <w:vAlign w:val="center"/>
          </w:tcPr>
          <w:p w14:paraId="78A1966E" w14:textId="77777777" w:rsidR="00D16EDD" w:rsidRPr="001A747D" w:rsidRDefault="00D16EDD" w:rsidP="00825842">
            <w:pPr>
              <w:tabs>
                <w:tab w:val="center" w:pos="4800"/>
                <w:tab w:val="right" w:pos="9500"/>
              </w:tabs>
              <w:ind w:firstLine="440"/>
              <w:jc w:val="center"/>
              <w:rPr>
                <w:sz w:val="22"/>
                <w:szCs w:val="22"/>
              </w:rPr>
            </w:pPr>
            <w:r w:rsidRPr="001A747D">
              <w:rPr>
                <w:sz w:val="22"/>
                <w:szCs w:val="22"/>
              </w:rPr>
              <w:t>TX Mode</w:t>
            </w:r>
          </w:p>
        </w:tc>
      </w:tr>
      <w:tr w:rsidR="00D16EDD" w:rsidRPr="001A747D" w14:paraId="61813E15" w14:textId="77777777" w:rsidTr="001A747D">
        <w:tc>
          <w:tcPr>
            <w:tcW w:w="2824" w:type="dxa"/>
            <w:vMerge/>
            <w:tcBorders>
              <w:bottom w:val="single" w:sz="4" w:space="0" w:color="auto"/>
              <w:right w:val="single" w:sz="4" w:space="0" w:color="auto"/>
            </w:tcBorders>
            <w:vAlign w:val="center"/>
          </w:tcPr>
          <w:p w14:paraId="3EBA5271" w14:textId="77777777" w:rsidR="00D16EDD" w:rsidRPr="001A747D" w:rsidRDefault="00D16EDD" w:rsidP="00825842">
            <w:pPr>
              <w:tabs>
                <w:tab w:val="center" w:pos="4800"/>
                <w:tab w:val="right" w:pos="9500"/>
              </w:tabs>
              <w:ind w:firstLine="440"/>
              <w:jc w:val="center"/>
              <w:rPr>
                <w:sz w:val="22"/>
                <w:szCs w:val="22"/>
              </w:rPr>
            </w:pPr>
          </w:p>
        </w:tc>
        <w:tc>
          <w:tcPr>
            <w:tcW w:w="3834" w:type="dxa"/>
            <w:vMerge/>
            <w:tcBorders>
              <w:left w:val="single" w:sz="4" w:space="0" w:color="auto"/>
              <w:bottom w:val="single" w:sz="4" w:space="0" w:color="auto"/>
              <w:right w:val="single" w:sz="4" w:space="0" w:color="auto"/>
            </w:tcBorders>
            <w:vAlign w:val="center"/>
          </w:tcPr>
          <w:p w14:paraId="0CF983AF" w14:textId="77777777" w:rsidR="00D16EDD" w:rsidRPr="001A747D" w:rsidRDefault="00D16EDD" w:rsidP="00825842">
            <w:pPr>
              <w:tabs>
                <w:tab w:val="center" w:pos="4800"/>
                <w:tab w:val="right" w:pos="9500"/>
              </w:tabs>
              <w:ind w:firstLine="440"/>
              <w:jc w:val="center"/>
              <w:rPr>
                <w:sz w:val="22"/>
                <w:szCs w:val="22"/>
              </w:rPr>
            </w:pPr>
          </w:p>
        </w:tc>
        <w:tc>
          <w:tcPr>
            <w:tcW w:w="2268" w:type="dxa"/>
            <w:tcBorders>
              <w:left w:val="single" w:sz="4" w:space="0" w:color="auto"/>
              <w:bottom w:val="single" w:sz="4" w:space="0" w:color="auto"/>
            </w:tcBorders>
            <w:vAlign w:val="center"/>
          </w:tcPr>
          <w:p w14:paraId="5B3D80C0" w14:textId="77777777" w:rsidR="00D16EDD" w:rsidRPr="001A747D" w:rsidRDefault="00D16EDD" w:rsidP="00825842">
            <w:pPr>
              <w:tabs>
                <w:tab w:val="center" w:pos="4800"/>
                <w:tab w:val="right" w:pos="9500"/>
              </w:tabs>
              <w:ind w:firstLine="440"/>
              <w:jc w:val="center"/>
              <w:rPr>
                <w:sz w:val="22"/>
                <w:szCs w:val="22"/>
              </w:rPr>
            </w:pPr>
            <w:r w:rsidRPr="001A747D">
              <w:rPr>
                <w:sz w:val="22"/>
                <w:szCs w:val="22"/>
              </w:rPr>
              <w:t>Sleep Mode</w:t>
            </w:r>
          </w:p>
        </w:tc>
      </w:tr>
      <w:tr w:rsidR="00D16EDD" w:rsidRPr="001A747D" w14:paraId="7A295412" w14:textId="77777777" w:rsidTr="001A747D">
        <w:trPr>
          <w:gridAfter w:val="1"/>
          <w:wAfter w:w="2268" w:type="dxa"/>
        </w:trPr>
        <w:tc>
          <w:tcPr>
            <w:tcW w:w="2824" w:type="dxa"/>
            <w:tcBorders>
              <w:top w:val="single" w:sz="4" w:space="0" w:color="auto"/>
              <w:right w:val="single" w:sz="4" w:space="0" w:color="auto"/>
            </w:tcBorders>
            <w:vAlign w:val="center"/>
          </w:tcPr>
          <w:p w14:paraId="3637A0E5" w14:textId="77777777" w:rsidR="00D16EDD" w:rsidRPr="001A747D" w:rsidRDefault="00D16EDD" w:rsidP="00825842">
            <w:pPr>
              <w:tabs>
                <w:tab w:val="center" w:pos="4800"/>
                <w:tab w:val="right" w:pos="9500"/>
              </w:tabs>
              <w:ind w:firstLine="440"/>
              <w:jc w:val="center"/>
              <w:rPr>
                <w:sz w:val="22"/>
                <w:szCs w:val="22"/>
              </w:rPr>
            </w:pPr>
          </w:p>
        </w:tc>
        <w:tc>
          <w:tcPr>
            <w:tcW w:w="3834" w:type="dxa"/>
            <w:tcBorders>
              <w:top w:val="single" w:sz="4" w:space="0" w:color="auto"/>
              <w:right w:val="single" w:sz="4" w:space="0" w:color="auto"/>
            </w:tcBorders>
            <w:vAlign w:val="center"/>
          </w:tcPr>
          <w:p w14:paraId="0F242EF0" w14:textId="77777777" w:rsidR="00D16EDD" w:rsidRPr="001A747D" w:rsidRDefault="00D16EDD" w:rsidP="00825842">
            <w:pPr>
              <w:tabs>
                <w:tab w:val="center" w:pos="4800"/>
                <w:tab w:val="right" w:pos="9500"/>
              </w:tabs>
              <w:ind w:firstLine="440"/>
              <w:jc w:val="center"/>
              <w:rPr>
                <w:sz w:val="22"/>
                <w:szCs w:val="22"/>
              </w:rPr>
            </w:pPr>
          </w:p>
        </w:tc>
      </w:tr>
      <w:tr w:rsidR="00D16EDD" w:rsidRPr="001A747D" w14:paraId="5F401D46" w14:textId="77777777" w:rsidTr="001A747D">
        <w:tc>
          <w:tcPr>
            <w:tcW w:w="2824" w:type="dxa"/>
            <w:tcBorders>
              <w:right w:val="single" w:sz="4" w:space="0" w:color="auto"/>
            </w:tcBorders>
            <w:vAlign w:val="center"/>
          </w:tcPr>
          <w:p w14:paraId="1E8B4129" w14:textId="77777777" w:rsidR="00D16EDD" w:rsidRPr="001A747D" w:rsidRDefault="00D16EDD" w:rsidP="00825842">
            <w:pPr>
              <w:tabs>
                <w:tab w:val="center" w:pos="4800"/>
                <w:tab w:val="right" w:pos="9500"/>
              </w:tabs>
              <w:ind w:firstLine="442"/>
              <w:jc w:val="center"/>
              <w:rPr>
                <w:sz w:val="22"/>
                <w:szCs w:val="22"/>
              </w:rPr>
            </w:pPr>
            <w:r w:rsidRPr="001A747D">
              <w:rPr>
                <w:b/>
                <w:bCs/>
                <w:sz w:val="22"/>
                <w:szCs w:val="22"/>
              </w:rPr>
              <w:t>Module</w:t>
            </w:r>
          </w:p>
        </w:tc>
        <w:tc>
          <w:tcPr>
            <w:tcW w:w="3834" w:type="dxa"/>
            <w:tcBorders>
              <w:left w:val="single" w:sz="4" w:space="0" w:color="auto"/>
              <w:right w:val="single" w:sz="4" w:space="0" w:color="auto"/>
            </w:tcBorders>
            <w:vAlign w:val="center"/>
          </w:tcPr>
          <w:p w14:paraId="5F4F76DE" w14:textId="77777777" w:rsidR="00D16EDD" w:rsidRPr="001A747D" w:rsidRDefault="00D16EDD" w:rsidP="00825842">
            <w:pPr>
              <w:tabs>
                <w:tab w:val="center" w:pos="4800"/>
                <w:tab w:val="right" w:pos="9500"/>
              </w:tabs>
              <w:ind w:firstLine="442"/>
              <w:jc w:val="center"/>
              <w:rPr>
                <w:sz w:val="22"/>
                <w:szCs w:val="22"/>
              </w:rPr>
            </w:pPr>
            <w:r w:rsidRPr="001A747D">
              <w:rPr>
                <w:b/>
                <w:bCs/>
                <w:sz w:val="22"/>
                <w:szCs w:val="22"/>
              </w:rPr>
              <w:t>Power Supply Interface</w:t>
            </w:r>
          </w:p>
        </w:tc>
        <w:tc>
          <w:tcPr>
            <w:tcW w:w="2268" w:type="dxa"/>
            <w:tcBorders>
              <w:left w:val="single" w:sz="4" w:space="0" w:color="auto"/>
            </w:tcBorders>
            <w:vAlign w:val="center"/>
          </w:tcPr>
          <w:p w14:paraId="06900C9A" w14:textId="77777777" w:rsidR="00D16EDD" w:rsidRPr="001A747D" w:rsidRDefault="00D16EDD" w:rsidP="00825842">
            <w:pPr>
              <w:tabs>
                <w:tab w:val="center" w:pos="4800"/>
                <w:tab w:val="right" w:pos="9500"/>
              </w:tabs>
              <w:ind w:firstLine="440"/>
              <w:jc w:val="center"/>
              <w:rPr>
                <w:sz w:val="22"/>
                <w:szCs w:val="22"/>
              </w:rPr>
            </w:pPr>
          </w:p>
        </w:tc>
      </w:tr>
      <w:tr w:rsidR="00D16EDD" w:rsidRPr="001A747D" w14:paraId="55ECB19C" w14:textId="77777777" w:rsidTr="001A747D">
        <w:tc>
          <w:tcPr>
            <w:tcW w:w="2824" w:type="dxa"/>
            <w:tcBorders>
              <w:right w:val="single" w:sz="4" w:space="0" w:color="auto"/>
            </w:tcBorders>
            <w:vAlign w:val="center"/>
          </w:tcPr>
          <w:p w14:paraId="39B00283" w14:textId="77777777" w:rsidR="00D16EDD" w:rsidRPr="001A747D" w:rsidRDefault="00D16EDD" w:rsidP="00825842">
            <w:pPr>
              <w:tabs>
                <w:tab w:val="center" w:pos="4800"/>
                <w:tab w:val="right" w:pos="9500"/>
              </w:tabs>
              <w:ind w:firstLine="440"/>
              <w:jc w:val="center"/>
              <w:rPr>
                <w:sz w:val="22"/>
                <w:szCs w:val="22"/>
              </w:rPr>
            </w:pPr>
            <w:r w:rsidRPr="001A747D">
              <w:rPr>
                <w:sz w:val="22"/>
                <w:szCs w:val="22"/>
              </w:rPr>
              <w:t>USB Power</w:t>
            </w:r>
          </w:p>
        </w:tc>
        <w:tc>
          <w:tcPr>
            <w:tcW w:w="3834" w:type="dxa"/>
            <w:tcBorders>
              <w:left w:val="single" w:sz="4" w:space="0" w:color="auto"/>
              <w:right w:val="single" w:sz="4" w:space="0" w:color="auto"/>
            </w:tcBorders>
            <w:vAlign w:val="center"/>
          </w:tcPr>
          <w:p w14:paraId="305D2DA3" w14:textId="77777777" w:rsidR="00D16EDD" w:rsidRPr="001A747D" w:rsidRDefault="00D16EDD" w:rsidP="00825842">
            <w:pPr>
              <w:tabs>
                <w:tab w:val="center" w:pos="4800"/>
                <w:tab w:val="right" w:pos="9500"/>
              </w:tabs>
              <w:ind w:firstLine="440"/>
              <w:jc w:val="center"/>
              <w:rPr>
                <w:sz w:val="22"/>
                <w:szCs w:val="22"/>
              </w:rPr>
            </w:pPr>
            <w:r w:rsidRPr="001A747D">
              <w:rPr>
                <w:sz w:val="22"/>
                <w:szCs w:val="22"/>
              </w:rPr>
              <w:t>Mini-USB Port</w:t>
            </w:r>
          </w:p>
        </w:tc>
        <w:tc>
          <w:tcPr>
            <w:tcW w:w="2268" w:type="dxa"/>
            <w:tcBorders>
              <w:left w:val="single" w:sz="4" w:space="0" w:color="auto"/>
            </w:tcBorders>
            <w:vAlign w:val="center"/>
          </w:tcPr>
          <w:p w14:paraId="01AC9C16" w14:textId="77777777" w:rsidR="00D16EDD" w:rsidRPr="001A747D" w:rsidRDefault="00D16EDD" w:rsidP="00825842">
            <w:pPr>
              <w:tabs>
                <w:tab w:val="center" w:pos="4800"/>
                <w:tab w:val="right" w:pos="9500"/>
              </w:tabs>
              <w:ind w:firstLine="440"/>
              <w:jc w:val="center"/>
              <w:rPr>
                <w:sz w:val="22"/>
                <w:szCs w:val="22"/>
              </w:rPr>
            </w:pPr>
            <w:r w:rsidRPr="001A747D">
              <w:rPr>
                <w:sz w:val="22"/>
                <w:szCs w:val="22"/>
              </w:rPr>
              <w:t>5V DC</w:t>
            </w:r>
          </w:p>
        </w:tc>
      </w:tr>
      <w:tr w:rsidR="00D16EDD" w:rsidRPr="001A747D" w14:paraId="48854C19" w14:textId="77777777" w:rsidTr="001A747D">
        <w:tc>
          <w:tcPr>
            <w:tcW w:w="2824" w:type="dxa"/>
            <w:tcBorders>
              <w:right w:val="single" w:sz="4" w:space="0" w:color="auto"/>
            </w:tcBorders>
            <w:vAlign w:val="center"/>
          </w:tcPr>
          <w:p w14:paraId="7466A1A9" w14:textId="77777777" w:rsidR="00D16EDD" w:rsidRPr="001A747D" w:rsidRDefault="00D16EDD" w:rsidP="00825842">
            <w:pPr>
              <w:tabs>
                <w:tab w:val="center" w:pos="4800"/>
                <w:tab w:val="right" w:pos="9500"/>
              </w:tabs>
              <w:ind w:firstLine="440"/>
              <w:jc w:val="center"/>
              <w:rPr>
                <w:sz w:val="22"/>
                <w:szCs w:val="22"/>
              </w:rPr>
            </w:pPr>
            <w:r w:rsidRPr="001A747D">
              <w:rPr>
                <w:sz w:val="22"/>
                <w:szCs w:val="22"/>
              </w:rPr>
              <w:t>Power Connectors</w:t>
            </w:r>
          </w:p>
        </w:tc>
        <w:tc>
          <w:tcPr>
            <w:tcW w:w="3834" w:type="dxa"/>
            <w:tcBorders>
              <w:left w:val="single" w:sz="4" w:space="0" w:color="auto"/>
              <w:right w:val="single" w:sz="4" w:space="0" w:color="auto"/>
            </w:tcBorders>
            <w:vAlign w:val="center"/>
          </w:tcPr>
          <w:p w14:paraId="2054C822" w14:textId="77777777" w:rsidR="00D16EDD" w:rsidRPr="001A747D" w:rsidRDefault="00D16EDD" w:rsidP="00825842">
            <w:pPr>
              <w:tabs>
                <w:tab w:val="center" w:pos="4800"/>
                <w:tab w:val="right" w:pos="9500"/>
              </w:tabs>
              <w:ind w:firstLine="440"/>
              <w:jc w:val="center"/>
              <w:rPr>
                <w:sz w:val="22"/>
                <w:szCs w:val="22"/>
              </w:rPr>
            </w:pPr>
            <w:r w:rsidRPr="001A747D">
              <w:rPr>
                <w:sz w:val="22"/>
                <w:szCs w:val="22"/>
              </w:rPr>
              <w:t>2PIN DC</w:t>
            </w:r>
          </w:p>
        </w:tc>
        <w:tc>
          <w:tcPr>
            <w:tcW w:w="2268" w:type="dxa"/>
            <w:tcBorders>
              <w:left w:val="single" w:sz="4" w:space="0" w:color="auto"/>
            </w:tcBorders>
            <w:vAlign w:val="center"/>
          </w:tcPr>
          <w:p w14:paraId="6F8E7E04" w14:textId="77777777" w:rsidR="00D16EDD" w:rsidRPr="001A747D" w:rsidRDefault="00D16EDD" w:rsidP="00825842">
            <w:pPr>
              <w:tabs>
                <w:tab w:val="center" w:pos="4800"/>
                <w:tab w:val="right" w:pos="9500"/>
              </w:tabs>
              <w:ind w:firstLine="440"/>
              <w:jc w:val="center"/>
              <w:rPr>
                <w:sz w:val="22"/>
                <w:szCs w:val="22"/>
              </w:rPr>
            </w:pPr>
            <w:r w:rsidRPr="001A747D">
              <w:rPr>
                <w:sz w:val="22"/>
                <w:szCs w:val="22"/>
              </w:rPr>
              <w:t>3V - 10V DC</w:t>
            </w:r>
          </w:p>
        </w:tc>
      </w:tr>
      <w:tr w:rsidR="00D16EDD" w:rsidRPr="001A747D" w14:paraId="4C510C07" w14:textId="77777777" w:rsidTr="001A747D">
        <w:tc>
          <w:tcPr>
            <w:tcW w:w="2824" w:type="dxa"/>
            <w:tcBorders>
              <w:right w:val="single" w:sz="4" w:space="0" w:color="auto"/>
            </w:tcBorders>
            <w:vAlign w:val="center"/>
          </w:tcPr>
          <w:p w14:paraId="3CC5439C" w14:textId="77777777" w:rsidR="00D16EDD" w:rsidRPr="001A747D" w:rsidRDefault="00D16EDD" w:rsidP="00825842">
            <w:pPr>
              <w:tabs>
                <w:tab w:val="center" w:pos="4800"/>
                <w:tab w:val="right" w:pos="9500"/>
              </w:tabs>
              <w:ind w:firstLine="440"/>
              <w:jc w:val="center"/>
              <w:rPr>
                <w:sz w:val="22"/>
                <w:szCs w:val="22"/>
              </w:rPr>
            </w:pPr>
          </w:p>
        </w:tc>
        <w:tc>
          <w:tcPr>
            <w:tcW w:w="3834" w:type="dxa"/>
            <w:tcBorders>
              <w:left w:val="single" w:sz="4" w:space="0" w:color="auto"/>
              <w:right w:val="single" w:sz="4" w:space="0" w:color="auto"/>
            </w:tcBorders>
            <w:vAlign w:val="center"/>
          </w:tcPr>
          <w:p w14:paraId="76BF7A0E" w14:textId="77777777" w:rsidR="00D16EDD" w:rsidRPr="001A747D" w:rsidRDefault="00D16EDD" w:rsidP="00825842">
            <w:pPr>
              <w:tabs>
                <w:tab w:val="center" w:pos="4800"/>
                <w:tab w:val="right" w:pos="9500"/>
              </w:tabs>
              <w:ind w:firstLine="440"/>
              <w:jc w:val="center"/>
              <w:rPr>
                <w:sz w:val="22"/>
                <w:szCs w:val="22"/>
              </w:rPr>
            </w:pPr>
          </w:p>
        </w:tc>
        <w:tc>
          <w:tcPr>
            <w:tcW w:w="2268" w:type="dxa"/>
            <w:tcBorders>
              <w:left w:val="single" w:sz="4" w:space="0" w:color="auto"/>
            </w:tcBorders>
            <w:vAlign w:val="center"/>
          </w:tcPr>
          <w:p w14:paraId="2ABA68BE" w14:textId="77777777" w:rsidR="00D16EDD" w:rsidRPr="001A747D" w:rsidRDefault="00D16EDD" w:rsidP="00825842">
            <w:pPr>
              <w:tabs>
                <w:tab w:val="center" w:pos="4800"/>
                <w:tab w:val="right" w:pos="9500"/>
              </w:tabs>
              <w:ind w:firstLine="440"/>
              <w:jc w:val="center"/>
              <w:rPr>
                <w:sz w:val="22"/>
                <w:szCs w:val="22"/>
              </w:rPr>
            </w:pPr>
            <w:r w:rsidRPr="001A747D">
              <w:rPr>
                <w:sz w:val="22"/>
                <w:szCs w:val="22"/>
              </w:rPr>
              <w:t>1 Lithium Cell</w:t>
            </w:r>
          </w:p>
        </w:tc>
      </w:tr>
      <w:tr w:rsidR="00D16EDD" w:rsidRPr="001A747D" w14:paraId="7213950F" w14:textId="77777777" w:rsidTr="001A747D">
        <w:tc>
          <w:tcPr>
            <w:tcW w:w="2824" w:type="dxa"/>
            <w:tcBorders>
              <w:bottom w:val="single" w:sz="4" w:space="0" w:color="auto"/>
              <w:right w:val="single" w:sz="4" w:space="0" w:color="auto"/>
            </w:tcBorders>
            <w:vAlign w:val="center"/>
          </w:tcPr>
          <w:p w14:paraId="5C473B90" w14:textId="77777777" w:rsidR="00D16EDD" w:rsidRPr="001A747D" w:rsidRDefault="00D16EDD" w:rsidP="00825842">
            <w:pPr>
              <w:tabs>
                <w:tab w:val="center" w:pos="4800"/>
                <w:tab w:val="right" w:pos="9500"/>
              </w:tabs>
              <w:ind w:firstLine="440"/>
              <w:jc w:val="center"/>
              <w:rPr>
                <w:sz w:val="22"/>
                <w:szCs w:val="22"/>
              </w:rPr>
            </w:pPr>
            <w:r w:rsidRPr="001A747D">
              <w:rPr>
                <w:sz w:val="22"/>
                <w:szCs w:val="22"/>
              </w:rPr>
              <w:t>Communications</w:t>
            </w:r>
          </w:p>
        </w:tc>
        <w:tc>
          <w:tcPr>
            <w:tcW w:w="3834" w:type="dxa"/>
            <w:tcBorders>
              <w:left w:val="single" w:sz="4" w:space="0" w:color="auto"/>
              <w:bottom w:val="single" w:sz="4" w:space="0" w:color="auto"/>
              <w:right w:val="single" w:sz="4" w:space="0" w:color="auto"/>
            </w:tcBorders>
            <w:vAlign w:val="center"/>
          </w:tcPr>
          <w:p w14:paraId="33C4E70B" w14:textId="77777777" w:rsidR="00D16EDD" w:rsidRPr="001A747D" w:rsidRDefault="00D16EDD" w:rsidP="00825842">
            <w:pPr>
              <w:tabs>
                <w:tab w:val="center" w:pos="4800"/>
                <w:tab w:val="right" w:pos="9500"/>
              </w:tabs>
              <w:ind w:firstLine="440"/>
              <w:jc w:val="center"/>
              <w:rPr>
                <w:sz w:val="22"/>
                <w:szCs w:val="22"/>
              </w:rPr>
            </w:pPr>
            <w:r w:rsidRPr="001A747D">
              <w:rPr>
                <w:sz w:val="22"/>
                <w:szCs w:val="22"/>
              </w:rPr>
              <w:t>USB</w:t>
            </w:r>
          </w:p>
        </w:tc>
        <w:tc>
          <w:tcPr>
            <w:tcW w:w="2268" w:type="dxa"/>
            <w:tcBorders>
              <w:left w:val="single" w:sz="4" w:space="0" w:color="auto"/>
              <w:bottom w:val="single" w:sz="4" w:space="0" w:color="auto"/>
            </w:tcBorders>
            <w:vAlign w:val="center"/>
          </w:tcPr>
          <w:p w14:paraId="23E061C5" w14:textId="77777777" w:rsidR="00D16EDD" w:rsidRPr="001A747D" w:rsidRDefault="00D16EDD" w:rsidP="00825842">
            <w:pPr>
              <w:tabs>
                <w:tab w:val="center" w:pos="4800"/>
                <w:tab w:val="right" w:pos="9500"/>
              </w:tabs>
              <w:ind w:firstLine="440"/>
              <w:jc w:val="center"/>
              <w:rPr>
                <w:sz w:val="22"/>
                <w:szCs w:val="22"/>
              </w:rPr>
            </w:pPr>
            <w:r w:rsidRPr="001A747D">
              <w:rPr>
                <w:sz w:val="22"/>
                <w:szCs w:val="22"/>
              </w:rPr>
              <w:t>USB2.0, USB1.1</w:t>
            </w:r>
          </w:p>
        </w:tc>
      </w:tr>
      <w:tr w:rsidR="00D16EDD" w:rsidRPr="001A747D" w14:paraId="6941D5D5" w14:textId="77777777" w:rsidTr="001A747D">
        <w:trPr>
          <w:gridAfter w:val="1"/>
          <w:wAfter w:w="2268" w:type="dxa"/>
        </w:trPr>
        <w:tc>
          <w:tcPr>
            <w:tcW w:w="2824" w:type="dxa"/>
            <w:tcBorders>
              <w:top w:val="single" w:sz="4" w:space="0" w:color="auto"/>
              <w:right w:val="single" w:sz="4" w:space="0" w:color="auto"/>
            </w:tcBorders>
            <w:vAlign w:val="center"/>
          </w:tcPr>
          <w:p w14:paraId="744A6020" w14:textId="77777777" w:rsidR="00D16EDD" w:rsidRPr="001A747D" w:rsidRDefault="00D16EDD" w:rsidP="00825842">
            <w:pPr>
              <w:tabs>
                <w:tab w:val="center" w:pos="4800"/>
                <w:tab w:val="right" w:pos="9500"/>
              </w:tabs>
              <w:ind w:firstLine="440"/>
              <w:jc w:val="center"/>
              <w:rPr>
                <w:sz w:val="22"/>
                <w:szCs w:val="22"/>
              </w:rPr>
            </w:pPr>
          </w:p>
        </w:tc>
        <w:tc>
          <w:tcPr>
            <w:tcW w:w="3834" w:type="dxa"/>
            <w:tcBorders>
              <w:top w:val="single" w:sz="4" w:space="0" w:color="auto"/>
              <w:right w:val="single" w:sz="4" w:space="0" w:color="auto"/>
            </w:tcBorders>
            <w:vAlign w:val="center"/>
          </w:tcPr>
          <w:p w14:paraId="6456993E" w14:textId="77777777" w:rsidR="00D16EDD" w:rsidRPr="001A747D" w:rsidRDefault="00D16EDD" w:rsidP="00825842">
            <w:pPr>
              <w:tabs>
                <w:tab w:val="center" w:pos="4800"/>
                <w:tab w:val="right" w:pos="9500"/>
              </w:tabs>
              <w:ind w:firstLine="440"/>
              <w:jc w:val="center"/>
              <w:rPr>
                <w:sz w:val="22"/>
                <w:szCs w:val="22"/>
              </w:rPr>
            </w:pPr>
          </w:p>
        </w:tc>
      </w:tr>
      <w:tr w:rsidR="00D16EDD" w:rsidRPr="001A747D" w14:paraId="6970BED7" w14:textId="77777777" w:rsidTr="001A747D">
        <w:tc>
          <w:tcPr>
            <w:tcW w:w="2824" w:type="dxa"/>
            <w:tcBorders>
              <w:right w:val="single" w:sz="4" w:space="0" w:color="auto"/>
            </w:tcBorders>
            <w:vAlign w:val="center"/>
          </w:tcPr>
          <w:p w14:paraId="1DB54551" w14:textId="77777777" w:rsidR="00D16EDD" w:rsidRPr="001A747D" w:rsidRDefault="00D16EDD" w:rsidP="00825842">
            <w:pPr>
              <w:tabs>
                <w:tab w:val="center" w:pos="4800"/>
                <w:tab w:val="right" w:pos="9500"/>
              </w:tabs>
              <w:ind w:firstLine="442"/>
              <w:jc w:val="center"/>
              <w:rPr>
                <w:sz w:val="22"/>
                <w:szCs w:val="22"/>
              </w:rPr>
            </w:pPr>
            <w:r w:rsidRPr="001A747D">
              <w:rPr>
                <w:b/>
                <w:bCs/>
                <w:sz w:val="22"/>
                <w:szCs w:val="22"/>
              </w:rPr>
              <w:t>Module</w:t>
            </w:r>
          </w:p>
        </w:tc>
        <w:tc>
          <w:tcPr>
            <w:tcW w:w="3834" w:type="dxa"/>
            <w:tcBorders>
              <w:left w:val="single" w:sz="4" w:space="0" w:color="auto"/>
              <w:right w:val="single" w:sz="4" w:space="0" w:color="auto"/>
            </w:tcBorders>
            <w:vAlign w:val="center"/>
          </w:tcPr>
          <w:p w14:paraId="4E30EE58" w14:textId="77777777" w:rsidR="00D16EDD" w:rsidRPr="001A747D" w:rsidRDefault="00D16EDD" w:rsidP="00825842">
            <w:pPr>
              <w:tabs>
                <w:tab w:val="center" w:pos="4800"/>
                <w:tab w:val="right" w:pos="9500"/>
              </w:tabs>
              <w:ind w:firstLine="442"/>
              <w:jc w:val="center"/>
              <w:rPr>
                <w:sz w:val="22"/>
                <w:szCs w:val="22"/>
              </w:rPr>
            </w:pPr>
            <w:r w:rsidRPr="001A747D">
              <w:rPr>
                <w:b/>
                <w:bCs/>
                <w:sz w:val="22"/>
                <w:szCs w:val="22"/>
              </w:rPr>
              <w:t>Sensors(Optional)</w:t>
            </w:r>
          </w:p>
        </w:tc>
        <w:tc>
          <w:tcPr>
            <w:tcW w:w="2268" w:type="dxa"/>
            <w:tcBorders>
              <w:left w:val="single" w:sz="4" w:space="0" w:color="auto"/>
            </w:tcBorders>
            <w:vAlign w:val="center"/>
          </w:tcPr>
          <w:p w14:paraId="46348F78" w14:textId="77777777" w:rsidR="00D16EDD" w:rsidRPr="001A747D" w:rsidRDefault="00D16EDD" w:rsidP="00825842">
            <w:pPr>
              <w:tabs>
                <w:tab w:val="center" w:pos="4800"/>
                <w:tab w:val="right" w:pos="9500"/>
              </w:tabs>
              <w:ind w:firstLine="440"/>
              <w:jc w:val="center"/>
              <w:rPr>
                <w:sz w:val="22"/>
                <w:szCs w:val="22"/>
              </w:rPr>
            </w:pPr>
          </w:p>
        </w:tc>
      </w:tr>
      <w:tr w:rsidR="00D16EDD" w:rsidRPr="001A747D" w14:paraId="7300EB16" w14:textId="77777777" w:rsidTr="001A747D">
        <w:tc>
          <w:tcPr>
            <w:tcW w:w="2824" w:type="dxa"/>
            <w:tcBorders>
              <w:right w:val="single" w:sz="4" w:space="0" w:color="auto"/>
            </w:tcBorders>
            <w:vAlign w:val="center"/>
          </w:tcPr>
          <w:p w14:paraId="25562C8D" w14:textId="77777777" w:rsidR="00D16EDD" w:rsidRPr="001A747D" w:rsidRDefault="00D16EDD" w:rsidP="00825842">
            <w:pPr>
              <w:tabs>
                <w:tab w:val="center" w:pos="4800"/>
                <w:tab w:val="right" w:pos="9500"/>
              </w:tabs>
              <w:ind w:firstLine="440"/>
              <w:jc w:val="center"/>
              <w:rPr>
                <w:sz w:val="22"/>
                <w:szCs w:val="22"/>
              </w:rPr>
            </w:pPr>
            <w:r w:rsidRPr="001A747D">
              <w:rPr>
                <w:sz w:val="22"/>
                <w:szCs w:val="22"/>
              </w:rPr>
              <w:t>Light Sensor</w:t>
            </w:r>
          </w:p>
        </w:tc>
        <w:tc>
          <w:tcPr>
            <w:tcW w:w="3834" w:type="dxa"/>
            <w:tcBorders>
              <w:left w:val="single" w:sz="4" w:space="0" w:color="auto"/>
              <w:right w:val="single" w:sz="4" w:space="0" w:color="auto"/>
            </w:tcBorders>
            <w:vAlign w:val="center"/>
          </w:tcPr>
          <w:p w14:paraId="75F7ED05" w14:textId="77777777" w:rsidR="00D16EDD" w:rsidRPr="001A747D" w:rsidRDefault="00D16EDD" w:rsidP="00825842">
            <w:pPr>
              <w:tabs>
                <w:tab w:val="center" w:pos="4800"/>
                <w:tab w:val="right" w:pos="9500"/>
              </w:tabs>
              <w:ind w:firstLine="440"/>
              <w:jc w:val="center"/>
              <w:rPr>
                <w:sz w:val="22"/>
                <w:szCs w:val="22"/>
              </w:rPr>
            </w:pPr>
            <w:r w:rsidRPr="001A747D">
              <w:rPr>
                <w:sz w:val="22"/>
                <w:szCs w:val="22"/>
              </w:rPr>
              <w:t>320nm - 730nm</w:t>
            </w:r>
          </w:p>
        </w:tc>
        <w:tc>
          <w:tcPr>
            <w:tcW w:w="2268" w:type="dxa"/>
            <w:tcBorders>
              <w:left w:val="single" w:sz="4" w:space="0" w:color="auto"/>
            </w:tcBorders>
            <w:vAlign w:val="center"/>
          </w:tcPr>
          <w:p w14:paraId="434CC3D0" w14:textId="77777777" w:rsidR="00D16EDD" w:rsidRPr="001A747D" w:rsidRDefault="00D16EDD" w:rsidP="00825842">
            <w:pPr>
              <w:tabs>
                <w:tab w:val="center" w:pos="4800"/>
                <w:tab w:val="right" w:pos="9500"/>
              </w:tabs>
              <w:ind w:firstLine="440"/>
              <w:jc w:val="center"/>
              <w:rPr>
                <w:sz w:val="22"/>
                <w:szCs w:val="22"/>
              </w:rPr>
            </w:pPr>
            <w:r w:rsidRPr="001A747D">
              <w:rPr>
                <w:sz w:val="22"/>
                <w:szCs w:val="22"/>
              </w:rPr>
              <w:t>S1087</w:t>
            </w:r>
          </w:p>
        </w:tc>
      </w:tr>
      <w:tr w:rsidR="00D16EDD" w:rsidRPr="001A747D" w14:paraId="34C767E5" w14:textId="77777777" w:rsidTr="001A747D">
        <w:tc>
          <w:tcPr>
            <w:tcW w:w="2824" w:type="dxa"/>
            <w:tcBorders>
              <w:right w:val="single" w:sz="4" w:space="0" w:color="auto"/>
            </w:tcBorders>
            <w:vAlign w:val="center"/>
          </w:tcPr>
          <w:p w14:paraId="054793BF" w14:textId="77777777" w:rsidR="00D16EDD" w:rsidRPr="001A747D" w:rsidRDefault="00D16EDD" w:rsidP="00825842">
            <w:pPr>
              <w:tabs>
                <w:tab w:val="center" w:pos="4800"/>
                <w:tab w:val="right" w:pos="9500"/>
              </w:tabs>
              <w:ind w:firstLine="440"/>
              <w:jc w:val="center"/>
              <w:rPr>
                <w:sz w:val="22"/>
                <w:szCs w:val="22"/>
              </w:rPr>
            </w:pPr>
            <w:r w:rsidRPr="001A747D">
              <w:rPr>
                <w:sz w:val="22"/>
                <w:szCs w:val="22"/>
              </w:rPr>
              <w:t>Humidity Sensor</w:t>
            </w:r>
          </w:p>
        </w:tc>
        <w:tc>
          <w:tcPr>
            <w:tcW w:w="3834" w:type="dxa"/>
            <w:tcBorders>
              <w:left w:val="single" w:sz="4" w:space="0" w:color="auto"/>
              <w:right w:val="single" w:sz="4" w:space="0" w:color="auto"/>
            </w:tcBorders>
            <w:vAlign w:val="center"/>
          </w:tcPr>
          <w:p w14:paraId="25FBB777" w14:textId="77777777" w:rsidR="00D16EDD" w:rsidRPr="001A747D" w:rsidRDefault="00D16EDD" w:rsidP="00825842">
            <w:pPr>
              <w:tabs>
                <w:tab w:val="center" w:pos="4800"/>
                <w:tab w:val="right" w:pos="9500"/>
              </w:tabs>
              <w:ind w:firstLine="440"/>
              <w:jc w:val="center"/>
              <w:rPr>
                <w:sz w:val="22"/>
                <w:szCs w:val="22"/>
              </w:rPr>
            </w:pPr>
            <w:r w:rsidRPr="001A747D">
              <w:rPr>
                <w:sz w:val="22"/>
                <w:szCs w:val="22"/>
              </w:rPr>
              <w:t>0 - 100% RH</w:t>
            </w:r>
          </w:p>
        </w:tc>
        <w:tc>
          <w:tcPr>
            <w:tcW w:w="2268" w:type="dxa"/>
            <w:tcBorders>
              <w:left w:val="single" w:sz="4" w:space="0" w:color="auto"/>
            </w:tcBorders>
            <w:vAlign w:val="center"/>
          </w:tcPr>
          <w:p w14:paraId="44BA2918" w14:textId="77777777" w:rsidR="00D16EDD" w:rsidRPr="001A747D" w:rsidRDefault="00D16EDD" w:rsidP="00825842">
            <w:pPr>
              <w:tabs>
                <w:tab w:val="center" w:pos="4800"/>
                <w:tab w:val="right" w:pos="9500"/>
              </w:tabs>
              <w:ind w:firstLine="440"/>
              <w:jc w:val="center"/>
              <w:rPr>
                <w:sz w:val="22"/>
                <w:szCs w:val="22"/>
              </w:rPr>
            </w:pPr>
            <w:r w:rsidRPr="001A747D">
              <w:rPr>
                <w:sz w:val="22"/>
                <w:szCs w:val="22"/>
              </w:rPr>
              <w:t>SHT11</w:t>
            </w:r>
          </w:p>
        </w:tc>
      </w:tr>
      <w:tr w:rsidR="00D16EDD" w:rsidRPr="001A747D" w14:paraId="31A4BA09" w14:textId="77777777" w:rsidTr="001A747D">
        <w:tc>
          <w:tcPr>
            <w:tcW w:w="2824" w:type="dxa"/>
            <w:tcBorders>
              <w:right w:val="single" w:sz="4" w:space="0" w:color="auto"/>
            </w:tcBorders>
            <w:vAlign w:val="center"/>
          </w:tcPr>
          <w:p w14:paraId="60E97E6D" w14:textId="77777777" w:rsidR="00D16EDD" w:rsidRPr="001A747D" w:rsidRDefault="00D16EDD" w:rsidP="00825842">
            <w:pPr>
              <w:tabs>
                <w:tab w:val="center" w:pos="4800"/>
                <w:tab w:val="right" w:pos="9500"/>
              </w:tabs>
              <w:ind w:firstLine="440"/>
              <w:jc w:val="center"/>
              <w:rPr>
                <w:sz w:val="22"/>
                <w:szCs w:val="22"/>
              </w:rPr>
            </w:pPr>
          </w:p>
        </w:tc>
        <w:tc>
          <w:tcPr>
            <w:tcW w:w="3834" w:type="dxa"/>
            <w:tcBorders>
              <w:left w:val="single" w:sz="4" w:space="0" w:color="auto"/>
              <w:right w:val="single" w:sz="4" w:space="0" w:color="auto"/>
            </w:tcBorders>
            <w:vAlign w:val="center"/>
          </w:tcPr>
          <w:p w14:paraId="78A40B50" w14:textId="77777777" w:rsidR="00D16EDD" w:rsidRPr="001A747D" w:rsidRDefault="00D16EDD" w:rsidP="00825842">
            <w:pPr>
              <w:tabs>
                <w:tab w:val="center" w:pos="4800"/>
                <w:tab w:val="right" w:pos="9500"/>
              </w:tabs>
              <w:ind w:firstLine="440"/>
              <w:jc w:val="center"/>
              <w:rPr>
                <w:sz w:val="22"/>
                <w:szCs w:val="22"/>
              </w:rPr>
            </w:pPr>
            <w:r w:rsidRPr="001A747D">
              <w:rPr>
                <w:sz w:val="22"/>
                <w:szCs w:val="22"/>
              </w:rPr>
              <w:t>0.03% RH</w:t>
            </w:r>
          </w:p>
        </w:tc>
        <w:tc>
          <w:tcPr>
            <w:tcW w:w="2268" w:type="dxa"/>
            <w:tcBorders>
              <w:left w:val="single" w:sz="4" w:space="0" w:color="auto"/>
            </w:tcBorders>
            <w:vAlign w:val="center"/>
          </w:tcPr>
          <w:p w14:paraId="4852F599" w14:textId="77777777" w:rsidR="00D16EDD" w:rsidRPr="001A747D" w:rsidRDefault="00D16EDD" w:rsidP="00825842">
            <w:pPr>
              <w:tabs>
                <w:tab w:val="center" w:pos="4800"/>
                <w:tab w:val="right" w:pos="9500"/>
              </w:tabs>
              <w:ind w:firstLine="440"/>
              <w:jc w:val="center"/>
              <w:rPr>
                <w:sz w:val="22"/>
                <w:szCs w:val="22"/>
              </w:rPr>
            </w:pPr>
            <w:r w:rsidRPr="001A747D">
              <w:rPr>
                <w:sz w:val="22"/>
                <w:szCs w:val="22"/>
              </w:rPr>
              <w:t>Resolution</w:t>
            </w:r>
          </w:p>
        </w:tc>
      </w:tr>
      <w:tr w:rsidR="00D16EDD" w:rsidRPr="001A747D" w14:paraId="5F5DDC05" w14:textId="77777777" w:rsidTr="001A747D">
        <w:tc>
          <w:tcPr>
            <w:tcW w:w="2824" w:type="dxa"/>
            <w:tcBorders>
              <w:right w:val="single" w:sz="4" w:space="0" w:color="auto"/>
            </w:tcBorders>
            <w:vAlign w:val="center"/>
          </w:tcPr>
          <w:p w14:paraId="1781C1BD" w14:textId="77777777" w:rsidR="00D16EDD" w:rsidRPr="001A747D" w:rsidRDefault="00D16EDD" w:rsidP="00825842">
            <w:pPr>
              <w:tabs>
                <w:tab w:val="center" w:pos="4800"/>
                <w:tab w:val="right" w:pos="9500"/>
              </w:tabs>
              <w:ind w:firstLine="440"/>
              <w:jc w:val="center"/>
              <w:rPr>
                <w:sz w:val="22"/>
                <w:szCs w:val="22"/>
              </w:rPr>
            </w:pPr>
          </w:p>
        </w:tc>
        <w:tc>
          <w:tcPr>
            <w:tcW w:w="3834" w:type="dxa"/>
            <w:tcBorders>
              <w:left w:val="single" w:sz="4" w:space="0" w:color="auto"/>
              <w:right w:val="single" w:sz="4" w:space="0" w:color="auto"/>
            </w:tcBorders>
            <w:vAlign w:val="center"/>
          </w:tcPr>
          <w:p w14:paraId="67F23AA9" w14:textId="77777777" w:rsidR="00D16EDD" w:rsidRPr="001A747D" w:rsidRDefault="00D16EDD" w:rsidP="00825842">
            <w:pPr>
              <w:tabs>
                <w:tab w:val="center" w:pos="4800"/>
                <w:tab w:val="right" w:pos="9500"/>
              </w:tabs>
              <w:ind w:firstLine="440"/>
              <w:jc w:val="center"/>
              <w:rPr>
                <w:sz w:val="22"/>
                <w:szCs w:val="22"/>
              </w:rPr>
            </w:pPr>
            <w:r w:rsidRPr="001A747D">
              <w:rPr>
                <w:sz w:val="22"/>
                <w:szCs w:val="22"/>
              </w:rPr>
              <w:t>3.5%RH</w:t>
            </w:r>
          </w:p>
        </w:tc>
        <w:tc>
          <w:tcPr>
            <w:tcW w:w="2268" w:type="dxa"/>
            <w:tcBorders>
              <w:left w:val="single" w:sz="4" w:space="0" w:color="auto"/>
            </w:tcBorders>
            <w:vAlign w:val="center"/>
          </w:tcPr>
          <w:p w14:paraId="52C15EC7" w14:textId="77777777" w:rsidR="00D16EDD" w:rsidRPr="001A747D" w:rsidRDefault="00D16EDD" w:rsidP="00825842">
            <w:pPr>
              <w:tabs>
                <w:tab w:val="center" w:pos="4800"/>
                <w:tab w:val="right" w:pos="9500"/>
              </w:tabs>
              <w:ind w:firstLine="440"/>
              <w:jc w:val="center"/>
              <w:rPr>
                <w:sz w:val="22"/>
                <w:szCs w:val="22"/>
              </w:rPr>
            </w:pPr>
            <w:r w:rsidRPr="001A747D">
              <w:rPr>
                <w:sz w:val="22"/>
                <w:szCs w:val="22"/>
              </w:rPr>
              <w:t>Accuracy</w:t>
            </w:r>
          </w:p>
        </w:tc>
      </w:tr>
      <w:tr w:rsidR="00D16EDD" w:rsidRPr="001A747D" w14:paraId="2BA7972A" w14:textId="77777777" w:rsidTr="001A747D">
        <w:tc>
          <w:tcPr>
            <w:tcW w:w="2824" w:type="dxa"/>
            <w:tcBorders>
              <w:right w:val="single" w:sz="4" w:space="0" w:color="auto"/>
            </w:tcBorders>
            <w:vAlign w:val="center"/>
          </w:tcPr>
          <w:p w14:paraId="2ECEA2F4" w14:textId="77777777" w:rsidR="00D16EDD" w:rsidRPr="001A747D" w:rsidRDefault="00D16EDD" w:rsidP="00825842">
            <w:pPr>
              <w:tabs>
                <w:tab w:val="center" w:pos="4800"/>
                <w:tab w:val="right" w:pos="9500"/>
              </w:tabs>
              <w:ind w:firstLine="440"/>
              <w:jc w:val="center"/>
              <w:rPr>
                <w:sz w:val="22"/>
                <w:szCs w:val="22"/>
              </w:rPr>
            </w:pPr>
            <w:r w:rsidRPr="001A747D">
              <w:rPr>
                <w:sz w:val="22"/>
                <w:szCs w:val="22"/>
              </w:rPr>
              <w:t>Temperature Sensor</w:t>
            </w:r>
          </w:p>
        </w:tc>
        <w:tc>
          <w:tcPr>
            <w:tcW w:w="3834" w:type="dxa"/>
            <w:tcBorders>
              <w:left w:val="single" w:sz="4" w:space="0" w:color="auto"/>
              <w:right w:val="single" w:sz="4" w:space="0" w:color="auto"/>
            </w:tcBorders>
            <w:vAlign w:val="center"/>
          </w:tcPr>
          <w:p w14:paraId="484E3D23" w14:textId="77777777" w:rsidR="00D16EDD" w:rsidRPr="001A747D" w:rsidRDefault="00D16EDD" w:rsidP="00825842">
            <w:pPr>
              <w:tabs>
                <w:tab w:val="center" w:pos="4800"/>
                <w:tab w:val="right" w:pos="9500"/>
              </w:tabs>
              <w:ind w:firstLine="440"/>
              <w:jc w:val="center"/>
              <w:rPr>
                <w:sz w:val="22"/>
                <w:szCs w:val="22"/>
              </w:rPr>
            </w:pPr>
            <w:r w:rsidRPr="001A747D">
              <w:rPr>
                <w:sz w:val="22"/>
                <w:szCs w:val="22"/>
              </w:rPr>
              <w:t>-40</w:t>
            </w:r>
            <w:r w:rsidRPr="001A747D">
              <w:rPr>
                <w:sz w:val="22"/>
                <w:szCs w:val="22"/>
              </w:rPr>
              <w:fldChar w:fldCharType="begin"/>
            </w:r>
            <w:r w:rsidRPr="001A747D">
              <w:rPr>
                <w:sz w:val="22"/>
                <w:szCs w:val="22"/>
              </w:rPr>
              <w:instrText xml:space="preserve"> QUOTE </w:instrText>
            </w:r>
            <w:r w:rsidR="00A3404B">
              <w:rPr>
                <w:noProof/>
                <w:position w:val="-14"/>
                <w:sz w:val="22"/>
                <w:szCs w:val="22"/>
              </w:rPr>
              <w:pict w14:anchorId="528A381D">
                <v:shape id="_x0000_i1452" type="#_x0000_t75" alt="" style="width:8.2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2C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16EDD&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CF12CF&quot; wsp:rsidP=&quot;00CF12CF&quot;&gt;&lt;m:oMathPara&gt;&lt;m:oMath&gt;&lt;m:sSup&gt;&lt;m:sSupPr&gt;&lt;m:ctrlPr&gt;&lt;w:rPr&gt;&lt;w:rFonts w:ascii=&quot;Cambria Math&quot; w:h-ansi=&quot;Cambria Math&quot;/&gt;&lt;wx:font wx:val=&quot;Cambria Math&quot;/&gt;&lt;/w:rPr&gt;&lt;/m:ctrlPr&gt;&lt;/m:sSupPr&gt;&lt;m:e&gt;&lt;m:r&gt;&lt;m:rPr&gt;&lt;m:sty m:val=&quot;p&quot;/&gt;&lt;/m:rPr&gt;&lt;w:rPr&gt;&lt;w:rFonts w:ascii=&quot;Cambria Math&quot; w:h-ansi=&quot;Cambria Math&quot;/&gt;&lt;wx:font wx:val=&quot;Cambria Math&quot;/&gt;&lt;/w:rPr&gt;&lt;m:t&gt; &lt;/m:t&gt;&lt;/m:r&gt;&lt;/m:e&gt;&lt;m:sup&gt;&lt;m:r&gt;&lt;m:rPr&gt;&lt;m:sty m:val=&quot;p&quot;/&gt;&lt;/m:rPr&gt;&lt;w:rPr&gt;&lt;w:rFonts w:ascii=&quot;Cambria Math&quot; w:h-ansi=&quot;Cambria Math&quot;/&gt;&lt;wx:font wx:val=&quot;Cambria Math&quot;/&gt;&lt;/w:rPr&gt;&lt;m:t&gt;_?/m:t&gt;&lt;/m:r&gt;&lt;/m:sup&gt;&lt;/m:sSup&gt;&lt;/m:oMath&gt;&lt;/m:oMathPara&gt;&lt;/w:p&gt;&lt;w:sectPr wsp:rsidR=&quot;00000000&quot;&gt;&lt;w:pgSz w:w=&quot;12240&quot; w:h=&quot;15840&quot;/&gt;&lt;w:pgMar w:top=&quot;1440&quot; w:right=&quot;18onnnnnnn00&quot; w:bottom=&quot;1440&quot; w:left=&quot;1800&quot; w:header=&quot;720&quot; w:footer=&quot;720&quot; w:gutter=&quot;0&quot;/&gt;&lt;w:cols w:space=&quot;720&quot;/&gt;&lt;/w:sectPr&gt;&lt;/wx:sect&gt;&lt;/w:body&gt;&lt;/w:wordDocument&gt;">
                  <v:imagedata r:id="rId199" o:title="" chromakey="white"/>
                </v:shape>
              </w:pict>
            </w:r>
            <w:r w:rsidRPr="001A747D">
              <w:rPr>
                <w:sz w:val="22"/>
                <w:szCs w:val="22"/>
              </w:rPr>
              <w:instrText xml:space="preserve"> </w:instrText>
            </w:r>
            <w:r w:rsidRPr="001A747D">
              <w:rPr>
                <w:sz w:val="22"/>
                <w:szCs w:val="22"/>
              </w:rPr>
              <w:fldChar w:fldCharType="separate"/>
            </w:r>
            <w:r w:rsidR="00A3404B">
              <w:rPr>
                <w:noProof/>
                <w:position w:val="-14"/>
                <w:sz w:val="22"/>
                <w:szCs w:val="22"/>
              </w:rPr>
              <w:pict w14:anchorId="0DA6A421">
                <v:shape id="_x0000_i1453" type="#_x0000_t75" alt="" style="width:8.2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2C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16EDD&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CF12CF&quot; wsp:rsidP=&quot;00CF12CF&quot;&gt;&lt;m:oMathPara&gt;&lt;m:oMath&gt;&lt;m:sSup&gt;&lt;m:sSupPr&gt;&lt;m:ctrlPr&gt;&lt;w:rPr&gt;&lt;w:rFonts w:ascii=&quot;Cambria Math&quot; w:h-ansi=&quot;Cambria Math&quot;/&gt;&lt;wx:font wx:val=&quot;Cambria Math&quot;/&gt;&lt;/w:rPr&gt;&lt;/m:ctrlPr&gt;&lt;/m:sSupPr&gt;&lt;m:e&gt;&lt;m:r&gt;&lt;m:rPr&gt;&lt;m:sty m:val=&quot;p&quot;/&gt;&lt;/m:rPr&gt;&lt;w:rPr&gt;&lt;w:rFonts w:ascii=&quot;Cambria Math&quot; w:h-ansi=&quot;Cambria Math&quot;/&gt;&lt;wx:font wx:val=&quot;Cambria Math&quot;/&gt;&lt;/w:rPr&gt;&lt;m:t&gt; &lt;/m:t&gt;&lt;/m:r&gt;&lt;/m:e&gt;&lt;m:sup&gt;&lt;m:r&gt;&lt;m:rPr&gt;&lt;m:sty m:val=&quot;p&quot;/&gt;&lt;/m:rPr&gt;&lt;w:rPr&gt;&lt;w:rFonts w:ascii=&quot;Cambria Math&quot; w:h-ansi=&quot;Cambria Math&quot;/&gt;&lt;wx:font wx:val=&quot;Cambria Math&quot;/&gt;&lt;/w:rPr&gt;&lt;m:t&gt;_?/m:t&gt;&lt;/m:r&gt;&lt;/m:sup&gt;&lt;/m:sSup&gt;&lt;/m:oMath&gt;&lt;/m:oMathPara&gt;&lt;/w:p&gt;&lt;w:sectPr wsp:rsidR=&quot;00000000&quot;&gt;&lt;w:pgSz w:w=&quot;12240&quot; w:h=&quot;15840&quot;/&gt;&lt;w:pgMar w:top=&quot;1440&quot; w:right=&quot;18onnnnnnn00&quot; w:bottom=&quot;1440&quot; w:left=&quot;1800&quot; w:header=&quot;720&quot; w:footer=&quot;720&quot; w:gutter=&quot;0&quot;/&gt;&lt;w:cols w:space=&quot;720&quot;/&gt;&lt;/w:sectPr&gt;&lt;/wx:sect&gt;&lt;/w:body&gt;&lt;/w:wordDocument&gt;">
                  <v:imagedata r:id="rId199" o:title="" chromakey="white"/>
                </v:shape>
              </w:pict>
            </w:r>
            <w:r w:rsidRPr="001A747D">
              <w:rPr>
                <w:sz w:val="22"/>
                <w:szCs w:val="22"/>
              </w:rPr>
              <w:fldChar w:fldCharType="end"/>
            </w:r>
            <w:r w:rsidRPr="001A747D">
              <w:rPr>
                <w:sz w:val="22"/>
                <w:szCs w:val="22"/>
              </w:rPr>
              <w:t>C - 120</w:t>
            </w:r>
            <w:r w:rsidRPr="001A747D">
              <w:rPr>
                <w:sz w:val="22"/>
                <w:szCs w:val="22"/>
              </w:rPr>
              <w:fldChar w:fldCharType="begin"/>
            </w:r>
            <w:r w:rsidRPr="001A747D">
              <w:rPr>
                <w:sz w:val="22"/>
                <w:szCs w:val="22"/>
              </w:rPr>
              <w:instrText xml:space="preserve"> QUOTE </w:instrText>
            </w:r>
            <w:r w:rsidR="00A3404B">
              <w:rPr>
                <w:noProof/>
                <w:position w:val="-14"/>
                <w:sz w:val="22"/>
                <w:szCs w:val="22"/>
              </w:rPr>
              <w:pict w14:anchorId="26070EC1">
                <v:shape id="_x0000_i1454" type="#_x0000_t75" alt="" style="width:8.2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1F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16EDD&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5C11F2&quot; wsp:rsidP=&quot;005C11F2&quot;&gt;&lt;m:oMathPara&gt;&lt;m:oMath&gt;&lt;m:sSup&gt;&lt;m:sSupPr&gt;&lt;m:ctrlPr&gt;&lt;w:rPr&gt;&lt;w:rFonts w:ascii=&quot;Cambria Math&quot; w:h-ansi=&quot;Cambria Math&quot;/&gt;&lt;wx:font wx:val=&quot;Cambria Math&quot;/&gt;&lt;/w:rPr&gt;&lt;/m:ctrlPr&gt;&lt;/m:sSupPr&gt;&lt;m:e&gt;&lt;m:r&gt;&lt;m:rPr&gt;&lt;m:sty m:val=&quot;p&quot;/&gt;&lt;/m:rPr&gt;&lt;w:rPr&gt;&lt;w:rFonts w:ascii=&quot;Cambria Math&quot; w:h-ansi=&quot;Cambria Math&quot;/&gt;&lt;wx:font wx:val=&quot;Cambria Math&quot;/&gt;&lt;/w:rPr&gt;&lt;m:t&gt; &lt;/m:t&gt;&lt;/m:r&gt;&lt;/m:e&gt;&lt;m:sup&gt;&lt;m:r&gt;&lt;m:rPr&gt;&lt;m:sty m:val=&quot;p&quot;/&gt;&lt;/m:rPr&gt;&lt;w:rPr&gt;&lt;w:rFonts w:ascii=&quot;Cambria Math&quot; w:h-ansi=&quot;Cambria Math&quot;/&gt;&lt;wx:font wx:val=&quot;Cambria Math&quot;/&gt;&lt;/w:rPr&gt;&lt;m:t&gt;_?/m:t&gt;&lt;/m:r&gt;&lt;/m:sup&gt;&lt;/m:sSup&gt;&lt;/m:oMath&gt;&lt;/m:oMathPara&gt;&lt;/w:p&gt;&lt;w:sectPr wsp:rsidR=&quot;00000000&quot;&gt;&lt;w:pgSz w:w=&quot;12240&quot; w:h=&quot;15840&quot;/&gt;&lt;w:pgMar w:top=&quot;1440&quot; w:right=&quot;18onnnnnnn00&quot; w:bottom=&quot;1440&quot; w:left=&quot;1800&quot; w:header=&quot;720&quot; w:footer=&quot;720&quot; w:gutter=&quot;0&quot;/&gt;&lt;w:cols w:space=&quot;720&quot;/&gt;&lt;/w:sectPr&gt;&lt;/wx:sect&gt;&lt;/w:body&gt;&lt;/w:wordDocument&gt;">
                  <v:imagedata r:id="rId199" o:title="" chromakey="white"/>
                </v:shape>
              </w:pict>
            </w:r>
            <w:r w:rsidRPr="001A747D">
              <w:rPr>
                <w:sz w:val="22"/>
                <w:szCs w:val="22"/>
              </w:rPr>
              <w:instrText xml:space="preserve"> </w:instrText>
            </w:r>
            <w:r w:rsidRPr="001A747D">
              <w:rPr>
                <w:sz w:val="22"/>
                <w:szCs w:val="22"/>
              </w:rPr>
              <w:fldChar w:fldCharType="separate"/>
            </w:r>
            <w:r w:rsidR="00A3404B">
              <w:rPr>
                <w:noProof/>
                <w:position w:val="-14"/>
                <w:sz w:val="22"/>
                <w:szCs w:val="22"/>
              </w:rPr>
              <w:pict w14:anchorId="490F2EF1">
                <v:shape id="_x0000_i1455" type="#_x0000_t75" alt="" style="width:8.2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1F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16EDD&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5C11F2&quot; wsp:rsidP=&quot;005C11F2&quot;&gt;&lt;m:oMathPara&gt;&lt;m:oMath&gt;&lt;m:sSup&gt;&lt;m:sSupPr&gt;&lt;m:ctrlPr&gt;&lt;w:rPr&gt;&lt;w:rFonts w:ascii=&quot;Cambria Math&quot; w:h-ansi=&quot;Cambria Math&quot;/&gt;&lt;wx:font wx:val=&quot;Cambria Math&quot;/&gt;&lt;/w:rPr&gt;&lt;/m:ctrlPr&gt;&lt;/m:sSupPr&gt;&lt;m:e&gt;&lt;m:r&gt;&lt;m:rPr&gt;&lt;m:sty m:val=&quot;p&quot;/&gt;&lt;/m:rPr&gt;&lt;w:rPr&gt;&lt;w:rFonts w:ascii=&quot;Cambria Math&quot; w:h-ansi=&quot;Cambria Math&quot;/&gt;&lt;wx:font wx:val=&quot;Cambria Math&quot;/&gt;&lt;/w:rPr&gt;&lt;m:t&gt; &lt;/m:t&gt;&lt;/m:r&gt;&lt;/m:e&gt;&lt;m:sup&gt;&lt;m:r&gt;&lt;m:rPr&gt;&lt;m:sty m:val=&quot;p&quot;/&gt;&lt;/m:rPr&gt;&lt;w:rPr&gt;&lt;w:rFonts w:ascii=&quot;Cambria Math&quot; w:h-ansi=&quot;Cambria Math&quot;/&gt;&lt;wx:font wx:val=&quot;Cambria Math&quot;/&gt;&lt;/w:rPr&gt;&lt;m:t&gt;_?/m:t&gt;&lt;/m:r&gt;&lt;/m:sup&gt;&lt;/m:sSup&gt;&lt;/m:oMath&gt;&lt;/m:oMathPara&gt;&lt;/w:p&gt;&lt;w:sectPr wsp:rsidR=&quot;00000000&quot;&gt;&lt;w:pgSz w:w=&quot;12240&quot; w:h=&quot;15840&quot;/&gt;&lt;w:pgMar w:top=&quot;1440&quot; w:right=&quot;18onnnnnnn00&quot; w:bottom=&quot;1440&quot; w:left=&quot;1800&quot; w:header=&quot;720&quot; w:footer=&quot;720&quot; w:gutter=&quot;0&quot;/&gt;&lt;w:cols w:space=&quot;720&quot;/&gt;&lt;/w:sectPr&gt;&lt;/wx:sect&gt;&lt;/w:body&gt;&lt;/w:wordDocument&gt;">
                  <v:imagedata r:id="rId199" o:title="" chromakey="white"/>
                </v:shape>
              </w:pict>
            </w:r>
            <w:r w:rsidRPr="001A747D">
              <w:rPr>
                <w:sz w:val="22"/>
                <w:szCs w:val="22"/>
              </w:rPr>
              <w:fldChar w:fldCharType="end"/>
            </w:r>
            <w:r w:rsidRPr="001A747D">
              <w:rPr>
                <w:sz w:val="22"/>
                <w:szCs w:val="22"/>
              </w:rPr>
              <w:t>C</w:t>
            </w:r>
          </w:p>
        </w:tc>
        <w:tc>
          <w:tcPr>
            <w:tcW w:w="2268" w:type="dxa"/>
            <w:tcBorders>
              <w:left w:val="single" w:sz="4" w:space="0" w:color="auto"/>
            </w:tcBorders>
            <w:vAlign w:val="center"/>
          </w:tcPr>
          <w:p w14:paraId="7C8C4107" w14:textId="77777777" w:rsidR="00D16EDD" w:rsidRPr="001A747D" w:rsidRDefault="00D16EDD" w:rsidP="00825842">
            <w:pPr>
              <w:tabs>
                <w:tab w:val="center" w:pos="4800"/>
                <w:tab w:val="right" w:pos="9500"/>
              </w:tabs>
              <w:ind w:firstLine="440"/>
              <w:jc w:val="center"/>
              <w:rPr>
                <w:sz w:val="22"/>
                <w:szCs w:val="22"/>
              </w:rPr>
            </w:pPr>
            <w:r w:rsidRPr="001A747D">
              <w:rPr>
                <w:sz w:val="22"/>
                <w:szCs w:val="22"/>
              </w:rPr>
              <w:t>SHT11</w:t>
            </w:r>
          </w:p>
        </w:tc>
      </w:tr>
      <w:tr w:rsidR="00D16EDD" w:rsidRPr="001A747D" w14:paraId="505D6966" w14:textId="77777777" w:rsidTr="001A747D">
        <w:tc>
          <w:tcPr>
            <w:tcW w:w="2824" w:type="dxa"/>
            <w:tcBorders>
              <w:right w:val="single" w:sz="4" w:space="0" w:color="auto"/>
            </w:tcBorders>
            <w:vAlign w:val="center"/>
          </w:tcPr>
          <w:p w14:paraId="575EF635" w14:textId="77777777" w:rsidR="00D16EDD" w:rsidRPr="001A747D" w:rsidRDefault="00D16EDD" w:rsidP="00825842">
            <w:pPr>
              <w:tabs>
                <w:tab w:val="center" w:pos="4800"/>
                <w:tab w:val="right" w:pos="9500"/>
              </w:tabs>
              <w:ind w:firstLine="440"/>
              <w:jc w:val="center"/>
              <w:rPr>
                <w:sz w:val="22"/>
                <w:szCs w:val="22"/>
              </w:rPr>
            </w:pPr>
          </w:p>
        </w:tc>
        <w:tc>
          <w:tcPr>
            <w:tcW w:w="3834" w:type="dxa"/>
            <w:tcBorders>
              <w:left w:val="single" w:sz="4" w:space="0" w:color="auto"/>
              <w:right w:val="single" w:sz="4" w:space="0" w:color="auto"/>
            </w:tcBorders>
            <w:vAlign w:val="center"/>
          </w:tcPr>
          <w:p w14:paraId="711821D2" w14:textId="77777777" w:rsidR="00D16EDD" w:rsidRPr="001A747D" w:rsidRDefault="00D16EDD" w:rsidP="00825842">
            <w:pPr>
              <w:tabs>
                <w:tab w:val="center" w:pos="4800"/>
                <w:tab w:val="right" w:pos="9500"/>
              </w:tabs>
              <w:ind w:firstLine="440"/>
              <w:jc w:val="center"/>
              <w:rPr>
                <w:sz w:val="22"/>
                <w:szCs w:val="22"/>
              </w:rPr>
            </w:pPr>
            <w:r w:rsidRPr="001A747D">
              <w:rPr>
                <w:sz w:val="22"/>
                <w:szCs w:val="22"/>
              </w:rPr>
              <w:t>0.01</w:t>
            </w:r>
            <w:r w:rsidRPr="001A747D">
              <w:rPr>
                <w:sz w:val="22"/>
                <w:szCs w:val="22"/>
              </w:rPr>
              <w:fldChar w:fldCharType="begin"/>
            </w:r>
            <w:r w:rsidRPr="001A747D">
              <w:rPr>
                <w:sz w:val="22"/>
                <w:szCs w:val="22"/>
              </w:rPr>
              <w:instrText xml:space="preserve"> QUOTE </w:instrText>
            </w:r>
            <w:r w:rsidR="00A3404B">
              <w:rPr>
                <w:noProof/>
                <w:position w:val="-14"/>
                <w:sz w:val="22"/>
                <w:szCs w:val="22"/>
              </w:rPr>
              <w:pict w14:anchorId="5127B0E0">
                <v:shape id="_x0000_i1456" type="#_x0000_t75" alt="" style="width:8.2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1ADD&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16EDD&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011ADD&quot; wsp:rsidP=&quot;00011ADD&quot;&gt;&lt;m:oMathPara&gt;&lt;m:oMath&gt;&lt;m:sSup&gt;&lt;m:sSupPr&gt;&lt;m:ctrlPr&gt;&lt;w:rPr&gt;&lt;w:rFonts w:ascii=&quot;Cambria Math&quot; w:h-ansi=&quot;Cambria Math&quot;/&gt;&lt;wx:font wx:val=&quot;Cambria Math&quot;/&gt;&lt;/w:rPr&gt;&lt;/m:ctrlPr&gt;&lt;/m:sSupPr&gt;&lt;m:e&gt;&lt;m:r&gt;&lt;m:rPr&gt;&lt;m:sty m:val=&quot;p&quot;/&gt;&lt;/m:rPr&gt;&lt;w:rPr&gt;&lt;w:rFonts w:ascii=&quot;Cambria Math&quot; w:h-ansi=&quot;Cambria Math&quot;/&gt;&lt;wx:font wx:val=&quot;Cambria Math&quot;/&gt;&lt;/w:rPr&gt;&lt;m:t&gt; &lt;/m:t&gt;&lt;/m:r&gt;&lt;/m:e&gt;&lt;m:sup&gt;&lt;m:r&gt;&lt;m:rPr&gt;&lt;m:sty m:val=&quot;p&quot;/&gt;&lt;/m:rPr&gt;&lt;w:rPr&gt;&lt;w:rFonts w:ascii=&quot;Cambria Math&quot; w:h-ansi=&quot;Cambria Math&quot;/&gt;&lt;wx:font wx:val=&quot;Cambria Math&quot;/&gt;&lt;/w:rPr&gt;&lt;m:t&gt;_?/m:t&gt;&lt;/m:r&gt;&lt;/m:sup&gt;&lt;/m:sSup&gt;&lt;/m:oMath&gt;&lt;/m:oMathPara&gt;&lt;/w:p&gt;&lt;w:sectPr wsp:rsidR=&quot;00000000&quot;&gt;&lt;w:pgSz w:w=&quot;12240&quot; w:h=&quot;15840&quot;/&gt;&lt;w:pgMar w:top=&quot;1440&quot; w:right=&quot;18onnnnnnn00&quot; w:bottom=&quot;1440&quot; w:left=&quot;1800&quot; w:header=&quot;720&quot; w:footer=&quot;720&quot; w:gutter=&quot;0&quot;/&gt;&lt;w:cols w:space=&quot;720&quot;/&gt;&lt;/w:sectPr&gt;&lt;/wx:sect&gt;&lt;/w:body&gt;&lt;/w:wordDocument&gt;">
                  <v:imagedata r:id="rId199" o:title="" chromakey="white"/>
                </v:shape>
              </w:pict>
            </w:r>
            <w:r w:rsidRPr="001A747D">
              <w:rPr>
                <w:sz w:val="22"/>
                <w:szCs w:val="22"/>
              </w:rPr>
              <w:instrText xml:space="preserve"> </w:instrText>
            </w:r>
            <w:r w:rsidRPr="001A747D">
              <w:rPr>
                <w:sz w:val="22"/>
                <w:szCs w:val="22"/>
              </w:rPr>
              <w:fldChar w:fldCharType="separate"/>
            </w:r>
            <w:r w:rsidR="00A3404B">
              <w:rPr>
                <w:noProof/>
                <w:position w:val="-14"/>
                <w:sz w:val="22"/>
                <w:szCs w:val="22"/>
              </w:rPr>
              <w:pict w14:anchorId="063DA17D">
                <v:shape id="_x0000_i1457" type="#_x0000_t75" alt="" style="width:8.2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1ADD&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16EDD&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011ADD&quot; wsp:rsidP=&quot;00011ADD&quot;&gt;&lt;m:oMathPara&gt;&lt;m:oMath&gt;&lt;m:sSup&gt;&lt;m:sSupPr&gt;&lt;m:ctrlPr&gt;&lt;w:rPr&gt;&lt;w:rFonts w:ascii=&quot;Cambria Math&quot; w:h-ansi=&quot;Cambria Math&quot;/&gt;&lt;wx:font wx:val=&quot;Cambria Math&quot;/&gt;&lt;/w:rPr&gt;&lt;/m:ctrlPr&gt;&lt;/m:sSupPr&gt;&lt;m:e&gt;&lt;m:r&gt;&lt;m:rPr&gt;&lt;m:sty m:val=&quot;p&quot;/&gt;&lt;/m:rPr&gt;&lt;w:rPr&gt;&lt;w:rFonts w:ascii=&quot;Cambria Math&quot; w:h-ansi=&quot;Cambria Math&quot;/&gt;&lt;wx:font wx:val=&quot;Cambria Math&quot;/&gt;&lt;/w:rPr&gt;&lt;m:t&gt; &lt;/m:t&gt;&lt;/m:r&gt;&lt;/m:e&gt;&lt;m:sup&gt;&lt;m:r&gt;&lt;m:rPr&gt;&lt;m:sty m:val=&quot;p&quot;/&gt;&lt;/m:rPr&gt;&lt;w:rPr&gt;&lt;w:rFonts w:ascii=&quot;Cambria Math&quot; w:h-ansi=&quot;Cambria Math&quot;/&gt;&lt;wx:font wx:val=&quot;Cambria Math&quot;/&gt;&lt;/w:rPr&gt;&lt;m:t&gt;_?/m:t&gt;&lt;/m:r&gt;&lt;/m:sup&gt;&lt;/m:sSup&gt;&lt;/m:oMath&gt;&lt;/m:oMathPara&gt;&lt;/w:p&gt;&lt;w:sectPr wsp:rsidR=&quot;00000000&quot;&gt;&lt;w:pgSz w:w=&quot;12240&quot; w:h=&quot;15840&quot;/&gt;&lt;w:pgMar w:top=&quot;1440&quot; w:right=&quot;18onnnnnnn00&quot; w:bottom=&quot;1440&quot; w:left=&quot;1800&quot; w:header=&quot;720&quot; w:footer=&quot;720&quot; w:gutter=&quot;0&quot;/&gt;&lt;w:cols w:space=&quot;720&quot;/&gt;&lt;/w:sectPr&gt;&lt;/wx:sect&gt;&lt;/w:body&gt;&lt;/w:wordDocument&gt;">
                  <v:imagedata r:id="rId199" o:title="" chromakey="white"/>
                </v:shape>
              </w:pict>
            </w:r>
            <w:r w:rsidRPr="001A747D">
              <w:rPr>
                <w:sz w:val="22"/>
                <w:szCs w:val="22"/>
              </w:rPr>
              <w:fldChar w:fldCharType="end"/>
            </w:r>
            <w:r w:rsidRPr="001A747D">
              <w:rPr>
                <w:sz w:val="22"/>
                <w:szCs w:val="22"/>
              </w:rPr>
              <w:t>C</w:t>
            </w:r>
          </w:p>
        </w:tc>
        <w:tc>
          <w:tcPr>
            <w:tcW w:w="2268" w:type="dxa"/>
            <w:tcBorders>
              <w:left w:val="single" w:sz="4" w:space="0" w:color="auto"/>
            </w:tcBorders>
            <w:vAlign w:val="center"/>
          </w:tcPr>
          <w:p w14:paraId="45D67BEF" w14:textId="77777777" w:rsidR="00D16EDD" w:rsidRPr="001A747D" w:rsidRDefault="00D16EDD" w:rsidP="00825842">
            <w:pPr>
              <w:tabs>
                <w:tab w:val="center" w:pos="4800"/>
                <w:tab w:val="right" w:pos="9500"/>
              </w:tabs>
              <w:ind w:firstLine="440"/>
              <w:jc w:val="center"/>
              <w:rPr>
                <w:sz w:val="22"/>
                <w:szCs w:val="22"/>
              </w:rPr>
            </w:pPr>
            <w:r w:rsidRPr="001A747D">
              <w:rPr>
                <w:sz w:val="22"/>
                <w:szCs w:val="22"/>
              </w:rPr>
              <w:t>Resolution</w:t>
            </w:r>
          </w:p>
        </w:tc>
      </w:tr>
      <w:tr w:rsidR="00D16EDD" w:rsidRPr="001A747D" w14:paraId="35CE93FA" w14:textId="77777777" w:rsidTr="001A747D">
        <w:tc>
          <w:tcPr>
            <w:tcW w:w="2824" w:type="dxa"/>
            <w:tcBorders>
              <w:bottom w:val="single" w:sz="4" w:space="0" w:color="auto"/>
              <w:right w:val="single" w:sz="4" w:space="0" w:color="auto"/>
            </w:tcBorders>
            <w:vAlign w:val="center"/>
          </w:tcPr>
          <w:p w14:paraId="2AA14546" w14:textId="77777777" w:rsidR="00D16EDD" w:rsidRPr="001A747D" w:rsidRDefault="00D16EDD" w:rsidP="00825842">
            <w:pPr>
              <w:tabs>
                <w:tab w:val="center" w:pos="4800"/>
                <w:tab w:val="right" w:pos="9500"/>
              </w:tabs>
              <w:ind w:firstLine="440"/>
              <w:jc w:val="center"/>
              <w:rPr>
                <w:sz w:val="22"/>
                <w:szCs w:val="22"/>
              </w:rPr>
            </w:pPr>
          </w:p>
        </w:tc>
        <w:tc>
          <w:tcPr>
            <w:tcW w:w="3834" w:type="dxa"/>
            <w:tcBorders>
              <w:left w:val="single" w:sz="4" w:space="0" w:color="auto"/>
              <w:bottom w:val="single" w:sz="4" w:space="0" w:color="auto"/>
              <w:right w:val="single" w:sz="4" w:space="0" w:color="auto"/>
            </w:tcBorders>
            <w:vAlign w:val="center"/>
          </w:tcPr>
          <w:p w14:paraId="07EB5265" w14:textId="77777777" w:rsidR="00D16EDD" w:rsidRPr="001A747D" w:rsidRDefault="00D16EDD" w:rsidP="00825842">
            <w:pPr>
              <w:tabs>
                <w:tab w:val="center" w:pos="4800"/>
                <w:tab w:val="right" w:pos="9500"/>
              </w:tabs>
              <w:ind w:firstLine="440"/>
              <w:jc w:val="center"/>
              <w:rPr>
                <w:sz w:val="22"/>
                <w:szCs w:val="22"/>
              </w:rPr>
            </w:pPr>
            <w:r w:rsidRPr="001A747D">
              <w:rPr>
                <w:sz w:val="22"/>
                <w:szCs w:val="22"/>
              </w:rPr>
              <w:t>0.5</w:t>
            </w:r>
            <w:r w:rsidRPr="001A747D">
              <w:rPr>
                <w:sz w:val="22"/>
                <w:szCs w:val="22"/>
              </w:rPr>
              <w:fldChar w:fldCharType="begin"/>
            </w:r>
            <w:r w:rsidRPr="001A747D">
              <w:rPr>
                <w:sz w:val="22"/>
                <w:szCs w:val="22"/>
              </w:rPr>
              <w:instrText xml:space="preserve"> QUOTE </w:instrText>
            </w:r>
            <w:r w:rsidR="00A3404B">
              <w:rPr>
                <w:noProof/>
                <w:position w:val="-14"/>
                <w:sz w:val="22"/>
                <w:szCs w:val="22"/>
              </w:rPr>
              <w:pict w14:anchorId="734E352D">
                <v:shape id="_x0000_i1458" type="#_x0000_t75" alt="" style="width:8.2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16EDD&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259A&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D9259A&quot; wsp:rsidP=&quot;00D9259A&quot;&gt;&lt;m:oMathPara&gt;&lt;m:oMath&gt;&lt;m:sSup&gt;&lt;m:sSupPr&gt;&lt;m:ctrlPr&gt;&lt;w:rPr&gt;&lt;w:rFonts w:ascii=&quot;Cambria Math&quot; w:h-ansi=&quot;Cambria Math&quot;/&gt;&lt;wx:font wx:val=&quot;Cambria Math&quot;/&gt;&lt;/w:rPr&gt;&lt;/m:ctrlPr&gt;&lt;/m:sSupPr&gt;&lt;m:e&gt;&lt;m:r&gt;&lt;m:rPr&gt;&lt;m:sty m:val=&quot;p&quot;/&gt;&lt;/m:rPr&gt;&lt;w:rPr&gt;&lt;w:rFonts w:ascii=&quot;Cambria Math&quot; w:h-ansi=&quot;Cambria Math&quot;/&gt;&lt;wx:font wx:val=&quot;Cambria Math&quot;/&gt;&lt;/w:rPr&gt;&lt;m:t&gt; &lt;/m:t&gt;&lt;/m:r&gt;&lt;/m:e&gt;&lt;m:sup&gt;&lt;m:r&gt;&lt;m:rPr&gt;&lt;m:sty m:val=&quot;p&quot;/&gt;&lt;/m:rPr&gt;&lt;w:rPr&gt;&lt;w:rFonts w:ascii=&quot;Cambria Math&quot; w:h-ansi=&quot;Cambria Math&quot;/&gt;&lt;wx:font wx:val=&quot;Cambria Math&quot;/&gt;&lt;/w:rPr&gt;&lt;m:t&gt;_?/m:t&gt;&lt;/m:r&gt;&lt;/m:sup&gt;&lt;/m:sSup&gt;&lt;/m:oMath&gt;&lt;/m:oMathPara&gt;&lt;/w:p&gt;&lt;w:sectPr wsp:rsidR=&quot;00000000&quot;&gt;&lt;w:pgSz w:w=&quot;12240&quot; w:h=&quot;15840&quot;/&gt;&lt;w:pgMar w:top=&quot;1440&quot; w:right=&quot;18onnnnnnn00&quot; w:bottom=&quot;1440&quot; w:left=&quot;1800&quot; w:header=&quot;720&quot; w:footer=&quot;720&quot; w:gutter=&quot;0&quot;/&gt;&lt;w:cols w:space=&quot;720&quot;/&gt;&lt;/w:sectPr&gt;&lt;/wx:sect&gt;&lt;/w:body&gt;&lt;/w:wordDocument&gt;">
                  <v:imagedata r:id="rId199" o:title="" chromakey="white"/>
                </v:shape>
              </w:pict>
            </w:r>
            <w:r w:rsidRPr="001A747D">
              <w:rPr>
                <w:sz w:val="22"/>
                <w:szCs w:val="22"/>
              </w:rPr>
              <w:instrText xml:space="preserve"> </w:instrText>
            </w:r>
            <w:r w:rsidRPr="001A747D">
              <w:rPr>
                <w:sz w:val="22"/>
                <w:szCs w:val="22"/>
              </w:rPr>
              <w:fldChar w:fldCharType="separate"/>
            </w:r>
            <w:r w:rsidR="00A3404B">
              <w:rPr>
                <w:noProof/>
                <w:position w:val="-14"/>
                <w:sz w:val="22"/>
                <w:szCs w:val="22"/>
              </w:rPr>
              <w:pict w14:anchorId="6206491B">
                <v:shape id="_x0000_i1459" type="#_x0000_t75" alt="" style="width:8.2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16EDD&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259A&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D9259A&quot; wsp:rsidP=&quot;00D9259A&quot;&gt;&lt;m:oMathPara&gt;&lt;m:oMath&gt;&lt;m:sSup&gt;&lt;m:sSupPr&gt;&lt;m:ctrlPr&gt;&lt;w:rPr&gt;&lt;w:rFonts w:ascii=&quot;Cambria Math&quot; w:h-ansi=&quot;Cambria Math&quot;/&gt;&lt;wx:font wx:val=&quot;Cambria Math&quot;/&gt;&lt;/w:rPr&gt;&lt;/m:ctrlPr&gt;&lt;/m:sSupPr&gt;&lt;m:e&gt;&lt;m:r&gt;&lt;m:rPr&gt;&lt;m:sty m:val=&quot;p&quot;/&gt;&lt;/m:rPr&gt;&lt;w:rPr&gt;&lt;w:rFonts w:ascii=&quot;Cambria Math&quot; w:h-ansi=&quot;Cambria Math&quot;/&gt;&lt;wx:font wx:val=&quot;Cambria Math&quot;/&gt;&lt;/w:rPr&gt;&lt;m:t&gt; &lt;/m:t&gt;&lt;/m:r&gt;&lt;/m:e&gt;&lt;m:sup&gt;&lt;m:r&gt;&lt;m:rPr&gt;&lt;m:sty m:val=&quot;p&quot;/&gt;&lt;/m:rPr&gt;&lt;w:rPr&gt;&lt;w:rFonts w:ascii=&quot;Cambria Math&quot; w:h-ansi=&quot;Cambria Math&quot;/&gt;&lt;wx:font wx:val=&quot;Cambria Math&quot;/&gt;&lt;/w:rPr&gt;&lt;m:t&gt;_?/m:t&gt;&lt;/m:r&gt;&lt;/m:sup&gt;&lt;/m:sSup&gt;&lt;/m:oMath&gt;&lt;/m:oMathPara&gt;&lt;/w:p&gt;&lt;w:sectPr wsp:rsidR=&quot;00000000&quot;&gt;&lt;w:pgSz w:w=&quot;12240&quot; w:h=&quot;15840&quot;/&gt;&lt;w:pgMar w:top=&quot;1440&quot; w:right=&quot;18onnnnnnn00&quot; w:bottom=&quot;1440&quot; w:left=&quot;1800&quot; w:header=&quot;720&quot; w:footer=&quot;720&quot; w:gutter=&quot;0&quot;/&gt;&lt;w:cols w:space=&quot;720&quot;/&gt;&lt;/w:sectPr&gt;&lt;/wx:sect&gt;&lt;/w:body&gt;&lt;/w:wordDocument&gt;">
                  <v:imagedata r:id="rId199" o:title="" chromakey="white"/>
                </v:shape>
              </w:pict>
            </w:r>
            <w:r w:rsidRPr="001A747D">
              <w:rPr>
                <w:sz w:val="22"/>
                <w:szCs w:val="22"/>
              </w:rPr>
              <w:fldChar w:fldCharType="end"/>
            </w:r>
            <w:r w:rsidRPr="001A747D">
              <w:rPr>
                <w:sz w:val="22"/>
                <w:szCs w:val="22"/>
              </w:rPr>
              <w:t>C</w:t>
            </w:r>
          </w:p>
        </w:tc>
        <w:tc>
          <w:tcPr>
            <w:tcW w:w="2268" w:type="dxa"/>
            <w:tcBorders>
              <w:left w:val="single" w:sz="4" w:space="0" w:color="auto"/>
              <w:bottom w:val="single" w:sz="4" w:space="0" w:color="auto"/>
            </w:tcBorders>
            <w:vAlign w:val="center"/>
          </w:tcPr>
          <w:p w14:paraId="69C49680" w14:textId="77777777" w:rsidR="00D16EDD" w:rsidRPr="001A747D" w:rsidRDefault="00D16EDD" w:rsidP="00825842">
            <w:pPr>
              <w:tabs>
                <w:tab w:val="center" w:pos="4800"/>
                <w:tab w:val="right" w:pos="9500"/>
              </w:tabs>
              <w:ind w:firstLine="440"/>
              <w:jc w:val="center"/>
              <w:rPr>
                <w:sz w:val="22"/>
                <w:szCs w:val="22"/>
              </w:rPr>
            </w:pPr>
            <w:r w:rsidRPr="001A747D">
              <w:rPr>
                <w:sz w:val="22"/>
                <w:szCs w:val="22"/>
              </w:rPr>
              <w:t>Accuracy</w:t>
            </w:r>
          </w:p>
        </w:tc>
      </w:tr>
      <w:tr w:rsidR="00D16EDD" w:rsidRPr="001A747D" w14:paraId="621FD833" w14:textId="77777777" w:rsidTr="001A747D">
        <w:trPr>
          <w:gridAfter w:val="1"/>
          <w:wAfter w:w="2268" w:type="dxa"/>
        </w:trPr>
        <w:tc>
          <w:tcPr>
            <w:tcW w:w="2824" w:type="dxa"/>
            <w:tcBorders>
              <w:top w:val="single" w:sz="4" w:space="0" w:color="auto"/>
              <w:right w:val="single" w:sz="4" w:space="0" w:color="auto"/>
            </w:tcBorders>
            <w:vAlign w:val="center"/>
          </w:tcPr>
          <w:p w14:paraId="510FB1BD" w14:textId="77777777" w:rsidR="00D16EDD" w:rsidRPr="001A747D" w:rsidRDefault="00D16EDD" w:rsidP="00825842">
            <w:pPr>
              <w:tabs>
                <w:tab w:val="center" w:pos="4800"/>
                <w:tab w:val="right" w:pos="9500"/>
              </w:tabs>
              <w:ind w:firstLine="440"/>
              <w:jc w:val="center"/>
              <w:rPr>
                <w:sz w:val="22"/>
                <w:szCs w:val="22"/>
              </w:rPr>
            </w:pPr>
          </w:p>
        </w:tc>
        <w:tc>
          <w:tcPr>
            <w:tcW w:w="3834" w:type="dxa"/>
            <w:tcBorders>
              <w:top w:val="single" w:sz="4" w:space="0" w:color="auto"/>
              <w:right w:val="single" w:sz="4" w:space="0" w:color="auto"/>
            </w:tcBorders>
            <w:vAlign w:val="center"/>
          </w:tcPr>
          <w:p w14:paraId="62228A48" w14:textId="77777777" w:rsidR="00D16EDD" w:rsidRPr="001A747D" w:rsidRDefault="00D16EDD" w:rsidP="00825842">
            <w:pPr>
              <w:tabs>
                <w:tab w:val="center" w:pos="4800"/>
                <w:tab w:val="right" w:pos="9500"/>
              </w:tabs>
              <w:ind w:firstLine="440"/>
              <w:jc w:val="center"/>
              <w:rPr>
                <w:sz w:val="22"/>
                <w:szCs w:val="22"/>
              </w:rPr>
            </w:pPr>
          </w:p>
        </w:tc>
      </w:tr>
      <w:tr w:rsidR="00D16EDD" w:rsidRPr="001A747D" w14:paraId="76FAFB8B" w14:textId="77777777" w:rsidTr="001A747D">
        <w:tc>
          <w:tcPr>
            <w:tcW w:w="2824" w:type="dxa"/>
            <w:tcBorders>
              <w:right w:val="single" w:sz="4" w:space="0" w:color="auto"/>
            </w:tcBorders>
            <w:vAlign w:val="center"/>
          </w:tcPr>
          <w:p w14:paraId="7AB619E1" w14:textId="77777777" w:rsidR="00D16EDD" w:rsidRPr="001A747D" w:rsidRDefault="00D16EDD" w:rsidP="00825842">
            <w:pPr>
              <w:tabs>
                <w:tab w:val="center" w:pos="4800"/>
                <w:tab w:val="right" w:pos="9500"/>
              </w:tabs>
              <w:ind w:firstLine="442"/>
              <w:jc w:val="center"/>
              <w:rPr>
                <w:sz w:val="22"/>
                <w:szCs w:val="22"/>
              </w:rPr>
            </w:pPr>
            <w:r w:rsidRPr="001A747D">
              <w:rPr>
                <w:b/>
                <w:bCs/>
                <w:sz w:val="22"/>
                <w:szCs w:val="22"/>
              </w:rPr>
              <w:t>Module</w:t>
            </w:r>
          </w:p>
        </w:tc>
        <w:tc>
          <w:tcPr>
            <w:tcW w:w="3834" w:type="dxa"/>
            <w:tcBorders>
              <w:left w:val="single" w:sz="4" w:space="0" w:color="auto"/>
              <w:right w:val="single" w:sz="4" w:space="0" w:color="auto"/>
            </w:tcBorders>
            <w:vAlign w:val="center"/>
          </w:tcPr>
          <w:p w14:paraId="370BC885" w14:textId="77777777" w:rsidR="00D16EDD" w:rsidRPr="001A747D" w:rsidRDefault="00D16EDD" w:rsidP="00825842">
            <w:pPr>
              <w:tabs>
                <w:tab w:val="center" w:pos="4800"/>
                <w:tab w:val="right" w:pos="9500"/>
              </w:tabs>
              <w:ind w:firstLine="442"/>
              <w:jc w:val="center"/>
              <w:rPr>
                <w:sz w:val="22"/>
                <w:szCs w:val="22"/>
              </w:rPr>
            </w:pPr>
            <w:r w:rsidRPr="001A747D">
              <w:rPr>
                <w:b/>
                <w:bCs/>
                <w:sz w:val="22"/>
                <w:szCs w:val="22"/>
              </w:rPr>
              <w:t>Physical Size</w:t>
            </w:r>
          </w:p>
        </w:tc>
        <w:tc>
          <w:tcPr>
            <w:tcW w:w="2268" w:type="dxa"/>
            <w:tcBorders>
              <w:left w:val="single" w:sz="4" w:space="0" w:color="auto"/>
            </w:tcBorders>
            <w:vAlign w:val="center"/>
          </w:tcPr>
          <w:p w14:paraId="5A1872DA" w14:textId="77777777" w:rsidR="00D16EDD" w:rsidRPr="001A747D" w:rsidRDefault="00D16EDD" w:rsidP="00825842">
            <w:pPr>
              <w:tabs>
                <w:tab w:val="center" w:pos="4800"/>
                <w:tab w:val="right" w:pos="9500"/>
              </w:tabs>
              <w:ind w:firstLine="440"/>
              <w:jc w:val="center"/>
              <w:rPr>
                <w:sz w:val="22"/>
                <w:szCs w:val="22"/>
              </w:rPr>
            </w:pPr>
          </w:p>
        </w:tc>
      </w:tr>
      <w:tr w:rsidR="00D16EDD" w:rsidRPr="001A747D" w14:paraId="3830FC8F" w14:textId="77777777" w:rsidTr="001A747D">
        <w:tc>
          <w:tcPr>
            <w:tcW w:w="2824" w:type="dxa"/>
            <w:tcBorders>
              <w:bottom w:val="single" w:sz="4" w:space="0" w:color="auto"/>
              <w:right w:val="single" w:sz="4" w:space="0" w:color="auto"/>
            </w:tcBorders>
            <w:vAlign w:val="center"/>
          </w:tcPr>
          <w:p w14:paraId="15910859" w14:textId="77777777" w:rsidR="00D16EDD" w:rsidRPr="001A747D" w:rsidRDefault="00D16EDD" w:rsidP="00825842">
            <w:pPr>
              <w:tabs>
                <w:tab w:val="center" w:pos="4800"/>
                <w:tab w:val="right" w:pos="9500"/>
              </w:tabs>
              <w:ind w:firstLine="440"/>
              <w:jc w:val="center"/>
              <w:rPr>
                <w:sz w:val="22"/>
                <w:szCs w:val="22"/>
              </w:rPr>
            </w:pPr>
            <w:r w:rsidRPr="001A747D">
              <w:rPr>
                <w:sz w:val="22"/>
                <w:szCs w:val="22"/>
              </w:rPr>
              <w:t>Size</w:t>
            </w:r>
          </w:p>
        </w:tc>
        <w:tc>
          <w:tcPr>
            <w:tcW w:w="3834" w:type="dxa"/>
            <w:tcBorders>
              <w:left w:val="single" w:sz="4" w:space="0" w:color="auto"/>
              <w:bottom w:val="single" w:sz="4" w:space="0" w:color="auto"/>
              <w:right w:val="single" w:sz="4" w:space="0" w:color="auto"/>
            </w:tcBorders>
            <w:vAlign w:val="center"/>
          </w:tcPr>
          <w:p w14:paraId="77F9F3C1" w14:textId="77777777" w:rsidR="00D16EDD" w:rsidRPr="001A747D" w:rsidRDefault="00D16EDD" w:rsidP="00825842">
            <w:pPr>
              <w:tabs>
                <w:tab w:val="center" w:pos="4800"/>
                <w:tab w:val="right" w:pos="9500"/>
              </w:tabs>
              <w:ind w:firstLine="440"/>
              <w:jc w:val="center"/>
              <w:rPr>
                <w:sz w:val="22"/>
                <w:szCs w:val="22"/>
              </w:rPr>
            </w:pPr>
            <w:r w:rsidRPr="001A747D">
              <w:rPr>
                <w:sz w:val="22"/>
                <w:szCs w:val="22"/>
              </w:rPr>
              <w:t>55 * 26 * 6</w:t>
            </w:r>
          </w:p>
        </w:tc>
        <w:tc>
          <w:tcPr>
            <w:tcW w:w="2268" w:type="dxa"/>
            <w:tcBorders>
              <w:left w:val="single" w:sz="4" w:space="0" w:color="auto"/>
              <w:bottom w:val="single" w:sz="4" w:space="0" w:color="auto"/>
            </w:tcBorders>
            <w:vAlign w:val="center"/>
          </w:tcPr>
          <w:p w14:paraId="4B092082" w14:textId="77777777" w:rsidR="00D16EDD" w:rsidRPr="001A747D" w:rsidRDefault="00D16EDD" w:rsidP="00825842">
            <w:pPr>
              <w:tabs>
                <w:tab w:val="center" w:pos="4800"/>
                <w:tab w:val="right" w:pos="9500"/>
              </w:tabs>
              <w:ind w:firstLine="440"/>
              <w:jc w:val="center"/>
              <w:rPr>
                <w:sz w:val="22"/>
                <w:szCs w:val="22"/>
              </w:rPr>
            </w:pPr>
            <w:r w:rsidRPr="001A747D">
              <w:rPr>
                <w:sz w:val="22"/>
                <w:szCs w:val="22"/>
              </w:rPr>
              <w:t>L/W/H mm</w:t>
            </w:r>
          </w:p>
        </w:tc>
      </w:tr>
    </w:tbl>
    <w:p w14:paraId="4A55D1EA" w14:textId="77777777" w:rsidR="00D16EDD" w:rsidRPr="00000C84" w:rsidRDefault="00D16EDD" w:rsidP="00D16EDD">
      <w:pPr>
        <w:spacing w:after="200"/>
        <w:ind w:firstLine="440"/>
        <w:rPr>
          <w:sz w:val="22"/>
        </w:rPr>
      </w:pPr>
    </w:p>
    <w:p w14:paraId="5962E149" w14:textId="77777777" w:rsidR="00D16EDD" w:rsidRDefault="0014685D" w:rsidP="00D16EDD">
      <w:pPr>
        <w:spacing w:after="200"/>
        <w:ind w:firstLine="440"/>
        <w:jc w:val="center"/>
      </w:pPr>
      <w:r>
        <w:rPr>
          <w:noProof/>
          <w:sz w:val="22"/>
          <w:lang w:eastAsia="zh-CN" w:bidi="ar-SA"/>
        </w:rPr>
        <w:drawing>
          <wp:inline distT="0" distB="0" distL="0" distR="0" wp14:anchorId="227ECC70" wp14:editId="75759995">
            <wp:extent cx="4322445" cy="2207260"/>
            <wp:effectExtent l="0" t="0" r="0" b="0"/>
            <wp:docPr id="465" name="Picture 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5"/>
                    <pic:cNvPicPr>
                      <a:picLocks/>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4322445" cy="2207260"/>
                    </a:xfrm>
                    <a:prstGeom prst="rect">
                      <a:avLst/>
                    </a:prstGeom>
                    <a:noFill/>
                    <a:ln>
                      <a:noFill/>
                    </a:ln>
                  </pic:spPr>
                </pic:pic>
              </a:graphicData>
            </a:graphic>
          </wp:inline>
        </w:drawing>
      </w:r>
    </w:p>
    <w:p w14:paraId="4169A136" w14:textId="77777777" w:rsidR="00180A5A" w:rsidRDefault="00180A5A" w:rsidP="00180A5A">
      <w:pPr>
        <w:ind w:firstLineChars="0" w:firstLine="0"/>
        <w:jc w:val="center"/>
        <w:rPr>
          <w:szCs w:val="24"/>
          <w:lang w:eastAsia="zh-CN"/>
        </w:rPr>
      </w:pPr>
      <w:bookmarkStart w:id="178" w:name="_Toc517956478"/>
      <w:r w:rsidRPr="00710717">
        <w:rPr>
          <w:rFonts w:hint="eastAsia"/>
          <w:lang w:eastAsia="zh-CN"/>
        </w:rPr>
        <w:lastRenderedPageBreak/>
        <w:t>图</w:t>
      </w:r>
      <w:r w:rsidRPr="00710717">
        <w:rPr>
          <w:lang w:eastAsia="zh-CN"/>
        </w:rPr>
        <w:t>3.</w:t>
      </w:r>
      <w:r w:rsidRPr="00180A5A">
        <w:fldChar w:fldCharType="begin"/>
      </w:r>
      <w:r w:rsidRPr="00710717">
        <w:rPr>
          <w:lang w:eastAsia="zh-CN"/>
        </w:rPr>
        <w:instrText xml:space="preserve"> SEQ </w:instrText>
      </w:r>
      <w:r w:rsidRPr="00710717">
        <w:rPr>
          <w:rFonts w:hint="eastAsia"/>
          <w:lang w:eastAsia="zh-CN"/>
        </w:rPr>
        <w:instrText>图</w:instrText>
      </w:r>
      <w:r w:rsidRPr="00710717">
        <w:rPr>
          <w:lang w:eastAsia="zh-CN"/>
        </w:rPr>
        <w:instrText xml:space="preserve">3.10 \* ARABIC </w:instrText>
      </w:r>
      <w:r w:rsidRPr="00180A5A">
        <w:fldChar w:fldCharType="separate"/>
      </w:r>
      <w:r w:rsidRPr="00710717">
        <w:rPr>
          <w:lang w:eastAsia="zh-CN"/>
        </w:rPr>
        <w:t>1</w:t>
      </w:r>
      <w:r w:rsidRPr="00180A5A">
        <w:fldChar w:fldCharType="end"/>
      </w:r>
      <w:r w:rsidRPr="00710717">
        <w:rPr>
          <w:lang w:eastAsia="zh-CN"/>
        </w:rPr>
        <w:t>0</w:t>
      </w:r>
      <w:r w:rsidRPr="00710717">
        <w:rPr>
          <w:rFonts w:hint="eastAsia"/>
          <w:lang w:eastAsia="zh-CN"/>
        </w:rPr>
        <w:t>包含温度传感器，</w:t>
      </w:r>
      <w:r w:rsidRPr="00CA2D6E">
        <w:rPr>
          <w:szCs w:val="24"/>
          <w:lang w:eastAsia="zh-CN"/>
        </w:rPr>
        <w:t>CC2420</w:t>
      </w:r>
      <w:r w:rsidRPr="00CA2D6E">
        <w:rPr>
          <w:rFonts w:hint="eastAsia"/>
          <w:szCs w:val="24"/>
          <w:lang w:eastAsia="zh-CN"/>
        </w:rPr>
        <w:t>无线电</w:t>
      </w:r>
      <w:bookmarkEnd w:id="178"/>
    </w:p>
    <w:p w14:paraId="0C5A597B" w14:textId="77777777" w:rsidR="00180A5A" w:rsidRPr="00180A5A" w:rsidRDefault="00180A5A" w:rsidP="00710717">
      <w:pPr>
        <w:ind w:firstLineChars="0" w:firstLine="0"/>
        <w:jc w:val="center"/>
        <w:rPr>
          <w:szCs w:val="24"/>
          <w:lang w:eastAsia="zh-CN"/>
        </w:rPr>
      </w:pPr>
      <w:r w:rsidRPr="00615396">
        <w:rPr>
          <w:rFonts w:hint="eastAsia"/>
          <w:szCs w:val="24"/>
          <w:lang w:eastAsia="zh-CN"/>
        </w:rPr>
        <w:t>MSP430</w:t>
      </w:r>
      <w:r w:rsidRPr="0066662B">
        <w:rPr>
          <w:rFonts w:hint="eastAsia"/>
          <w:szCs w:val="24"/>
          <w:lang w:eastAsia="zh-CN"/>
        </w:rPr>
        <w:t>微控制器和其他模块的</w:t>
      </w:r>
      <w:r w:rsidRPr="0066662B">
        <w:rPr>
          <w:rFonts w:hint="eastAsia"/>
          <w:szCs w:val="24"/>
          <w:lang w:eastAsia="zh-CN"/>
        </w:rPr>
        <w:t>GF-100</w:t>
      </w:r>
      <w:r w:rsidRPr="00CD0B7D">
        <w:rPr>
          <w:rFonts w:hint="eastAsia"/>
          <w:szCs w:val="24"/>
          <w:lang w:eastAsia="zh-CN"/>
        </w:rPr>
        <w:t>架构</w:t>
      </w:r>
    </w:p>
    <w:p w14:paraId="01277464" w14:textId="77777777" w:rsidR="00D16EDD" w:rsidRPr="00710717" w:rsidRDefault="005C2DCE" w:rsidP="00710717">
      <w:pPr>
        <w:ind w:firstLineChars="0" w:firstLine="0"/>
        <w:jc w:val="center"/>
        <w:rPr>
          <w:szCs w:val="24"/>
          <w:lang w:eastAsia="zh-CN"/>
        </w:rPr>
      </w:pPr>
      <w:r w:rsidRPr="00710717">
        <w:rPr>
          <w:szCs w:val="24"/>
          <w:lang w:eastAsia="zh-CN"/>
        </w:rPr>
        <w:t>Fig. 3</w:t>
      </w:r>
      <w:r w:rsidR="00D16EDD" w:rsidRPr="00710717">
        <w:rPr>
          <w:szCs w:val="24"/>
          <w:lang w:eastAsia="zh-CN"/>
        </w:rPr>
        <w:t>.</w:t>
      </w:r>
      <w:r w:rsidR="00F828EA" w:rsidRPr="00710717">
        <w:rPr>
          <w:szCs w:val="24"/>
          <w:lang w:eastAsia="zh-CN"/>
        </w:rPr>
        <w:t>10</w:t>
      </w:r>
      <w:r w:rsidR="00D16EDD" w:rsidRPr="00710717">
        <w:rPr>
          <w:szCs w:val="24"/>
          <w:lang w:eastAsia="zh-CN"/>
        </w:rPr>
        <w:t xml:space="preserve"> Architecture of GF-100 which contains temperature sensor, CC2420 radio, MSP430 microcontroller and other modules.</w:t>
      </w:r>
    </w:p>
    <w:p w14:paraId="61A8D65A" w14:textId="77777777" w:rsidR="00D16EDD" w:rsidRPr="00D16EDD" w:rsidRDefault="00D16EDD" w:rsidP="00D16EDD">
      <w:pPr>
        <w:autoSpaceDE w:val="0"/>
        <w:autoSpaceDN w:val="0"/>
        <w:adjustRightInd w:val="0"/>
        <w:ind w:firstLine="320"/>
        <w:jc w:val="center"/>
        <w:rPr>
          <w:sz w:val="16"/>
          <w:szCs w:val="16"/>
        </w:rPr>
      </w:pPr>
    </w:p>
    <w:p w14:paraId="2534131D" w14:textId="77777777" w:rsidR="00B138A1" w:rsidRDefault="00D16EDD" w:rsidP="001D0743">
      <w:pPr>
        <w:pStyle w:val="2"/>
        <w:spacing w:before="120"/>
        <w:rPr>
          <w:lang w:eastAsia="zh-CN"/>
        </w:rPr>
      </w:pPr>
      <w:bookmarkStart w:id="179" w:name="_Toc351292512"/>
      <w:bookmarkStart w:id="180" w:name="_Toc517963813"/>
      <w:bookmarkStart w:id="181" w:name="_Toc518474547"/>
      <w:r>
        <w:rPr>
          <w:rFonts w:hint="eastAsia"/>
          <w:lang w:eastAsia="zh-CN"/>
        </w:rPr>
        <w:t>3</w:t>
      </w:r>
      <w:r w:rsidR="003453AE">
        <w:rPr>
          <w:rFonts w:hint="eastAsia"/>
          <w:lang w:eastAsia="zh-CN"/>
        </w:rPr>
        <w:t>.5</w:t>
      </w:r>
      <w:r w:rsidR="00B138A1">
        <w:rPr>
          <w:rFonts w:hint="eastAsia"/>
          <w:lang w:eastAsia="zh-CN"/>
        </w:rPr>
        <w:t xml:space="preserve"> </w:t>
      </w:r>
      <w:r w:rsidR="00CF156D">
        <w:rPr>
          <w:rFonts w:hint="eastAsia"/>
          <w:lang w:eastAsia="zh-CN"/>
        </w:rPr>
        <w:t xml:space="preserve"> </w:t>
      </w:r>
      <w:bookmarkEnd w:id="179"/>
      <w:r>
        <w:rPr>
          <w:rFonts w:hint="eastAsia"/>
          <w:lang w:eastAsia="zh-CN"/>
        </w:rPr>
        <w:t>案例分析</w:t>
      </w:r>
      <w:bookmarkEnd w:id="180"/>
      <w:bookmarkEnd w:id="181"/>
    </w:p>
    <w:p w14:paraId="59CE0B5D" w14:textId="77777777" w:rsidR="00D16EDD" w:rsidRPr="00710717" w:rsidRDefault="00D16EDD" w:rsidP="00D16EDD">
      <w:pPr>
        <w:spacing w:after="200"/>
        <w:rPr>
          <w:szCs w:val="24"/>
          <w:lang w:eastAsia="zh-CN"/>
        </w:rPr>
      </w:pPr>
      <w:r w:rsidRPr="00710717">
        <w:rPr>
          <w:rFonts w:hint="eastAsia"/>
          <w:szCs w:val="24"/>
          <w:lang w:eastAsia="zh-CN"/>
        </w:rPr>
        <w:t>目前，无线传感器网络可以应用于智能楼宇监控，尤其是火灾监控。由于标量传感器节点的功能有限，在一些炎热的天气区域，例如沙特阿拉伯，仅使用温度和</w:t>
      </w:r>
      <w:r w:rsidRPr="00710717">
        <w:rPr>
          <w:szCs w:val="24"/>
        </w:rPr>
        <w:fldChar w:fldCharType="begin"/>
      </w:r>
      <w:r w:rsidRPr="00710717">
        <w:rPr>
          <w:szCs w:val="24"/>
          <w:lang w:eastAsia="zh-CN"/>
        </w:rPr>
        <w:instrText xml:space="preserve"> QUOTE </w:instrText>
      </w:r>
      <w:r w:rsidR="00A3404B">
        <w:rPr>
          <w:noProof/>
          <w:position w:val="-14"/>
          <w:szCs w:val="24"/>
        </w:rPr>
        <w:pict w14:anchorId="475644F2">
          <v:shape id="_x0000_i1460" type="#_x0000_t75" alt="" style="width:20.2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043F8&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16EDD&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2043F8&quot; wsp:rsidP=&quot;002043F8&quot;&gt;&lt;m:oMathPara&gt;&lt;m:oMath&gt;&lt;m:r&gt;&lt;w:rPr&gt;&lt;w:rFonts w:ascii=&quot;Cambria Math&quot; w:h-ansi=&quot;Cambria Math&quot;/&gt;&lt;wx:font wx:val=&quot;Cambria Math&quot;/&gt;&lt;w:i/&gt;&lt;w:noProof/&gt;&lt;/w:rPr&gt;&lt;m:t&gt;C&lt;/m:t&gt;&lt;/m:r&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O&lt;/m:t&gt;&lt;/m:r&gt;&lt;/m:e&gt;&lt;m:sub&gt;&lt;m:r&gt;&lt;m:rPr&gt;&lt;m:sty m:val=&quot;p&quot;/&gt;&lt;/m:rPr&gt;&lt;w:rPr&gt;&lt;w:rFonts w:ascii=&quot;Cambria Math&quot; w:h-ansi=&quot;Cambria Math&quot;/&gt;&lt;wx:font wx:val=&quot;Cambria Math&quot;/&gt;&lt;w:noProof/&gt;&lt;/w:rPr&gt;&lt;m:t&gt;2&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98" o:title="" chromakey="white"/>
          </v:shape>
        </w:pict>
      </w:r>
      <w:r w:rsidRPr="00710717">
        <w:rPr>
          <w:szCs w:val="24"/>
          <w:lang w:eastAsia="zh-CN"/>
        </w:rPr>
        <w:instrText xml:space="preserve"> </w:instrText>
      </w:r>
      <w:r w:rsidRPr="00710717">
        <w:rPr>
          <w:szCs w:val="24"/>
        </w:rPr>
        <w:fldChar w:fldCharType="separate"/>
      </w:r>
      <w:r w:rsidR="00A3404B">
        <w:rPr>
          <w:noProof/>
          <w:position w:val="-14"/>
          <w:szCs w:val="24"/>
        </w:rPr>
        <w:pict w14:anchorId="1E271940">
          <v:shape id="_x0000_i1461" type="#_x0000_t75" alt="" style="width:20.2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043F8&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16EDD&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2043F8&quot; wsp:rsidP=&quot;002043F8&quot;&gt;&lt;m:oMathPara&gt;&lt;m:oMath&gt;&lt;m:r&gt;&lt;w:rPr&gt;&lt;w:rFonts w:ascii=&quot;Cambria Math&quot; w:h-ansi=&quot;Cambria Math&quot;/&gt;&lt;wx:font wx:val=&quot;Cambria Math&quot;/&gt;&lt;w:i/&gt;&lt;w:noProof/&gt;&lt;/w:rPr&gt;&lt;m:t&gt;C&lt;/m:t&gt;&lt;/m:r&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O&lt;/m:t&gt;&lt;/m:r&gt;&lt;/m:e&gt;&lt;m:sub&gt;&lt;m:r&gt;&lt;m:rPr&gt;&lt;m:sty m:val=&quot;p&quot;/&gt;&lt;/m:rPr&gt;&lt;w:rPr&gt;&lt;w:rFonts w:ascii=&quot;Cambria Math&quot; w:h-ansi=&quot;Cambria Math&quot;/&gt;&lt;wx:font wx:val=&quot;Cambria Math&quot;/&gt;&lt;w:noProof/&gt;&lt;/w:rPr&gt;&lt;m:t&gt;2&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98" o:title="" chromakey="white"/>
          </v:shape>
        </w:pict>
      </w:r>
      <w:r w:rsidRPr="00710717">
        <w:rPr>
          <w:szCs w:val="24"/>
        </w:rPr>
        <w:fldChar w:fldCharType="end"/>
      </w:r>
      <w:r w:rsidRPr="00710717">
        <w:rPr>
          <w:rFonts w:hint="eastAsia"/>
          <w:szCs w:val="24"/>
          <w:lang w:eastAsia="zh-CN"/>
        </w:rPr>
        <w:t>传感器节点无法正确检测并报告火灾事件。往往需要实时报警，分析场景的数据和照片</w:t>
      </w:r>
      <w:r w:rsidR="001A747D" w:rsidRPr="00710717">
        <w:rPr>
          <w:szCs w:val="24"/>
          <w:lang w:eastAsia="zh-CN"/>
        </w:rPr>
        <w:fldChar w:fldCharType="begin"/>
      </w:r>
      <w:r w:rsidR="00262261">
        <w:rPr>
          <w:szCs w:val="24"/>
          <w:lang w:eastAsia="zh-CN"/>
        </w:rPr>
        <w:instrText xml:space="preserve"> ADDIN EN.CITE &lt;EndNote&gt;&lt;Cite&gt;&lt;Author&gt;Lu&lt;/Author&gt;&lt;Year&gt;2016&lt;/Year&gt;&lt;RecNum&gt;292&lt;/RecNum&gt;&lt;DisplayText&gt;[94]&lt;/DisplayText&gt;&lt;record&gt;&lt;rec-number&gt;292&lt;/rec-number&gt;&lt;foreign-keys&gt;&lt;key app="EN" db-id="z2dra9zfpwd2wbewe9cv9sspxf2pe2txattx" timestamp="1529936077"&gt;292&lt;/key&gt;&lt;/foreign-keys&gt;&lt;ref-type name="Journal Article"&gt;17&lt;/ref-type&gt;&lt;contributors&gt;&lt;authors&gt;&lt;author&gt;Lu, Chenyang&lt;/author&gt;&lt;author&gt;Saifullah, Abusayeed&lt;/author&gt;&lt;author&gt;Li, Bo&lt;/author&gt;&lt;author&gt;Sha, Mo&lt;/author&gt;&lt;author&gt;Gonzalez, Humberto&lt;/author&gt;&lt;author&gt;Gunatilaka, Dolvara&lt;/author&gt;&lt;author&gt;Wu, Chengjie&lt;/author&gt;&lt;author&gt;Nie, Lanshun&lt;/author&gt;&lt;author&gt;Chen, Yixin&lt;/author&gt;&lt;/authors&gt;&lt;/contributors&gt;&lt;titles&gt;&lt;title&gt;Real-Time Wireless Sensor-Actuator Networks for Industrial Cyber-Physical Systems&lt;/title&gt;&lt;secondary-title&gt;Proceedings of the IEEE&lt;/secondary-title&gt;&lt;/titles&gt;&lt;periodical&gt;&lt;full-title&gt;Proceedings of the IEEE&lt;/full-title&gt;&lt;/periodical&gt;&lt;pages&gt;1013-1024&lt;/pages&gt;&lt;volume&gt;104&lt;/volume&gt;&lt;number&gt;5&lt;/number&gt;&lt;keywords&gt;&lt;keyword&gt;Cyber-physical systems&lt;/keyword&gt;&lt;keyword&gt;industrial wireless networks&lt;/keyword&gt;&lt;keyword&gt;real-time systems&lt;/keyword&gt;&lt;keyword&gt;wireless control systems&lt;/keyword&gt;&lt;keyword&gt;wireless sensor-actuator networks&lt;/keyword&gt;&lt;/keywords&gt;&lt;dates&gt;&lt;year&gt;2016&lt;/year&gt;&lt;/dates&gt;&lt;urls&gt;&lt;/urls&gt;&lt;/record&gt;&lt;/Cite&gt;&lt;/EndNote&gt;</w:instrText>
      </w:r>
      <w:r w:rsidR="001A747D" w:rsidRPr="00710717">
        <w:rPr>
          <w:szCs w:val="24"/>
          <w:lang w:eastAsia="zh-CN"/>
        </w:rPr>
        <w:fldChar w:fldCharType="separate"/>
      </w:r>
      <w:r w:rsidR="00262261">
        <w:rPr>
          <w:noProof/>
          <w:szCs w:val="24"/>
          <w:lang w:eastAsia="zh-CN"/>
        </w:rPr>
        <w:t>[94]</w:t>
      </w:r>
      <w:r w:rsidR="001A747D" w:rsidRPr="00710717">
        <w:rPr>
          <w:szCs w:val="24"/>
          <w:lang w:eastAsia="zh-CN"/>
        </w:rPr>
        <w:fldChar w:fldCharType="end"/>
      </w:r>
      <w:r w:rsidRPr="00710717">
        <w:rPr>
          <w:rFonts w:hint="eastAsia"/>
          <w:szCs w:val="24"/>
          <w:lang w:eastAsia="zh-CN"/>
        </w:rPr>
        <w:t>。智能手机是收集多媒体数据以描述一些复杂事件的绝佳选择，例如，拍摄火焰或烟雾图像。</w:t>
      </w:r>
    </w:p>
    <w:p w14:paraId="5096C1BB" w14:textId="77777777" w:rsidR="00D16EDD" w:rsidRPr="00710717" w:rsidRDefault="00D16EDD" w:rsidP="00D16EDD">
      <w:pPr>
        <w:spacing w:after="200"/>
        <w:rPr>
          <w:lang w:eastAsia="zh-CN"/>
        </w:rPr>
      </w:pPr>
      <w:r w:rsidRPr="00710717">
        <w:rPr>
          <w:rFonts w:hint="eastAsia"/>
          <w:lang w:eastAsia="zh-CN"/>
        </w:rPr>
        <w:t>在本节中，设计了一个演示来验证</w:t>
      </w:r>
      <w:r w:rsidRPr="00710717">
        <w:rPr>
          <w:lang w:eastAsia="zh-CN"/>
        </w:rPr>
        <w:t>MIHBS</w:t>
      </w:r>
      <w:r w:rsidRPr="00710717">
        <w:rPr>
          <w:rFonts w:hint="eastAsia"/>
          <w:lang w:eastAsia="zh-CN"/>
        </w:rPr>
        <w:t>的可行性和平台独立性，称为</w:t>
      </w:r>
      <w:r w:rsidRPr="00710717">
        <w:rPr>
          <w:lang w:eastAsia="zh-CN"/>
        </w:rPr>
        <w:t>“</w:t>
      </w:r>
      <w:r w:rsidRPr="00710717">
        <w:rPr>
          <w:rFonts w:hint="eastAsia"/>
          <w:lang w:eastAsia="zh-CN"/>
        </w:rPr>
        <w:t>火灾监控系统</w:t>
      </w:r>
      <w:r w:rsidRPr="00710717">
        <w:rPr>
          <w:lang w:eastAsia="zh-CN"/>
        </w:rPr>
        <w:t>”</w:t>
      </w:r>
      <w:r w:rsidRPr="00710717">
        <w:rPr>
          <w:rFonts w:hint="eastAsia"/>
          <w:lang w:eastAsia="zh-CN"/>
        </w:rPr>
        <w:t>，该系统专门设计用于监控建筑物和防止火灾。在该系统中，传感器节点（</w:t>
      </w:r>
      <w:r w:rsidRPr="00710717">
        <w:rPr>
          <w:lang w:eastAsia="zh-CN"/>
        </w:rPr>
        <w:t>GF-100</w:t>
      </w:r>
      <w:r w:rsidRPr="00710717">
        <w:rPr>
          <w:rFonts w:hint="eastAsia"/>
          <w:lang w:eastAsia="zh-CN"/>
        </w:rPr>
        <w:t>）通过</w:t>
      </w:r>
      <w:r w:rsidRPr="00710717">
        <w:rPr>
          <w:lang w:eastAsia="zh-CN"/>
        </w:rPr>
        <w:t>802.15.4</w:t>
      </w:r>
      <w:r w:rsidRPr="00710717">
        <w:rPr>
          <w:rFonts w:hint="eastAsia"/>
          <w:lang w:eastAsia="zh-CN"/>
        </w:rPr>
        <w:t>协议中的</w:t>
      </w:r>
      <w:r w:rsidRPr="00710717">
        <w:rPr>
          <w:lang w:eastAsia="zh-CN"/>
        </w:rPr>
        <w:t>ZigBee</w:t>
      </w:r>
      <w:r w:rsidRPr="00710717">
        <w:rPr>
          <w:rFonts w:hint="eastAsia"/>
          <w:lang w:eastAsia="zh-CN"/>
        </w:rPr>
        <w:t>芯片广播温度和</w:t>
      </w:r>
      <w:r w:rsidRPr="00710717">
        <w:rPr>
          <w:lang w:eastAsia="zh-CN"/>
        </w:rPr>
        <w:fldChar w:fldCharType="begin"/>
      </w:r>
      <w:r w:rsidRPr="00710717">
        <w:rPr>
          <w:lang w:eastAsia="zh-CN"/>
        </w:rPr>
        <w:instrText xml:space="preserve"> QUOTE </w:instrText>
      </w:r>
      <w:r w:rsidR="00A3404B">
        <w:rPr>
          <w:noProof/>
          <w:lang w:eastAsia="zh-CN"/>
        </w:rPr>
        <w:pict w14:anchorId="0D84548E">
          <v:shape id="_x0000_i1462" type="#_x0000_t75" alt="" style="width:20.2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5EA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16EDD&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075EAD&quot; wsp:rsidP=&quot;00075EAD&quot;&gt;&lt;m:oMathPara&gt;&lt;m:oMath&gt;&lt;m:r&gt;&lt;w:rPr&gt;&lt;w:rFonts w:ascii=&quot;Cambria Math&quot; w:h-ansi=&quot;Cambria Math&quot;/&gt;&lt;wx:font wx:val=&quot;Cambria Math&quot;/&gt;&lt;w:i/&gt;&lt;w:noProof/&gt;&lt;/w:rPr&gt;&lt;m:t&gt;C&lt;/m:t&gt;&lt;/m:r&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O&lt;/m:t&gt;&lt;/m:r&gt;&lt;/m:e&gt;&lt;m:sub&gt;&lt;m:r&gt;&lt;m:rPr&gt;&lt;m:sty m:val=&quot;p&quot;/&gt;&lt;/m:rPr&gt;&lt;w:rPr&gt;&lt;w:rFonts w:ascii=&quot;Cambria Math&quot; w:h-ansi=&quot;Cambria Math&quot;/&gt;&lt;wx:font wx:val=&quot;Cambria Math&quot;/&gt;&lt;w:noProof/&gt;&lt;/w:rPr&gt;&lt;m:t&gt;2&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98" o:title="" chromakey="white"/>
          </v:shape>
        </w:pict>
      </w:r>
      <w:r w:rsidRPr="00710717">
        <w:rPr>
          <w:lang w:eastAsia="zh-CN"/>
        </w:rPr>
        <w:instrText xml:space="preserve"> </w:instrText>
      </w:r>
      <w:r w:rsidRPr="00710717">
        <w:rPr>
          <w:lang w:eastAsia="zh-CN"/>
        </w:rPr>
        <w:fldChar w:fldCharType="separate"/>
      </w:r>
      <w:r w:rsidR="00A3404B">
        <w:rPr>
          <w:noProof/>
          <w:lang w:eastAsia="zh-CN"/>
        </w:rPr>
        <w:pict w14:anchorId="433C6077">
          <v:shape id="_x0000_i1463" type="#_x0000_t75" alt="" style="width:20.2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5EA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16EDD&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075EAD&quot; wsp:rsidP=&quot;00075EAD&quot;&gt;&lt;m:oMathPara&gt;&lt;m:oMath&gt;&lt;m:r&gt;&lt;w:rPr&gt;&lt;w:rFonts w:ascii=&quot;Cambria Math&quot; w:h-ansi=&quot;Cambria Math&quot;/&gt;&lt;wx:font wx:val=&quot;Cambria Math&quot;/&gt;&lt;w:i/&gt;&lt;w:noProof/&gt;&lt;/w:rPr&gt;&lt;m:t&gt;C&lt;/m:t&gt;&lt;/m:r&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O&lt;/m:t&gt;&lt;/m:r&gt;&lt;/m:e&gt;&lt;m:sub&gt;&lt;m:r&gt;&lt;m:rPr&gt;&lt;m:sty m:val=&quot;p&quot;/&gt;&lt;/m:rPr&gt;&lt;w:rPr&gt;&lt;w:rFonts w:ascii=&quot;Cambria Math&quot; w:h-ansi=&quot;Cambria Math&quot;/&gt;&lt;wx:font wx:val=&quot;Cambria Math&quot;/&gt;&lt;w:noProof/&gt;&lt;/w:rPr&gt;&lt;m:t&gt;2&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98" o:title="" chromakey="white"/>
          </v:shape>
        </w:pict>
      </w:r>
      <w:r w:rsidRPr="00710717">
        <w:rPr>
          <w:lang w:eastAsia="zh-CN"/>
        </w:rPr>
        <w:fldChar w:fldCharType="end"/>
      </w:r>
      <w:r w:rsidRPr="00710717">
        <w:rPr>
          <w:rFonts w:hint="eastAsia"/>
          <w:lang w:eastAsia="zh-CN"/>
        </w:rPr>
        <w:t>信息。基站（</w:t>
      </w:r>
      <w:r w:rsidRPr="00710717">
        <w:rPr>
          <w:lang w:eastAsia="zh-CN"/>
        </w:rPr>
        <w:t>GenOS-301</w:t>
      </w:r>
      <w:r w:rsidRPr="00710717">
        <w:rPr>
          <w:rFonts w:hint="eastAsia"/>
          <w:lang w:eastAsia="zh-CN"/>
        </w:rPr>
        <w:t>）收到此类信息并通过</w:t>
      </w:r>
      <w:r w:rsidRPr="00710717">
        <w:rPr>
          <w:lang w:eastAsia="zh-CN"/>
        </w:rPr>
        <w:t>MIHBS</w:t>
      </w:r>
      <w:r w:rsidRPr="00710717">
        <w:rPr>
          <w:rFonts w:hint="eastAsia"/>
          <w:lang w:eastAsia="zh-CN"/>
        </w:rPr>
        <w:t>将其发送给智能手机。当温度和二氧化碳的感官读数都高于阈值时，智能手机将拍摄现场照片，并在遇到火警或烟雾时向远程电话发送报警信息。</w:t>
      </w:r>
    </w:p>
    <w:p w14:paraId="4292FFB2" w14:textId="77777777" w:rsidR="00D16EDD" w:rsidRPr="00710717" w:rsidRDefault="00D16EDD" w:rsidP="00D16EDD">
      <w:pPr>
        <w:spacing w:after="200"/>
        <w:rPr>
          <w:lang w:eastAsia="zh-CN"/>
        </w:rPr>
      </w:pPr>
      <w:r w:rsidRPr="00710717">
        <w:rPr>
          <w:rFonts w:hint="eastAsia"/>
          <w:lang w:eastAsia="zh-CN"/>
        </w:rPr>
        <w:t>该演示包含七个</w:t>
      </w:r>
      <w:r w:rsidRPr="00710717">
        <w:rPr>
          <w:lang w:eastAsia="zh-CN"/>
        </w:rPr>
        <w:t>MIHBS</w:t>
      </w:r>
      <w:r w:rsidRPr="00710717">
        <w:rPr>
          <w:rFonts w:hint="eastAsia"/>
          <w:lang w:eastAsia="zh-CN"/>
        </w:rPr>
        <w:t>系统和一个远程电话。本研究成功地执行了原型系统。演示内容如下：</w:t>
      </w:r>
    </w:p>
    <w:p w14:paraId="1C68248F" w14:textId="77777777" w:rsidR="00D16EDD" w:rsidRPr="00710717" w:rsidRDefault="00D16EDD" w:rsidP="00D16EDD">
      <w:pPr>
        <w:spacing w:after="200"/>
        <w:ind w:firstLine="440"/>
        <w:rPr>
          <w:lang w:eastAsia="zh-CN"/>
        </w:rPr>
      </w:pPr>
      <w:r w:rsidRPr="002311B0">
        <w:rPr>
          <w:sz w:val="22"/>
          <w:lang w:eastAsia="zh-CN"/>
        </w:rPr>
        <w:t>•</w:t>
      </w:r>
      <w:r w:rsidRPr="00710717">
        <w:rPr>
          <w:rFonts w:hint="eastAsia"/>
          <w:lang w:eastAsia="zh-CN"/>
        </w:rPr>
        <w:t>实时显示温度和二氧化碳。系统启动时，</w:t>
      </w:r>
      <w:r w:rsidRPr="00710717">
        <w:rPr>
          <w:lang w:eastAsia="zh-CN"/>
        </w:rPr>
        <w:t>SHT11</w:t>
      </w:r>
      <w:r w:rsidRPr="00710717">
        <w:rPr>
          <w:rFonts w:hint="eastAsia"/>
          <w:lang w:eastAsia="zh-CN"/>
        </w:rPr>
        <w:t>检测温度，</w:t>
      </w:r>
      <w:r w:rsidRPr="00710717">
        <w:rPr>
          <w:lang w:eastAsia="zh-CN"/>
        </w:rPr>
        <w:t>ELT-S-100</w:t>
      </w:r>
      <w:r w:rsidRPr="00710717">
        <w:rPr>
          <w:rFonts w:hint="eastAsia"/>
          <w:lang w:eastAsia="zh-CN"/>
        </w:rPr>
        <w:t>检测空气中的二氧化碳，然后将数据传输到通过音频插孔连接智能手机的汇聚节点。智能手机使用</w:t>
      </w:r>
      <w:r w:rsidRPr="00710717">
        <w:rPr>
          <w:lang w:eastAsia="zh-CN"/>
        </w:rPr>
        <w:t>Windows Azure</w:t>
      </w:r>
      <w:r w:rsidRPr="00710717">
        <w:rPr>
          <w:rFonts w:hint="eastAsia"/>
          <w:lang w:eastAsia="zh-CN"/>
        </w:rPr>
        <w:t>进行存储。如图</w:t>
      </w:r>
      <w:r w:rsidR="005C2DCE" w:rsidRPr="00710717">
        <w:rPr>
          <w:lang w:eastAsia="zh-CN"/>
        </w:rPr>
        <w:t>3.1</w:t>
      </w:r>
      <w:r w:rsidR="00F828EA" w:rsidRPr="00710717">
        <w:rPr>
          <w:lang w:eastAsia="zh-CN"/>
        </w:rPr>
        <w:t>1</w:t>
      </w:r>
      <w:r w:rsidRPr="00710717">
        <w:rPr>
          <w:rFonts w:hint="eastAsia"/>
          <w:lang w:eastAsia="zh-CN"/>
        </w:rPr>
        <w:t>（</w:t>
      </w:r>
      <w:r w:rsidRPr="00710717">
        <w:rPr>
          <w:lang w:eastAsia="zh-CN"/>
        </w:rPr>
        <w:t>a</w:t>
      </w:r>
      <w:r w:rsidRPr="00710717">
        <w:rPr>
          <w:rFonts w:hint="eastAsia"/>
          <w:lang w:eastAsia="zh-CN"/>
        </w:rPr>
        <w:t>），</w:t>
      </w:r>
      <w:r w:rsidR="005C2DCE" w:rsidRPr="00710717">
        <w:rPr>
          <w:lang w:eastAsia="zh-CN"/>
        </w:rPr>
        <w:t>3.1</w:t>
      </w:r>
      <w:r w:rsidR="00F828EA" w:rsidRPr="00710717">
        <w:rPr>
          <w:lang w:eastAsia="zh-CN"/>
        </w:rPr>
        <w:t>1</w:t>
      </w:r>
      <w:r w:rsidRPr="00710717">
        <w:rPr>
          <w:rFonts w:hint="eastAsia"/>
          <w:lang w:eastAsia="zh-CN"/>
        </w:rPr>
        <w:t>（</w:t>
      </w:r>
      <w:r w:rsidRPr="00710717">
        <w:rPr>
          <w:lang w:eastAsia="zh-CN"/>
        </w:rPr>
        <w:t>b</w:t>
      </w:r>
      <w:r w:rsidRPr="00710717">
        <w:rPr>
          <w:rFonts w:hint="eastAsia"/>
          <w:lang w:eastAsia="zh-CN"/>
        </w:rPr>
        <w:t>）所示，用户的远程电话可以访问云并通过</w:t>
      </w:r>
      <w:r w:rsidRPr="00710717">
        <w:rPr>
          <w:lang w:eastAsia="zh-CN"/>
        </w:rPr>
        <w:t>GPRS</w:t>
      </w:r>
      <w:r w:rsidRPr="00710717">
        <w:rPr>
          <w:rFonts w:hint="eastAsia"/>
          <w:lang w:eastAsia="zh-CN"/>
        </w:rPr>
        <w:t>监控建筑物的实时数据。</w:t>
      </w:r>
    </w:p>
    <w:p w14:paraId="624F5412" w14:textId="77777777" w:rsidR="00D16EDD" w:rsidRPr="00710717" w:rsidRDefault="00D16EDD" w:rsidP="00D16EDD">
      <w:pPr>
        <w:spacing w:after="200"/>
        <w:rPr>
          <w:lang w:eastAsia="zh-CN"/>
        </w:rPr>
      </w:pPr>
      <w:r w:rsidRPr="00710717">
        <w:rPr>
          <w:lang w:eastAsia="zh-CN"/>
        </w:rPr>
        <w:t>•</w:t>
      </w:r>
      <w:r w:rsidRPr="00710717">
        <w:rPr>
          <w:rFonts w:hint="eastAsia"/>
          <w:lang w:eastAsia="zh-CN"/>
        </w:rPr>
        <w:t>测试床拓扑的可视化。该应用程序提供了围绕建筑物周围的地图以及包含</w:t>
      </w:r>
      <w:r w:rsidRPr="00710717">
        <w:rPr>
          <w:lang w:eastAsia="zh-CN"/>
        </w:rPr>
        <w:t>GPS</w:t>
      </w:r>
      <w:r w:rsidRPr="00710717">
        <w:rPr>
          <w:rFonts w:hint="eastAsia"/>
          <w:lang w:eastAsia="zh-CN"/>
        </w:rPr>
        <w:t>设备的传感器和电话的拓扑结构，如图</w:t>
      </w:r>
      <w:r w:rsidR="005C2DCE" w:rsidRPr="00710717">
        <w:rPr>
          <w:lang w:eastAsia="zh-CN"/>
        </w:rPr>
        <w:t>3.1</w:t>
      </w:r>
      <w:r w:rsidR="00F828EA" w:rsidRPr="00710717">
        <w:rPr>
          <w:lang w:eastAsia="zh-CN"/>
        </w:rPr>
        <w:t>1</w:t>
      </w:r>
      <w:r w:rsidRPr="00710717">
        <w:rPr>
          <w:rFonts w:hint="eastAsia"/>
          <w:lang w:eastAsia="zh-CN"/>
        </w:rPr>
        <w:t>（</w:t>
      </w:r>
      <w:r w:rsidRPr="00710717">
        <w:rPr>
          <w:lang w:eastAsia="zh-CN"/>
        </w:rPr>
        <w:t>c</w:t>
      </w:r>
      <w:r w:rsidRPr="00710717">
        <w:rPr>
          <w:rFonts w:hint="eastAsia"/>
          <w:lang w:eastAsia="zh-CN"/>
        </w:rPr>
        <w:t>）所示。</w:t>
      </w:r>
    </w:p>
    <w:p w14:paraId="18591361" w14:textId="77777777" w:rsidR="00D16EDD" w:rsidRPr="00710717" w:rsidRDefault="00D16EDD" w:rsidP="00D16EDD">
      <w:pPr>
        <w:spacing w:after="200"/>
        <w:rPr>
          <w:lang w:eastAsia="zh-CN"/>
        </w:rPr>
      </w:pPr>
      <w:r w:rsidRPr="00710717">
        <w:rPr>
          <w:lang w:eastAsia="zh-CN"/>
        </w:rPr>
        <w:t>•</w:t>
      </w:r>
      <w:r w:rsidRPr="00710717">
        <w:rPr>
          <w:rFonts w:hint="eastAsia"/>
          <w:lang w:eastAsia="zh-CN"/>
        </w:rPr>
        <w:t>彩信报警。当温度和</w:t>
      </w:r>
      <w:r w:rsidRPr="00710717">
        <w:rPr>
          <w:lang w:eastAsia="zh-CN"/>
        </w:rPr>
        <w:fldChar w:fldCharType="begin"/>
      </w:r>
      <w:r w:rsidRPr="00710717">
        <w:rPr>
          <w:lang w:eastAsia="zh-CN"/>
        </w:rPr>
        <w:instrText xml:space="preserve"> QUOTE </w:instrText>
      </w:r>
      <w:r w:rsidR="00A3404B">
        <w:rPr>
          <w:noProof/>
          <w:lang w:eastAsia="zh-CN"/>
        </w:rPr>
        <w:pict w14:anchorId="437CEBBF">
          <v:shape id="_x0000_i1464" type="#_x0000_t75" alt="" style="width:20.2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4D8&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16EDD&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8344D8&quot; wsp:rsidP=&quot;008344D8&quot;&gt;&lt;m:oMathPara&gt;&lt;m:oMath&gt;&lt;m:r&gt;&lt;w:rPr&gt;&lt;w:rFonts w:ascii=&quot;Cambria Math&quot; w:h-ansi=&quot;Cambria Math&quot;/&gt;&lt;wx:font wx:val=&quot;Cambria Math&quot;/&gt;&lt;w:i/&gt;&lt;w:noProof/&gt;&lt;/w:rPr&gt;&lt;m:t&gt;C&lt;/m:t&gt;&lt;/m:r&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O&lt;/m:t&gt;&lt;/m:r&gt;&lt;/m:e&gt;&lt;m:sub&gt;&lt;m:r&gt;&lt;m:rPr&gt;&lt;m:sty m:val=&quot;p&quot;/&gt;&lt;/m:rPr&gt;&lt;w:rPr&gt;&lt;w:rFonts w:ascii=&quot;Cambria Math&quot; w:h-ansi=&quot;Cambria Math&quot;/&gt;&lt;wx:font wx:val=&quot;Cambria Math&quot;/&gt;&lt;w:noProof/&gt;&lt;/w:rPr&gt;&lt;m:t&gt;2&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98" o:title="" chromakey="white"/>
          </v:shape>
        </w:pict>
      </w:r>
      <w:r w:rsidRPr="00710717">
        <w:rPr>
          <w:lang w:eastAsia="zh-CN"/>
        </w:rPr>
        <w:instrText xml:space="preserve"> </w:instrText>
      </w:r>
      <w:r w:rsidRPr="00710717">
        <w:rPr>
          <w:lang w:eastAsia="zh-CN"/>
        </w:rPr>
        <w:fldChar w:fldCharType="separate"/>
      </w:r>
      <w:r w:rsidR="00A3404B">
        <w:rPr>
          <w:noProof/>
          <w:lang w:eastAsia="zh-CN"/>
        </w:rPr>
        <w:pict w14:anchorId="7081FF01">
          <v:shape id="_x0000_i1465" type="#_x0000_t75" alt="" style="width:20.2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71DBD&quot;/&gt;&lt;wsp:rsid wsp:val=&quot;0007610D&quot;/&gt;&lt;wsp:rsid wsp:val=&quot;00076F5C&quot;/&gt;&lt;wsp:rsid wsp:val=&quot;000775B6&quot;/&gt;&lt;wsp:rsid wsp:val=&quot;00081C74&quot;/&gt;&lt;wsp:rsid wsp:val=&quot;00081DAC&quot;/&gt;&lt;wsp:rsid wsp:val=&quot;00092653&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1021A9&quot;/&gt;&lt;wsp:rsid wsp:val=&quot;00102B94&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D45&quot;/&gt;&lt;wsp:rsid wsp:val=&quot;00351298&quot;/&gt;&lt;wsp:rsid wsp:val=&quot;00353391&quot;/&gt;&lt;wsp:rsid wsp:val=&quot;003566F7&quot;/&gt;&lt;wsp:rsid wsp:val=&quot;00361256&quot;/&gt;&lt;wsp:rsid wsp:val=&quot;003623E0&quot;/&gt;&lt;wsp:rsid wsp:val=&quot;003625DD&quot;/&gt;&lt;wsp:rsid wsp:val=&quot;0036347D&quot;/&gt;&lt;wsp:rsid wsp:val=&quot;00370E52&quot;/&gt;&lt;wsp:rsid wsp:val=&quot;0037390F&quot;/&gt;&lt;wsp:rsid wsp:val=&quot;00373E12&quot;/&gt;&lt;wsp:rsid wsp:val=&quot;00375271&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7EA9&quot;/&gt;&lt;wsp:rsid wsp:val=&quot;008301B3&quot;/&gt;&lt;wsp:rsid wsp:val=&quot;00830853&quot;/&gt;&lt;wsp:rsid wsp:val=&quot;008330E2&quot;/&gt;&lt;wsp:rsid wsp:val=&quot;008344D8&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16EDD&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A0939&quot;/&gt;&lt;wsp:rsid wsp:val=&quot;00FA139D&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8344D8&quot; wsp:rsidP=&quot;008344D8&quot;&gt;&lt;m:oMathPara&gt;&lt;m:oMath&gt;&lt;m:r&gt;&lt;w:rPr&gt;&lt;w:rFonts w:ascii=&quot;Cambria Math&quot; w:h-ansi=&quot;Cambria Math&quot;/&gt;&lt;wx:font wx:val=&quot;Cambria Math&quot;/&gt;&lt;w:i/&gt;&lt;w:noProof/&gt;&lt;/w:rPr&gt;&lt;m:t&gt;C&lt;/m:t&gt;&lt;/m:r&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noProof/&gt;&lt;/w:rPr&gt;&lt;m:t&gt;O&lt;/m:t&gt;&lt;/m:r&gt;&lt;/m:e&gt;&lt;m:sub&gt;&lt;m:r&gt;&lt;m:rPr&gt;&lt;m:sty m:val=&quot;p&quot;/&gt;&lt;/m:rPr&gt;&lt;w:rPr&gt;&lt;w:rFonts w:ascii=&quot;Cambria Math&quot; w:h-ansi=&quot;Cambria Math&quot;/&gt;&lt;wx:font wx:val=&quot;Cambria Math&quot;/&gt;&lt;w:noProof/&gt;&lt;/w:rPr&gt;&lt;m:t&gt;2&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198" o:title="" chromakey="white"/>
          </v:shape>
        </w:pict>
      </w:r>
      <w:r w:rsidRPr="00710717">
        <w:rPr>
          <w:lang w:eastAsia="zh-CN"/>
        </w:rPr>
        <w:fldChar w:fldCharType="end"/>
      </w:r>
      <w:r w:rsidRPr="00710717">
        <w:rPr>
          <w:rFonts w:hint="eastAsia"/>
          <w:lang w:eastAsia="zh-CN"/>
        </w:rPr>
        <w:t>值超过阈值时，连接的智能手机将拍摄现场照片，并向用户的远程电话发送彩信报警，如图</w:t>
      </w:r>
      <w:r w:rsidR="005C2DCE" w:rsidRPr="00710717">
        <w:rPr>
          <w:lang w:eastAsia="zh-CN"/>
        </w:rPr>
        <w:t>3.1</w:t>
      </w:r>
      <w:r w:rsidR="00F828EA" w:rsidRPr="00710717">
        <w:rPr>
          <w:lang w:eastAsia="zh-CN"/>
        </w:rPr>
        <w:t>1</w:t>
      </w:r>
      <w:r w:rsidRPr="00710717">
        <w:rPr>
          <w:rFonts w:hint="eastAsia"/>
          <w:lang w:eastAsia="zh-CN"/>
        </w:rPr>
        <w:t>（</w:t>
      </w:r>
      <w:r w:rsidRPr="00710717">
        <w:rPr>
          <w:lang w:eastAsia="zh-CN"/>
        </w:rPr>
        <w:t>d</w:t>
      </w:r>
      <w:r w:rsidRPr="00710717">
        <w:rPr>
          <w:rFonts w:hint="eastAsia"/>
          <w:lang w:eastAsia="zh-CN"/>
        </w:rPr>
        <w:t>）所示。在接到报警后，该拓扑的危险部分将会变得很好。这对我们来说确定位置是很方便的。</w:t>
      </w:r>
    </w:p>
    <w:p w14:paraId="2C4925BD" w14:textId="77777777" w:rsidR="00D16EDD" w:rsidRDefault="0014685D" w:rsidP="00D16EDD">
      <w:pPr>
        <w:spacing w:after="200"/>
        <w:ind w:firstLine="440"/>
        <w:rPr>
          <w:sz w:val="22"/>
        </w:rPr>
      </w:pPr>
      <w:r>
        <w:rPr>
          <w:noProof/>
          <w:sz w:val="22"/>
          <w:lang w:eastAsia="zh-CN" w:bidi="ar-SA"/>
        </w:rPr>
        <w:lastRenderedPageBreak/>
        <w:drawing>
          <wp:inline distT="0" distB="0" distL="0" distR="0" wp14:anchorId="701AB75E" wp14:editId="4BF99506">
            <wp:extent cx="5448984" cy="1570892"/>
            <wp:effectExtent l="0" t="0" r="0" b="4445"/>
            <wp:docPr id="472" name="Picture 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7"/>
                    <pic:cNvPicPr>
                      <a:picLocks/>
                    </pic:cNvPicPr>
                  </pic:nvPicPr>
                  <pic:blipFill>
                    <a:blip r:embed="rId201">
                      <a:extLst>
                        <a:ext uri="{28A0092B-C50C-407E-A947-70E740481C1C}">
                          <a14:useLocalDpi xmlns:a14="http://schemas.microsoft.com/office/drawing/2010/main" val="0"/>
                        </a:ext>
                      </a:extLst>
                    </a:blip>
                    <a:srcRect t="20956" b="14388"/>
                    <a:stretch>
                      <a:fillRect/>
                    </a:stretch>
                  </pic:blipFill>
                  <pic:spPr bwMode="auto">
                    <a:xfrm>
                      <a:off x="0" y="0"/>
                      <a:ext cx="5462690" cy="1574843"/>
                    </a:xfrm>
                    <a:prstGeom prst="rect">
                      <a:avLst/>
                    </a:prstGeom>
                    <a:noFill/>
                    <a:ln>
                      <a:noFill/>
                    </a:ln>
                  </pic:spPr>
                </pic:pic>
              </a:graphicData>
            </a:graphic>
          </wp:inline>
        </w:drawing>
      </w:r>
    </w:p>
    <w:p w14:paraId="0D3991AA" w14:textId="77777777" w:rsidR="00180A5A" w:rsidRPr="00710717" w:rsidRDefault="00180A5A" w:rsidP="00710717">
      <w:pPr>
        <w:keepNext/>
        <w:ind w:firstLineChars="0" w:firstLine="0"/>
        <w:jc w:val="center"/>
        <w:rPr>
          <w:szCs w:val="24"/>
          <w:lang w:eastAsia="zh-CN"/>
        </w:rPr>
      </w:pPr>
      <w:r w:rsidRPr="00710717">
        <w:rPr>
          <w:rFonts w:hint="eastAsia"/>
          <w:szCs w:val="24"/>
          <w:lang w:eastAsia="zh-CN"/>
        </w:rPr>
        <w:t>图</w:t>
      </w:r>
      <w:r w:rsidRPr="00710717">
        <w:rPr>
          <w:szCs w:val="24"/>
          <w:lang w:eastAsia="zh-CN"/>
        </w:rPr>
        <w:t>3.1</w:t>
      </w:r>
      <w:r w:rsidRPr="00710717">
        <w:rPr>
          <w:szCs w:val="24"/>
          <w:lang w:eastAsia="zh-CN"/>
        </w:rPr>
        <w:fldChar w:fldCharType="begin"/>
      </w:r>
      <w:r w:rsidRPr="00710717">
        <w:rPr>
          <w:szCs w:val="24"/>
          <w:lang w:eastAsia="zh-CN"/>
        </w:rPr>
        <w:instrText xml:space="preserve"> SEQ </w:instrText>
      </w:r>
      <w:r w:rsidRPr="00710717">
        <w:rPr>
          <w:rFonts w:hint="eastAsia"/>
          <w:szCs w:val="24"/>
          <w:lang w:eastAsia="zh-CN"/>
        </w:rPr>
        <w:instrText>图</w:instrText>
      </w:r>
      <w:r w:rsidRPr="00710717">
        <w:rPr>
          <w:szCs w:val="24"/>
          <w:lang w:eastAsia="zh-CN"/>
        </w:rPr>
        <w:instrText xml:space="preserve">3.1 \* ARABIC </w:instrText>
      </w:r>
      <w:r w:rsidRPr="00710717">
        <w:rPr>
          <w:szCs w:val="24"/>
          <w:lang w:eastAsia="zh-CN"/>
        </w:rPr>
        <w:fldChar w:fldCharType="separate"/>
      </w:r>
      <w:r w:rsidRPr="00710717">
        <w:rPr>
          <w:szCs w:val="24"/>
          <w:lang w:eastAsia="zh-CN"/>
        </w:rPr>
        <w:t>1</w:t>
      </w:r>
      <w:r w:rsidRPr="00710717">
        <w:rPr>
          <w:szCs w:val="24"/>
          <w:lang w:eastAsia="zh-CN"/>
        </w:rPr>
        <w:fldChar w:fldCharType="end"/>
      </w:r>
      <w:r w:rsidRPr="00710717">
        <w:rPr>
          <w:szCs w:val="24"/>
          <w:lang w:eastAsia="zh-CN"/>
        </w:rPr>
        <w:t xml:space="preserve"> Windows Phone</w:t>
      </w:r>
      <w:r w:rsidRPr="00710717">
        <w:rPr>
          <w:rFonts w:hint="eastAsia"/>
          <w:szCs w:val="24"/>
          <w:lang w:eastAsia="zh-CN"/>
        </w:rPr>
        <w:t>应用程序</w:t>
      </w:r>
    </w:p>
    <w:p w14:paraId="7495DD9A" w14:textId="77777777" w:rsidR="00D16EDD" w:rsidRPr="00710717" w:rsidRDefault="005C2DCE" w:rsidP="00710717">
      <w:pPr>
        <w:ind w:firstLineChars="0" w:firstLine="0"/>
        <w:jc w:val="center"/>
        <w:rPr>
          <w:szCs w:val="24"/>
          <w:lang w:eastAsia="zh-CN"/>
        </w:rPr>
      </w:pPr>
      <w:r w:rsidRPr="00710717">
        <w:rPr>
          <w:szCs w:val="24"/>
          <w:lang w:eastAsia="zh-CN"/>
        </w:rPr>
        <w:t>Fig. 3</w:t>
      </w:r>
      <w:r w:rsidR="00D16EDD" w:rsidRPr="00710717">
        <w:rPr>
          <w:szCs w:val="24"/>
          <w:lang w:eastAsia="zh-CN"/>
        </w:rPr>
        <w:t>.</w:t>
      </w:r>
      <w:r w:rsidRPr="00710717">
        <w:rPr>
          <w:szCs w:val="24"/>
          <w:lang w:eastAsia="zh-CN"/>
        </w:rPr>
        <w:t>1</w:t>
      </w:r>
      <w:r w:rsidR="00F828EA" w:rsidRPr="00710717">
        <w:rPr>
          <w:szCs w:val="24"/>
          <w:lang w:eastAsia="zh-CN"/>
        </w:rPr>
        <w:t xml:space="preserve">1 </w:t>
      </w:r>
      <w:r w:rsidR="00D16EDD" w:rsidRPr="00710717">
        <w:rPr>
          <w:szCs w:val="24"/>
          <w:lang w:eastAsia="zh-CN"/>
        </w:rPr>
        <w:t>Windows Phone application</w:t>
      </w:r>
    </w:p>
    <w:p w14:paraId="34635BA6" w14:textId="77777777" w:rsidR="00D16EDD" w:rsidRPr="00D16EDD" w:rsidRDefault="00D16EDD" w:rsidP="00D16EDD">
      <w:pPr>
        <w:rPr>
          <w:lang w:eastAsia="zh-CN"/>
        </w:rPr>
      </w:pPr>
    </w:p>
    <w:p w14:paraId="62BFCF23" w14:textId="77777777" w:rsidR="00B10F2E" w:rsidRDefault="003453AE" w:rsidP="001D0743">
      <w:pPr>
        <w:pStyle w:val="2"/>
        <w:spacing w:before="120"/>
        <w:rPr>
          <w:lang w:eastAsia="zh-CN"/>
        </w:rPr>
      </w:pPr>
      <w:bookmarkStart w:id="182" w:name="_Toc517963814"/>
      <w:bookmarkStart w:id="183" w:name="_Toc518474548"/>
      <w:r>
        <w:rPr>
          <w:rFonts w:hint="eastAsia"/>
          <w:lang w:eastAsia="zh-CN"/>
        </w:rPr>
        <w:t>3.6</w:t>
      </w:r>
      <w:r w:rsidR="00807108">
        <w:rPr>
          <w:rFonts w:hint="eastAsia"/>
          <w:lang w:eastAsia="zh-CN"/>
        </w:rPr>
        <w:t xml:space="preserve"> </w:t>
      </w:r>
      <w:r w:rsidR="00CF156D">
        <w:rPr>
          <w:rFonts w:hint="eastAsia"/>
          <w:lang w:eastAsia="zh-CN"/>
        </w:rPr>
        <w:t xml:space="preserve"> </w:t>
      </w:r>
      <w:r w:rsidR="00D16EDD">
        <w:rPr>
          <w:rFonts w:hint="eastAsia"/>
          <w:lang w:eastAsia="zh-CN"/>
        </w:rPr>
        <w:t>相关工作</w:t>
      </w:r>
      <w:bookmarkEnd w:id="182"/>
      <w:bookmarkEnd w:id="183"/>
    </w:p>
    <w:p w14:paraId="737A57C4" w14:textId="77777777" w:rsidR="00D16EDD" w:rsidRPr="00710717" w:rsidRDefault="00F828EA" w:rsidP="00710717">
      <w:pPr>
        <w:pStyle w:val="3"/>
        <w:spacing w:before="120"/>
        <w:rPr>
          <w:lang w:eastAsia="zh-CN"/>
        </w:rPr>
      </w:pPr>
      <w:bookmarkStart w:id="184" w:name="_Toc517963815"/>
      <w:bookmarkStart w:id="185" w:name="_Toc518474549"/>
      <w:r w:rsidRPr="00710717">
        <w:rPr>
          <w:lang w:eastAsia="zh-CN"/>
        </w:rPr>
        <w:t xml:space="preserve">3.6.1 </w:t>
      </w:r>
      <w:r w:rsidR="00D16EDD" w:rsidRPr="00710717">
        <w:rPr>
          <w:lang w:eastAsia="zh-CN"/>
        </w:rPr>
        <w:t xml:space="preserve"> </w:t>
      </w:r>
      <w:r w:rsidR="00D16EDD" w:rsidRPr="00710717">
        <w:rPr>
          <w:rFonts w:hint="eastAsia"/>
          <w:lang w:eastAsia="zh-CN"/>
        </w:rPr>
        <w:t>非耳机外设</w:t>
      </w:r>
      <w:bookmarkEnd w:id="184"/>
      <w:bookmarkEnd w:id="185"/>
    </w:p>
    <w:p w14:paraId="3785E32E" w14:textId="77777777" w:rsidR="005C2DCE" w:rsidRPr="00710717" w:rsidRDefault="00D16EDD" w:rsidP="005C2DCE">
      <w:pPr>
        <w:spacing w:after="200"/>
        <w:ind w:firstLineChars="250" w:firstLine="600"/>
        <w:rPr>
          <w:lang w:eastAsia="zh-CN"/>
        </w:rPr>
      </w:pPr>
      <w:r w:rsidRPr="00710717">
        <w:rPr>
          <w:rFonts w:hint="eastAsia"/>
          <w:lang w:eastAsia="zh-CN"/>
        </w:rPr>
        <w:t>已有的几种使外部传感器外设能够与手机进行通信，它们不使用耳机端口，而是使用蓝牙，</w:t>
      </w:r>
      <w:r w:rsidRPr="00710717">
        <w:rPr>
          <w:lang w:eastAsia="zh-CN"/>
        </w:rPr>
        <w:t>USB</w:t>
      </w:r>
      <w:r w:rsidRPr="00710717">
        <w:rPr>
          <w:rFonts w:hint="eastAsia"/>
          <w:lang w:eastAsia="zh-CN"/>
        </w:rPr>
        <w:t>或其他标准化接口选项，但不总是可用，打开或能够支持从设备。</w:t>
      </w:r>
      <w:r w:rsidR="005E732F" w:rsidRPr="00710717">
        <w:rPr>
          <w:lang w:eastAsia="zh-CN"/>
        </w:rPr>
        <w:t xml:space="preserve">FoneAstra </w:t>
      </w:r>
      <w:r w:rsidR="00EA6F9D" w:rsidRPr="00710717">
        <w:rPr>
          <w:lang w:eastAsia="zh-CN"/>
        </w:rPr>
        <w:fldChar w:fldCharType="begin"/>
      </w:r>
      <w:r w:rsidR="00262261">
        <w:rPr>
          <w:lang w:eastAsia="zh-CN"/>
        </w:rPr>
        <w:instrText xml:space="preserve"> ADDIN EN.CITE &lt;EndNote&gt;&lt;Cite&gt;&lt;Author&gt;Chaudhri&lt;/Author&gt;&lt;Year&gt;2010&lt;/Year&gt;&lt;RecNum&gt;19&lt;/RecNum&gt;&lt;DisplayText&gt;[95]&lt;/DisplayText&gt;&lt;record&gt;&lt;rec-number&gt;19&lt;/rec-number&gt;&lt;foreign-keys&gt;&lt;key app="EN" db-id="z2dra9zfpwd2wbewe9cv9sspxf2pe2txattx" timestamp="0"&gt;19&lt;/key&gt;&lt;/foreign-keys&gt;&lt;ref-type name="Journal Article"&gt;17&lt;/ref-type&gt;&lt;contributors&gt;&lt;authors&gt;&lt;author&gt;Chaudhri, Rohit&lt;/author&gt;&lt;author&gt;O&amp;apos;Rourke, Eleanor&lt;/author&gt;&lt;author&gt;McGuire, Shawn&lt;/author&gt;&lt;author&gt;Borriello, Gaetano&lt;/author&gt;&lt;author&gt;Anderson, Richard&lt;/author&gt;&lt;/authors&gt;&lt;/contributors&gt;&lt;titles&gt;&lt;title&gt;FoneAstra: enabling remote monitoring of vaccine cold-chains using commodity mobile phones&lt;/title&gt;&lt;/titles&gt;&lt;dates&gt;&lt;year&gt;2010&lt;/year&gt;&lt;/dates&gt;&lt;publisher&gt;ACM&lt;/publisher&gt;&lt;urls&gt;&lt;/urls&gt;&lt;/record&gt;&lt;/Cite&gt;&lt;/EndNote&gt;</w:instrText>
      </w:r>
      <w:r w:rsidR="00EA6F9D" w:rsidRPr="00710717">
        <w:rPr>
          <w:lang w:eastAsia="zh-CN"/>
        </w:rPr>
        <w:fldChar w:fldCharType="separate"/>
      </w:r>
      <w:r w:rsidR="00262261">
        <w:rPr>
          <w:noProof/>
          <w:lang w:eastAsia="zh-CN"/>
        </w:rPr>
        <w:t>[95]</w:t>
      </w:r>
      <w:r w:rsidR="00EA6F9D" w:rsidRPr="00710717">
        <w:rPr>
          <w:lang w:eastAsia="zh-CN"/>
        </w:rPr>
        <w:fldChar w:fldCharType="end"/>
      </w:r>
      <w:r w:rsidRPr="00710717">
        <w:rPr>
          <w:rFonts w:hint="eastAsia"/>
          <w:lang w:eastAsia="zh-CN"/>
        </w:rPr>
        <w:t>是由华盛顿大学研究人员与微软研究院合作开发的一个传感平台。这是一款低成本，可编程的硬件插件，可在低端手机上实现传感应用。该系统由一个</w:t>
      </w:r>
      <w:r w:rsidRPr="00710717">
        <w:rPr>
          <w:lang w:eastAsia="zh-CN"/>
        </w:rPr>
        <w:t>ARM7</w:t>
      </w:r>
      <w:r w:rsidRPr="00710717">
        <w:rPr>
          <w:rFonts w:hint="eastAsia"/>
          <w:lang w:eastAsia="zh-CN"/>
        </w:rPr>
        <w:t>微处理器组成，该微处理器使用串行</w:t>
      </w:r>
      <w:r w:rsidRPr="00710717">
        <w:rPr>
          <w:lang w:eastAsia="zh-CN"/>
        </w:rPr>
        <w:t>I/O</w:t>
      </w:r>
      <w:r w:rsidRPr="00710717">
        <w:rPr>
          <w:rFonts w:hint="eastAsia"/>
          <w:lang w:eastAsia="zh-CN"/>
        </w:rPr>
        <w:t>连接并与手机进行通信。它可以使用手机电池供电，也可以使用独立的外部电池供电。小石城</w:t>
      </w:r>
      <w:r w:rsidR="00EA6F9D" w:rsidRPr="00710717">
        <w:rPr>
          <w:lang w:eastAsia="zh-CN"/>
        </w:rPr>
        <w:fldChar w:fldCharType="begin"/>
      </w:r>
      <w:r w:rsidR="00262261">
        <w:rPr>
          <w:lang w:eastAsia="zh-CN"/>
        </w:rPr>
        <w:instrText xml:space="preserve"> ADDIN EN.CITE &lt;EndNote&gt;&lt;Cite&gt;&lt;Author&gt;Priyantha&lt;/Author&gt;&lt;Year&gt;2010&lt;/Year&gt;&lt;RecNum&gt;15&lt;/RecNum&gt;&lt;DisplayText&gt;[96]&lt;/DisplayText&gt;&lt;record&gt;&lt;rec-number&gt;15&lt;/rec-number&gt;&lt;foreign-keys&gt;&lt;key app="EN" db-id="z2dra9zfpwd2wbewe9cv9sspxf2pe2txattx" timestamp="0"&gt;15&lt;/key&gt;&lt;/foreign-keys&gt;&lt;ref-type name="Journal Article"&gt;17&lt;/ref-type&gt;&lt;contributors&gt;&lt;authors&gt;&lt;author&gt;Priyantha, Bodhi&lt;/author&gt;&lt;author&gt;Lymberopoulos, Dimitrios&lt;/author&gt;&lt;author&gt;Liu, Jie&lt;/author&gt;&lt;/authors&gt;&lt;/contributors&gt;&lt;titles&gt;&lt;title&gt;Enabling energy efficient continuous sensing on mobile phones with LittleRock&lt;/title&gt;&lt;/titles&gt;&lt;dates&gt;&lt;year&gt;2010&lt;/year&gt;&lt;/dates&gt;&lt;publisher&gt;ACM&lt;/publisher&gt;&lt;urls&gt;&lt;/urls&gt;&lt;/record&gt;&lt;/Cite&gt;&lt;/EndNote&gt;</w:instrText>
      </w:r>
      <w:r w:rsidR="00EA6F9D" w:rsidRPr="00710717">
        <w:rPr>
          <w:lang w:eastAsia="zh-CN"/>
        </w:rPr>
        <w:fldChar w:fldCharType="separate"/>
      </w:r>
      <w:r w:rsidR="00262261">
        <w:rPr>
          <w:noProof/>
          <w:lang w:eastAsia="zh-CN"/>
        </w:rPr>
        <w:t>[96]</w:t>
      </w:r>
      <w:r w:rsidR="00EA6F9D" w:rsidRPr="00710717">
        <w:rPr>
          <w:lang w:eastAsia="zh-CN"/>
        </w:rPr>
        <w:fldChar w:fldCharType="end"/>
      </w:r>
      <w:r w:rsidRPr="00710717">
        <w:rPr>
          <w:rFonts w:hint="eastAsia"/>
          <w:lang w:eastAsia="zh-CN"/>
        </w:rPr>
        <w:t>提出了一种新的移动电话体系结构，其中传感器数据的采样和处理被传输到次级低功耗微处理器。该方法允许主处理器进入睡眠模式，从而实现长期感测。如果成功整合到新手机中，小石城将获得更长的采样间隔，并且效率更高。然而，</w:t>
      </w:r>
      <w:r w:rsidRPr="00710717">
        <w:rPr>
          <w:lang w:eastAsia="zh-CN"/>
        </w:rPr>
        <w:t>HiJack</w:t>
      </w:r>
      <w:r w:rsidRPr="00710717">
        <w:rPr>
          <w:rFonts w:hint="eastAsia"/>
          <w:lang w:eastAsia="zh-CN"/>
        </w:rPr>
        <w:t>具有与当今手机一起工作的优势，无需硬件修改。</w:t>
      </w:r>
    </w:p>
    <w:p w14:paraId="2669219F" w14:textId="77777777" w:rsidR="00D16EDD" w:rsidRPr="00710717" w:rsidRDefault="00F828EA" w:rsidP="00710717">
      <w:pPr>
        <w:pStyle w:val="3"/>
        <w:spacing w:before="120"/>
        <w:rPr>
          <w:lang w:eastAsia="zh-CN"/>
        </w:rPr>
      </w:pPr>
      <w:bookmarkStart w:id="186" w:name="_Toc517963816"/>
      <w:bookmarkStart w:id="187" w:name="_Toc518474550"/>
      <w:r w:rsidRPr="00710717">
        <w:rPr>
          <w:lang w:eastAsia="zh-CN"/>
        </w:rPr>
        <w:t>3.6.2</w:t>
      </w:r>
      <w:r w:rsidR="00D16EDD" w:rsidRPr="00710717">
        <w:rPr>
          <w:lang w:eastAsia="zh-CN"/>
        </w:rPr>
        <w:t xml:space="preserve">  </w:t>
      </w:r>
      <w:r w:rsidR="00D16EDD" w:rsidRPr="00710717">
        <w:rPr>
          <w:rFonts w:hint="eastAsia"/>
          <w:lang w:eastAsia="zh-CN"/>
        </w:rPr>
        <w:t>音频耳机外设</w:t>
      </w:r>
      <w:bookmarkEnd w:id="186"/>
      <w:bookmarkEnd w:id="187"/>
    </w:p>
    <w:p w14:paraId="2A3B964C" w14:textId="77777777" w:rsidR="00D16EDD" w:rsidRPr="00710717" w:rsidRDefault="00D16EDD" w:rsidP="00D16EDD">
      <w:pPr>
        <w:spacing w:after="200"/>
        <w:rPr>
          <w:lang w:eastAsia="zh-CN"/>
        </w:rPr>
      </w:pPr>
      <w:r w:rsidRPr="00710717">
        <w:rPr>
          <w:lang w:eastAsia="zh-CN"/>
        </w:rPr>
        <w:t xml:space="preserve">HiJack </w:t>
      </w:r>
      <w:r w:rsidR="00EA6F9D" w:rsidRPr="00710717">
        <w:rPr>
          <w:lang w:eastAsia="zh-CN"/>
        </w:rPr>
        <w:fldChar w:fldCharType="begin"/>
      </w:r>
      <w:r w:rsidR="00262261">
        <w:rPr>
          <w:lang w:eastAsia="zh-CN"/>
        </w:rPr>
        <w:instrText xml:space="preserve"> ADDIN EN.CITE &lt;EndNote&gt;&lt;Cite&gt;&lt;Author&gt;Kuo&lt;/Author&gt;&lt;Year&gt;2010&lt;/Year&gt;&lt;RecNum&gt;20&lt;/RecNum&gt;&lt;DisplayText&gt;[97]&lt;/DisplayText&gt;&lt;record&gt;&lt;rec-number&gt;20&lt;/rec-number&gt;&lt;foreign-keys&gt;&lt;key app="EN" db-id="z2dra9zfpwd2wbewe9cv9sspxf2pe2txattx" timestamp="0"&gt;20&lt;/key&gt;&lt;/foreign-keys&gt;&lt;ref-type name="Journal Article"&gt;17&lt;/ref-type&gt;&lt;contributors&gt;&lt;authors&gt;&lt;author&gt;Kuo, Y. S.&lt;/author&gt;&lt;author&gt;Verma, S.&lt;/author&gt;&lt;author&gt;Schmid, T.&lt;/author&gt;&lt;author&gt;Dutta, P.&lt;/author&gt;&lt;/authors&gt;&lt;/contributors&gt;&lt;titles&gt;&lt;title&gt;Hijacking power and bandwidth from the mobile phone&amp;apos;s audio interface&lt;/title&gt;&lt;/titles&gt;&lt;dates&gt;&lt;year&gt;2010&lt;/year&gt;&lt;/dates&gt;&lt;publisher&gt;ACM&lt;/publisher&gt;&lt;urls&gt;&lt;/urls&gt;&lt;/record&gt;&lt;/Cite&gt;&lt;/EndNote&gt;</w:instrText>
      </w:r>
      <w:r w:rsidR="00EA6F9D" w:rsidRPr="00710717">
        <w:rPr>
          <w:lang w:eastAsia="zh-CN"/>
        </w:rPr>
        <w:fldChar w:fldCharType="separate"/>
      </w:r>
      <w:r w:rsidR="00262261">
        <w:rPr>
          <w:noProof/>
          <w:lang w:eastAsia="zh-CN"/>
        </w:rPr>
        <w:t>[97]</w:t>
      </w:r>
      <w:r w:rsidR="00EA6F9D" w:rsidRPr="00710717">
        <w:rPr>
          <w:lang w:eastAsia="zh-CN"/>
        </w:rPr>
        <w:fldChar w:fldCharType="end"/>
      </w:r>
      <w:r w:rsidRPr="00710717">
        <w:rPr>
          <w:rFonts w:hint="eastAsia"/>
          <w:lang w:eastAsia="zh-CN"/>
        </w:rPr>
        <w:t>使用音频接口来提供电源并设置与外部传感附件的双向数据通信链路。然而，它是专门基于</w:t>
      </w:r>
      <w:r w:rsidRPr="00710717">
        <w:rPr>
          <w:lang w:eastAsia="zh-CN"/>
        </w:rPr>
        <w:t>iPhone</w:t>
      </w:r>
      <w:r w:rsidRPr="00710717">
        <w:rPr>
          <w:rFonts w:hint="eastAsia"/>
          <w:lang w:eastAsia="zh-CN"/>
        </w:rPr>
        <w:t>的音频接口特性设计的，目前还不清楚它是否可以轻松扩展到普遍适用于</w:t>
      </w:r>
      <w:r w:rsidRPr="00710717">
        <w:rPr>
          <w:lang w:eastAsia="zh-CN"/>
        </w:rPr>
        <w:t>Android</w:t>
      </w:r>
      <w:r w:rsidRPr="00710717">
        <w:rPr>
          <w:rFonts w:hint="eastAsia"/>
          <w:lang w:eastAsia="zh-CN"/>
        </w:rPr>
        <w:t>和</w:t>
      </w:r>
      <w:r w:rsidRPr="00710717">
        <w:rPr>
          <w:lang w:eastAsia="zh-CN"/>
        </w:rPr>
        <w:t>Windows Phone</w:t>
      </w:r>
      <w:r w:rsidRPr="00710717">
        <w:rPr>
          <w:rFonts w:hint="eastAsia"/>
          <w:lang w:eastAsia="zh-CN"/>
        </w:rPr>
        <w:t>等其他操作系统。此外，他们的能量收集器只能提供</w:t>
      </w:r>
      <w:r w:rsidRPr="00710717">
        <w:rPr>
          <w:lang w:eastAsia="zh-CN"/>
        </w:rPr>
        <w:t>7.4 mW</w:t>
      </w:r>
      <w:r w:rsidRPr="00710717">
        <w:rPr>
          <w:rFonts w:hint="eastAsia"/>
          <w:lang w:eastAsia="zh-CN"/>
        </w:rPr>
        <w:t>的负载，甚至不能满足传感器的</w:t>
      </w:r>
      <w:r w:rsidRPr="00710717">
        <w:rPr>
          <w:lang w:eastAsia="zh-CN"/>
        </w:rPr>
        <w:t>ZigBee</w:t>
      </w:r>
      <w:r w:rsidRPr="00710717">
        <w:rPr>
          <w:rFonts w:hint="eastAsia"/>
          <w:lang w:eastAsia="zh-CN"/>
        </w:rPr>
        <w:t>控制器（</w:t>
      </w:r>
      <w:r w:rsidRPr="00710717">
        <w:rPr>
          <w:lang w:eastAsia="zh-CN"/>
        </w:rPr>
        <w:t>CC2420</w:t>
      </w:r>
      <w:r w:rsidRPr="00710717">
        <w:rPr>
          <w:rFonts w:hint="eastAsia"/>
          <w:lang w:eastAsia="zh-CN"/>
        </w:rPr>
        <w:t>）的消耗。此外，</w:t>
      </w:r>
      <w:r w:rsidRPr="00710717">
        <w:rPr>
          <w:lang w:eastAsia="zh-CN"/>
        </w:rPr>
        <w:t>HiJack</w:t>
      </w:r>
      <w:r w:rsidRPr="00710717">
        <w:rPr>
          <w:rFonts w:hint="eastAsia"/>
          <w:lang w:eastAsia="zh-CN"/>
        </w:rPr>
        <w:t>仅支持零星数据传输，并提供</w:t>
      </w:r>
      <w:r w:rsidRPr="00710717">
        <w:rPr>
          <w:lang w:eastAsia="zh-CN"/>
        </w:rPr>
        <w:t>8820</w:t>
      </w:r>
      <w:r w:rsidRPr="00710717">
        <w:rPr>
          <w:rFonts w:hint="eastAsia"/>
          <w:lang w:eastAsia="zh-CN"/>
        </w:rPr>
        <w:t>波特率带宽，这是</w:t>
      </w:r>
      <w:r w:rsidRPr="00710717">
        <w:rPr>
          <w:lang w:eastAsia="zh-CN"/>
        </w:rPr>
        <w:t>Phone-WSN</w:t>
      </w:r>
      <w:r w:rsidRPr="00710717">
        <w:rPr>
          <w:rFonts w:hint="eastAsia"/>
          <w:lang w:eastAsia="zh-CN"/>
        </w:rPr>
        <w:t>系统的瓶颈。</w:t>
      </w:r>
    </w:p>
    <w:p w14:paraId="4B01AAAA" w14:textId="77777777" w:rsidR="00D16EDD" w:rsidRPr="00710717" w:rsidRDefault="00D16EDD" w:rsidP="00D16EDD">
      <w:pPr>
        <w:spacing w:after="200"/>
        <w:rPr>
          <w:lang w:eastAsia="zh-CN"/>
        </w:rPr>
      </w:pPr>
      <w:r w:rsidRPr="00710717">
        <w:rPr>
          <w:rFonts w:hint="eastAsia"/>
          <w:lang w:eastAsia="zh-CN"/>
        </w:rPr>
        <w:lastRenderedPageBreak/>
        <w:t>与</w:t>
      </w:r>
      <w:r w:rsidRPr="00710717">
        <w:rPr>
          <w:lang w:eastAsia="zh-CN"/>
        </w:rPr>
        <w:t>HiJack</w:t>
      </w:r>
      <w:r w:rsidRPr="00710717">
        <w:rPr>
          <w:rFonts w:hint="eastAsia"/>
          <w:lang w:eastAsia="zh-CN"/>
        </w:rPr>
        <w:t>类似，</w:t>
      </w:r>
      <w:r w:rsidR="005E732F" w:rsidRPr="00710717">
        <w:rPr>
          <w:lang w:eastAsia="zh-CN"/>
        </w:rPr>
        <w:t>RedEye Mini</w:t>
      </w:r>
      <w:r w:rsidRPr="00710717">
        <w:rPr>
          <w:rFonts w:hint="eastAsia"/>
          <w:lang w:eastAsia="zh-CN"/>
        </w:rPr>
        <w:t>也使用音频输出驱动器来驱动充当电视遥控器的</w:t>
      </w:r>
      <w:r w:rsidRPr="00710717">
        <w:rPr>
          <w:lang w:eastAsia="zh-CN"/>
        </w:rPr>
        <w:t>LED</w:t>
      </w:r>
      <w:r w:rsidRPr="00710717">
        <w:rPr>
          <w:rFonts w:hint="eastAsia"/>
          <w:lang w:eastAsia="zh-CN"/>
        </w:rPr>
        <w:t>。它集成了可升级的微控制器和类似的功率采集电路。它通过利用左右音频输出通道为负载提供显着更高的功率，但结果是会更快地消耗手机电池。尽管</w:t>
      </w:r>
      <w:r w:rsidRPr="00710717">
        <w:rPr>
          <w:lang w:eastAsia="zh-CN"/>
        </w:rPr>
        <w:t>HiJack</w:t>
      </w:r>
      <w:r w:rsidRPr="00710717">
        <w:rPr>
          <w:rFonts w:hint="eastAsia"/>
          <w:lang w:eastAsia="zh-CN"/>
        </w:rPr>
        <w:t>和</w:t>
      </w:r>
      <w:r w:rsidRPr="00710717">
        <w:rPr>
          <w:lang w:eastAsia="zh-CN"/>
        </w:rPr>
        <w:t>RedEye Mini</w:t>
      </w:r>
      <w:r w:rsidRPr="00710717">
        <w:rPr>
          <w:rFonts w:hint="eastAsia"/>
          <w:lang w:eastAsia="zh-CN"/>
        </w:rPr>
        <w:t>都可以提供更多的输出功率，但它的总体系统功耗却要付出代价。这种高输出功率对于大量的传感应用不一定需要，并且使其不适用于在手机上进行长期数据收集。</w:t>
      </w:r>
    </w:p>
    <w:p w14:paraId="19FD196C" w14:textId="77777777" w:rsidR="00D16EDD" w:rsidRPr="00710717" w:rsidRDefault="00D16EDD" w:rsidP="00D16EDD">
      <w:pPr>
        <w:spacing w:after="200"/>
        <w:rPr>
          <w:lang w:eastAsia="zh-CN"/>
        </w:rPr>
      </w:pPr>
      <w:r w:rsidRPr="00710717">
        <w:rPr>
          <w:rFonts w:hint="eastAsia"/>
          <w:lang w:eastAsia="zh-CN"/>
        </w:rPr>
        <w:t>在</w:t>
      </w:r>
      <w:r w:rsidR="00EA6F9D" w:rsidRPr="00710717">
        <w:rPr>
          <w:lang w:eastAsia="zh-CN"/>
        </w:rPr>
        <w:fldChar w:fldCharType="begin"/>
      </w:r>
      <w:r w:rsidR="00262261">
        <w:rPr>
          <w:lang w:eastAsia="zh-CN"/>
        </w:rPr>
        <w:instrText xml:space="preserve"> ADDIN EN.CITE &lt;EndNote&gt;&lt;Cite&gt;&lt;Author&gt;Verma&lt;/Author&gt;&lt;Year&gt;2012&lt;/Year&gt;&lt;RecNum&gt;13&lt;/RecNum&gt;&lt;DisplayText&gt;[98]&lt;/DisplayText&gt;&lt;record&gt;&lt;rec-number&gt;13&lt;/rec-number&gt;&lt;foreign-keys&gt;&lt;key app="EN" db-id="z2dra9zfpwd2wbewe9cv9sspxf2pe2txattx" timestamp="0"&gt;13&lt;/key&gt;&lt;/foreign-keys&gt;&lt;ref-type name="Journal Article"&gt;17&lt;/ref-type&gt;&lt;contributors&gt;&lt;authors&gt;&lt;author&gt;Verma, Sonal&lt;/author&gt;&lt;author&gt;Robinson, Andrew&lt;/author&gt;&lt;author&gt;Dutta, Prabal&lt;/author&gt;&lt;/authors&gt;&lt;/contributors&gt;&lt;titles&gt;&lt;title&gt;AudioDAQ: turning the mobile phone&amp;apos;s ubiquitous headset port into a universal data acquisition interface&lt;/title&gt;&lt;/titles&gt;&lt;dates&gt;&lt;year&gt;2012&lt;/year&gt;&lt;/dates&gt;&lt;publisher&gt;ACM&lt;/publisher&gt;&lt;urls&gt;&lt;/urls&gt;&lt;/record&gt;&lt;/Cite&gt;&lt;/EndNote&gt;</w:instrText>
      </w:r>
      <w:r w:rsidR="00EA6F9D" w:rsidRPr="00710717">
        <w:rPr>
          <w:lang w:eastAsia="zh-CN"/>
        </w:rPr>
        <w:fldChar w:fldCharType="separate"/>
      </w:r>
      <w:r w:rsidR="00262261">
        <w:rPr>
          <w:noProof/>
          <w:lang w:eastAsia="zh-CN"/>
        </w:rPr>
        <w:t>[98]</w:t>
      </w:r>
      <w:r w:rsidR="00EA6F9D" w:rsidRPr="00710717">
        <w:rPr>
          <w:lang w:eastAsia="zh-CN"/>
        </w:rPr>
        <w:fldChar w:fldCharType="end"/>
      </w:r>
      <w:r w:rsidRPr="00710717">
        <w:rPr>
          <w:rFonts w:hint="eastAsia"/>
          <w:lang w:eastAsia="zh-CN"/>
        </w:rPr>
        <w:t>中，</w:t>
      </w:r>
      <w:r w:rsidRPr="00710717">
        <w:rPr>
          <w:lang w:eastAsia="zh-CN"/>
        </w:rPr>
        <w:t>S. Verma et al</w:t>
      </w:r>
      <w:r w:rsidRPr="00710717">
        <w:rPr>
          <w:rFonts w:hint="eastAsia"/>
          <w:lang w:eastAsia="zh-CN"/>
        </w:rPr>
        <w:t>目前</w:t>
      </w:r>
      <w:r w:rsidRPr="00710717">
        <w:rPr>
          <w:lang w:eastAsia="zh-CN"/>
        </w:rPr>
        <w:t>AudioDAQ</w:t>
      </w:r>
      <w:r w:rsidRPr="00710717">
        <w:rPr>
          <w:rFonts w:hint="eastAsia"/>
          <w:lang w:eastAsia="zh-CN"/>
        </w:rPr>
        <w:t>是一款使用手机耳机端口进行连续数据采集的新平台。</w:t>
      </w:r>
      <w:r w:rsidRPr="00710717">
        <w:rPr>
          <w:lang w:eastAsia="zh-CN"/>
        </w:rPr>
        <w:t>AudioDAQ</w:t>
      </w:r>
      <w:r w:rsidRPr="00710717">
        <w:rPr>
          <w:rFonts w:hint="eastAsia"/>
          <w:lang w:eastAsia="zh-CN"/>
        </w:rPr>
        <w:t>不同于现有的手机外设接口，通过从麦克风偏置电压中提取所有必要的功率，将所有数据编码为模拟音频，并利用手机内置语音备忘录应用程序（或自定义应用程序）进行连续数据收集。</w:t>
      </w:r>
    </w:p>
    <w:p w14:paraId="1DC4F9A9" w14:textId="77777777" w:rsidR="00D16EDD" w:rsidRPr="00710717" w:rsidRDefault="00620FCA" w:rsidP="00710717">
      <w:pPr>
        <w:pStyle w:val="3"/>
        <w:spacing w:before="120"/>
        <w:rPr>
          <w:lang w:eastAsia="zh-CN"/>
        </w:rPr>
      </w:pPr>
      <w:bookmarkStart w:id="188" w:name="_Toc517963817"/>
      <w:bookmarkStart w:id="189" w:name="_Toc518474551"/>
      <w:r w:rsidRPr="00710717">
        <w:rPr>
          <w:lang w:eastAsia="zh-CN"/>
        </w:rPr>
        <w:t xml:space="preserve">3.6.3 </w:t>
      </w:r>
      <w:r w:rsidR="00D16EDD" w:rsidRPr="00710717">
        <w:rPr>
          <w:lang w:eastAsia="zh-CN"/>
        </w:rPr>
        <w:t xml:space="preserve"> WSN</w:t>
      </w:r>
      <w:r w:rsidR="00D16EDD" w:rsidRPr="00710717">
        <w:rPr>
          <w:rFonts w:hint="eastAsia"/>
          <w:lang w:eastAsia="zh-CN"/>
        </w:rPr>
        <w:t>节点和手机之间的接口</w:t>
      </w:r>
      <w:bookmarkEnd w:id="188"/>
      <w:bookmarkEnd w:id="189"/>
    </w:p>
    <w:p w14:paraId="28AA8F6E" w14:textId="77777777" w:rsidR="00D16EDD" w:rsidRPr="00710717" w:rsidRDefault="00D16EDD" w:rsidP="005C2DCE">
      <w:pPr>
        <w:spacing w:after="200" w:line="276" w:lineRule="auto"/>
        <w:rPr>
          <w:lang w:eastAsia="zh-CN"/>
        </w:rPr>
      </w:pPr>
      <w:r w:rsidRPr="00710717">
        <w:rPr>
          <w:rFonts w:hint="eastAsia"/>
          <w:lang w:eastAsia="zh-CN"/>
        </w:rPr>
        <w:t>在</w:t>
      </w:r>
      <w:r w:rsidR="00EA6F9D" w:rsidRPr="00710717">
        <w:rPr>
          <w:lang w:eastAsia="zh-CN"/>
        </w:rPr>
        <w:fldChar w:fldCharType="begin"/>
      </w:r>
      <w:r w:rsidR="00262261">
        <w:rPr>
          <w:lang w:eastAsia="zh-CN"/>
        </w:rPr>
        <w:instrText xml:space="preserve"> ADDIN EN.CITE &lt;EndNote&gt;&lt;Cite&gt;&lt;Author&gt;Bhardwaj&lt;/Author&gt;&lt;Year&gt;2011&lt;/Year&gt;&lt;RecNum&gt;22&lt;/RecNum&gt;&lt;DisplayText&gt;[99]&lt;/DisplayText&gt;&lt;record&gt;&lt;rec-number&gt;22&lt;/rec-number&gt;&lt;foreign-keys&gt;&lt;key app="EN" db-id="z2dra9zfpwd2wbewe9cv9sspxf2pe2txattx" timestamp="0"&gt;22&lt;/key&gt;&lt;/foreign-keys&gt;&lt;ref-type name="Journal Article"&gt;17&lt;/ref-type&gt;&lt;contributors&gt;&lt;authors&gt;&lt;author&gt;Bhardwaj, Abhishek&lt;/author&gt;&lt;author&gt;Arjunan, Pandarasamy&lt;/author&gt;&lt;author&gt;Singh, Amarjeet&lt;/author&gt;&lt;author&gt;Naik, Vinayak&lt;/author&gt;&lt;author&gt;Singh, Pushpendra&lt;/author&gt;&lt;/authors&gt;&lt;/contributors&gt;&lt;titles&gt;&lt;title&gt;MELOS: a low-cost and low-energy generic sensing attachment for mobile phones&lt;/title&gt;&lt;/titles&gt;&lt;dates&gt;&lt;year&gt;2011&lt;/year&gt;&lt;/dates&gt;&lt;publisher&gt;ACM&lt;/publisher&gt;&lt;urls&gt;&lt;/urls&gt;&lt;/record&gt;&lt;/Cite&gt;&lt;/EndNote&gt;</w:instrText>
      </w:r>
      <w:r w:rsidR="00EA6F9D" w:rsidRPr="00710717">
        <w:rPr>
          <w:lang w:eastAsia="zh-CN"/>
        </w:rPr>
        <w:fldChar w:fldCharType="separate"/>
      </w:r>
      <w:r w:rsidR="00262261">
        <w:rPr>
          <w:noProof/>
          <w:lang w:eastAsia="zh-CN"/>
        </w:rPr>
        <w:t>[99]</w:t>
      </w:r>
      <w:r w:rsidR="00EA6F9D" w:rsidRPr="00710717">
        <w:rPr>
          <w:lang w:eastAsia="zh-CN"/>
        </w:rPr>
        <w:fldChar w:fldCharType="end"/>
      </w:r>
      <w:r w:rsidRPr="00710717">
        <w:rPr>
          <w:rFonts w:hint="eastAsia"/>
          <w:lang w:eastAsia="zh-CN"/>
        </w:rPr>
        <w:t>中，</w:t>
      </w:r>
      <w:r w:rsidRPr="00710717">
        <w:rPr>
          <w:lang w:eastAsia="zh-CN"/>
        </w:rPr>
        <w:t xml:space="preserve">Abhishek Bhardwaj </w:t>
      </w:r>
      <w:r w:rsidRPr="00710717">
        <w:rPr>
          <w:rFonts w:hint="eastAsia"/>
          <w:lang w:eastAsia="zh-CN"/>
        </w:rPr>
        <w:t>等建议</w:t>
      </w:r>
      <w:r w:rsidRPr="00710717">
        <w:rPr>
          <w:lang w:eastAsia="zh-CN"/>
        </w:rPr>
        <w:t>MELOS</w:t>
      </w:r>
      <w:r w:rsidRPr="00710717">
        <w:rPr>
          <w:rFonts w:hint="eastAsia"/>
          <w:lang w:eastAsia="zh-CN"/>
        </w:rPr>
        <w:t>（移动扩展低功耗感应）低成本手机扩展，与所有手机（包括低成本手机）实际上协同工作，因为它通过标准音频端口和蓝牙与手机进行连接。本文讨论了降低</w:t>
      </w:r>
      <w:r w:rsidRPr="00710717">
        <w:rPr>
          <w:lang w:eastAsia="zh-CN"/>
        </w:rPr>
        <w:t>MELOS</w:t>
      </w:r>
      <w:r w:rsidRPr="00710717">
        <w:rPr>
          <w:rFonts w:hint="eastAsia"/>
          <w:lang w:eastAsia="zh-CN"/>
        </w:rPr>
        <w:t>节点能耗的体系结构和各种工作模式。作者还介绍了一个使用</w:t>
      </w:r>
      <w:r w:rsidRPr="00710717">
        <w:rPr>
          <w:lang w:eastAsia="zh-CN"/>
        </w:rPr>
        <w:t>MELOS</w:t>
      </w:r>
      <w:r w:rsidRPr="00710717">
        <w:rPr>
          <w:rFonts w:hint="eastAsia"/>
          <w:lang w:eastAsia="zh-CN"/>
        </w:rPr>
        <w:t>节点进行能源监控和设备控制系统的案例研究。</w:t>
      </w:r>
    </w:p>
    <w:p w14:paraId="324D29EE" w14:textId="77777777" w:rsidR="00D16EDD" w:rsidRPr="00710717" w:rsidRDefault="00D16EDD" w:rsidP="005C2DCE">
      <w:pPr>
        <w:spacing w:after="200" w:line="276" w:lineRule="auto"/>
        <w:rPr>
          <w:lang w:eastAsia="zh-CN"/>
        </w:rPr>
      </w:pPr>
      <w:r w:rsidRPr="00710717">
        <w:rPr>
          <w:lang w:eastAsia="zh-CN"/>
        </w:rPr>
        <w:t xml:space="preserve">Jiang </w:t>
      </w:r>
      <w:r w:rsidR="00C240F1" w:rsidRPr="00710717">
        <w:fldChar w:fldCharType="begin"/>
      </w:r>
      <w:r w:rsidR="00262261">
        <w:rPr>
          <w:lang w:eastAsia="zh-CN"/>
        </w:rPr>
        <w:instrText xml:space="preserve"> ADDIN EN.CITE &lt;EndNote&gt;&lt;Cite&gt;&lt;Author&gt;Jiang&lt;/Author&gt;&lt;Year&gt;2010&lt;/Year&gt;&lt;RecNum&gt;30&lt;/RecNum&gt;&lt;DisplayText&gt;[100]&lt;/DisplayText&gt;&lt;record&gt;&lt;rec-number&gt;30&lt;/rec-number&gt;&lt;foreign-keys&gt;&lt;key app="EN" db-id="z2dra9zfpwd2wbewe9cv9sspxf2pe2txattx" timestamp="0"&gt;30&lt;/key&gt;&lt;/foreign-keys&gt;&lt;ref-type name="Journal Article"&gt;17&lt;/ref-type&gt;&lt;contributors&gt;&lt;authors&gt;&lt;author&gt;Jiang, C.&lt;/author&gt;&lt;author&gt;He, N.&lt;/author&gt;&lt;author&gt;Ren, Y.&lt;/author&gt;&lt;author&gt;Chen, C.&lt;/author&gt;&lt;author&gt;Ma, J.&lt;/author&gt;&lt;/authors&gt;&lt;/contributors&gt;&lt;titles&gt;&lt;title&gt;uSD: universal sensor data entry card&lt;/title&gt;&lt;secondary-title&gt;Consumer Electronics, IEEE Transactions on&lt;/secondary-title&gt;&lt;/titles&gt;&lt;pages&gt;1450--1456&lt;/pages&gt;&lt;volume&gt;56&lt;/volume&gt;&lt;number&gt;3&lt;/number&gt;&lt;dates&gt;&lt;year&gt;2010&lt;/year&gt;&lt;/dates&gt;&lt;urls&gt;&lt;/urls&gt;&lt;/record&gt;&lt;/Cite&gt;&lt;/EndNote&gt;</w:instrText>
      </w:r>
      <w:r w:rsidR="00C240F1" w:rsidRPr="00710717">
        <w:fldChar w:fldCharType="separate"/>
      </w:r>
      <w:r w:rsidR="00262261">
        <w:rPr>
          <w:noProof/>
          <w:lang w:eastAsia="zh-CN"/>
        </w:rPr>
        <w:t>[100]</w:t>
      </w:r>
      <w:r w:rsidR="00C240F1" w:rsidRPr="00710717">
        <w:fldChar w:fldCharType="end"/>
      </w:r>
      <w:r w:rsidRPr="00710717">
        <w:rPr>
          <w:rFonts w:hint="eastAsia"/>
          <w:lang w:eastAsia="zh-CN"/>
        </w:rPr>
        <w:t>提出了一种基于</w:t>
      </w:r>
      <w:r w:rsidRPr="00710717">
        <w:rPr>
          <w:lang w:eastAsia="zh-CN"/>
        </w:rPr>
        <w:t>SD</w:t>
      </w:r>
      <w:r w:rsidRPr="00710717">
        <w:rPr>
          <w:rFonts w:hint="eastAsia"/>
          <w:lang w:eastAsia="zh-CN"/>
        </w:rPr>
        <w:t>的通用传感器数据存储卡，名为</w:t>
      </w:r>
      <w:r w:rsidRPr="00710717">
        <w:rPr>
          <w:lang w:eastAsia="zh-CN"/>
        </w:rPr>
        <w:t>uSD</w:t>
      </w:r>
      <w:r w:rsidRPr="00710717">
        <w:rPr>
          <w:rFonts w:hint="eastAsia"/>
          <w:lang w:eastAsia="zh-CN"/>
        </w:rPr>
        <w:t>即插即用。虽然</w:t>
      </w:r>
      <w:r w:rsidRPr="00710717">
        <w:rPr>
          <w:lang w:eastAsia="zh-CN"/>
        </w:rPr>
        <w:t>uSD</w:t>
      </w:r>
      <w:r w:rsidRPr="00710717">
        <w:rPr>
          <w:rFonts w:hint="eastAsia"/>
          <w:lang w:eastAsia="zh-CN"/>
        </w:rPr>
        <w:t>可以帮助消费者使用可移动设备访问</w:t>
      </w:r>
      <w:r w:rsidRPr="00710717">
        <w:rPr>
          <w:lang w:eastAsia="zh-CN"/>
        </w:rPr>
        <w:t>WSN</w:t>
      </w:r>
      <w:r w:rsidRPr="00710717">
        <w:rPr>
          <w:rFonts w:hint="eastAsia"/>
          <w:lang w:eastAsia="zh-CN"/>
        </w:rPr>
        <w:t>方便地，大多数智能手机如</w:t>
      </w:r>
      <w:r w:rsidRPr="00710717">
        <w:rPr>
          <w:lang w:eastAsia="zh-CN"/>
        </w:rPr>
        <w:t>iPhone 4S</w:t>
      </w:r>
      <w:r w:rsidRPr="00710717">
        <w:rPr>
          <w:rFonts w:hint="eastAsia"/>
          <w:lang w:eastAsia="zh-CN"/>
        </w:rPr>
        <w:t>和</w:t>
      </w:r>
      <w:r w:rsidRPr="00710717">
        <w:rPr>
          <w:lang w:eastAsia="zh-CN"/>
        </w:rPr>
        <w:t>Lumia</w:t>
      </w:r>
      <w:r w:rsidRPr="00710717">
        <w:rPr>
          <w:rFonts w:hint="eastAsia"/>
          <w:lang w:eastAsia="zh-CN"/>
        </w:rPr>
        <w:t>中的</w:t>
      </w:r>
      <w:r w:rsidRPr="00710717">
        <w:rPr>
          <w:lang w:eastAsia="zh-CN"/>
        </w:rPr>
        <w:t>SD</w:t>
      </w:r>
      <w:r w:rsidRPr="00710717">
        <w:rPr>
          <w:rFonts w:hint="eastAsia"/>
          <w:lang w:eastAsia="zh-CN"/>
        </w:rPr>
        <w:t>卡槽都消失了。因此，未来</w:t>
      </w:r>
      <w:r w:rsidRPr="00710717">
        <w:rPr>
          <w:lang w:eastAsia="zh-CN"/>
        </w:rPr>
        <w:t>uSD</w:t>
      </w:r>
      <w:r w:rsidRPr="00710717">
        <w:rPr>
          <w:rFonts w:hint="eastAsia"/>
          <w:lang w:eastAsia="zh-CN"/>
        </w:rPr>
        <w:t>的市场将越来越少。由于</w:t>
      </w:r>
      <w:r w:rsidRPr="00710717">
        <w:rPr>
          <w:lang w:eastAsia="zh-CN"/>
        </w:rPr>
        <w:t>MIHBS</w:t>
      </w:r>
      <w:r w:rsidRPr="00710717">
        <w:rPr>
          <w:rFonts w:hint="eastAsia"/>
          <w:lang w:eastAsia="zh-CN"/>
        </w:rPr>
        <w:t>通过标准耳机端口与智能手机进行连接，因此它可以与各种智能手机配合使用。</w:t>
      </w:r>
    </w:p>
    <w:p w14:paraId="554E676D" w14:textId="77777777" w:rsidR="00D16EDD" w:rsidRDefault="00D16EDD" w:rsidP="00D16EDD">
      <w:pPr>
        <w:pStyle w:val="2"/>
        <w:spacing w:before="120"/>
        <w:rPr>
          <w:lang w:eastAsia="zh-CN"/>
        </w:rPr>
      </w:pPr>
      <w:bookmarkStart w:id="190" w:name="_Toc517963818"/>
      <w:bookmarkStart w:id="191" w:name="_Toc518474552"/>
      <w:r>
        <w:rPr>
          <w:rFonts w:hint="eastAsia"/>
          <w:lang w:eastAsia="zh-CN"/>
        </w:rPr>
        <w:t>3.</w:t>
      </w:r>
      <w:r w:rsidR="003453AE">
        <w:rPr>
          <w:rFonts w:hint="eastAsia"/>
          <w:lang w:eastAsia="zh-CN"/>
        </w:rPr>
        <w:t>7</w:t>
      </w:r>
      <w:r>
        <w:rPr>
          <w:rFonts w:hint="eastAsia"/>
          <w:lang w:eastAsia="zh-CN"/>
        </w:rPr>
        <w:t xml:space="preserve">  </w:t>
      </w:r>
      <w:r>
        <w:rPr>
          <w:rFonts w:hint="eastAsia"/>
          <w:lang w:eastAsia="zh-CN"/>
        </w:rPr>
        <w:t>本章小结</w:t>
      </w:r>
      <w:bookmarkEnd w:id="190"/>
      <w:bookmarkEnd w:id="191"/>
    </w:p>
    <w:p w14:paraId="3BE2A3E1" w14:textId="77777777" w:rsidR="00D16EDD" w:rsidRPr="00710717" w:rsidRDefault="005C2DCE" w:rsidP="00D16EDD">
      <w:pPr>
        <w:spacing w:after="200" w:line="276" w:lineRule="auto"/>
        <w:ind w:firstLineChars="0" w:firstLine="0"/>
        <w:rPr>
          <w:lang w:eastAsia="zh-CN"/>
        </w:rPr>
      </w:pPr>
      <w:r w:rsidRPr="00710717">
        <w:rPr>
          <w:lang w:eastAsia="zh-CN"/>
        </w:rPr>
        <w:t xml:space="preserve">    </w:t>
      </w:r>
      <w:r w:rsidR="00D16EDD" w:rsidRPr="00710717">
        <w:rPr>
          <w:rFonts w:hint="eastAsia"/>
          <w:lang w:eastAsia="zh-CN"/>
        </w:rPr>
        <w:t>本章提出了使用无处不在的智能手机耳机端口来提供功率和数据，使得语音接口具有更经济的反向传输。在本文中，作者提出了一种增强的</w:t>
      </w:r>
      <w:r w:rsidR="00D16EDD" w:rsidRPr="00710717">
        <w:rPr>
          <w:lang w:eastAsia="zh-CN"/>
        </w:rPr>
        <w:t>Lempel-Ziv-Welch</w:t>
      </w:r>
      <w:r w:rsidR="00D16EDD" w:rsidRPr="00710717">
        <w:rPr>
          <w:rFonts w:hint="eastAsia"/>
          <w:lang w:eastAsia="zh-CN"/>
        </w:rPr>
        <w:t>编码方案来帮助更快地传输数据，称为</w:t>
      </w:r>
      <w:r w:rsidR="00D16EDD" w:rsidRPr="00710717">
        <w:rPr>
          <w:lang w:eastAsia="zh-CN"/>
        </w:rPr>
        <w:t>LZW-Huffmam</w:t>
      </w:r>
      <w:r w:rsidR="00D16EDD" w:rsidRPr="00710717">
        <w:rPr>
          <w:rFonts w:hint="eastAsia"/>
          <w:lang w:eastAsia="zh-CN"/>
        </w:rPr>
        <w:t>。此外，将其应用于一个名为</w:t>
      </w:r>
      <w:r w:rsidR="00D16EDD" w:rsidRPr="00710717">
        <w:rPr>
          <w:lang w:eastAsia="zh-CN"/>
        </w:rPr>
        <w:t>MIHBS</w:t>
      </w:r>
      <w:r w:rsidR="00D16EDD" w:rsidRPr="00710717">
        <w:rPr>
          <w:rFonts w:hint="eastAsia"/>
          <w:lang w:eastAsia="zh-CN"/>
        </w:rPr>
        <w:t>的自行设计的移动分机中，该分机通过通用音频与移动电话进行连接。通过使用</w:t>
      </w:r>
      <w:r w:rsidR="00D16EDD" w:rsidRPr="00710717">
        <w:rPr>
          <w:lang w:eastAsia="zh-CN"/>
        </w:rPr>
        <w:t>LZW-Huffman</w:t>
      </w:r>
      <w:r w:rsidR="00D16EDD" w:rsidRPr="00710717">
        <w:rPr>
          <w:rFonts w:hint="eastAsia"/>
          <w:lang w:eastAsia="zh-CN"/>
        </w:rPr>
        <w:t>，</w:t>
      </w:r>
      <w:r w:rsidR="00D16EDD" w:rsidRPr="00710717">
        <w:rPr>
          <w:lang w:eastAsia="zh-CN"/>
        </w:rPr>
        <w:t>MIHBS</w:t>
      </w:r>
      <w:r w:rsidR="00D16EDD" w:rsidRPr="00710717">
        <w:rPr>
          <w:rFonts w:hint="eastAsia"/>
          <w:lang w:eastAsia="zh-CN"/>
        </w:rPr>
        <w:t>的带宽增加了</w:t>
      </w:r>
      <w:r w:rsidR="00D16EDD" w:rsidRPr="00710717">
        <w:rPr>
          <w:lang w:eastAsia="zh-CN"/>
        </w:rPr>
        <w:t>52</w:t>
      </w:r>
      <w:r w:rsidR="00D16EDD" w:rsidRPr="00710717">
        <w:rPr>
          <w:rFonts w:hint="eastAsia"/>
          <w:lang w:eastAsia="zh-CN"/>
        </w:rPr>
        <w:t>％。它不仅可以帮助消费者通过智能手机方便而且高效地访问</w:t>
      </w:r>
      <w:r w:rsidR="00D16EDD" w:rsidRPr="00710717">
        <w:rPr>
          <w:lang w:eastAsia="zh-CN"/>
        </w:rPr>
        <w:t>WSN</w:t>
      </w:r>
      <w:r w:rsidR="00D16EDD" w:rsidRPr="00710717">
        <w:rPr>
          <w:rFonts w:hint="eastAsia"/>
          <w:lang w:eastAsia="zh-CN"/>
        </w:rPr>
        <w:t>，而且适合研究人员构建测试平台。数据压缩对于扩展我们系统设计的带宽非常重要。利用</w:t>
      </w:r>
      <w:r w:rsidR="00D16EDD" w:rsidRPr="00710717">
        <w:rPr>
          <w:lang w:eastAsia="zh-CN"/>
        </w:rPr>
        <w:t>LZW-Huffman</w:t>
      </w:r>
      <w:r w:rsidR="00D16EDD" w:rsidRPr="00710717">
        <w:rPr>
          <w:rFonts w:hint="eastAsia"/>
          <w:lang w:eastAsia="zh-CN"/>
        </w:rPr>
        <w:t>编码，数据压缩率得到了有效提高。</w:t>
      </w:r>
    </w:p>
    <w:p w14:paraId="00B5BC12" w14:textId="77777777" w:rsidR="00B10F2E" w:rsidRPr="00D16EDD" w:rsidRDefault="00B10F2E" w:rsidP="001D0743">
      <w:pPr>
        <w:rPr>
          <w:lang w:eastAsia="zh-CN"/>
        </w:rPr>
      </w:pPr>
    </w:p>
    <w:p w14:paraId="56FC9D09" w14:textId="77777777" w:rsidR="00B10F2E" w:rsidRDefault="00B10F2E" w:rsidP="001D0743">
      <w:pPr>
        <w:rPr>
          <w:lang w:eastAsia="zh-CN"/>
        </w:rPr>
      </w:pPr>
      <w:bookmarkStart w:id="192" w:name="_Toc351292520"/>
    </w:p>
    <w:p w14:paraId="34213957" w14:textId="77777777" w:rsidR="00B10F2E" w:rsidRDefault="00B10F2E" w:rsidP="001D0743">
      <w:pPr>
        <w:rPr>
          <w:lang w:eastAsia="zh-CN"/>
        </w:rPr>
        <w:sectPr w:rsidR="00B10F2E" w:rsidSect="007A7179">
          <w:footerReference w:type="default" r:id="rId202"/>
          <w:pgSz w:w="11906" w:h="16838" w:code="9"/>
          <w:pgMar w:top="1985" w:right="1418" w:bottom="1418" w:left="1418" w:header="1418" w:footer="1134" w:gutter="0"/>
          <w:pgNumType w:start="1"/>
          <w:cols w:space="425"/>
          <w:docGrid w:linePitch="326" w:charSpace="-2048"/>
        </w:sectPr>
      </w:pPr>
    </w:p>
    <w:p w14:paraId="79A18017" w14:textId="77777777" w:rsidR="00B138A1" w:rsidRDefault="006C7752" w:rsidP="001D0743">
      <w:pPr>
        <w:pStyle w:val="1"/>
        <w:spacing w:after="240"/>
        <w:rPr>
          <w:lang w:eastAsia="zh-CN"/>
        </w:rPr>
      </w:pPr>
      <w:bookmarkStart w:id="193" w:name="_Toc517963819"/>
      <w:bookmarkStart w:id="194" w:name="_Toc518474553"/>
      <w:r>
        <w:rPr>
          <w:rFonts w:hint="eastAsia"/>
          <w:lang w:eastAsia="zh-CN"/>
        </w:rPr>
        <w:lastRenderedPageBreak/>
        <w:t>4</w:t>
      </w:r>
      <w:r w:rsidR="00B138A1" w:rsidRPr="00731389">
        <w:rPr>
          <w:rFonts w:hint="eastAsia"/>
          <w:lang w:eastAsia="zh-CN"/>
        </w:rPr>
        <w:t xml:space="preserve"> </w:t>
      </w:r>
      <w:r w:rsidR="00CF156D">
        <w:rPr>
          <w:rFonts w:hint="eastAsia"/>
          <w:lang w:eastAsia="zh-CN"/>
        </w:rPr>
        <w:t xml:space="preserve"> </w:t>
      </w:r>
      <w:bookmarkEnd w:id="192"/>
      <w:r w:rsidR="004672D4">
        <w:rPr>
          <w:rFonts w:hint="eastAsia"/>
          <w:lang w:eastAsia="zh-CN"/>
        </w:rPr>
        <w:t>无线网状网络中基于缓存列表的快速切换机制</w:t>
      </w:r>
      <w:bookmarkEnd w:id="193"/>
      <w:bookmarkEnd w:id="194"/>
    </w:p>
    <w:p w14:paraId="43BBE91E" w14:textId="77777777" w:rsidR="004672D4" w:rsidRPr="004672D4" w:rsidRDefault="004672D4" w:rsidP="004672D4">
      <w:pPr>
        <w:rPr>
          <w:lang w:eastAsia="zh-CN"/>
        </w:rPr>
      </w:pPr>
      <w:r w:rsidRPr="00EE6BB1">
        <w:rPr>
          <w:rFonts w:hint="eastAsia"/>
          <w:lang w:eastAsia="zh-CN"/>
        </w:rPr>
        <w:t>对于时间敏感型应用来说，实现无线网状网络（</w:t>
      </w:r>
      <w:r w:rsidRPr="00EE6BB1">
        <w:rPr>
          <w:lang w:eastAsia="zh-CN"/>
        </w:rPr>
        <w:t>WMN</w:t>
      </w:r>
      <w:r w:rsidRPr="00EE6BB1">
        <w:rPr>
          <w:rFonts w:hint="eastAsia"/>
          <w:lang w:eastAsia="zh-CN"/>
        </w:rPr>
        <w:t>）中有界数据传输延迟的无缝连接至关重要。本文提出了一种基于缓存列表的快速切换机制（</w:t>
      </w:r>
      <w:r w:rsidRPr="00EE6BB1">
        <w:rPr>
          <w:lang w:eastAsia="zh-CN"/>
        </w:rPr>
        <w:t>CLH</w:t>
      </w:r>
      <w:r w:rsidRPr="00EE6BB1">
        <w:rPr>
          <w:rFonts w:hint="eastAsia"/>
          <w:lang w:eastAsia="zh-CN"/>
        </w:rPr>
        <w:t>），包括两部分：首先，客户端需要保留可用接入点的列表；其次，当客户端需要切换时，它将在主动扫描中发送验证请求帧而不是探测请求帧。本章评估</w:t>
      </w:r>
      <w:r w:rsidRPr="00EE6BB1">
        <w:rPr>
          <w:lang w:eastAsia="zh-CN"/>
        </w:rPr>
        <w:t>CLH</w:t>
      </w:r>
      <w:r w:rsidRPr="00EE6BB1">
        <w:rPr>
          <w:rFonts w:hint="eastAsia"/>
          <w:lang w:eastAsia="zh-CN"/>
        </w:rPr>
        <w:t>在真实网络中的好处，只需修改客户端的无线驱动程序（</w:t>
      </w:r>
      <w:r w:rsidRPr="00EE6BB1">
        <w:rPr>
          <w:lang w:eastAsia="zh-CN"/>
        </w:rPr>
        <w:t>madwifi</w:t>
      </w:r>
      <w:r w:rsidRPr="00EE6BB1">
        <w:rPr>
          <w:rFonts w:hint="eastAsia"/>
          <w:lang w:eastAsia="zh-CN"/>
        </w:rPr>
        <w:t>）即可。结果表明，</w:t>
      </w:r>
      <w:r w:rsidRPr="00EE6BB1">
        <w:rPr>
          <w:lang w:eastAsia="zh-CN"/>
        </w:rPr>
        <w:t>CLH</w:t>
      </w:r>
      <w:r w:rsidRPr="00EE6BB1">
        <w:rPr>
          <w:rFonts w:hint="eastAsia"/>
          <w:lang w:eastAsia="zh-CN"/>
        </w:rPr>
        <w:t>提高了可用性并减少了切换延迟。</w:t>
      </w:r>
    </w:p>
    <w:p w14:paraId="1AEAF9FE" w14:textId="77777777" w:rsidR="00B138A1" w:rsidRDefault="006C7752" w:rsidP="004672D4">
      <w:pPr>
        <w:pStyle w:val="2"/>
        <w:spacing w:before="120"/>
        <w:ind w:left="-60"/>
        <w:rPr>
          <w:lang w:eastAsia="zh-CN"/>
        </w:rPr>
      </w:pPr>
      <w:bookmarkStart w:id="195" w:name="_Toc351292521"/>
      <w:bookmarkStart w:id="196" w:name="_Toc517963820"/>
      <w:bookmarkStart w:id="197" w:name="_Toc518474554"/>
      <w:r>
        <w:rPr>
          <w:rFonts w:hint="eastAsia"/>
          <w:lang w:eastAsia="zh-CN"/>
        </w:rPr>
        <w:t>4</w:t>
      </w:r>
      <w:r w:rsidR="00B138A1">
        <w:rPr>
          <w:rFonts w:hint="eastAsia"/>
          <w:lang w:eastAsia="zh-CN"/>
        </w:rPr>
        <w:t xml:space="preserve">.1 </w:t>
      </w:r>
      <w:r w:rsidR="00CF156D">
        <w:rPr>
          <w:rFonts w:hint="eastAsia"/>
          <w:lang w:eastAsia="zh-CN"/>
        </w:rPr>
        <w:t xml:space="preserve"> </w:t>
      </w:r>
      <w:bookmarkEnd w:id="195"/>
      <w:r w:rsidR="004672D4">
        <w:rPr>
          <w:rFonts w:hint="eastAsia"/>
          <w:lang w:eastAsia="zh-CN"/>
        </w:rPr>
        <w:t>引言</w:t>
      </w:r>
      <w:bookmarkEnd w:id="196"/>
      <w:bookmarkEnd w:id="197"/>
    </w:p>
    <w:p w14:paraId="438553CC" w14:textId="77777777" w:rsidR="002305B7" w:rsidRPr="00EE6BB1" w:rsidRDefault="002305B7" w:rsidP="002305B7">
      <w:pPr>
        <w:rPr>
          <w:lang w:eastAsia="zh-CN"/>
        </w:rPr>
      </w:pPr>
      <w:r w:rsidRPr="00EE6BB1">
        <w:rPr>
          <w:rFonts w:hint="eastAsia"/>
          <w:lang w:eastAsia="zh-CN"/>
        </w:rPr>
        <w:t>无线网状网络（</w:t>
      </w:r>
      <w:r w:rsidRPr="00EE6BB1">
        <w:rPr>
          <w:lang w:eastAsia="zh-CN"/>
        </w:rPr>
        <w:t>Wireless Mesh Network</w:t>
      </w:r>
      <w:r w:rsidRPr="00EE6BB1">
        <w:rPr>
          <w:rFonts w:hint="eastAsia"/>
          <w:lang w:eastAsia="zh-CN"/>
        </w:rPr>
        <w:t>，</w:t>
      </w:r>
      <w:r w:rsidRPr="00EE6BB1">
        <w:rPr>
          <w:lang w:eastAsia="zh-CN"/>
        </w:rPr>
        <w:t>WMN</w:t>
      </w:r>
      <w:r w:rsidRPr="00EE6BB1">
        <w:rPr>
          <w:rFonts w:hint="eastAsia"/>
          <w:lang w:eastAsia="zh-CN"/>
        </w:rPr>
        <w:t>）是一种由无线节点组成的通信网络，以无线网络拓扑结构组织起来，这是一个高容量，高速率的分布式网络。</w:t>
      </w:r>
      <w:r w:rsidRPr="00EE6BB1">
        <w:rPr>
          <w:lang w:eastAsia="zh-CN"/>
        </w:rPr>
        <w:t>WMN</w:t>
      </w:r>
      <w:r w:rsidRPr="00EE6BB1">
        <w:rPr>
          <w:rFonts w:hint="eastAsia"/>
          <w:lang w:eastAsia="zh-CN"/>
        </w:rPr>
        <w:t>不同于传统的无线网络，可以看成是</w:t>
      </w:r>
      <w:r w:rsidRPr="00EE6BB1">
        <w:rPr>
          <w:lang w:eastAsia="zh-CN"/>
        </w:rPr>
        <w:t>WLAN</w:t>
      </w:r>
      <w:r w:rsidRPr="00EE6BB1">
        <w:rPr>
          <w:rFonts w:hint="eastAsia"/>
          <w:lang w:eastAsia="zh-CN"/>
        </w:rPr>
        <w:t>和移动</w:t>
      </w:r>
      <w:r w:rsidRPr="00EE6BB1">
        <w:rPr>
          <w:lang w:eastAsia="zh-CN"/>
        </w:rPr>
        <w:t>Adhoc</w:t>
      </w:r>
      <w:r w:rsidRPr="00EE6BB1">
        <w:rPr>
          <w:rFonts w:hint="eastAsia"/>
          <w:lang w:eastAsia="zh-CN"/>
        </w:rPr>
        <w:t>网络的融合。</w:t>
      </w:r>
      <w:r w:rsidRPr="00EE6BB1">
        <w:rPr>
          <w:lang w:eastAsia="zh-CN"/>
        </w:rPr>
        <w:t>WMN</w:t>
      </w:r>
      <w:r w:rsidRPr="00EE6BB1">
        <w:rPr>
          <w:rFonts w:hint="eastAsia"/>
          <w:lang w:eastAsia="zh-CN"/>
        </w:rPr>
        <w:t>是一种有前途的无线技术，适用于众多应用，如家庭网络，社区网络和企业网络。无线网状网络具有成本效益高，部署方便，可靠性高等诸多优点</w:t>
      </w:r>
      <w:r w:rsidR="000F467E">
        <w:rPr>
          <w:lang w:eastAsia="zh-CN"/>
        </w:rPr>
        <w:fldChar w:fldCharType="begin"/>
      </w:r>
      <w:r w:rsidR="00262261">
        <w:rPr>
          <w:lang w:eastAsia="zh-CN"/>
        </w:rPr>
        <w:instrText xml:space="preserve"> ADDIN EN.CITE &lt;EndNote&gt;&lt;Cite&gt;&lt;Author&gt;Amusa&lt;/Author&gt;&lt;Year&gt;2011&lt;/Year&gt;&lt;RecNum&gt;54&lt;/RecNum&gt;&lt;DisplayText&gt;[101]&lt;/DisplayText&gt;&lt;record&gt;&lt;rec-number&gt;54&lt;/rec-number&gt;&lt;foreign-keys&gt;&lt;key app="EN" db-id="z2dra9zfpwd2wbewe9cv9sspxf2pe2txattx" timestamp="0"&gt;54&lt;/key&gt;&lt;/foreign-keys&gt;&lt;ref-type name="Conference Proceedings"&gt;10&lt;/ref-type&gt;&lt;contributors&gt;&lt;authors&gt;&lt;author&gt;Amusa, E&lt;/author&gt;&lt;author&gt;Adjei, O&lt;/author&gt;&lt;author&gt;Zhang, Jie&lt;/author&gt;&lt;author&gt;Mansour, A&lt;/author&gt;&lt;/authors&gt;&lt;/contributors&gt;&lt;titles&gt;&lt;title&gt;An efficient RSSI-aware metric for wireless mesh networks&lt;/title&gt;&lt;secondary-title&gt;International Symposium on Modeling and Optimization in Mobile, Ad Hoc and Wireless Networks&lt;/secondary-title&gt;&lt;/titles&gt;&lt;pages&gt;314-320&lt;/pages&gt;&lt;keywords&gt;&lt;keyword&gt;telecommunication network routing&lt;/keyword&gt;&lt;keyword&gt;wireless mesh networks&lt;/keyword&gt;&lt;keyword&gt;RSSI-aware routing metric&lt;/keyword&gt;&lt;keyword&gt;expected transmission count&lt;/keyword&gt;&lt;keyword&gt;hop count metric&lt;/keyword&gt;&lt;keyword&gt;link quality metric&lt;/keyword&gt;&lt;keyword&gt;mesh network routing&lt;/keyword&gt;&lt;keyword&gt;mesh nodes&lt;/keyword&gt;&lt;keyword&gt;network throughput&lt;/keyword&gt;&lt;keyword&gt;received signal strength indicator&lt;/keyword&gt;&lt;/keywords&gt;&lt;dates&gt;&lt;year&gt;2011&lt;/year&gt;&lt;/dates&gt;&lt;urls&gt;&lt;/urls&gt;&lt;/record&gt;&lt;/Cite&gt;&lt;/EndNote&gt;</w:instrText>
      </w:r>
      <w:r w:rsidR="000F467E">
        <w:rPr>
          <w:lang w:eastAsia="zh-CN"/>
        </w:rPr>
        <w:fldChar w:fldCharType="separate"/>
      </w:r>
      <w:r w:rsidR="00262261">
        <w:rPr>
          <w:noProof/>
          <w:lang w:eastAsia="zh-CN"/>
        </w:rPr>
        <w:t>[101]</w:t>
      </w:r>
      <w:r w:rsidR="000F467E">
        <w:rPr>
          <w:lang w:eastAsia="zh-CN"/>
        </w:rPr>
        <w:fldChar w:fldCharType="end"/>
      </w:r>
      <w:r w:rsidRPr="00EE6BB1">
        <w:rPr>
          <w:rFonts w:hint="eastAsia"/>
          <w:lang w:eastAsia="zh-CN"/>
        </w:rPr>
        <w:t>。</w:t>
      </w:r>
    </w:p>
    <w:p w14:paraId="6CECA0BC" w14:textId="77777777" w:rsidR="002305B7" w:rsidRPr="00EE6BB1" w:rsidRDefault="002305B7" w:rsidP="002305B7">
      <w:pPr>
        <w:rPr>
          <w:lang w:eastAsia="zh-CN"/>
        </w:rPr>
      </w:pPr>
      <w:r w:rsidRPr="00EE6BB1">
        <w:rPr>
          <w:rFonts w:hint="eastAsia"/>
          <w:lang w:eastAsia="zh-CN"/>
        </w:rPr>
        <w:t>然而，目前大多数无线网状网络需要经过特殊修改的客户端才能将连接从一个接入点转移到另一个接入点。其他网络，即使他们给漫游客户端提供持续连接的外观，当客户端从一个接入点转移到另一个接入点时，实际上会中断连接，延迟时间可能长达几秒</w:t>
      </w:r>
      <w:r w:rsidR="00EA6F9D">
        <w:rPr>
          <w:lang w:eastAsia="zh-CN"/>
        </w:rPr>
        <w:fldChar w:fldCharType="begin"/>
      </w:r>
      <w:r w:rsidR="00262261">
        <w:rPr>
          <w:lang w:eastAsia="zh-CN"/>
        </w:rPr>
        <w:instrText xml:space="preserve"> ADDIN EN.CITE &lt;EndNote&gt;&lt;Cite&gt;&lt;Author&gt;Mishra&lt;/Author&gt;&lt;Year&gt;2003&lt;/Year&gt;&lt;RecNum&gt;65&lt;/RecNum&gt;&lt;DisplayText&gt;[102]&lt;/DisplayText&gt;&lt;record&gt;&lt;rec-number&gt;65&lt;/rec-number&gt;&lt;foreign-keys&gt;&lt;key app="EN" db-id="z2dra9zfpwd2wbewe9cv9sspxf2pe2txattx" timestamp="0"&gt;65&lt;/key&gt;&lt;/foreign-keys&gt;&lt;ref-type name="Book"&gt;6&lt;/ref-type&gt;&lt;contributors&gt;&lt;authors&gt;&lt;author&gt;Mishra, Arunesh&lt;/author&gt;&lt;author&gt;Shin, Minho&lt;/author&gt;&lt;author&gt;Arbaugh, William&lt;/author&gt;&lt;/authors&gt;&lt;/contributors&gt;&lt;titles&gt;&lt;title&gt;An empirical analysis of the IEEE 802.11 MAC layer handoff process&lt;/title&gt;&lt;/titles&gt;&lt;pages&gt;93-102&lt;/pages&gt;&lt;keywords&gt;&lt;keyword&gt;IEEE 802.11&lt;/keyword&gt;&lt;keyword&gt;association&lt;/keyword&gt;&lt;keyword&gt;authentication&lt;/keyword&gt;&lt;keyword&gt;handoff&lt;/keyword&gt;&lt;keyword&gt;latency&lt;/keyword&gt;&lt;keyword&gt;performance&lt;/keyword&gt;&lt;keyword&gt;probe&lt;/keyword&gt;&lt;keyword&gt;scanning&lt;/keyword&gt;&lt;/keywords&gt;&lt;dates&gt;&lt;year&gt;2003&lt;/year&gt;&lt;/dates&gt;&lt;publisher&gt;ACM&lt;/publisher&gt;&lt;urls&gt;&lt;/urls&gt;&lt;/record&gt;&lt;/Cite&gt;&lt;/EndNote&gt;</w:instrText>
      </w:r>
      <w:r w:rsidR="00EA6F9D">
        <w:rPr>
          <w:lang w:eastAsia="zh-CN"/>
        </w:rPr>
        <w:fldChar w:fldCharType="separate"/>
      </w:r>
      <w:r w:rsidR="00262261">
        <w:rPr>
          <w:noProof/>
          <w:lang w:eastAsia="zh-CN"/>
        </w:rPr>
        <w:t>[102]</w:t>
      </w:r>
      <w:r w:rsidR="00EA6F9D">
        <w:rPr>
          <w:lang w:eastAsia="zh-CN"/>
        </w:rPr>
        <w:fldChar w:fldCharType="end"/>
      </w:r>
      <w:r w:rsidRPr="00EE6BB1">
        <w:rPr>
          <w:rFonts w:hint="eastAsia"/>
          <w:lang w:eastAsia="zh-CN"/>
        </w:rPr>
        <w:t>。对于某些应用程序（例如传输文件），这种延迟是可以接受的；然而，对于实时流量来说，例如交互式</w:t>
      </w:r>
      <w:r w:rsidRPr="00EE6BB1">
        <w:rPr>
          <w:lang w:eastAsia="zh-CN"/>
        </w:rPr>
        <w:t>IP</w:t>
      </w:r>
      <w:r w:rsidRPr="00EE6BB1">
        <w:rPr>
          <w:rFonts w:hint="eastAsia"/>
          <w:lang w:eastAsia="zh-CN"/>
        </w:rPr>
        <w:t>语音或视频会议，延迟就过长。</w:t>
      </w:r>
    </w:p>
    <w:p w14:paraId="4CDF2E27" w14:textId="77777777" w:rsidR="002305B7" w:rsidRPr="00EE6BB1" w:rsidRDefault="002305B7" w:rsidP="002305B7">
      <w:pPr>
        <w:rPr>
          <w:lang w:eastAsia="zh-CN"/>
        </w:rPr>
      </w:pPr>
      <w:r w:rsidRPr="00EE6BB1">
        <w:rPr>
          <w:rFonts w:hint="eastAsia"/>
          <w:lang w:eastAsia="zh-CN"/>
        </w:rPr>
        <w:t>为了缓解这个问题，已有广泛的研究工作经完成了无线网状网中的快速切换，并且这些协议的性能得到了很好的提升</w:t>
      </w:r>
      <w:r w:rsidR="000F467E">
        <w:rPr>
          <w:lang w:eastAsia="zh-CN"/>
        </w:rPr>
        <w:fldChar w:fldCharType="begin"/>
      </w:r>
      <w:r w:rsidR="00262261">
        <w:rPr>
          <w:lang w:eastAsia="zh-CN"/>
        </w:rPr>
        <w:instrText xml:space="preserve"> ADDIN EN.CITE &lt;EndNote&gt;&lt;Cite&gt;&lt;Author&gt;Pack&lt;/Author&gt;&lt;Year&gt;2005&lt;/Year&gt;&lt;RecNum&gt;55&lt;/RecNum&gt;&lt;DisplayText&gt;[103]&lt;/DisplayText&gt;&lt;record&gt;&lt;rec-number&gt;55&lt;/rec-number&gt;&lt;foreign-keys&gt;&lt;key app="EN" db-id="z2dra9zfpwd2wbewe9cv9sspxf2pe2txattx" timestamp="0"&gt;55&lt;/key&gt;&lt;/foreign-keys&gt;&lt;ref-type name="Journal Article"&gt;17&lt;/ref-type&gt;&lt;contributors&gt;&lt;authors&gt;&lt;author&gt;Pack, Sangheon&lt;/author&gt;&lt;author&gt;Jung, Hakyung&lt;/author&gt;&lt;author&gt;Kwon, Taekyoung&lt;/author&gt;&lt;author&gt;Choi, Yanghee&lt;/author&gt;&lt;/authors&gt;&lt;/contributors&gt;&lt;titles&gt;&lt;title&gt;SNC:a selective neighbor caching scheme for fast handoff in IEEE 802.11 wireless networks&lt;/title&gt;&lt;secondary-title&gt;Acm Sigmobile Mobile Computing &amp;amp; Communications Review&lt;/secondary-title&gt;&lt;/titles&gt;&lt;pages&gt;39-49&lt;/pages&gt;&lt;volume&gt;9&lt;/volume&gt;&lt;number&gt;4&lt;/number&gt;&lt;keywords&gt;&lt;keyword&gt;cache storage&lt;/keyword&gt;&lt;keyword&gt;graph theory&lt;/keyword&gt;&lt;keyword&gt;mobile radio&lt;/keyword&gt;&lt;keyword&gt;probability&lt;/keyword&gt;&lt;keyword&gt;radio access networks&lt;/keyword&gt;&lt;keyword&gt;telecommunication network topology&lt;/keyword&gt;&lt;keyword&gt;telecommunication signalling&lt;/keyword&gt;&lt;keyword&gt;wireless LAN&lt;/keyword&gt;&lt;keyword&gt;IEEE 802.11 wireless networks&lt;/keyword&gt;&lt;keyword&gt;access points&lt;/keyword&gt;&lt;/keywords&gt;&lt;dates&gt;&lt;year&gt;2005&lt;/year&gt;&lt;/dates&gt;&lt;urls&gt;&lt;/urls&gt;&lt;/record&gt;&lt;/Cite&gt;&lt;/EndNote&gt;</w:instrText>
      </w:r>
      <w:r w:rsidR="000F467E">
        <w:rPr>
          <w:lang w:eastAsia="zh-CN"/>
        </w:rPr>
        <w:fldChar w:fldCharType="separate"/>
      </w:r>
      <w:r w:rsidR="00262261">
        <w:rPr>
          <w:noProof/>
          <w:lang w:eastAsia="zh-CN"/>
        </w:rPr>
        <w:t>[103]</w:t>
      </w:r>
      <w:r w:rsidR="000F467E">
        <w:rPr>
          <w:lang w:eastAsia="zh-CN"/>
        </w:rPr>
        <w:fldChar w:fldCharType="end"/>
      </w:r>
      <w:r w:rsidRPr="00EE6BB1">
        <w:rPr>
          <w:rFonts w:hint="eastAsia"/>
          <w:lang w:eastAsia="zh-CN"/>
        </w:rPr>
        <w:t>。</w:t>
      </w:r>
      <w:r w:rsidR="00762863">
        <w:rPr>
          <w:lang w:eastAsia="zh-CN"/>
        </w:rPr>
        <w:t>Pack</w:t>
      </w:r>
      <w:r w:rsidR="001A747D">
        <w:rPr>
          <w:lang w:eastAsia="zh-CN"/>
        </w:rPr>
        <w:t xml:space="preserve"> </w:t>
      </w:r>
      <w:r w:rsidR="000F467E">
        <w:rPr>
          <w:lang w:eastAsia="zh-CN"/>
        </w:rPr>
        <w:fldChar w:fldCharType="begin"/>
      </w:r>
      <w:r w:rsidR="00262261">
        <w:rPr>
          <w:lang w:eastAsia="zh-CN"/>
        </w:rPr>
        <w:instrText xml:space="preserve"> ADDIN EN.CITE &lt;EndNote&gt;&lt;Cite&gt;&lt;Author&gt;Pack&lt;/Author&gt;&lt;Year&gt;2005&lt;/Year&gt;&lt;RecNum&gt;295&lt;/RecNum&gt;&lt;DisplayText&gt;[104]&lt;/DisplayText&gt;&lt;record&gt;&lt;rec-number&gt;295&lt;/rec-number&gt;&lt;foreign-keys&gt;&lt;key app="EN" db-id="z2dra9zfpwd2wbewe9cv9sspxf2pe2txattx" timestamp="1529937144"&gt;295&lt;/key&gt;&lt;/foreign-keys&gt;&lt;ref-type name="Conference Proceedings"&gt;10&lt;/ref-type&gt;&lt;contributors&gt;&lt;authors&gt;&lt;author&gt;Pack, Sangheon&lt;/author&gt;&lt;author&gt;Jung, Hakyung&lt;/author&gt;&lt;author&gt;Kwon, Taekyoung&lt;/author&gt;&lt;author&gt;Choi, Yanghee&lt;/author&gt;&lt;/authors&gt;&lt;/contributors&gt;&lt;titles&gt;&lt;title&gt;A selective neighbor caching scheme for fast handoff in IEEE 802.11 wireless networks&lt;/title&gt;&lt;secondary-title&gt;IEEE International Conference on Communications&lt;/secondary-title&gt;&lt;/titles&gt;&lt;pages&gt;3599-3603 Vol. 5&lt;/pages&gt;&lt;keywords&gt;&lt;keyword&gt;cache storage&lt;/keyword&gt;&lt;keyword&gt;graph theory&lt;/keyword&gt;&lt;keyword&gt;mobile radio&lt;/keyword&gt;&lt;keyword&gt;probability&lt;/keyword&gt;&lt;keyword&gt;radio access networks&lt;/keyword&gt;&lt;keyword&gt;telecommunication network topology&lt;/keyword&gt;&lt;keyword&gt;telecommunication signalling&lt;/keyword&gt;&lt;keyword&gt;wireless LAN&lt;/keyword&gt;&lt;keyword&gt;IEEE 802.11 wireless networks&lt;/keyword&gt;&lt;keyword&gt;access points&lt;/keyword&gt;&lt;/keywords&gt;&lt;dates&gt;&lt;year&gt;2005&lt;/year&gt;&lt;/dates&gt;&lt;urls&gt;&lt;/urls&gt;&lt;/record&gt;&lt;/Cite&gt;&lt;/EndNote&gt;</w:instrText>
      </w:r>
      <w:r w:rsidR="000F467E">
        <w:rPr>
          <w:lang w:eastAsia="zh-CN"/>
        </w:rPr>
        <w:fldChar w:fldCharType="separate"/>
      </w:r>
      <w:r w:rsidR="00262261">
        <w:rPr>
          <w:noProof/>
          <w:lang w:eastAsia="zh-CN"/>
        </w:rPr>
        <w:t>[104]</w:t>
      </w:r>
      <w:r w:rsidR="000F467E">
        <w:rPr>
          <w:lang w:eastAsia="zh-CN"/>
        </w:rPr>
        <w:fldChar w:fldCharType="end"/>
      </w:r>
      <w:r w:rsidRPr="00EE6BB1">
        <w:rPr>
          <w:rFonts w:hint="eastAsia"/>
          <w:lang w:eastAsia="zh-CN"/>
        </w:rPr>
        <w:t>提出</w:t>
      </w:r>
      <w:r w:rsidRPr="00EE6BB1">
        <w:rPr>
          <w:lang w:eastAsia="zh-CN"/>
        </w:rPr>
        <w:t>IEEE</w:t>
      </w:r>
      <w:r w:rsidRPr="00EE6BB1">
        <w:rPr>
          <w:rFonts w:hint="eastAsia"/>
          <w:lang w:eastAsia="zh-CN"/>
        </w:rPr>
        <w:t>接受的主动邻居缓存（</w:t>
      </w:r>
      <w:r w:rsidRPr="00EE6BB1">
        <w:rPr>
          <w:lang w:eastAsia="zh-CN"/>
        </w:rPr>
        <w:t>PNC</w:t>
      </w:r>
      <w:r w:rsidRPr="00EE6BB1">
        <w:rPr>
          <w:rFonts w:hint="eastAsia"/>
          <w:lang w:eastAsia="zh-CN"/>
        </w:rPr>
        <w:t>）作为标准。本章还提出了一种选择性邻居缓存机制，其中根据</w:t>
      </w:r>
      <w:r w:rsidRPr="00EE6BB1">
        <w:rPr>
          <w:lang w:eastAsia="zh-CN"/>
        </w:rPr>
        <w:t>AP</w:t>
      </w:r>
      <w:r w:rsidRPr="00EE6BB1">
        <w:rPr>
          <w:rFonts w:hint="eastAsia"/>
          <w:lang w:eastAsia="zh-CN"/>
        </w:rPr>
        <w:t>频率将部分信息传输给部分</w:t>
      </w:r>
      <w:r w:rsidRPr="00EE6BB1">
        <w:rPr>
          <w:lang w:eastAsia="zh-CN"/>
        </w:rPr>
        <w:t>AP</w:t>
      </w:r>
      <w:r w:rsidRPr="00EE6BB1">
        <w:rPr>
          <w:rFonts w:hint="eastAsia"/>
          <w:lang w:eastAsia="zh-CN"/>
        </w:rPr>
        <w:t>。另外，本章对邻居节点的选择进行了优化。</w:t>
      </w:r>
    </w:p>
    <w:p w14:paraId="28FA70B3" w14:textId="77777777" w:rsidR="002305B7" w:rsidRPr="00EE6BB1" w:rsidRDefault="002305B7" w:rsidP="002305B7">
      <w:pPr>
        <w:rPr>
          <w:lang w:eastAsia="zh-CN"/>
        </w:rPr>
      </w:pPr>
      <w:r w:rsidRPr="00EE6BB1">
        <w:rPr>
          <w:rFonts w:hint="eastAsia"/>
          <w:lang w:eastAsia="zh-CN"/>
        </w:rPr>
        <w:t>为了解决多无线电无线网状网络中的最佳信道分配问题，</w:t>
      </w:r>
      <w:r w:rsidRPr="00EE6BB1">
        <w:rPr>
          <w:lang w:eastAsia="zh-CN"/>
        </w:rPr>
        <w:t xml:space="preserve">Rezguia </w:t>
      </w:r>
      <w:r w:rsidR="000F467E">
        <w:rPr>
          <w:lang w:eastAsia="zh-CN"/>
        </w:rPr>
        <w:fldChar w:fldCharType="begin"/>
      </w:r>
      <w:r w:rsidR="00262261">
        <w:rPr>
          <w:lang w:eastAsia="zh-CN"/>
        </w:rPr>
        <w:instrText xml:space="preserve"> ADDIN EN.CITE &lt;EndNote&gt;&lt;Cite&gt;&lt;Author&gt;Rezgui&lt;/Author&gt;&lt;Year&gt;2012&lt;/Year&gt;&lt;RecNum&gt;56&lt;/RecNum&gt;&lt;DisplayText&gt;[105]&lt;/DisplayText&gt;&lt;record&gt;&lt;rec-number&gt;56&lt;/rec-number&gt;&lt;foreign-keys&gt;&lt;key app="EN" db-id="z2dra9zfpwd2wbewe9cv9sspxf2pe2txattx" timestamp="0"&gt;56&lt;/key&gt;&lt;/foreign-keys&gt;&lt;ref-type name="Journal Article"&gt;17&lt;/ref-type&gt;&lt;contributors&gt;&lt;authors&gt;&lt;author&gt;Rezgui, Jihene&lt;/author&gt;&lt;author&gt;Hafid, Abdelhakim&lt;/author&gt;&lt;author&gt;Ali, Racha Ben&lt;/author&gt;&lt;author&gt;Gendreau, Michel&lt;/author&gt;&lt;/authors&gt;&lt;/contributors&gt;&lt;titles&gt;&lt;title&gt;Optimization model for handoff-aware channel assignment problem for multi-radio wireless mesh networks&lt;/title&gt;&lt;secondary-title&gt;Computer Networks&lt;/secondary-title&gt;&lt;/titles&gt;&lt;periodical&gt;&lt;full-title&gt;Computer Networks&lt;/full-title&gt;&lt;/periodical&gt;&lt;pages&gt;1826-1846&lt;/pages&gt;&lt;volume&gt;56&lt;/volume&gt;&lt;number&gt;6&lt;/number&gt;&lt;keywords&gt;&lt;keyword&gt;Channel assignment&lt;/keyword&gt;&lt;keyword&gt;Handoff&lt;/keyword&gt;&lt;keyword&gt;Network management&lt;/keyword&gt;&lt;keyword&gt;Wireless communication&lt;/keyword&gt;&lt;keyword&gt;Wireless mesh network&lt;/keyword&gt;&lt;/keywords&gt;&lt;dates&gt;&lt;year&gt;2012&lt;/year&gt;&lt;/dates&gt;&lt;urls&gt;&lt;/urls&gt;&lt;/record&gt;&lt;/Cite&gt;&lt;/EndNote&gt;</w:instrText>
      </w:r>
      <w:r w:rsidR="000F467E">
        <w:rPr>
          <w:lang w:eastAsia="zh-CN"/>
        </w:rPr>
        <w:fldChar w:fldCharType="separate"/>
      </w:r>
      <w:r w:rsidR="00262261">
        <w:rPr>
          <w:noProof/>
          <w:lang w:eastAsia="zh-CN"/>
        </w:rPr>
        <w:t>[105]</w:t>
      </w:r>
      <w:r w:rsidR="000F467E">
        <w:rPr>
          <w:lang w:eastAsia="zh-CN"/>
        </w:rPr>
        <w:fldChar w:fldCharType="end"/>
      </w:r>
      <w:r w:rsidRPr="00EE6BB1">
        <w:rPr>
          <w:rFonts w:hint="eastAsia"/>
          <w:lang w:eastAsia="zh-CN"/>
        </w:rPr>
        <w:t>提出了一个多目标优化模型，除了最大化吞吐量外，还改善了</w:t>
      </w:r>
      <w:r w:rsidRPr="00EE6BB1">
        <w:rPr>
          <w:lang w:eastAsia="zh-CN"/>
        </w:rPr>
        <w:t>mesh</w:t>
      </w:r>
      <w:r w:rsidRPr="00EE6BB1">
        <w:rPr>
          <w:rFonts w:hint="eastAsia"/>
          <w:lang w:eastAsia="zh-CN"/>
        </w:rPr>
        <w:t>客户端的公平性和切换经验。该模型使用</w:t>
      </w:r>
      <w:r w:rsidRPr="00EE6BB1">
        <w:rPr>
          <w:lang w:eastAsia="zh-CN"/>
        </w:rPr>
        <w:t>Jains</w:t>
      </w:r>
      <w:r w:rsidRPr="00EE6BB1">
        <w:rPr>
          <w:rFonts w:hint="eastAsia"/>
          <w:lang w:eastAsia="zh-CN"/>
        </w:rPr>
        <w:t>索引来最大限度地提高用户的公平性，并允许对同一高切换流量中涉及的链路进行同频道分配，从而减少以高时延为特征的切换触发重路由。然后，作者提出了集中变量邻域搜索和禁忌搜索启发式算法，以有效解决他们的模型作为脱机</w:t>
      </w:r>
      <w:r w:rsidRPr="00EE6BB1">
        <w:rPr>
          <w:lang w:eastAsia="zh-CN"/>
        </w:rPr>
        <w:t>CA</w:t>
      </w:r>
      <w:r w:rsidRPr="00EE6BB1">
        <w:rPr>
          <w:rFonts w:hint="eastAsia"/>
          <w:lang w:eastAsia="zh-CN"/>
        </w:rPr>
        <w:t>过程。此外，为了适应特别是用户切换引起的流量动态变化，作者提出了一种在线</w:t>
      </w:r>
      <w:r w:rsidRPr="00EE6BB1">
        <w:rPr>
          <w:lang w:eastAsia="zh-CN"/>
        </w:rPr>
        <w:t>CA</w:t>
      </w:r>
      <w:r w:rsidRPr="00EE6BB1">
        <w:rPr>
          <w:rFonts w:hint="eastAsia"/>
          <w:lang w:eastAsia="zh-CN"/>
        </w:rPr>
        <w:t>方</w:t>
      </w:r>
      <w:r w:rsidRPr="00EE6BB1">
        <w:rPr>
          <w:rFonts w:hint="eastAsia"/>
          <w:lang w:eastAsia="zh-CN"/>
        </w:rPr>
        <w:lastRenderedPageBreak/>
        <w:t>案，该方案仔细地将信道重新分配给接口，目的是不断减少用户切换期间的重新路由开销</w:t>
      </w:r>
      <w:r w:rsidRPr="00EE6BB1">
        <w:rPr>
          <w:lang w:eastAsia="zh-CN"/>
        </w:rPr>
        <w:t>/</w:t>
      </w:r>
      <w:r w:rsidRPr="00EE6BB1">
        <w:rPr>
          <w:rFonts w:hint="eastAsia"/>
          <w:lang w:eastAsia="zh-CN"/>
        </w:rPr>
        <w:t>等待时间。</w:t>
      </w:r>
    </w:p>
    <w:p w14:paraId="2AC25766" w14:textId="77777777" w:rsidR="002305B7" w:rsidRPr="00EE6BB1" w:rsidRDefault="002305B7" w:rsidP="002305B7">
      <w:pPr>
        <w:rPr>
          <w:lang w:eastAsia="zh-CN"/>
        </w:rPr>
      </w:pPr>
      <w:r w:rsidRPr="00EE6BB1">
        <w:rPr>
          <w:lang w:eastAsia="zh-CN"/>
        </w:rPr>
        <w:t xml:space="preserve">Hsieh </w:t>
      </w:r>
      <w:r w:rsidR="00EA6F9D">
        <w:rPr>
          <w:lang w:eastAsia="zh-CN"/>
        </w:rPr>
        <w:fldChar w:fldCharType="begin"/>
      </w:r>
      <w:r w:rsidR="00262261">
        <w:rPr>
          <w:lang w:eastAsia="zh-CN"/>
        </w:rPr>
        <w:instrText xml:space="preserve"> ADDIN EN.CITE &lt;EndNote&gt;&lt;Cite&gt;&lt;Author&gt;Hsieh&lt;/Author&gt;&lt;Year&gt;2011&lt;/Year&gt;&lt;RecNum&gt;59&lt;/RecNum&gt;&lt;DisplayText&gt;[106]&lt;/DisplayText&gt;&lt;record&gt;&lt;rec-number&gt;59&lt;/rec-number&gt;&lt;foreign-keys&gt;&lt;key app="EN" db-id="z2dra9zfpwd2wbewe9cv9sspxf2pe2txattx" timestamp="0"&gt;59&lt;/key&gt;&lt;/foreign-keys&gt;&lt;ref-type name="Journal Article"&gt;17&lt;/ref-type&gt;&lt;contributors&gt;&lt;authors&gt;&lt;author&gt;Hsieh, I. P.&lt;/author&gt;&lt;author&gt;Kao, Shang Juh&lt;/author&gt;&lt;/authors&gt;&lt;/contributors&gt;&lt;titles&gt;&lt;title&gt;Handoff optimization in 802.11 wireless networks&lt;/title&gt;&lt;secondary-title&gt;Eurasip Journal on Wireless Communications &amp;amp; Networking&lt;/secondary-title&gt;&lt;/titles&gt;&lt;pages&gt;30&lt;/pages&gt;&lt;volume&gt;2011&lt;/volume&gt;&lt;number&gt;1&lt;/number&gt;&lt;keywords&gt;&lt;keyword&gt;AP selection&lt;/keyword&gt;&lt;keyword&gt;Handoff&lt;/keyword&gt;&lt;keyword&gt;Call admission control&lt;/keyword&gt;&lt;keyword&gt;Efficient LFGCP&lt;/keyword&gt;&lt;/keywords&gt;&lt;dates&gt;&lt;year&gt;2011&lt;/year&gt;&lt;/dates&gt;&lt;urls&gt;&lt;/urls&gt;&lt;/record&gt;&lt;/Cite&gt;&lt;/EndNote&gt;</w:instrText>
      </w:r>
      <w:r w:rsidR="00EA6F9D">
        <w:rPr>
          <w:lang w:eastAsia="zh-CN"/>
        </w:rPr>
        <w:fldChar w:fldCharType="separate"/>
      </w:r>
      <w:r w:rsidR="00262261">
        <w:rPr>
          <w:noProof/>
          <w:lang w:eastAsia="zh-CN"/>
        </w:rPr>
        <w:t>[106]</w:t>
      </w:r>
      <w:r w:rsidR="00EA6F9D">
        <w:rPr>
          <w:lang w:eastAsia="zh-CN"/>
        </w:rPr>
        <w:fldChar w:fldCharType="end"/>
      </w:r>
      <w:r w:rsidRPr="00EE6BB1">
        <w:rPr>
          <w:rFonts w:hint="eastAsia"/>
          <w:lang w:eastAsia="zh-CN"/>
        </w:rPr>
        <w:t>在</w:t>
      </w:r>
      <w:r w:rsidRPr="00EE6BB1">
        <w:rPr>
          <w:lang w:eastAsia="zh-CN"/>
        </w:rPr>
        <w:t>802.11</w:t>
      </w:r>
      <w:r w:rsidRPr="00EE6BB1">
        <w:rPr>
          <w:rFonts w:hint="eastAsia"/>
          <w:lang w:eastAsia="zh-CN"/>
        </w:rPr>
        <w:t>无线网络中提出了一个完整的切换程序。它首先通过选择具有最低信道利用率和较少关联用户的</w:t>
      </w:r>
      <w:r w:rsidRPr="00EE6BB1">
        <w:rPr>
          <w:lang w:eastAsia="zh-CN"/>
        </w:rPr>
        <w:t>AP</w:t>
      </w:r>
      <w:r w:rsidRPr="00EE6BB1">
        <w:rPr>
          <w:rFonts w:hint="eastAsia"/>
          <w:lang w:eastAsia="zh-CN"/>
        </w:rPr>
        <w:t>来完成</w:t>
      </w:r>
      <w:r w:rsidRPr="00EE6BB1">
        <w:rPr>
          <w:lang w:eastAsia="zh-CN"/>
        </w:rPr>
        <w:t>AP</w:t>
      </w:r>
      <w:r w:rsidRPr="00EE6BB1">
        <w:rPr>
          <w:rFonts w:hint="eastAsia"/>
          <w:lang w:eastAsia="zh-CN"/>
        </w:rPr>
        <w:t>选择。接下来，它通过简化的</w:t>
      </w:r>
      <w:r w:rsidRPr="00EE6BB1">
        <w:rPr>
          <w:lang w:eastAsia="zh-CN"/>
        </w:rPr>
        <w:t>DHCP</w:t>
      </w:r>
      <w:r w:rsidRPr="00EE6BB1">
        <w:rPr>
          <w:rFonts w:hint="eastAsia"/>
          <w:lang w:eastAsia="zh-CN"/>
        </w:rPr>
        <w:t>过程同时执行</w:t>
      </w:r>
      <w:r w:rsidRPr="00EE6BB1">
        <w:rPr>
          <w:lang w:eastAsia="zh-CN"/>
        </w:rPr>
        <w:t>CAC</w:t>
      </w:r>
      <w:r w:rsidRPr="00EE6BB1">
        <w:rPr>
          <w:rFonts w:hint="eastAsia"/>
          <w:lang w:eastAsia="zh-CN"/>
        </w:rPr>
        <w:t>和</w:t>
      </w:r>
      <w:r w:rsidRPr="00EE6BB1">
        <w:rPr>
          <w:lang w:eastAsia="zh-CN"/>
        </w:rPr>
        <w:t>IP</w:t>
      </w:r>
      <w:r w:rsidRPr="00EE6BB1">
        <w:rPr>
          <w:rFonts w:hint="eastAsia"/>
          <w:lang w:eastAsia="zh-CN"/>
        </w:rPr>
        <w:t>地址预取。仿真结果表明，综合方法是有效的，并且由于切换引起的整体断开时间可以减少。</w:t>
      </w:r>
      <w:r w:rsidR="00762863">
        <w:rPr>
          <w:lang w:eastAsia="zh-CN"/>
        </w:rPr>
        <w:t xml:space="preserve">Leua </w:t>
      </w:r>
      <w:r w:rsidR="000F467E">
        <w:rPr>
          <w:lang w:eastAsia="zh-CN"/>
        </w:rPr>
        <w:fldChar w:fldCharType="begin"/>
      </w:r>
      <w:r w:rsidR="00262261">
        <w:rPr>
          <w:lang w:eastAsia="zh-CN"/>
        </w:rPr>
        <w:instrText xml:space="preserve"> ADDIN EN.CITE &lt;EndNote&gt;&lt;Cite&gt;&lt;Author&gt;Leu&lt;/Author&gt;&lt;Year&gt;2011&lt;/Year&gt;&lt;RecNum&gt;57&lt;/RecNum&gt;&lt;DisplayText&gt;[107]&lt;/DisplayText&gt;&lt;record&gt;&lt;rec-number&gt;57&lt;/rec-number&gt;&lt;foreign-keys&gt;&lt;key app="EN" db-id="z2dra9zfpwd2wbewe9cv9sspxf2pe2txattx" timestamp="0"&gt;57&lt;/key&gt;&lt;/foreign-keys&gt;&lt;ref-type name="Journal Article"&gt;17&lt;/ref-type&gt;&lt;contributors&gt;&lt;authors&gt;&lt;author&gt;Leu, Fang Yie&lt;/author&gt;&lt;author&gt;You, Ilsun&lt;/author&gt;&lt;author&gt;Huang, Yao Tien&lt;/author&gt;&lt;/authors&gt;&lt;/contributors&gt;&lt;titles&gt;&lt;title&gt;A coordinated multiple channel assignment scheme and AP deployment for channel reuse in metropolitan scale wireless networks&lt;/title&gt;&lt;secondary-title&gt;Journal of Network &amp;amp; Computer Applications&lt;/secondary-title&gt;&lt;/titles&gt;&lt;periodical&gt;&lt;full-title&gt;Journal of Network &amp;amp; Computer Applications&lt;/full-title&gt;&lt;/periodical&gt;&lt;pages&gt;632-643&lt;/pages&gt;&lt;volume&gt;34&lt;/volume&gt;&lt;number&gt;2&lt;/number&gt;&lt;keywords&gt;&lt;keyword&gt;Metropolitan scale wireless system&lt;/keyword&gt;&lt;keyword&gt;Signal/radio interference&lt;/keyword&gt;&lt;keyword&gt;Multi-channel assignment&lt;/keyword&gt;&lt;keyword&gt;Hidden terminal problem&lt;/keyword&gt;&lt;keyword&gt;Multi-channel hidden terminal problem&lt;/keyword&gt;&lt;/keywords&gt;&lt;dates&gt;&lt;year&gt;2011&lt;/year&gt;&lt;/dates&gt;&lt;urls&gt;&lt;/urls&gt;&lt;/record&gt;&lt;/Cite&gt;&lt;/EndNote&gt;</w:instrText>
      </w:r>
      <w:r w:rsidR="000F467E">
        <w:rPr>
          <w:lang w:eastAsia="zh-CN"/>
        </w:rPr>
        <w:fldChar w:fldCharType="separate"/>
      </w:r>
      <w:r w:rsidR="00262261">
        <w:rPr>
          <w:noProof/>
          <w:lang w:eastAsia="zh-CN"/>
        </w:rPr>
        <w:t>[107]</w:t>
      </w:r>
      <w:r w:rsidR="000F467E">
        <w:rPr>
          <w:lang w:eastAsia="zh-CN"/>
        </w:rPr>
        <w:fldChar w:fldCharType="end"/>
      </w:r>
      <w:r w:rsidRPr="00EE6BB1">
        <w:rPr>
          <w:rFonts w:hint="eastAsia"/>
          <w:lang w:eastAsia="zh-CN"/>
        </w:rPr>
        <w:t>提出了一种面向电晕的多信道分配系统（</w:t>
      </w:r>
      <w:r w:rsidRPr="00EE6BB1">
        <w:rPr>
          <w:lang w:eastAsia="zh-CN"/>
        </w:rPr>
        <w:t>COMAS</w:t>
      </w:r>
      <w:r w:rsidRPr="00EE6BB1">
        <w:rPr>
          <w:rFonts w:hint="eastAsia"/>
          <w:lang w:eastAsia="zh-CN"/>
        </w:rPr>
        <w:t>）作为城市规模系统，它协调无线网络的信道使用以减轻</w:t>
      </w:r>
      <w:r w:rsidRPr="00EE6BB1">
        <w:rPr>
          <w:lang w:eastAsia="zh-CN"/>
        </w:rPr>
        <w:t>AP</w:t>
      </w:r>
      <w:r w:rsidRPr="00EE6BB1">
        <w:rPr>
          <w:rFonts w:hint="eastAsia"/>
          <w:lang w:eastAsia="zh-CN"/>
        </w:rPr>
        <w:t>和节点之间的无线电干扰，从而提高网络吞吐量和效率。在</w:t>
      </w:r>
      <w:r w:rsidRPr="00EE6BB1">
        <w:rPr>
          <w:lang w:eastAsia="zh-CN"/>
        </w:rPr>
        <w:t>COMAS</w:t>
      </w:r>
      <w:r w:rsidRPr="00EE6BB1">
        <w:rPr>
          <w:rFonts w:hint="eastAsia"/>
          <w:lang w:eastAsia="zh-CN"/>
        </w:rPr>
        <w:t>中，</w:t>
      </w:r>
      <w:r w:rsidRPr="00EE6BB1">
        <w:rPr>
          <w:lang w:eastAsia="zh-CN"/>
        </w:rPr>
        <w:t>AP</w:t>
      </w:r>
      <w:r w:rsidRPr="00EE6BB1">
        <w:rPr>
          <w:rFonts w:hint="eastAsia"/>
          <w:lang w:eastAsia="zh-CN"/>
        </w:rPr>
        <w:t>被部署为名为</w:t>
      </w:r>
      <w:r w:rsidRPr="00EE6BB1">
        <w:rPr>
          <w:lang w:eastAsia="zh-CN"/>
        </w:rPr>
        <w:t>coronas</w:t>
      </w:r>
      <w:r w:rsidRPr="00EE6BB1">
        <w:rPr>
          <w:rFonts w:hint="eastAsia"/>
          <w:lang w:eastAsia="zh-CN"/>
        </w:rPr>
        <w:t>的同心圆，通道被分组，然后分配给</w:t>
      </w:r>
      <w:r w:rsidRPr="00EE6BB1">
        <w:rPr>
          <w:lang w:eastAsia="zh-CN"/>
        </w:rPr>
        <w:t>coronas</w:t>
      </w:r>
      <w:r w:rsidRPr="00EE6BB1">
        <w:rPr>
          <w:rFonts w:hint="eastAsia"/>
          <w:lang w:eastAsia="zh-CN"/>
        </w:rPr>
        <w:t>。他们还将接入点划分为组和预定可用信道，以避免相邻接入点组之间以及组内接入点之间的无线电干扰和多信道隐藏终端问题。</w:t>
      </w:r>
    </w:p>
    <w:p w14:paraId="7C9FABC2" w14:textId="77777777" w:rsidR="002305B7" w:rsidRPr="00EE6BB1" w:rsidRDefault="002305B7" w:rsidP="002305B7">
      <w:pPr>
        <w:rPr>
          <w:lang w:eastAsia="zh-CN"/>
        </w:rPr>
      </w:pPr>
      <w:r w:rsidRPr="00EE6BB1">
        <w:rPr>
          <w:lang w:eastAsia="zh-CN"/>
        </w:rPr>
        <w:t xml:space="preserve">Lin </w:t>
      </w:r>
      <w:r w:rsidR="00C240F1">
        <w:rPr>
          <w:lang w:eastAsia="zh-CN"/>
        </w:rPr>
        <w:fldChar w:fldCharType="begin"/>
      </w:r>
      <w:r w:rsidR="00262261">
        <w:rPr>
          <w:lang w:eastAsia="zh-CN"/>
        </w:rPr>
        <w:instrText xml:space="preserve"> ADDIN EN.CITE &lt;EndNote&gt;&lt;Cite&gt;&lt;Author&gt;Lin&lt;/Author&gt;&lt;Year&gt;2011&lt;/Year&gt;&lt;RecNum&gt;58&lt;/RecNum&gt;&lt;DisplayText&gt;[108]&lt;/DisplayText&gt;&lt;record&gt;&lt;rec-number&gt;58&lt;/rec-number&gt;&lt;foreign-keys&gt;&lt;key app="EN" db-id="z2dra9zfpwd2wbewe9cv9sspxf2pe2txattx" timestamp="0"&gt;58&lt;/key&gt;&lt;/foreign-keys&gt;&lt;ref-type name="Conference Proceedings"&gt;10&lt;/ref-type&gt;&lt;contributors&gt;&lt;authors&gt;&lt;author&gt;Lin, Chih Yu&lt;/author&gt;&lt;author&gt;Lu, Shu Hsien&lt;/author&gt;&lt;author&gt;Tseng, Yu Chee&lt;/author&gt;&lt;/authors&gt;&lt;/contributors&gt;&lt;titles&gt;&lt;title&gt;A channel management protocol for multi-channel, single-radio 802.11-based wireless mesh networks&lt;/title&gt;&lt;secondary-title&gt;IEEE International Workshop on Computer Aided Modeling and Design of Communication Links and Networks&lt;/secondary-title&gt;&lt;/titles&gt;&lt;pages&gt;26-30&lt;/pages&gt;&lt;keywords&gt;&lt;keyword&gt;wireless network&lt;/keyword&gt;&lt;keyword&gt;channel management protocol&lt;/keyword&gt;&lt;keyword&gt;IEEE 802.11&lt;/keyword&gt;&lt;keyword&gt;IEEE 802.11s&lt;/keyword&gt;&lt;keyword&gt;wireless mesh network (WMN&lt;/keyword&gt;&lt;/keywords&gt;&lt;dates&gt;&lt;year&gt;2011&lt;/year&gt;&lt;/dates&gt;&lt;urls&gt;&lt;/urls&gt;&lt;/record&gt;&lt;/Cite&gt;&lt;/EndNote&gt;</w:instrText>
      </w:r>
      <w:r w:rsidR="00C240F1">
        <w:rPr>
          <w:lang w:eastAsia="zh-CN"/>
        </w:rPr>
        <w:fldChar w:fldCharType="separate"/>
      </w:r>
      <w:r w:rsidR="00262261">
        <w:rPr>
          <w:noProof/>
          <w:lang w:eastAsia="zh-CN"/>
        </w:rPr>
        <w:t>[108]</w:t>
      </w:r>
      <w:r w:rsidR="00C240F1">
        <w:rPr>
          <w:lang w:eastAsia="zh-CN"/>
        </w:rPr>
        <w:fldChar w:fldCharType="end"/>
      </w:r>
      <w:r w:rsidRPr="00EE6BB1">
        <w:rPr>
          <w:rFonts w:hint="eastAsia"/>
          <w:lang w:eastAsia="zh-CN"/>
        </w:rPr>
        <w:t>提出了一种用于多信道，单无线电</w:t>
      </w:r>
      <w:r w:rsidRPr="00EE6BB1">
        <w:rPr>
          <w:lang w:eastAsia="zh-CN"/>
        </w:rPr>
        <w:t>802.11</w:t>
      </w:r>
      <w:r w:rsidRPr="00EE6BB1">
        <w:rPr>
          <w:rFonts w:hint="eastAsia"/>
          <w:lang w:eastAsia="zh-CN"/>
        </w:rPr>
        <w:t>基于无线网状网络的信道管理协议。本章描述了使用多种渠道针对</w:t>
      </w:r>
      <w:r w:rsidRPr="00EE6BB1">
        <w:rPr>
          <w:lang w:eastAsia="zh-CN"/>
        </w:rPr>
        <w:t>WMNs</w:t>
      </w:r>
      <w:r w:rsidRPr="00EE6BB1">
        <w:rPr>
          <w:rFonts w:hint="eastAsia"/>
          <w:lang w:eastAsia="zh-CN"/>
        </w:rPr>
        <w:t>的一些问题的成本效益解决方案。大多数现有的多信道解决方案涉及信道分配方案和调度方案以确定不同时间的节点行为。</w:t>
      </w:r>
    </w:p>
    <w:p w14:paraId="148D2B2A" w14:textId="77777777" w:rsidR="002305B7" w:rsidRPr="00EE6BB1" w:rsidRDefault="002305B7" w:rsidP="002305B7">
      <w:pPr>
        <w:rPr>
          <w:lang w:eastAsia="zh-CN"/>
        </w:rPr>
      </w:pPr>
      <w:r w:rsidRPr="00EE6BB1">
        <w:rPr>
          <w:lang w:eastAsia="zh-CN"/>
        </w:rPr>
        <w:t xml:space="preserve">Wang </w:t>
      </w:r>
      <w:r w:rsidR="00EA6F9D">
        <w:rPr>
          <w:lang w:eastAsia="zh-CN"/>
        </w:rPr>
        <w:fldChar w:fldCharType="begin"/>
      </w:r>
      <w:r w:rsidR="00262261">
        <w:rPr>
          <w:lang w:eastAsia="zh-CN"/>
        </w:rPr>
        <w:instrText xml:space="preserve"> ADDIN EN.CITE &lt;EndNote&gt;&lt;Cite&gt;&lt;Author&gt;Wang&lt;/Author&gt;&lt;Year&gt;2009&lt;/Year&gt;&lt;RecNum&gt;60&lt;/RecNum&gt;&lt;DisplayText&gt;[109]&lt;/DisplayText&gt;&lt;record&gt;&lt;rec-number&gt;60&lt;/rec-number&gt;&lt;foreign-keys&gt;&lt;key app="EN" db-id="z2dra9zfpwd2wbewe9cv9sspxf2pe2txattx" timestamp="0"&gt;60&lt;/key&gt;&lt;/foreign-keys&gt;&lt;ref-type name="Conference Proceedings"&gt;10&lt;/ref-type&gt;&lt;contributors&gt;&lt;authors&gt;&lt;author&gt;Wang, Hui&lt;/author&gt;&lt;author&gt;Wong, Wai Choong&lt;/author&gt;&lt;author&gt;Soh, Wee Seng&lt;/author&gt;&lt;author&gt;Motani, M&lt;/author&gt;&lt;/authors&gt;&lt;/contributors&gt;&lt;titles&gt;&lt;title&gt;Dynamic association in IEEE 802.11 based wireless mesh networks&lt;/title&gt;&lt;secondary-title&gt;International Conference on Symposium on Wireless Communication Systems&lt;/secondary-title&gt;&lt;/titles&gt;&lt;pages&gt;81-85&lt;/pages&gt;&lt;keywords&gt;&lt;keyword&gt;IEEE standards&lt;/keyword&gt;&lt;keyword&gt;radio links&lt;/keyword&gt;&lt;keyword&gt;radio networks&lt;/keyword&gt;&lt;keyword&gt;IEEE 802.11&lt;/keyword&gt;&lt;keyword&gt;association oscillation avoidance&lt;/keyword&gt;&lt;keyword&gt;channel based load detection&lt;/keyword&gt;&lt;keyword&gt;dynamic association mechanism&lt;/keyword&gt;&lt;keyword&gt;dynamic re-association threshold&lt;/keyword&gt;&lt;keyword&gt;load balancing&lt;/keyword&gt;&lt;keyword&gt;network condition&lt;/keyword&gt;&lt;/keywords&gt;&lt;dates&gt;&lt;year&gt;2009&lt;/year&gt;&lt;/dates&gt;&lt;urls&gt;&lt;/urls&gt;&lt;/record&gt;&lt;/Cite&gt;&lt;/EndNote&gt;</w:instrText>
      </w:r>
      <w:r w:rsidR="00EA6F9D">
        <w:rPr>
          <w:lang w:eastAsia="zh-CN"/>
        </w:rPr>
        <w:fldChar w:fldCharType="separate"/>
      </w:r>
      <w:r w:rsidR="00262261">
        <w:rPr>
          <w:noProof/>
          <w:lang w:eastAsia="zh-CN"/>
        </w:rPr>
        <w:t>[109]</w:t>
      </w:r>
      <w:r w:rsidR="00EA6F9D">
        <w:rPr>
          <w:lang w:eastAsia="zh-CN"/>
        </w:rPr>
        <w:fldChar w:fldCharType="end"/>
      </w:r>
      <w:r w:rsidRPr="00EE6BB1">
        <w:rPr>
          <w:rFonts w:hint="eastAsia"/>
          <w:lang w:eastAsia="zh-CN"/>
        </w:rPr>
        <w:t>提出了考虑负载均衡，链路质量和关联振荡避免的动态关联机制。它引入了振荡避免方案以避免关联振荡。该度量衡量实时流量负载并考虑动态重新关联。</w:t>
      </w:r>
    </w:p>
    <w:p w14:paraId="06BD9D23" w14:textId="77777777" w:rsidR="002305B7" w:rsidRPr="00EE6BB1" w:rsidRDefault="00CA4581" w:rsidP="002305B7">
      <w:pPr>
        <w:rPr>
          <w:lang w:eastAsia="zh-CN"/>
        </w:rPr>
      </w:pPr>
      <w:r>
        <w:rPr>
          <w:lang w:eastAsia="zh-CN"/>
        </w:rPr>
        <w:t>Zhang</w:t>
      </w:r>
      <w:r w:rsidR="00EA6F9D">
        <w:rPr>
          <w:lang w:eastAsia="zh-CN"/>
        </w:rPr>
        <w:fldChar w:fldCharType="begin"/>
      </w:r>
      <w:r w:rsidR="00262261">
        <w:rPr>
          <w:lang w:eastAsia="zh-CN"/>
        </w:rPr>
        <w:instrText xml:space="preserve"> ADDIN EN.CITE &lt;EndNote&gt;&lt;Cite&gt;&lt;Author&gt;Zhang&lt;/Author&gt;&lt;Year&gt;2010&lt;/Year&gt;&lt;RecNum&gt;61&lt;/RecNum&gt;&lt;DisplayText&gt;[110]&lt;/DisplayText&gt;&lt;record&gt;&lt;rec-number&gt;61&lt;/rec-number&gt;&lt;foreign-keys&gt;&lt;key app="EN" db-id="z2dra9zfpwd2wbewe9cv9sspxf2pe2txattx" timestamp="0"&gt;61&lt;/key&gt;&lt;/foreign-keys&gt;&lt;ref-type name="Journal Article"&gt;17&lt;/ref-type&gt;&lt;contributors&gt;&lt;authors&gt;&lt;author&gt;Zhang, Zhenxia&lt;/author&gt;&lt;author&gt;Pazzi, Richard W&lt;/author&gt;&lt;author&gt;Boukerche, Azzedine&lt;/author&gt;&lt;/authors&gt;&lt;/contributors&gt;&lt;titles&gt;&lt;title&gt;A mobility management scheme for wireless mesh networks based on a hybrid routing protocol&lt;/title&gt;&lt;secondary-title&gt;Computer Networks&lt;/secondary-title&gt;&lt;/titles&gt;&lt;periodical&gt;&lt;full-title&gt;Computer Networks&lt;/full-title&gt;&lt;/periodical&gt;&lt;pages&gt;558-572&lt;/pages&gt;&lt;volume&gt;54&lt;/volume&gt;&lt;number&gt;4&lt;/number&gt;&lt;keywords&gt;&lt;keyword&gt;Mobility management&lt;/keyword&gt;&lt;keyword&gt;Wireless mesh networks&lt;/keyword&gt;&lt;keyword&gt;Handoff&lt;/keyword&gt;&lt;keyword&gt;Seamless roaming&lt;/keyword&gt;&lt;keyword&gt;Real-time application&lt;/keyword&gt;&lt;/keywords&gt;&lt;dates&gt;&lt;year&gt;2010&lt;/year&gt;&lt;/dates&gt;&lt;urls&gt;&lt;/urls&gt;&lt;/record&gt;&lt;/Cite&gt;&lt;/EndNote&gt;</w:instrText>
      </w:r>
      <w:r w:rsidR="00EA6F9D">
        <w:rPr>
          <w:lang w:eastAsia="zh-CN"/>
        </w:rPr>
        <w:fldChar w:fldCharType="separate"/>
      </w:r>
      <w:r w:rsidR="00262261">
        <w:rPr>
          <w:noProof/>
          <w:lang w:eastAsia="zh-CN"/>
        </w:rPr>
        <w:t>[110]</w:t>
      </w:r>
      <w:r w:rsidR="00EA6F9D">
        <w:rPr>
          <w:lang w:eastAsia="zh-CN"/>
        </w:rPr>
        <w:fldChar w:fldCharType="end"/>
      </w:r>
      <w:r w:rsidR="002305B7" w:rsidRPr="00EE6BB1">
        <w:rPr>
          <w:rFonts w:hint="eastAsia"/>
          <w:lang w:eastAsia="zh-CN"/>
        </w:rPr>
        <w:t>提出了一种用于转发数据包的混合路由协议。域内和域间移动性管理被设计。在域内切换期间，免费</w:t>
      </w:r>
      <w:r w:rsidR="002305B7" w:rsidRPr="00EE6BB1">
        <w:rPr>
          <w:lang w:eastAsia="zh-CN"/>
        </w:rPr>
        <w:t>ARP</w:t>
      </w:r>
      <w:r w:rsidR="002305B7" w:rsidRPr="00EE6BB1">
        <w:rPr>
          <w:rFonts w:hint="eastAsia"/>
          <w:lang w:eastAsia="zh-CN"/>
        </w:rPr>
        <w:t>消息被用于提供新的路由信息，从而避免了重新路由和位置更新。对于域间切换，为了最小化转发延迟，删除冗余隧道。</w:t>
      </w:r>
    </w:p>
    <w:p w14:paraId="33420801" w14:textId="77777777" w:rsidR="002305B7" w:rsidRPr="00EE6BB1" w:rsidRDefault="002305B7" w:rsidP="002305B7">
      <w:pPr>
        <w:rPr>
          <w:lang w:eastAsia="zh-CN"/>
        </w:rPr>
      </w:pPr>
      <w:r w:rsidRPr="00EE6BB1">
        <w:rPr>
          <w:lang w:eastAsia="zh-CN"/>
        </w:rPr>
        <w:t xml:space="preserve">Li </w:t>
      </w:r>
      <w:r w:rsidR="00C240F1">
        <w:rPr>
          <w:lang w:eastAsia="zh-CN"/>
        </w:rPr>
        <w:fldChar w:fldCharType="begin"/>
      </w:r>
      <w:r w:rsidR="00262261">
        <w:rPr>
          <w:lang w:eastAsia="zh-CN"/>
        </w:rPr>
        <w:instrText xml:space="preserve"> ADDIN EN.CITE &lt;EndNote&gt;&lt;Cite&gt;&lt;Author&gt;Li&lt;/Author&gt;&lt;Year&gt;2010&lt;/Year&gt;&lt;RecNum&gt;62&lt;/RecNum&gt;&lt;DisplayText&gt;[111]&lt;/DisplayText&gt;&lt;record&gt;&lt;rec-number&gt;62&lt;/rec-number&gt;&lt;foreign-keys&gt;&lt;key app="EN" db-id="z2dra9zfpwd2wbewe9cv9sspxf2pe2txattx" timestamp="0"&gt;62&lt;/key&gt;&lt;/foreign-keys&gt;&lt;ref-type name="Conference Proceedings"&gt;10&lt;/ref-type&gt;&lt;contributors&gt;&lt;authors&gt;&lt;author&gt;Li, Haopeng&lt;/author&gt;&lt;author&gt;Xie, Jiang&lt;/author&gt;&lt;/authors&gt;&lt;/contributors&gt;&lt;titles&gt;&lt;title&gt;A Handoff Solution in Wireless Mesh Networks by Implementing Split Channels&lt;/title&gt;&lt;secondary-title&gt;Global Telecommunications Conference&lt;/secondary-title&gt;&lt;/titles&gt;&lt;pages&gt;1-5&lt;/pages&gt;&lt;keywords&gt;&lt;keyword&gt;mobility management (mobile radio&lt;/keyword&gt;&lt;keyword&gt;radio access networks&lt;/keyword&gt;&lt;keyword&gt;radio links&lt;/keyword&gt;&lt;keyword&gt;wireless channels&lt;/keyword&gt;&lt;keyword&gt;wireless mesh networks&lt;/keyword&gt;&lt;keyword&gt;channel access delay&lt;/keyword&gt;&lt;keyword&gt;channel splitting strategy&lt;/keyword&gt;&lt;keyword&gt;handoff delay&lt;/keyword&gt;&lt;keyword&gt;handoff signaling packets&lt;/keyword&gt;&lt;keyword&gt;handoff solution&lt;/keyword&gt;&lt;/keywords&gt;&lt;dates&gt;&lt;year&gt;2010&lt;/year&gt;&lt;/dates&gt;&lt;urls&gt;&lt;/urls&gt;&lt;/record&gt;&lt;/Cite&gt;&lt;/EndNote&gt;</w:instrText>
      </w:r>
      <w:r w:rsidR="00C240F1">
        <w:rPr>
          <w:lang w:eastAsia="zh-CN"/>
        </w:rPr>
        <w:fldChar w:fldCharType="separate"/>
      </w:r>
      <w:r w:rsidR="00262261">
        <w:rPr>
          <w:noProof/>
          <w:lang w:eastAsia="zh-CN"/>
        </w:rPr>
        <w:t>[111]</w:t>
      </w:r>
      <w:r w:rsidR="00C240F1">
        <w:rPr>
          <w:lang w:eastAsia="zh-CN"/>
        </w:rPr>
        <w:fldChar w:fldCharType="end"/>
      </w:r>
      <w:r w:rsidRPr="00EE6BB1">
        <w:rPr>
          <w:rFonts w:hint="eastAsia"/>
          <w:lang w:eastAsia="zh-CN"/>
        </w:rPr>
        <w:t>提出了一种信道分裂策略来减少切换的信道接入时延。他们设计了切换过程和两种传输策略，用于调度切换信令数据包的传输。仿真结果表明，无论背景数据流量如何，</w:t>
      </w:r>
      <w:r w:rsidRPr="00EE6BB1">
        <w:rPr>
          <w:lang w:eastAsia="zh-CN"/>
        </w:rPr>
        <w:t>WMN</w:t>
      </w:r>
      <w:r w:rsidRPr="00EE6BB1">
        <w:rPr>
          <w:rFonts w:hint="eastAsia"/>
          <w:lang w:eastAsia="zh-CN"/>
        </w:rPr>
        <w:t>中的切换时延要求都可以得到保证，并且信道吞吐量也可以得到改善。</w:t>
      </w:r>
    </w:p>
    <w:p w14:paraId="0739E25D" w14:textId="77777777" w:rsidR="002305B7" w:rsidRPr="00EE6BB1" w:rsidRDefault="00CA4581" w:rsidP="002305B7">
      <w:pPr>
        <w:rPr>
          <w:lang w:eastAsia="zh-CN"/>
        </w:rPr>
      </w:pPr>
      <w:r>
        <w:rPr>
          <w:lang w:eastAsia="zh-CN"/>
        </w:rPr>
        <w:t>Omheni</w:t>
      </w:r>
      <w:r w:rsidR="00EA6F9D">
        <w:rPr>
          <w:lang w:eastAsia="zh-CN"/>
        </w:rPr>
        <w:fldChar w:fldCharType="begin"/>
      </w:r>
      <w:r w:rsidR="00262261">
        <w:rPr>
          <w:lang w:eastAsia="zh-CN"/>
        </w:rPr>
        <w:instrText xml:space="preserve"> ADDIN EN.CITE &lt;EndNote&gt;&lt;Cite&gt;&lt;Author&gt;Omheni&lt;/Author&gt;&lt;Year&gt;2010&lt;/Year&gt;&lt;RecNum&gt;63&lt;/RecNum&gt;&lt;DisplayText&gt;[112]&lt;/DisplayText&gt;&lt;record&gt;&lt;rec-number&gt;63&lt;/rec-number&gt;&lt;foreign-keys&gt;&lt;key app="EN" db-id="z2dra9zfpwd2wbewe9cv9sspxf2pe2txattx" timestamp="0"&gt;63&lt;/key&gt;&lt;/foreign-keys&gt;&lt;ref-type name="Conference Proceedings"&gt;10&lt;/ref-type&gt;&lt;contributors&gt;&lt;authors&gt;&lt;author&gt;Omheni, Nouri&lt;/author&gt;&lt;author&gt;Zarai, Faouzi&lt;/author&gt;&lt;author&gt;Kamoun, Lotfi&lt;/author&gt;&lt;/authors&gt;&lt;/contributors&gt;&lt;titles&gt;&lt;title&gt;Efficient Mac Layer handoff management scheme for Wireless Mesh Networks&lt;/title&gt;&lt;secondary-title&gt;IEEE International Conference on Telecommunications&lt;/secondary-title&gt;&lt;/titles&gt;&lt;pages&gt;387-392&lt;/pages&gt;&lt;keywords&gt;&lt;keyword&gt;Wireless Mesh Networks&lt;/keyword&gt;&lt;keyword&gt;handoff prediction&lt;/keyword&gt;&lt;keyword&gt;discovery delay&lt;/keyword&gt;&lt;keyword&gt;airtime cost&lt;/keyword&gt;&lt;/keywords&gt;&lt;dates&gt;&lt;year&gt;2010&lt;/year&gt;&lt;/dates&gt;&lt;urls&gt;&lt;/urls&gt;&lt;/record&gt;&lt;/Cite&gt;&lt;/EndNote&gt;</w:instrText>
      </w:r>
      <w:r w:rsidR="00EA6F9D">
        <w:rPr>
          <w:lang w:eastAsia="zh-CN"/>
        </w:rPr>
        <w:fldChar w:fldCharType="separate"/>
      </w:r>
      <w:r w:rsidR="00262261">
        <w:rPr>
          <w:noProof/>
          <w:lang w:eastAsia="zh-CN"/>
        </w:rPr>
        <w:t>[112]</w:t>
      </w:r>
      <w:r w:rsidR="00EA6F9D">
        <w:rPr>
          <w:lang w:eastAsia="zh-CN"/>
        </w:rPr>
        <w:fldChar w:fldCharType="end"/>
      </w:r>
      <w:r w:rsidR="002305B7" w:rsidRPr="00EE6BB1">
        <w:rPr>
          <w:rFonts w:hint="eastAsia"/>
          <w:lang w:eastAsia="zh-CN"/>
        </w:rPr>
        <w:t>为</w:t>
      </w:r>
      <w:r w:rsidR="002305B7" w:rsidRPr="00EE6BB1">
        <w:rPr>
          <w:lang w:eastAsia="zh-CN"/>
        </w:rPr>
        <w:t>WMN</w:t>
      </w:r>
      <w:r w:rsidR="002305B7" w:rsidRPr="00EE6BB1">
        <w:rPr>
          <w:rFonts w:hint="eastAsia"/>
          <w:lang w:eastAsia="zh-CN"/>
        </w:rPr>
        <w:t>提出了一种高效的</w:t>
      </w:r>
      <w:r w:rsidR="002305B7" w:rsidRPr="00EE6BB1">
        <w:rPr>
          <w:lang w:eastAsia="zh-CN"/>
        </w:rPr>
        <w:t>Mac</w:t>
      </w:r>
      <w:r w:rsidR="002305B7" w:rsidRPr="00EE6BB1">
        <w:rPr>
          <w:rFonts w:hint="eastAsia"/>
          <w:lang w:eastAsia="zh-CN"/>
        </w:rPr>
        <w:t>层切换管理方案。首先，他们描述了一种新的方法，当移动站在不同的无线网状路由器（</w:t>
      </w:r>
      <w:r w:rsidR="002305B7" w:rsidRPr="00EE6BB1">
        <w:rPr>
          <w:lang w:eastAsia="zh-CN"/>
        </w:rPr>
        <w:t>WMR</w:t>
      </w:r>
      <w:r w:rsidR="002305B7" w:rsidRPr="00EE6BB1">
        <w:rPr>
          <w:rFonts w:hint="eastAsia"/>
          <w:lang w:eastAsia="zh-CN"/>
        </w:rPr>
        <w:t>）上漫游时，基于切换预测来减少发现延迟。然后他们使用最小通话费用作为度量选择最优目标</w:t>
      </w:r>
      <w:r w:rsidR="002305B7" w:rsidRPr="00EE6BB1">
        <w:rPr>
          <w:lang w:eastAsia="zh-CN"/>
        </w:rPr>
        <w:t>WMR</w:t>
      </w:r>
      <w:r w:rsidR="002305B7" w:rsidRPr="00EE6BB1">
        <w:rPr>
          <w:rFonts w:hint="eastAsia"/>
          <w:lang w:eastAsia="zh-CN"/>
        </w:rPr>
        <w:t>。</w:t>
      </w:r>
    </w:p>
    <w:p w14:paraId="52ADAEA6" w14:textId="77777777" w:rsidR="002305B7" w:rsidRPr="00EE6BB1" w:rsidRDefault="00CA4581" w:rsidP="002305B7">
      <w:pPr>
        <w:rPr>
          <w:lang w:eastAsia="zh-CN"/>
        </w:rPr>
      </w:pPr>
      <w:r>
        <w:rPr>
          <w:lang w:eastAsia="zh-CN"/>
        </w:rPr>
        <w:t>Sarddar</w:t>
      </w:r>
      <w:r w:rsidR="00EA6F9D">
        <w:rPr>
          <w:lang w:eastAsia="zh-CN"/>
        </w:rPr>
        <w:fldChar w:fldCharType="begin"/>
      </w:r>
      <w:r w:rsidR="00262261">
        <w:rPr>
          <w:lang w:eastAsia="zh-CN"/>
        </w:rPr>
        <w:instrText xml:space="preserve"> ADDIN EN.CITE &lt;EndNote&gt;&lt;Cite&gt;&lt;Author&gt;Sarddar&lt;/Author&gt;&lt;Year&gt;2010&lt;/Year&gt;&lt;RecNum&gt;64&lt;/RecNum&gt;&lt;DisplayText&gt;[113]&lt;/DisplayText&gt;&lt;record&gt;&lt;rec-number&gt;64&lt;/rec-number&gt;&lt;foreign-keys&gt;&lt;key app="EN" db-id="z2dra9zfpwd2wbewe9cv9sspxf2pe2txattx" timestamp="0"&gt;64&lt;/key&gt;&lt;/foreign-keys&gt;&lt;ref-type name="Journal Article"&gt;17&lt;/ref-type&gt;&lt;contributors&gt;&lt;authors&gt;&lt;author&gt;Sarddar, Debabrata&lt;/author&gt;&lt;author&gt;Banerjee, Joydeep&lt;/author&gt;&lt;author&gt;Saha, Souvik Kumar&lt;/author&gt;&lt;author&gt;Biswas, Utpal&lt;/author&gt;&lt;author&gt;Naskar, M. K.&lt;/author&gt;&lt;/authors&gt;&lt;/contributors&gt;&lt;titles&gt;&lt;title&gt;Reducing Handoff Latency in IEEE 802.11b with the Help of Neighbor Graph Using Carrier to Interference Ratio&lt;/title&gt;&lt;secondary-title&gt;Communications in Computer &amp;amp; Information Science&lt;/secondary-title&gt;&lt;/titles&gt;&lt;pages&gt;421-430&lt;/pages&gt;&lt;volume&gt;90&lt;/volume&gt;&lt;keywords&gt;&lt;keyword&gt;Handoff&lt;/keyword&gt;&lt;keyword&gt;Neighbor Graph&lt;/keyword&gt;&lt;keyword&gt;Selective channel scanning mechanism&lt;/keyword&gt;&lt;keyword&gt;Carrier-to-Interference (CI) Ratio&lt;/keyword&gt;&lt;/keywords&gt;&lt;dates&gt;&lt;year&gt;2010&lt;/year&gt;&lt;/dates&gt;&lt;urls&gt;&lt;/urls&gt;&lt;/record&gt;&lt;/Cite&gt;&lt;/EndNote&gt;</w:instrText>
      </w:r>
      <w:r w:rsidR="00EA6F9D">
        <w:rPr>
          <w:lang w:eastAsia="zh-CN"/>
        </w:rPr>
        <w:fldChar w:fldCharType="separate"/>
      </w:r>
      <w:r w:rsidR="00262261">
        <w:rPr>
          <w:noProof/>
          <w:lang w:eastAsia="zh-CN"/>
        </w:rPr>
        <w:t>[113]</w:t>
      </w:r>
      <w:r w:rsidR="00EA6F9D">
        <w:rPr>
          <w:lang w:eastAsia="zh-CN"/>
        </w:rPr>
        <w:fldChar w:fldCharType="end"/>
      </w:r>
      <w:r w:rsidR="002305B7" w:rsidRPr="00EE6BB1">
        <w:rPr>
          <w:rFonts w:hint="eastAsia"/>
          <w:lang w:eastAsia="zh-CN"/>
        </w:rPr>
        <w:t>提出了</w:t>
      </w:r>
      <w:r w:rsidR="002305B7" w:rsidRPr="00EE6BB1">
        <w:rPr>
          <w:lang w:eastAsia="zh-CN"/>
        </w:rPr>
        <w:t>Neighbor Graphs</w:t>
      </w:r>
      <w:r w:rsidR="002305B7" w:rsidRPr="00EE6BB1">
        <w:rPr>
          <w:rFonts w:hint="eastAsia"/>
          <w:lang w:eastAsia="zh-CN"/>
        </w:rPr>
        <w:t>（</w:t>
      </w:r>
      <w:r w:rsidR="002305B7" w:rsidRPr="00EE6BB1">
        <w:rPr>
          <w:lang w:eastAsia="zh-CN"/>
        </w:rPr>
        <w:t>NG</w:t>
      </w:r>
      <w:r w:rsidR="002305B7" w:rsidRPr="00EE6BB1">
        <w:rPr>
          <w:rFonts w:hint="eastAsia"/>
          <w:lang w:eastAsia="zh-CN"/>
        </w:rPr>
        <w:t>）预扫描机制来减少</w:t>
      </w:r>
      <w:r w:rsidR="002305B7" w:rsidRPr="00EE6BB1">
        <w:rPr>
          <w:lang w:eastAsia="zh-CN"/>
        </w:rPr>
        <w:t>IEEE 802.11</w:t>
      </w:r>
      <w:r w:rsidR="002305B7" w:rsidRPr="00EE6BB1">
        <w:rPr>
          <w:rFonts w:hint="eastAsia"/>
          <w:lang w:eastAsia="zh-CN"/>
        </w:rPr>
        <w:t>无线网络的切换延迟。他们设计了一种扫描不相互重叠的渠道</w:t>
      </w:r>
      <w:r w:rsidR="002305B7" w:rsidRPr="00EE6BB1">
        <w:rPr>
          <w:lang w:eastAsia="zh-CN"/>
        </w:rPr>
        <w:t>1,6</w:t>
      </w:r>
      <w:r w:rsidR="002305B7" w:rsidRPr="00EE6BB1">
        <w:rPr>
          <w:rFonts w:hint="eastAsia"/>
          <w:lang w:eastAsia="zh-CN"/>
        </w:rPr>
        <w:t>和</w:t>
      </w:r>
      <w:r w:rsidR="002305B7" w:rsidRPr="00EE6BB1">
        <w:rPr>
          <w:lang w:eastAsia="zh-CN"/>
        </w:rPr>
        <w:t>11</w:t>
      </w:r>
      <w:r w:rsidR="002305B7" w:rsidRPr="00EE6BB1">
        <w:rPr>
          <w:rFonts w:hint="eastAsia"/>
          <w:lang w:eastAsia="zh-CN"/>
        </w:rPr>
        <w:t>的算法。他们还引入了预认证机制，可以有效减少消息处理延迟。</w:t>
      </w:r>
    </w:p>
    <w:p w14:paraId="6C11FE3A" w14:textId="77777777" w:rsidR="002305B7" w:rsidRPr="00EE6BB1" w:rsidRDefault="002305B7" w:rsidP="002305B7">
      <w:pPr>
        <w:rPr>
          <w:lang w:eastAsia="zh-CN"/>
        </w:rPr>
      </w:pPr>
      <w:r w:rsidRPr="00EE6BB1">
        <w:rPr>
          <w:rFonts w:hint="eastAsia"/>
          <w:lang w:eastAsia="zh-CN"/>
        </w:rPr>
        <w:t>本章节提出了一种基于缓存列表的快速切换机制（</w:t>
      </w:r>
      <w:r w:rsidRPr="00EE6BB1">
        <w:rPr>
          <w:lang w:eastAsia="zh-CN"/>
        </w:rPr>
        <w:t>CLH</w:t>
      </w:r>
      <w:r w:rsidRPr="00EE6BB1">
        <w:rPr>
          <w:rFonts w:hint="eastAsia"/>
          <w:lang w:eastAsia="zh-CN"/>
        </w:rPr>
        <w:t>），包括两部分：第一，客户端需要保留可用接入点列表；其次，当客户端需要切换时，它将在主动扫描中发送验证请求帧而不是探测请求帧。为了评估</w:t>
      </w:r>
      <w:r w:rsidRPr="00EE6BB1">
        <w:rPr>
          <w:lang w:eastAsia="zh-CN"/>
        </w:rPr>
        <w:t>CLH</w:t>
      </w:r>
      <w:r w:rsidRPr="00EE6BB1">
        <w:rPr>
          <w:rFonts w:hint="eastAsia"/>
          <w:lang w:eastAsia="zh-CN"/>
        </w:rPr>
        <w:t>的性能，建立一个测试平台，使用安装有</w:t>
      </w:r>
      <w:r w:rsidRPr="00EE6BB1">
        <w:rPr>
          <w:lang w:eastAsia="zh-CN"/>
        </w:rPr>
        <w:t>Madwifi</w:t>
      </w:r>
      <w:r w:rsidRPr="00EE6BB1">
        <w:rPr>
          <w:rFonts w:hint="eastAsia"/>
          <w:lang w:eastAsia="zh-CN"/>
        </w:rPr>
        <w:t>无线驱动程序的</w:t>
      </w:r>
      <w:r w:rsidRPr="00EE6BB1">
        <w:rPr>
          <w:lang w:eastAsia="zh-CN"/>
        </w:rPr>
        <w:t>3</w:t>
      </w:r>
      <w:r w:rsidRPr="00EE6BB1">
        <w:rPr>
          <w:rFonts w:hint="eastAsia"/>
          <w:lang w:eastAsia="zh-CN"/>
        </w:rPr>
        <w:t>台笔记本电脑作为网状节点，并使用</w:t>
      </w:r>
      <w:r w:rsidRPr="00EE6BB1">
        <w:rPr>
          <w:lang w:eastAsia="zh-CN"/>
        </w:rPr>
        <w:t>1</w:t>
      </w:r>
      <w:r w:rsidRPr="00EE6BB1">
        <w:rPr>
          <w:rFonts w:hint="eastAsia"/>
          <w:lang w:eastAsia="zh-CN"/>
        </w:rPr>
        <w:t>台笔记本电脑作为客户端。客户端在不同的网格节点中实现切换，以此计算切换延迟。结果表明最小切换时</w:t>
      </w:r>
      <w:r w:rsidRPr="00EE6BB1">
        <w:rPr>
          <w:rFonts w:hint="eastAsia"/>
          <w:lang w:eastAsia="zh-CN"/>
        </w:rPr>
        <w:lastRenderedPageBreak/>
        <w:t>延在空载下仅为</w:t>
      </w:r>
      <w:r w:rsidRPr="00EE6BB1">
        <w:rPr>
          <w:lang w:eastAsia="zh-CN"/>
        </w:rPr>
        <w:t>10</w:t>
      </w:r>
      <w:r w:rsidR="00CA4581">
        <w:rPr>
          <w:lang w:eastAsia="zh-CN"/>
        </w:rPr>
        <w:t xml:space="preserve"> </w:t>
      </w:r>
      <w:r w:rsidRPr="00EE6BB1">
        <w:rPr>
          <w:lang w:eastAsia="zh-CN"/>
        </w:rPr>
        <w:t>ms</w:t>
      </w:r>
      <w:r w:rsidRPr="00EE6BB1">
        <w:rPr>
          <w:rFonts w:hint="eastAsia"/>
          <w:lang w:eastAsia="zh-CN"/>
        </w:rPr>
        <w:t>。与传统的切换方法</w:t>
      </w:r>
      <w:r w:rsidRPr="00EE6BB1">
        <w:rPr>
          <w:lang w:eastAsia="zh-CN"/>
        </w:rPr>
        <w:t>104</w:t>
      </w:r>
      <w:r w:rsidR="0066662B">
        <w:rPr>
          <w:lang w:eastAsia="zh-CN"/>
        </w:rPr>
        <w:t xml:space="preserve"> </w:t>
      </w:r>
      <w:r w:rsidRPr="00EE6BB1">
        <w:rPr>
          <w:lang w:eastAsia="zh-CN"/>
        </w:rPr>
        <w:t>ms</w:t>
      </w:r>
      <w:r w:rsidRPr="00EE6BB1">
        <w:rPr>
          <w:rFonts w:hint="eastAsia"/>
          <w:lang w:eastAsia="zh-CN"/>
        </w:rPr>
        <w:t>延迟相比，</w:t>
      </w:r>
      <w:r w:rsidRPr="00EE6BB1">
        <w:rPr>
          <w:lang w:eastAsia="zh-CN"/>
        </w:rPr>
        <w:t>CLH</w:t>
      </w:r>
      <w:r w:rsidRPr="00EE6BB1">
        <w:rPr>
          <w:rFonts w:hint="eastAsia"/>
          <w:lang w:eastAsia="zh-CN"/>
        </w:rPr>
        <w:t>可以提供更快的切换。同时，测量了</w:t>
      </w:r>
      <w:r w:rsidRPr="00EE6BB1">
        <w:rPr>
          <w:lang w:eastAsia="zh-CN"/>
        </w:rPr>
        <w:t>10 Mbps</w:t>
      </w:r>
      <w:r w:rsidRPr="00EE6BB1">
        <w:rPr>
          <w:rFonts w:hint="eastAsia"/>
          <w:lang w:eastAsia="zh-CN"/>
        </w:rPr>
        <w:t>和</w:t>
      </w:r>
      <w:r w:rsidRPr="00EE6BB1">
        <w:rPr>
          <w:lang w:eastAsia="zh-CN"/>
        </w:rPr>
        <w:t>20 Mbps</w:t>
      </w:r>
      <w:r w:rsidRPr="00EE6BB1">
        <w:rPr>
          <w:rFonts w:hint="eastAsia"/>
          <w:lang w:eastAsia="zh-CN"/>
        </w:rPr>
        <w:t>负载下的切换延迟。结果表明，延迟会随着负载的增加而增加。原因很简单即负载增加，然后往返时间增加，所以延迟增加。</w:t>
      </w:r>
    </w:p>
    <w:p w14:paraId="0952F4CE" w14:textId="77777777" w:rsidR="002305B7" w:rsidRPr="002305B7" w:rsidRDefault="002305B7" w:rsidP="00CD0B7D">
      <w:pPr>
        <w:rPr>
          <w:lang w:eastAsia="zh-CN"/>
        </w:rPr>
      </w:pPr>
      <w:r w:rsidRPr="00EE6BB1">
        <w:rPr>
          <w:rFonts w:hint="eastAsia"/>
          <w:lang w:eastAsia="zh-CN"/>
        </w:rPr>
        <w:t>本章的其余部分组织如下：第二节分析无线网状网络中的切换阶段。第三节深入描述了</w:t>
      </w:r>
      <w:r w:rsidRPr="00EE6BB1">
        <w:rPr>
          <w:lang w:eastAsia="zh-CN"/>
        </w:rPr>
        <w:t>WMN</w:t>
      </w:r>
      <w:r w:rsidRPr="00EE6BB1">
        <w:rPr>
          <w:rFonts w:hint="eastAsia"/>
          <w:lang w:eastAsia="zh-CN"/>
        </w:rPr>
        <w:t>中基于缓存列表的快速切换机制。第四节给出了</w:t>
      </w:r>
      <w:r w:rsidRPr="00EE6BB1">
        <w:rPr>
          <w:lang w:eastAsia="zh-CN"/>
        </w:rPr>
        <w:t>CLH</w:t>
      </w:r>
      <w:r w:rsidRPr="00EE6BB1">
        <w:rPr>
          <w:rFonts w:hint="eastAsia"/>
          <w:lang w:eastAsia="zh-CN"/>
        </w:rPr>
        <w:t>的性能仿真和分析。在最后一节中，为未来的工作提出了结论和方向。</w:t>
      </w:r>
    </w:p>
    <w:p w14:paraId="4E862E85" w14:textId="77777777" w:rsidR="00B138A1" w:rsidRDefault="006C7752" w:rsidP="001D0743">
      <w:pPr>
        <w:pStyle w:val="2"/>
        <w:spacing w:before="120"/>
        <w:rPr>
          <w:lang w:eastAsia="zh-CN"/>
        </w:rPr>
      </w:pPr>
      <w:bookmarkStart w:id="198" w:name="_Toc351292525"/>
      <w:bookmarkStart w:id="199" w:name="_Toc517963821"/>
      <w:bookmarkStart w:id="200" w:name="_Toc518474555"/>
      <w:r>
        <w:rPr>
          <w:rFonts w:hint="eastAsia"/>
          <w:lang w:eastAsia="zh-CN"/>
        </w:rPr>
        <w:t>4</w:t>
      </w:r>
      <w:r w:rsidR="00B138A1">
        <w:rPr>
          <w:rFonts w:hint="eastAsia"/>
          <w:lang w:eastAsia="zh-CN"/>
        </w:rPr>
        <w:t>.2</w:t>
      </w:r>
      <w:r w:rsidR="00076F5C">
        <w:rPr>
          <w:rFonts w:hint="eastAsia"/>
          <w:lang w:eastAsia="zh-CN"/>
        </w:rPr>
        <w:t xml:space="preserve"> </w:t>
      </w:r>
      <w:r w:rsidR="00CF156D">
        <w:rPr>
          <w:rFonts w:hint="eastAsia"/>
          <w:lang w:eastAsia="zh-CN"/>
        </w:rPr>
        <w:t xml:space="preserve"> </w:t>
      </w:r>
      <w:bookmarkEnd w:id="198"/>
      <w:r w:rsidR="002305B7">
        <w:rPr>
          <w:rFonts w:hint="eastAsia"/>
          <w:lang w:eastAsia="zh-CN"/>
        </w:rPr>
        <w:t>无线网络中的</w:t>
      </w:r>
      <w:r w:rsidR="002305B7">
        <w:rPr>
          <w:rFonts w:hint="eastAsia"/>
          <w:lang w:eastAsia="zh-CN"/>
        </w:rPr>
        <w:t>Handoff</w:t>
      </w:r>
      <w:r w:rsidR="002305B7">
        <w:rPr>
          <w:rFonts w:hint="eastAsia"/>
          <w:lang w:eastAsia="zh-CN"/>
        </w:rPr>
        <w:t>分析</w:t>
      </w:r>
      <w:bookmarkEnd w:id="199"/>
      <w:bookmarkEnd w:id="200"/>
    </w:p>
    <w:p w14:paraId="0CB37A30" w14:textId="77777777" w:rsidR="002305B7" w:rsidRPr="00710717" w:rsidRDefault="0066662B" w:rsidP="00710717">
      <w:pPr>
        <w:pStyle w:val="3"/>
        <w:spacing w:before="120"/>
        <w:rPr>
          <w:lang w:eastAsia="zh-CN"/>
        </w:rPr>
      </w:pPr>
      <w:bookmarkStart w:id="201" w:name="_Toc517963822"/>
      <w:bookmarkStart w:id="202" w:name="_Toc518474556"/>
      <w:r w:rsidRPr="00710717">
        <w:rPr>
          <w:lang w:eastAsia="zh-CN"/>
        </w:rPr>
        <w:t xml:space="preserve">4.4.1  </w:t>
      </w:r>
      <w:r w:rsidR="002305B7" w:rsidRPr="00710717">
        <w:rPr>
          <w:lang w:eastAsia="zh-CN"/>
        </w:rPr>
        <w:t>WMN</w:t>
      </w:r>
      <w:r w:rsidR="002305B7" w:rsidRPr="00710717">
        <w:rPr>
          <w:rFonts w:hint="eastAsia"/>
          <w:lang w:eastAsia="zh-CN"/>
        </w:rPr>
        <w:t>中的</w:t>
      </w:r>
      <w:r w:rsidR="002305B7" w:rsidRPr="00710717">
        <w:rPr>
          <w:lang w:eastAsia="zh-CN"/>
        </w:rPr>
        <w:t>Handoff</w:t>
      </w:r>
      <w:r w:rsidR="002305B7" w:rsidRPr="00710717">
        <w:rPr>
          <w:rFonts w:hint="eastAsia"/>
          <w:lang w:eastAsia="zh-CN"/>
        </w:rPr>
        <w:t>阶段</w:t>
      </w:r>
      <w:bookmarkEnd w:id="201"/>
      <w:bookmarkEnd w:id="202"/>
    </w:p>
    <w:p w14:paraId="5C633D0E" w14:textId="77777777" w:rsidR="002305B7" w:rsidRPr="00EE6BB1" w:rsidRDefault="002305B7" w:rsidP="002305B7">
      <w:pPr>
        <w:rPr>
          <w:lang w:eastAsia="zh-CN"/>
        </w:rPr>
      </w:pPr>
      <w:r w:rsidRPr="00EE6BB1">
        <w:rPr>
          <w:rFonts w:hint="eastAsia"/>
          <w:lang w:eastAsia="zh-CN"/>
        </w:rPr>
        <w:t>无线网状网络交换主要完成</w:t>
      </w:r>
      <w:r w:rsidRPr="00EE6BB1">
        <w:rPr>
          <w:lang w:eastAsia="zh-CN"/>
        </w:rPr>
        <w:t>MH</w:t>
      </w:r>
      <w:r w:rsidRPr="00EE6BB1">
        <w:rPr>
          <w:rFonts w:hint="eastAsia"/>
          <w:lang w:eastAsia="zh-CN"/>
        </w:rPr>
        <w:t>（移动主机），</w:t>
      </w:r>
      <w:r w:rsidRPr="00EE6BB1">
        <w:rPr>
          <w:lang w:eastAsia="zh-CN"/>
        </w:rPr>
        <w:t>nAP</w:t>
      </w:r>
      <w:r w:rsidRPr="00EE6BB1">
        <w:rPr>
          <w:rFonts w:hint="eastAsia"/>
          <w:lang w:eastAsia="zh-CN"/>
        </w:rPr>
        <w:t>（新</w:t>
      </w:r>
      <w:r w:rsidRPr="00EE6BB1">
        <w:rPr>
          <w:lang w:eastAsia="zh-CN"/>
        </w:rPr>
        <w:t>AP</w:t>
      </w:r>
      <w:r w:rsidRPr="00EE6BB1">
        <w:rPr>
          <w:rFonts w:hint="eastAsia"/>
          <w:lang w:eastAsia="zh-CN"/>
        </w:rPr>
        <w:t>）和</w:t>
      </w:r>
      <w:r w:rsidRPr="00EE6BB1">
        <w:rPr>
          <w:lang w:eastAsia="zh-CN"/>
        </w:rPr>
        <w:t>cAP</w:t>
      </w:r>
      <w:r w:rsidRPr="00EE6BB1">
        <w:rPr>
          <w:rFonts w:hint="eastAsia"/>
          <w:lang w:eastAsia="zh-CN"/>
        </w:rPr>
        <w:t>（当前</w:t>
      </w:r>
      <w:r w:rsidRPr="00EE6BB1">
        <w:rPr>
          <w:lang w:eastAsia="zh-CN"/>
        </w:rPr>
        <w:t>AP</w:t>
      </w:r>
      <w:r w:rsidRPr="00EE6BB1">
        <w:rPr>
          <w:rFonts w:hint="eastAsia"/>
          <w:lang w:eastAsia="zh-CN"/>
        </w:rPr>
        <w:t>）之间的消息交互过程。切换一般可以分为三个阶段：通道探测阶段（通道扫描阶段），认证阶段和重新关联阶段。每个阶段都有自己的越区切换延迟，探测延迟占切换延迟的</w:t>
      </w:r>
      <w:r w:rsidRPr="00EE6BB1">
        <w:rPr>
          <w:lang w:eastAsia="zh-CN"/>
        </w:rPr>
        <w:t>90</w:t>
      </w:r>
      <w:r w:rsidRPr="00EE6BB1">
        <w:rPr>
          <w:rFonts w:hint="eastAsia"/>
          <w:lang w:eastAsia="zh-CN"/>
        </w:rPr>
        <w:t>％以上。</w:t>
      </w:r>
    </w:p>
    <w:p w14:paraId="662A3613" w14:textId="77777777" w:rsidR="002305B7" w:rsidRPr="00EE6BB1" w:rsidRDefault="002305B7" w:rsidP="002305B7">
      <w:pPr>
        <w:rPr>
          <w:lang w:eastAsia="zh-CN"/>
        </w:rPr>
      </w:pPr>
      <w:r w:rsidRPr="00EE6BB1">
        <w:rPr>
          <w:rFonts w:hint="eastAsia"/>
          <w:lang w:eastAsia="zh-CN"/>
        </w:rPr>
        <w:t>通道探测阶段，也称为通道扫描阶段。当</w:t>
      </w:r>
      <w:r w:rsidRPr="00EE6BB1">
        <w:rPr>
          <w:lang w:eastAsia="zh-CN"/>
        </w:rPr>
        <w:t>MH</w:t>
      </w:r>
      <w:r w:rsidRPr="00EE6BB1">
        <w:rPr>
          <w:rFonts w:hint="eastAsia"/>
          <w:lang w:eastAsia="zh-CN"/>
        </w:rPr>
        <w:t>中的</w:t>
      </w:r>
      <w:r w:rsidRPr="00EE6BB1">
        <w:rPr>
          <w:lang w:eastAsia="zh-CN"/>
        </w:rPr>
        <w:t>cAP</w:t>
      </w:r>
      <w:r w:rsidRPr="00EE6BB1">
        <w:rPr>
          <w:rFonts w:hint="eastAsia"/>
          <w:lang w:eastAsia="zh-CN"/>
        </w:rPr>
        <w:t>的</w:t>
      </w:r>
      <w:r w:rsidRPr="00EE6BB1">
        <w:rPr>
          <w:lang w:eastAsia="zh-CN"/>
        </w:rPr>
        <w:t>RSSI</w:t>
      </w:r>
      <w:r w:rsidRPr="00EE6BB1">
        <w:rPr>
          <w:rFonts w:hint="eastAsia"/>
          <w:lang w:eastAsia="zh-CN"/>
        </w:rPr>
        <w:t>（接收信号强度指示符）或</w:t>
      </w:r>
      <w:r w:rsidRPr="00EE6BB1">
        <w:rPr>
          <w:lang w:eastAsia="zh-CN"/>
        </w:rPr>
        <w:t>SNR</w:t>
      </w:r>
      <w:r w:rsidRPr="00EE6BB1">
        <w:rPr>
          <w:rFonts w:hint="eastAsia"/>
          <w:lang w:eastAsia="zh-CN"/>
        </w:rPr>
        <w:t>（信噪比）达到某个阈值时，切换过程将被调用。信道探测阶段是找出</w:t>
      </w:r>
      <w:r w:rsidRPr="00EE6BB1">
        <w:rPr>
          <w:lang w:eastAsia="zh-CN"/>
        </w:rPr>
        <w:t>MH</w:t>
      </w:r>
      <w:r w:rsidRPr="00EE6BB1">
        <w:rPr>
          <w:rFonts w:hint="eastAsia"/>
          <w:lang w:eastAsia="zh-CN"/>
        </w:rPr>
        <w:t>的所有相邻接入点的第一阶段。它有主动和被动两种扫描模式。被动扫描模式不利于快速扫描。由于</w:t>
      </w:r>
      <w:r w:rsidRPr="00EE6BB1">
        <w:rPr>
          <w:lang w:eastAsia="zh-CN"/>
        </w:rPr>
        <w:t>MH</w:t>
      </w:r>
      <w:r w:rsidRPr="00EE6BB1">
        <w:rPr>
          <w:rFonts w:hint="eastAsia"/>
          <w:lang w:eastAsia="zh-CN"/>
        </w:rPr>
        <w:t>应该在某个信道上等待来自</w:t>
      </w:r>
      <w:r w:rsidRPr="00EE6BB1">
        <w:rPr>
          <w:lang w:eastAsia="zh-CN"/>
        </w:rPr>
        <w:t>AP</w:t>
      </w:r>
      <w:r w:rsidRPr="00EE6BB1">
        <w:rPr>
          <w:rFonts w:hint="eastAsia"/>
          <w:lang w:eastAsia="zh-CN"/>
        </w:rPr>
        <w:t>的信标帧，但时间不易控制。最糟糕的情况是扫描所有频道。如果有</w:t>
      </w:r>
      <w:r w:rsidRPr="00EE6BB1">
        <w:rPr>
          <w:lang w:eastAsia="zh-CN"/>
        </w:rPr>
        <w:t>11</w:t>
      </w:r>
      <w:r w:rsidRPr="00EE6BB1">
        <w:rPr>
          <w:rFonts w:hint="eastAsia"/>
          <w:lang w:eastAsia="zh-CN"/>
        </w:rPr>
        <w:t>个可选频道，则费用时间为</w:t>
      </w:r>
      <w:r w:rsidRPr="00EE6BB1">
        <w:rPr>
          <w:lang w:eastAsia="zh-CN"/>
        </w:rPr>
        <w:t>1.1 s</w:t>
      </w:r>
      <w:r w:rsidRPr="00EE6BB1">
        <w:rPr>
          <w:rFonts w:hint="eastAsia"/>
          <w:lang w:eastAsia="zh-CN"/>
        </w:rPr>
        <w:t>（等待信标默认值为</w:t>
      </w:r>
      <w:r w:rsidRPr="00EE6BB1">
        <w:rPr>
          <w:lang w:eastAsia="zh-CN"/>
        </w:rPr>
        <w:t>100 ms</w:t>
      </w:r>
      <w:r w:rsidRPr="00EE6BB1">
        <w:rPr>
          <w:rFonts w:hint="eastAsia"/>
          <w:lang w:eastAsia="zh-CN"/>
        </w:rPr>
        <w:t>）。主动扫描模式由</w:t>
      </w:r>
      <w:r w:rsidRPr="00EE6BB1">
        <w:rPr>
          <w:lang w:eastAsia="zh-CN"/>
        </w:rPr>
        <w:t>MH</w:t>
      </w:r>
      <w:r w:rsidRPr="00EE6BB1">
        <w:rPr>
          <w:rFonts w:hint="eastAsia"/>
          <w:lang w:eastAsia="zh-CN"/>
        </w:rPr>
        <w:t>启动。</w:t>
      </w:r>
      <w:r w:rsidRPr="00EE6BB1">
        <w:rPr>
          <w:lang w:eastAsia="zh-CN"/>
        </w:rPr>
        <w:t>MH</w:t>
      </w:r>
      <w:r w:rsidRPr="00EE6BB1">
        <w:rPr>
          <w:rFonts w:hint="eastAsia"/>
          <w:lang w:eastAsia="zh-CN"/>
        </w:rPr>
        <w:t>将在每个通道上轮流正向广播探测请求帧，并且会持续等待来自</w:t>
      </w:r>
      <w:r w:rsidRPr="00EE6BB1">
        <w:rPr>
          <w:lang w:eastAsia="zh-CN"/>
        </w:rPr>
        <w:t>AP</w:t>
      </w:r>
      <w:r w:rsidRPr="00EE6BB1">
        <w:rPr>
          <w:rFonts w:hint="eastAsia"/>
          <w:lang w:eastAsia="zh-CN"/>
        </w:rPr>
        <w:t>的探测响应。主动扫描时间取决于</w:t>
      </w:r>
      <w:r w:rsidRPr="00EE6BB1">
        <w:rPr>
          <w:lang w:eastAsia="zh-CN"/>
        </w:rPr>
        <w:t>MinChannelTime</w:t>
      </w:r>
      <w:r w:rsidRPr="00EE6BB1">
        <w:rPr>
          <w:rFonts w:hint="eastAsia"/>
          <w:lang w:eastAsia="zh-CN"/>
        </w:rPr>
        <w:t>和</w:t>
      </w:r>
      <w:r w:rsidRPr="00EE6BB1">
        <w:rPr>
          <w:lang w:eastAsia="zh-CN"/>
        </w:rPr>
        <w:t>MaxChannelTime</w:t>
      </w:r>
      <w:r w:rsidRPr="00EE6BB1">
        <w:rPr>
          <w:rFonts w:hint="eastAsia"/>
          <w:lang w:eastAsia="zh-CN"/>
        </w:rPr>
        <w:t>。当</w:t>
      </w:r>
      <w:r w:rsidRPr="00EE6BB1">
        <w:rPr>
          <w:lang w:eastAsia="zh-CN"/>
        </w:rPr>
        <w:t>MinChannelTime</w:t>
      </w:r>
      <w:r w:rsidRPr="00EE6BB1">
        <w:rPr>
          <w:rFonts w:hint="eastAsia"/>
          <w:lang w:eastAsia="zh-CN"/>
        </w:rPr>
        <w:t>期间没有探测响应信息时，</w:t>
      </w:r>
      <w:r w:rsidRPr="00EE6BB1">
        <w:rPr>
          <w:lang w:eastAsia="zh-CN"/>
        </w:rPr>
        <w:t>MH</w:t>
      </w:r>
      <w:r w:rsidRPr="00EE6BB1">
        <w:rPr>
          <w:rFonts w:hint="eastAsia"/>
          <w:lang w:eastAsia="zh-CN"/>
        </w:rPr>
        <w:t>将自动切换到下一个通道继续扫描。否则，</w:t>
      </w:r>
      <w:r w:rsidRPr="00EE6BB1">
        <w:rPr>
          <w:lang w:eastAsia="zh-CN"/>
        </w:rPr>
        <w:t>MH</w:t>
      </w:r>
      <w:r w:rsidRPr="00EE6BB1">
        <w:rPr>
          <w:rFonts w:hint="eastAsia"/>
          <w:lang w:eastAsia="zh-CN"/>
        </w:rPr>
        <w:t>将接收并处理</w:t>
      </w:r>
      <w:r w:rsidRPr="00EE6BB1">
        <w:rPr>
          <w:lang w:eastAsia="zh-CN"/>
        </w:rPr>
        <w:t>MaxChannelTime</w:t>
      </w:r>
      <w:r w:rsidRPr="00EE6BB1">
        <w:rPr>
          <w:rFonts w:hint="eastAsia"/>
          <w:lang w:eastAsia="zh-CN"/>
        </w:rPr>
        <w:t>中的探测响应消息。但是在一般情况下，</w:t>
      </w:r>
      <w:r w:rsidRPr="00EE6BB1">
        <w:rPr>
          <w:lang w:eastAsia="zh-CN"/>
        </w:rPr>
        <w:t>MH</w:t>
      </w:r>
      <w:r w:rsidRPr="00EE6BB1">
        <w:rPr>
          <w:rFonts w:hint="eastAsia"/>
          <w:lang w:eastAsia="zh-CN"/>
        </w:rPr>
        <w:t>将在找到第一个</w:t>
      </w:r>
      <w:r w:rsidRPr="00EE6BB1">
        <w:rPr>
          <w:lang w:eastAsia="zh-CN"/>
        </w:rPr>
        <w:t>AP</w:t>
      </w:r>
      <w:r w:rsidRPr="00EE6BB1">
        <w:rPr>
          <w:rFonts w:hint="eastAsia"/>
          <w:lang w:eastAsia="zh-CN"/>
        </w:rPr>
        <w:t>时终止探测过程，以减少切换延迟。</w:t>
      </w:r>
    </w:p>
    <w:p w14:paraId="7C6957A2" w14:textId="77777777" w:rsidR="002305B7" w:rsidRPr="00EE6BB1" w:rsidRDefault="0014685D" w:rsidP="002305B7">
      <w:pPr>
        <w:spacing w:line="360" w:lineRule="auto"/>
        <w:jc w:val="center"/>
      </w:pPr>
      <w:r>
        <w:rPr>
          <w:noProof/>
          <w:lang w:eastAsia="zh-CN" w:bidi="ar-SA"/>
        </w:rPr>
        <w:lastRenderedPageBreak/>
        <w:drawing>
          <wp:inline distT="0" distB="0" distL="0" distR="0" wp14:anchorId="40D6D508" wp14:editId="0CB7632F">
            <wp:extent cx="3131185" cy="2207260"/>
            <wp:effectExtent l="0" t="0" r="0" b="0"/>
            <wp:docPr id="473"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
                    <pic:cNvPicPr>
                      <a:picLocks/>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3131185" cy="2207260"/>
                    </a:xfrm>
                    <a:prstGeom prst="rect">
                      <a:avLst/>
                    </a:prstGeom>
                    <a:noFill/>
                    <a:ln>
                      <a:noFill/>
                    </a:ln>
                  </pic:spPr>
                </pic:pic>
              </a:graphicData>
            </a:graphic>
          </wp:inline>
        </w:drawing>
      </w:r>
    </w:p>
    <w:p w14:paraId="7053CECB" w14:textId="77777777" w:rsidR="000C21FC" w:rsidRPr="00180A5A" w:rsidRDefault="00230ED3" w:rsidP="00710717">
      <w:pPr>
        <w:ind w:firstLineChars="0" w:firstLine="0"/>
        <w:jc w:val="center"/>
        <w:rPr>
          <w:szCs w:val="24"/>
          <w:lang w:eastAsia="zh-CN"/>
        </w:rPr>
      </w:pPr>
      <w:bookmarkStart w:id="203" w:name="_Toc517958627"/>
      <w:r w:rsidRPr="00710717">
        <w:rPr>
          <w:rFonts w:hint="eastAsia"/>
          <w:szCs w:val="24"/>
          <w:lang w:eastAsia="zh-CN"/>
        </w:rPr>
        <w:t>图</w:t>
      </w:r>
      <w:r w:rsidRPr="00710717">
        <w:rPr>
          <w:szCs w:val="24"/>
          <w:lang w:eastAsia="zh-CN"/>
        </w:rPr>
        <w:t>4.</w:t>
      </w:r>
      <w:r w:rsidRPr="00710717">
        <w:rPr>
          <w:szCs w:val="24"/>
          <w:lang w:eastAsia="zh-CN"/>
        </w:rPr>
        <w:fldChar w:fldCharType="begin"/>
      </w:r>
      <w:r w:rsidRPr="00710717">
        <w:rPr>
          <w:szCs w:val="24"/>
          <w:lang w:eastAsia="zh-CN"/>
        </w:rPr>
        <w:instrText xml:space="preserve"> SEQ </w:instrText>
      </w:r>
      <w:r w:rsidRPr="00710717">
        <w:rPr>
          <w:rFonts w:hint="eastAsia"/>
          <w:szCs w:val="24"/>
          <w:lang w:eastAsia="zh-CN"/>
        </w:rPr>
        <w:instrText>图</w:instrText>
      </w:r>
      <w:r w:rsidRPr="00710717">
        <w:rPr>
          <w:szCs w:val="24"/>
          <w:lang w:eastAsia="zh-CN"/>
        </w:rPr>
        <w:instrText xml:space="preserve">4. \* ARABIC </w:instrText>
      </w:r>
      <w:r w:rsidRPr="00710717">
        <w:rPr>
          <w:szCs w:val="24"/>
          <w:lang w:eastAsia="zh-CN"/>
        </w:rPr>
        <w:fldChar w:fldCharType="separate"/>
      </w:r>
      <w:r>
        <w:rPr>
          <w:noProof/>
          <w:szCs w:val="24"/>
          <w:lang w:eastAsia="zh-CN"/>
        </w:rPr>
        <w:t>1</w:t>
      </w:r>
      <w:r w:rsidRPr="00710717">
        <w:rPr>
          <w:szCs w:val="24"/>
          <w:lang w:eastAsia="zh-CN"/>
        </w:rPr>
        <w:fldChar w:fldCharType="end"/>
      </w:r>
      <w:r w:rsidRPr="00710717">
        <w:rPr>
          <w:szCs w:val="24"/>
          <w:lang w:eastAsia="zh-CN"/>
        </w:rPr>
        <w:t xml:space="preserve"> </w:t>
      </w:r>
      <w:r w:rsidRPr="00710717">
        <w:rPr>
          <w:rFonts w:hint="eastAsia"/>
          <w:szCs w:val="24"/>
          <w:lang w:eastAsia="zh-CN"/>
        </w:rPr>
        <w:t>无线网络切换方法</w:t>
      </w:r>
      <w:bookmarkEnd w:id="203"/>
    </w:p>
    <w:p w14:paraId="5A314625" w14:textId="77777777" w:rsidR="002305B7" w:rsidRPr="00710717" w:rsidRDefault="002305B7" w:rsidP="00710717">
      <w:pPr>
        <w:ind w:firstLineChars="0" w:firstLine="0"/>
        <w:jc w:val="center"/>
        <w:rPr>
          <w:szCs w:val="24"/>
          <w:lang w:eastAsia="zh-CN"/>
        </w:rPr>
      </w:pPr>
      <w:r w:rsidRPr="00710717">
        <w:rPr>
          <w:szCs w:val="24"/>
          <w:lang w:eastAsia="zh-CN"/>
        </w:rPr>
        <w:t xml:space="preserve">Fig. </w:t>
      </w:r>
      <w:r w:rsidR="006F657F" w:rsidRPr="00710717">
        <w:rPr>
          <w:szCs w:val="24"/>
          <w:lang w:eastAsia="zh-CN"/>
        </w:rPr>
        <w:t>4.</w:t>
      </w:r>
      <w:r w:rsidRPr="00710717">
        <w:rPr>
          <w:szCs w:val="24"/>
          <w:lang w:eastAsia="zh-CN"/>
        </w:rPr>
        <w:t>1 Wireless Mesh Network handoff method</w:t>
      </w:r>
    </w:p>
    <w:p w14:paraId="2F5CD1C9" w14:textId="77777777" w:rsidR="002305B7" w:rsidRPr="00EE6BB1" w:rsidRDefault="002305B7" w:rsidP="002305B7">
      <w:pPr>
        <w:jc w:val="center"/>
        <w:rPr>
          <w:lang w:eastAsia="zh-CN"/>
        </w:rPr>
      </w:pPr>
    </w:p>
    <w:p w14:paraId="16E8C56B" w14:textId="77777777" w:rsidR="002305B7" w:rsidRPr="00EE6BB1" w:rsidRDefault="002305B7" w:rsidP="002305B7">
      <w:pPr>
        <w:rPr>
          <w:lang w:eastAsia="zh-CN"/>
        </w:rPr>
      </w:pPr>
      <w:r w:rsidRPr="00EE6BB1">
        <w:rPr>
          <w:rFonts w:hint="eastAsia"/>
          <w:lang w:eastAsia="zh-CN"/>
        </w:rPr>
        <w:t>认证阶段主要依赖</w:t>
      </w:r>
      <w:r w:rsidRPr="00EE6BB1">
        <w:rPr>
          <w:lang w:eastAsia="zh-CN"/>
        </w:rPr>
        <w:t>MH</w:t>
      </w:r>
      <w:r w:rsidRPr="00EE6BB1">
        <w:rPr>
          <w:rFonts w:hint="eastAsia"/>
          <w:lang w:eastAsia="zh-CN"/>
        </w:rPr>
        <w:t>和</w:t>
      </w:r>
      <w:r w:rsidRPr="00EE6BB1">
        <w:rPr>
          <w:lang w:eastAsia="zh-CN"/>
        </w:rPr>
        <w:t>nAP</w:t>
      </w:r>
      <w:r w:rsidRPr="00EE6BB1">
        <w:rPr>
          <w:rFonts w:hint="eastAsia"/>
          <w:lang w:eastAsia="zh-CN"/>
        </w:rPr>
        <w:t>之间的安全机制，如开放认证机制，共享密钥认证机制和其他技术加密机制。开放式认证机制在</w:t>
      </w:r>
      <w:r w:rsidRPr="00EE6BB1">
        <w:rPr>
          <w:lang w:eastAsia="zh-CN"/>
        </w:rPr>
        <w:t>MH</w:t>
      </w:r>
      <w:r w:rsidRPr="00EE6BB1">
        <w:rPr>
          <w:rFonts w:hint="eastAsia"/>
          <w:lang w:eastAsia="zh-CN"/>
        </w:rPr>
        <w:t>和</w:t>
      </w:r>
      <w:r w:rsidRPr="00EE6BB1">
        <w:rPr>
          <w:lang w:eastAsia="zh-CN"/>
        </w:rPr>
        <w:t>AP</w:t>
      </w:r>
      <w:r w:rsidRPr="00EE6BB1">
        <w:rPr>
          <w:rFonts w:hint="eastAsia"/>
          <w:lang w:eastAsia="zh-CN"/>
        </w:rPr>
        <w:t>之间只有一个简单的帧认证。在</w:t>
      </w:r>
      <w:r w:rsidRPr="00EE6BB1">
        <w:rPr>
          <w:lang w:eastAsia="zh-CN"/>
        </w:rPr>
        <w:t>AP</w:t>
      </w:r>
      <w:r w:rsidRPr="00EE6BB1">
        <w:rPr>
          <w:rFonts w:hint="eastAsia"/>
          <w:lang w:eastAsia="zh-CN"/>
        </w:rPr>
        <w:t>上使用</w:t>
      </w:r>
      <w:r w:rsidRPr="00EE6BB1">
        <w:rPr>
          <w:lang w:eastAsia="zh-CN"/>
        </w:rPr>
        <w:t>WEP</w:t>
      </w:r>
      <w:r w:rsidRPr="00EE6BB1">
        <w:rPr>
          <w:rFonts w:hint="eastAsia"/>
          <w:lang w:eastAsia="zh-CN"/>
        </w:rPr>
        <w:t>（</w:t>
      </w:r>
      <w:r w:rsidRPr="00EE6BB1">
        <w:rPr>
          <w:lang w:eastAsia="zh-CN"/>
        </w:rPr>
        <w:t>Wired Equivalent Privacy</w:t>
      </w:r>
      <w:r w:rsidRPr="00EE6BB1">
        <w:rPr>
          <w:rFonts w:hint="eastAsia"/>
          <w:lang w:eastAsia="zh-CN"/>
        </w:rPr>
        <w:t>）加密机制时，需要在</w:t>
      </w:r>
      <w:r w:rsidRPr="00EE6BB1">
        <w:rPr>
          <w:lang w:eastAsia="zh-CN"/>
        </w:rPr>
        <w:t>MH</w:t>
      </w:r>
      <w:r w:rsidRPr="00EE6BB1">
        <w:rPr>
          <w:rFonts w:hint="eastAsia"/>
          <w:lang w:eastAsia="zh-CN"/>
        </w:rPr>
        <w:t>与</w:t>
      </w:r>
      <w:r w:rsidRPr="00EE6BB1">
        <w:rPr>
          <w:lang w:eastAsia="zh-CN"/>
        </w:rPr>
        <w:t>AP</w:t>
      </w:r>
      <w:r w:rsidRPr="00EE6BB1">
        <w:rPr>
          <w:rFonts w:hint="eastAsia"/>
          <w:lang w:eastAsia="zh-CN"/>
        </w:rPr>
        <w:t>之间交换</w:t>
      </w:r>
      <w:r w:rsidRPr="00EE6BB1">
        <w:rPr>
          <w:lang w:eastAsia="zh-CN"/>
        </w:rPr>
        <w:t>WEP</w:t>
      </w:r>
      <w:r w:rsidRPr="00EE6BB1">
        <w:rPr>
          <w:rFonts w:hint="eastAsia"/>
          <w:lang w:eastAsia="zh-CN"/>
        </w:rPr>
        <w:t>密钥或其他信息。</w:t>
      </w:r>
      <w:r w:rsidRPr="00EE6BB1">
        <w:rPr>
          <w:lang w:eastAsia="zh-CN"/>
        </w:rPr>
        <w:t>802.11i</w:t>
      </w:r>
      <w:r w:rsidRPr="00EE6BB1">
        <w:rPr>
          <w:rFonts w:hint="eastAsia"/>
          <w:lang w:eastAsia="zh-CN"/>
        </w:rPr>
        <w:t>安全机制认证帧将为空，并且在与</w:t>
      </w:r>
      <w:r w:rsidRPr="00EE6BB1">
        <w:rPr>
          <w:lang w:eastAsia="zh-CN"/>
        </w:rPr>
        <w:t>AP</w:t>
      </w:r>
      <w:r w:rsidRPr="00EE6BB1">
        <w:rPr>
          <w:rFonts w:hint="eastAsia"/>
          <w:lang w:eastAsia="zh-CN"/>
        </w:rPr>
        <w:t>关联之后将通过</w:t>
      </w:r>
      <w:r w:rsidRPr="00EE6BB1">
        <w:rPr>
          <w:lang w:eastAsia="zh-CN"/>
        </w:rPr>
        <w:t>802.11x</w:t>
      </w:r>
      <w:r w:rsidRPr="00EE6BB1">
        <w:rPr>
          <w:rFonts w:hint="eastAsia"/>
          <w:lang w:eastAsia="zh-CN"/>
        </w:rPr>
        <w:t>认证接口启动安全认证。</w:t>
      </w:r>
    </w:p>
    <w:p w14:paraId="7AEA5297" w14:textId="77777777" w:rsidR="002305B7" w:rsidRPr="00EE6BB1" w:rsidRDefault="002305B7" w:rsidP="00CD0B7D">
      <w:pPr>
        <w:rPr>
          <w:lang w:eastAsia="zh-CN"/>
        </w:rPr>
      </w:pPr>
      <w:r w:rsidRPr="00EE6BB1">
        <w:rPr>
          <w:rFonts w:hint="eastAsia"/>
          <w:lang w:eastAsia="zh-CN"/>
        </w:rPr>
        <w:t>在关联阶段和重新关联阶段，</w:t>
      </w:r>
      <w:r w:rsidRPr="00EE6BB1">
        <w:rPr>
          <w:lang w:eastAsia="zh-CN"/>
        </w:rPr>
        <w:t>MH</w:t>
      </w:r>
      <w:r w:rsidRPr="00EE6BB1">
        <w:rPr>
          <w:rFonts w:hint="eastAsia"/>
          <w:lang w:eastAsia="zh-CN"/>
        </w:rPr>
        <w:t>将向</w:t>
      </w:r>
      <w:r w:rsidRPr="00EE6BB1">
        <w:rPr>
          <w:lang w:eastAsia="zh-CN"/>
        </w:rPr>
        <w:t>AP</w:t>
      </w:r>
      <w:r w:rsidRPr="00EE6BB1">
        <w:rPr>
          <w:rFonts w:hint="eastAsia"/>
          <w:lang w:eastAsia="zh-CN"/>
        </w:rPr>
        <w:t>发送关联请求，然后</w:t>
      </w:r>
      <w:r w:rsidRPr="00EE6BB1">
        <w:rPr>
          <w:lang w:eastAsia="zh-CN"/>
        </w:rPr>
        <w:t>AP</w:t>
      </w:r>
      <w:r w:rsidRPr="00EE6BB1">
        <w:rPr>
          <w:rFonts w:hint="eastAsia"/>
          <w:lang w:eastAsia="zh-CN"/>
        </w:rPr>
        <w:t>发送关联响应以通知</w:t>
      </w:r>
      <w:r w:rsidRPr="00EE6BB1">
        <w:rPr>
          <w:lang w:eastAsia="zh-CN"/>
        </w:rPr>
        <w:t>MH</w:t>
      </w:r>
      <w:r w:rsidRPr="00EE6BB1">
        <w:rPr>
          <w:rFonts w:hint="eastAsia"/>
          <w:lang w:eastAsia="zh-CN"/>
        </w:rPr>
        <w:t>关联成功与否。</w:t>
      </w:r>
    </w:p>
    <w:p w14:paraId="0A6F57F4" w14:textId="77777777" w:rsidR="002305B7" w:rsidRPr="00EE6BB1" w:rsidRDefault="0066662B" w:rsidP="00710717">
      <w:pPr>
        <w:pStyle w:val="3"/>
        <w:spacing w:before="120"/>
        <w:rPr>
          <w:lang w:eastAsia="zh-CN"/>
        </w:rPr>
      </w:pPr>
      <w:bookmarkStart w:id="204" w:name="_Toc517963823"/>
      <w:bookmarkStart w:id="205" w:name="_Toc518474557"/>
      <w:r w:rsidRPr="00710717">
        <w:rPr>
          <w:lang w:eastAsia="zh-CN"/>
        </w:rPr>
        <w:t>4.4.2</w:t>
      </w:r>
      <w:r w:rsidR="002305B7" w:rsidRPr="00710717">
        <w:rPr>
          <w:rFonts w:hint="eastAsia"/>
          <w:lang w:eastAsia="zh-CN"/>
        </w:rPr>
        <w:t>切换的触发原则</w:t>
      </w:r>
      <w:bookmarkEnd w:id="204"/>
      <w:bookmarkEnd w:id="205"/>
    </w:p>
    <w:p w14:paraId="6C8DF119" w14:textId="77777777" w:rsidR="002305B7" w:rsidRPr="00EE6BB1" w:rsidRDefault="002305B7" w:rsidP="002305B7">
      <w:pPr>
        <w:rPr>
          <w:lang w:eastAsia="zh-CN"/>
        </w:rPr>
      </w:pPr>
      <w:r w:rsidRPr="00EE6BB1">
        <w:rPr>
          <w:rFonts w:hint="eastAsia"/>
          <w:lang w:eastAsia="zh-CN"/>
        </w:rPr>
        <w:t>切换由站点的移动和信号强度的弱点触发。通常，这个过程由</w:t>
      </w:r>
      <w:r w:rsidRPr="00EE6BB1">
        <w:rPr>
          <w:lang w:eastAsia="zh-CN"/>
        </w:rPr>
        <w:t>IEEE 802.11 WLAN</w:t>
      </w:r>
      <w:r w:rsidRPr="00EE6BB1">
        <w:rPr>
          <w:rFonts w:hint="eastAsia"/>
          <w:lang w:eastAsia="zh-CN"/>
        </w:rPr>
        <w:t>中不同的</w:t>
      </w:r>
      <w:r w:rsidRPr="00EE6BB1">
        <w:rPr>
          <w:lang w:eastAsia="zh-CN"/>
        </w:rPr>
        <w:t>AP</w:t>
      </w:r>
      <w:r w:rsidRPr="00EE6BB1">
        <w:rPr>
          <w:rFonts w:hint="eastAsia"/>
          <w:lang w:eastAsia="zh-CN"/>
        </w:rPr>
        <w:t>信号强度触发。</w:t>
      </w:r>
    </w:p>
    <w:p w14:paraId="1C673489" w14:textId="77777777" w:rsidR="002305B7" w:rsidRPr="00EE6BB1" w:rsidRDefault="002305B7" w:rsidP="002305B7">
      <w:pPr>
        <w:rPr>
          <w:lang w:eastAsia="zh-CN"/>
        </w:rPr>
      </w:pPr>
      <w:r w:rsidRPr="00EE6BB1">
        <w:rPr>
          <w:rFonts w:hint="eastAsia"/>
          <w:lang w:eastAsia="zh-CN"/>
        </w:rPr>
        <w:t>如图</w:t>
      </w:r>
      <w:r w:rsidR="0066662B">
        <w:rPr>
          <w:lang w:eastAsia="zh-CN"/>
        </w:rPr>
        <w:t>4.1</w:t>
      </w:r>
      <w:r w:rsidRPr="00EE6BB1">
        <w:rPr>
          <w:rFonts w:hint="eastAsia"/>
          <w:lang w:eastAsia="zh-CN"/>
        </w:rPr>
        <w:t>所示，当站点从</w:t>
      </w:r>
      <w:r w:rsidRPr="00EE6BB1">
        <w:rPr>
          <w:lang w:eastAsia="zh-CN"/>
        </w:rPr>
        <w:t>AP1</w:t>
      </w:r>
      <w:r w:rsidRPr="00EE6BB1">
        <w:rPr>
          <w:rFonts w:hint="eastAsia"/>
          <w:lang w:eastAsia="zh-CN"/>
        </w:rPr>
        <w:t>移动到</w:t>
      </w:r>
      <w:r w:rsidRPr="00EE6BB1">
        <w:rPr>
          <w:lang w:eastAsia="zh-CN"/>
        </w:rPr>
        <w:t>AP2</w:t>
      </w:r>
      <w:r w:rsidRPr="00EE6BB1">
        <w:rPr>
          <w:rFonts w:hint="eastAsia"/>
          <w:lang w:eastAsia="zh-CN"/>
        </w:rPr>
        <w:t>时，信噪比（</w:t>
      </w:r>
      <w:r w:rsidRPr="00EE6BB1">
        <w:rPr>
          <w:lang w:eastAsia="zh-CN"/>
        </w:rPr>
        <w:t>SNR</w:t>
      </w:r>
      <w:r w:rsidRPr="00EE6BB1">
        <w:rPr>
          <w:rFonts w:hint="eastAsia"/>
          <w:lang w:eastAsia="zh-CN"/>
        </w:rPr>
        <w:t>）会发生变化。当站点从</w:t>
      </w:r>
      <w:r w:rsidRPr="00EE6BB1">
        <w:rPr>
          <w:lang w:eastAsia="zh-CN"/>
        </w:rPr>
        <w:t>AP1</w:t>
      </w:r>
      <w:r w:rsidRPr="00EE6BB1">
        <w:rPr>
          <w:rFonts w:hint="eastAsia"/>
          <w:lang w:eastAsia="zh-CN"/>
        </w:rPr>
        <w:t>范围移动到</w:t>
      </w:r>
      <w:r w:rsidRPr="00EE6BB1">
        <w:rPr>
          <w:lang w:eastAsia="zh-CN"/>
        </w:rPr>
        <w:t>AP2</w:t>
      </w:r>
      <w:r w:rsidRPr="00EE6BB1">
        <w:rPr>
          <w:rFonts w:hint="eastAsia"/>
          <w:lang w:eastAsia="zh-CN"/>
        </w:rPr>
        <w:t>范围时，从</w:t>
      </w:r>
      <w:r w:rsidRPr="00EE6BB1">
        <w:rPr>
          <w:lang w:eastAsia="zh-CN"/>
        </w:rPr>
        <w:t>AP1</w:t>
      </w:r>
      <w:r w:rsidRPr="00EE6BB1">
        <w:rPr>
          <w:rFonts w:hint="eastAsia"/>
          <w:lang w:eastAsia="zh-CN"/>
        </w:rPr>
        <w:t>收到的</w:t>
      </w:r>
      <w:r w:rsidRPr="00EE6BB1">
        <w:rPr>
          <w:lang w:eastAsia="zh-CN"/>
        </w:rPr>
        <w:t>SNR</w:t>
      </w:r>
      <w:r w:rsidRPr="00EE6BB1">
        <w:rPr>
          <w:rFonts w:hint="eastAsia"/>
          <w:lang w:eastAsia="zh-CN"/>
        </w:rPr>
        <w:t>变小，从</w:t>
      </w:r>
      <w:r w:rsidRPr="00EE6BB1">
        <w:rPr>
          <w:lang w:eastAsia="zh-CN"/>
        </w:rPr>
        <w:t>AP2</w:t>
      </w:r>
      <w:r w:rsidRPr="00EE6BB1">
        <w:rPr>
          <w:rFonts w:hint="eastAsia"/>
          <w:lang w:eastAsia="zh-CN"/>
        </w:rPr>
        <w:t>收到的</w:t>
      </w:r>
      <w:r w:rsidRPr="00EE6BB1">
        <w:rPr>
          <w:lang w:eastAsia="zh-CN"/>
        </w:rPr>
        <w:t>SNR</w:t>
      </w:r>
      <w:r w:rsidRPr="00EE6BB1">
        <w:rPr>
          <w:rFonts w:hint="eastAsia"/>
          <w:lang w:eastAsia="zh-CN"/>
        </w:rPr>
        <w:t>变大。</w:t>
      </w:r>
      <w:r w:rsidRPr="00EE6BB1">
        <w:rPr>
          <w:lang w:eastAsia="zh-CN"/>
        </w:rPr>
        <w:t>S1</w:t>
      </w:r>
      <w:r w:rsidRPr="00EE6BB1">
        <w:rPr>
          <w:rFonts w:hint="eastAsia"/>
          <w:lang w:eastAsia="zh-CN"/>
        </w:rPr>
        <w:t>（</w:t>
      </w:r>
      <w:r w:rsidRPr="00EE6BB1">
        <w:rPr>
          <w:lang w:eastAsia="zh-CN"/>
        </w:rPr>
        <w:t>x</w:t>
      </w:r>
      <w:r w:rsidRPr="00EE6BB1">
        <w:rPr>
          <w:rFonts w:hint="eastAsia"/>
          <w:lang w:eastAsia="zh-CN"/>
        </w:rPr>
        <w:t>）代表</w:t>
      </w:r>
      <w:r w:rsidRPr="00EE6BB1">
        <w:rPr>
          <w:lang w:eastAsia="zh-CN"/>
        </w:rPr>
        <w:t>AP1</w:t>
      </w:r>
      <w:r w:rsidRPr="00EE6BB1">
        <w:rPr>
          <w:rFonts w:hint="eastAsia"/>
          <w:lang w:eastAsia="zh-CN"/>
        </w:rPr>
        <w:t>在</w:t>
      </w:r>
      <w:r w:rsidRPr="00EE6BB1">
        <w:rPr>
          <w:lang w:eastAsia="zh-CN"/>
        </w:rPr>
        <w:t>x</w:t>
      </w:r>
      <w:r w:rsidRPr="00EE6BB1">
        <w:rPr>
          <w:rFonts w:hint="eastAsia"/>
          <w:lang w:eastAsia="zh-CN"/>
        </w:rPr>
        <w:t>点的</w:t>
      </w:r>
      <w:r w:rsidRPr="00EE6BB1">
        <w:rPr>
          <w:lang w:eastAsia="zh-CN"/>
        </w:rPr>
        <w:t>SNR</w:t>
      </w:r>
      <w:r w:rsidRPr="00EE6BB1">
        <w:rPr>
          <w:rFonts w:hint="eastAsia"/>
          <w:lang w:eastAsia="zh-CN"/>
        </w:rPr>
        <w:t>，</w:t>
      </w:r>
      <w:r w:rsidRPr="00EE6BB1">
        <w:rPr>
          <w:lang w:eastAsia="zh-CN"/>
        </w:rPr>
        <w:t>S2</w:t>
      </w:r>
      <w:r w:rsidRPr="00EE6BB1">
        <w:rPr>
          <w:rFonts w:hint="eastAsia"/>
          <w:lang w:eastAsia="zh-CN"/>
        </w:rPr>
        <w:t>（</w:t>
      </w:r>
      <w:r w:rsidRPr="00EE6BB1">
        <w:rPr>
          <w:lang w:eastAsia="zh-CN"/>
        </w:rPr>
        <w:t>x</w:t>
      </w:r>
      <w:r w:rsidRPr="00EE6BB1">
        <w:rPr>
          <w:rFonts w:hint="eastAsia"/>
          <w:lang w:eastAsia="zh-CN"/>
        </w:rPr>
        <w:t>）代表</w:t>
      </w:r>
      <w:r w:rsidRPr="00EE6BB1">
        <w:rPr>
          <w:lang w:eastAsia="zh-CN"/>
        </w:rPr>
        <w:t>AP2</w:t>
      </w:r>
      <w:r w:rsidRPr="00EE6BB1">
        <w:rPr>
          <w:rFonts w:hint="eastAsia"/>
          <w:lang w:eastAsia="zh-CN"/>
        </w:rPr>
        <w:t>在</w:t>
      </w:r>
      <w:r w:rsidRPr="00EE6BB1">
        <w:rPr>
          <w:lang w:eastAsia="zh-CN"/>
        </w:rPr>
        <w:t>x</w:t>
      </w:r>
      <w:r w:rsidRPr="00EE6BB1">
        <w:rPr>
          <w:rFonts w:hint="eastAsia"/>
          <w:lang w:eastAsia="zh-CN"/>
        </w:rPr>
        <w:t>点的</w:t>
      </w:r>
      <w:r w:rsidRPr="00EE6BB1">
        <w:rPr>
          <w:lang w:eastAsia="zh-CN"/>
        </w:rPr>
        <w:t>SNR</w:t>
      </w:r>
      <w:r w:rsidRPr="00EE6BB1">
        <w:rPr>
          <w:rFonts w:hint="eastAsia"/>
          <w:lang w:eastAsia="zh-CN"/>
        </w:rPr>
        <w:t>。在越区切换过程中，有</w:t>
      </w:r>
      <w:r w:rsidRPr="00EE6BB1">
        <w:rPr>
          <w:lang w:eastAsia="zh-CN"/>
        </w:rPr>
        <w:t>2</w:t>
      </w:r>
      <w:r w:rsidRPr="00EE6BB1">
        <w:rPr>
          <w:rFonts w:hint="eastAsia"/>
          <w:lang w:eastAsia="zh-CN"/>
        </w:rPr>
        <w:t>个有利的参数用于切换阈值</w:t>
      </w:r>
      <w:r w:rsidRPr="00EE6BB1">
        <w:rPr>
          <w:lang w:eastAsia="zh-CN"/>
        </w:rPr>
        <w:t>Yh</w:t>
      </w:r>
      <w:r w:rsidRPr="00EE6BB1">
        <w:rPr>
          <w:rFonts w:hint="eastAsia"/>
          <w:lang w:eastAsia="zh-CN"/>
        </w:rPr>
        <w:t>和滞后阈值</w:t>
      </w:r>
      <w:r w:rsidRPr="00EE6BB1">
        <w:rPr>
          <w:lang w:eastAsia="zh-CN"/>
        </w:rPr>
        <w:t>Z.</w:t>
      </w:r>
      <w:r w:rsidRPr="00EE6BB1">
        <w:rPr>
          <w:rFonts w:hint="eastAsia"/>
          <w:lang w:eastAsia="zh-CN"/>
        </w:rPr>
        <w:t>在任何点</w:t>
      </w:r>
      <w:r w:rsidRPr="00EE6BB1">
        <w:rPr>
          <w:lang w:eastAsia="zh-CN"/>
        </w:rPr>
        <w:t>x</w:t>
      </w:r>
      <w:r w:rsidRPr="00EE6BB1">
        <w:rPr>
          <w:rFonts w:hint="eastAsia"/>
          <w:lang w:eastAsia="zh-CN"/>
        </w:rPr>
        <w:t>，站点当前</w:t>
      </w:r>
      <w:r w:rsidRPr="00EE6BB1">
        <w:rPr>
          <w:lang w:eastAsia="zh-CN"/>
        </w:rPr>
        <w:t>AP</w:t>
      </w:r>
      <w:r w:rsidRPr="00EE6BB1">
        <w:rPr>
          <w:rFonts w:hint="eastAsia"/>
          <w:lang w:eastAsia="zh-CN"/>
        </w:rPr>
        <w:t>都是</w:t>
      </w:r>
      <w:r w:rsidRPr="00EE6BB1">
        <w:rPr>
          <w:lang w:eastAsia="zh-CN"/>
        </w:rPr>
        <w:t>AP1</w:t>
      </w:r>
      <w:r w:rsidRPr="00EE6BB1">
        <w:rPr>
          <w:rFonts w:hint="eastAsia"/>
          <w:lang w:eastAsia="zh-CN"/>
        </w:rPr>
        <w:t>，只有当同时建立以下两个公式时，站点才会触发切换</w:t>
      </w:r>
      <w:r w:rsidRPr="00EE6BB1">
        <w:rPr>
          <w:lang w:eastAsia="zh-CN"/>
        </w:rPr>
        <w:t>AP1</w:t>
      </w:r>
      <w:r w:rsidRPr="00EE6BB1">
        <w:rPr>
          <w:rFonts w:hint="eastAsia"/>
          <w:lang w:eastAsia="zh-CN"/>
        </w:rPr>
        <w:t>到</w:t>
      </w:r>
      <w:r w:rsidRPr="00EE6BB1">
        <w:rPr>
          <w:lang w:eastAsia="zh-CN"/>
        </w:rPr>
        <w:t>AP2</w:t>
      </w:r>
      <w:r w:rsidRPr="00EE6BB1">
        <w:rPr>
          <w:rFonts w:hint="eastAsia"/>
          <w:lang w:eastAsia="zh-CN"/>
        </w:rPr>
        <w:t>。</w:t>
      </w:r>
    </w:p>
    <w:p w14:paraId="3E572757" w14:textId="77777777" w:rsidR="002305B7" w:rsidRPr="00EE6BB1" w:rsidRDefault="002305B7" w:rsidP="00710717">
      <w:pPr>
        <w:ind w:firstLineChars="0" w:firstLine="0"/>
        <w:jc w:val="right"/>
        <w:rPr>
          <w:lang w:eastAsia="zh-CN"/>
        </w:rPr>
      </w:pPr>
      <w:r w:rsidRPr="002305B7">
        <w:fldChar w:fldCharType="begin"/>
      </w:r>
      <w:r w:rsidRPr="002305B7">
        <w:rPr>
          <w:lang w:eastAsia="zh-CN"/>
        </w:rPr>
        <w:instrText xml:space="preserve"> QUOTE </w:instrText>
      </w:r>
      <w:r w:rsidR="00A3404B">
        <w:rPr>
          <w:noProof/>
          <w:position w:val="-14"/>
        </w:rPr>
        <w:pict w14:anchorId="464231C3">
          <v:shape id="_x0000_i1466" type="#_x0000_t75" alt="" style="width:60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hideSpellingErrors/&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039A&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264C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6497C&quot;/&gt;&lt;wsp:rsid wsp:val=&quot;00071DBD&quot;/&gt;&lt;wsp:rsid wsp:val=&quot;0007610D&quot;/&gt;&lt;wsp:rsid wsp:val=&quot;00076F5C&quot;/&gt;&lt;wsp:rsid wsp:val=&quot;000775B6&quot;/&gt;&lt;wsp:rsid wsp:val=&quot;00081C74&quot;/&gt;&lt;wsp:rsid wsp:val=&quot;00081DAC&quot;/&gt;&lt;wsp:rsid wsp:val=&quot;00092653&quot;/&gt;&lt;wsp:rsid wsp:val=&quot;00095829&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0F68E0&quot;/&gt;&lt;wsp:rsid wsp:val=&quot;001021A9&quot;/&gt;&lt;wsp:rsid wsp:val=&quot;00102B94&quot;/&gt;&lt;wsp:rsid wsp:val=&quot;00105C12&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05B7&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86F14&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3AE&quot;/&gt;&lt;wsp:rsid wsp:val=&quot;00345D45&quot;/&gt;&lt;wsp:rsid wsp:val=&quot;00351298&quot;/&gt;&lt;wsp:rsid wsp:val=&quot;00353391&quot;/&gt;&lt;wsp:rsid wsp:val=&quot;003566F7&quot;/&gt;&lt;wsp:rsid wsp:val=&quot;00361256&quot;/&gt;&lt;wsp:rsid wsp:val=&quot;003623E0&quot;/&gt;&lt;wsp:rsid wsp:val=&quot;00362402&quot;/&gt;&lt;wsp:rsid wsp:val=&quot;003625DD&quot;/&gt;&lt;wsp:rsid wsp:val=&quot;0036347D&quot;/&gt;&lt;wsp:rsid wsp:val=&quot;003677E5&quot;/&gt;&lt;wsp:rsid wsp:val=&quot;00370E52&quot;/&gt;&lt;wsp:rsid wsp:val=&quot;0037390F&quot;/&gt;&lt;wsp:rsid wsp:val=&quot;00373E12&quot;/&gt;&lt;wsp:rsid wsp:val=&quot;00375271&quot;/&gt;&lt;wsp:rsid wsp:val=&quot;00376DCB&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672D4&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0980&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C2DCE&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5842&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66DF&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3CD2&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2F13&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C5D44&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AEB&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9541F&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DF5&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16EDD&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63AB7&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C55A9&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1CA2&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974F8&quot;/&gt;&lt;wsp:rsid wsp:val=&quot;00FA0939&quot;/&gt;&lt;wsp:rsid wsp:val=&quot;00FA139D&quot;/&gt;&lt;wsp:rsid wsp:val=&quot;00FB2B12&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DC55A9&quot; wsp:rsidP=&quot;00DC55A9&quot;&gt;&lt;m:oMathPara&gt;&lt;m:oMath&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rPr&gt;&lt;m:t&gt;S&lt;/m:t&gt;&lt;/m:r&gt;&lt;/m:e&gt;&lt;m:sub&gt;&lt;m:r&gt;&lt;w:rPr&gt;&lt;w:rFonts w:ascii=&quot;Cambria Math&quot; w:h-ansi=&quot;Cambria Math&quot;/&gt;&lt;wx:font wx:val=&quot;Cambria Math&quot;/&gt;&lt;w:i/&gt;&lt;/w:rPr&gt;&lt;m:t&gt;i&lt;/m:t&gt;&lt;/m:r&gt;&lt;/m:sub&gt;&lt;/m:sSub&gt;&lt;m:d&gt;&lt;m:dPr&gt;&lt;m:ctrlPr&gt;&lt;w:rPr&gt;&lt;w:rFonts w:ascii=&quot;Cambria Math&quot; w:h-ansi=&quot;Cambria Math&quot;/&gt;&lt;wx:font wx:val=&quot;Cambria Math&quot;/&gt;&lt;w:i/&gt;&lt;/w:rPr&gt;&lt;/m:ctrlPr&gt;&lt;/m:dPr&gt;&lt;m:e&gt;&lt;m:r&gt;&lt;w:rPr&gt;&lt;w:rFonts w:ascii=&quot;Cambria Math&quot; w:h-ansi=&quot;Cambria Math&quot;/&gt;&lt;wx:font wx:val=&quot;Cambria Math&quot;/&gt;&lt;w:i/&gt;&lt;/w:rPr&gt;&lt;m:t&gt;x&lt;/m:t&gt;&lt;/m:r&gt;&lt;/m:e&gt;&lt;/m:d&gt;&lt;m:r&gt;&lt;w:rPr&gt;&lt;w:rFonts w:ascii=&quot;Cambria Math&quot; w:h-ansi=&quot;Cambria Math&quot;/&gt;&lt;wx:font wx:val=&quot;Cambria Math&quot;/&gt;&lt;w:i/&gt;&lt;/w:rPr&gt;&lt;m:t&gt;&amp;l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Y&lt;/m:t&gt;&lt;/m:r&gt;&lt;/m:e&gt;&lt;m:sub&gt;&lt;m:r&gt;&lt;w:rPr&gt;&lt;w:rFonts w:ascii=&quot;Cambria Math&quot; w:h-ansi=&quot;Cambria Math&quot;/&gt;&lt;wx:font wx:val=&quot;Cambria Math&quot;/&gt;&lt;w:i/&gt;&lt;/w:rPr&gt;&lt;m:t&gt;k&lt;/m:t&gt;&lt;/m:r&gt;&lt;/m:sub&gt;&lt;/m:sSub&gt;&lt;m:r&gt;&lt;w:rPr&gt;&lt;w:rFonts w:ascii=&quot;Cambria Math&quot; w:h-ansi=&quot;Cambria Math&quot;/&gt;&lt;wx:font wx:val=&quot;Cambria Math&quot;/&gt;&lt;w:i/&gt;&lt;/w:rPr&gt;&lt;m:t&gt;  &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204" o:title="" chromakey="white"/>
          </v:shape>
        </w:pict>
      </w:r>
      <w:r w:rsidRPr="002305B7">
        <w:rPr>
          <w:lang w:eastAsia="zh-CN"/>
        </w:rPr>
        <w:instrText xml:space="preserve"> </w:instrText>
      </w:r>
      <w:r w:rsidRPr="002305B7">
        <w:fldChar w:fldCharType="separate"/>
      </w:r>
      <w:r w:rsidR="00A3404B">
        <w:rPr>
          <w:noProof/>
          <w:position w:val="-14"/>
        </w:rPr>
        <w:pict w14:anchorId="0C11CA8B">
          <v:shape id="_x0000_i1467" type="#_x0000_t75" alt="" style="width:60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hideSpellingErrors/&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039A&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264C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6497C&quot;/&gt;&lt;wsp:rsid wsp:val=&quot;00071DBD&quot;/&gt;&lt;wsp:rsid wsp:val=&quot;0007610D&quot;/&gt;&lt;wsp:rsid wsp:val=&quot;00076F5C&quot;/&gt;&lt;wsp:rsid wsp:val=&quot;000775B6&quot;/&gt;&lt;wsp:rsid wsp:val=&quot;00081C74&quot;/&gt;&lt;wsp:rsid wsp:val=&quot;00081DAC&quot;/&gt;&lt;wsp:rsid wsp:val=&quot;00092653&quot;/&gt;&lt;wsp:rsid wsp:val=&quot;00095829&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0F68E0&quot;/&gt;&lt;wsp:rsid wsp:val=&quot;001021A9&quot;/&gt;&lt;wsp:rsid wsp:val=&quot;00102B94&quot;/&gt;&lt;wsp:rsid wsp:val=&quot;00105C12&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05B7&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86F14&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3AE&quot;/&gt;&lt;wsp:rsid wsp:val=&quot;00345D45&quot;/&gt;&lt;wsp:rsid wsp:val=&quot;00351298&quot;/&gt;&lt;wsp:rsid wsp:val=&quot;00353391&quot;/&gt;&lt;wsp:rsid wsp:val=&quot;003566F7&quot;/&gt;&lt;wsp:rsid wsp:val=&quot;00361256&quot;/&gt;&lt;wsp:rsid wsp:val=&quot;003623E0&quot;/&gt;&lt;wsp:rsid wsp:val=&quot;00362402&quot;/&gt;&lt;wsp:rsid wsp:val=&quot;003625DD&quot;/&gt;&lt;wsp:rsid wsp:val=&quot;0036347D&quot;/&gt;&lt;wsp:rsid wsp:val=&quot;003677E5&quot;/&gt;&lt;wsp:rsid wsp:val=&quot;00370E52&quot;/&gt;&lt;wsp:rsid wsp:val=&quot;0037390F&quot;/&gt;&lt;wsp:rsid wsp:val=&quot;00373E12&quot;/&gt;&lt;wsp:rsid wsp:val=&quot;00375271&quot;/&gt;&lt;wsp:rsid wsp:val=&quot;00376DCB&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672D4&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0980&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C2DCE&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5842&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66DF&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3CD2&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2F13&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C5D44&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AEB&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9541F&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DF5&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16EDD&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63AB7&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C55A9&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1CA2&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974F8&quot;/&gt;&lt;wsp:rsid wsp:val=&quot;00FA0939&quot;/&gt;&lt;wsp:rsid wsp:val=&quot;00FA139D&quot;/&gt;&lt;wsp:rsid wsp:val=&quot;00FB2B12&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DC55A9&quot; wsp:rsidP=&quot;00DC55A9&quot;&gt;&lt;m:oMathPara&gt;&lt;m:oMath&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rPr&gt;&lt;m:t&gt;S&lt;/m:t&gt;&lt;/m:r&gt;&lt;/m:e&gt;&lt;m:sub&gt;&lt;m:r&gt;&lt;w:rPr&gt;&lt;w:rFonts w:ascii=&quot;Cambria Math&quot; w:h-ansi=&quot;Cambria Math&quot;/&gt;&lt;wx:font wx:val=&quot;Cambria Math&quot;/&gt;&lt;w:i/&gt;&lt;/w:rPr&gt;&lt;m:t&gt;i&lt;/m:t&gt;&lt;/m:r&gt;&lt;/m:sub&gt;&lt;/m:sSub&gt;&lt;m:d&gt;&lt;m:dPr&gt;&lt;m:ctrlPr&gt;&lt;w:rPr&gt;&lt;w:rFonts w:ascii=&quot;Cambria Math&quot; w:h-ansi=&quot;Cambria Math&quot;/&gt;&lt;wx:font wx:val=&quot;Cambria Math&quot;/&gt;&lt;w:i/&gt;&lt;/w:rPr&gt;&lt;/m:ctrlPr&gt;&lt;/m:dPr&gt;&lt;m:e&gt;&lt;m:r&gt;&lt;w:rPr&gt;&lt;w:rFonts w:ascii=&quot;Cambria Math&quot; w:h-ansi=&quot;Cambria Math&quot;/&gt;&lt;wx:font wx:val=&quot;Cambria Math&quot;/&gt;&lt;w:i/&gt;&lt;/w:rPr&gt;&lt;m:t&gt;x&lt;/m:t&gt;&lt;/m:r&gt;&lt;/m:e&gt;&lt;/m:d&gt;&lt;m:r&gt;&lt;w:rPr&gt;&lt;w:rFonts w:ascii=&quot;Cambria Math&quot; w:h-ansi=&quot;Cambria Math&quot;/&gt;&lt;wx:font wx:val=&quot;Cambria Math&quot;/&gt;&lt;w:i/&gt;&lt;/w:rPr&gt;&lt;m:t&gt;&amp;l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Y&lt;/m:t&gt;&lt;/m:r&gt;&lt;/m:e&gt;&lt;m:sub&gt;&lt;m:r&gt;&lt;w:rPr&gt;&lt;w:rFonts w:ascii=&quot;Cambria Math&quot; w:h-ansi=&quot;Cambria Math&quot;/&gt;&lt;wx:font wx:val=&quot;Cambria Math&quot;/&gt;&lt;w:i/&gt;&lt;/w:rPr&gt;&lt;m:t&gt;k&lt;/m:t&gt;&lt;/m:r&gt;&lt;/m:sub&gt;&lt;/m:sSub&gt;&lt;m:r&gt;&lt;w:rPr&gt;&lt;w:rFonts w:ascii=&quot;Cambria Math&quot; w:h-ansi=&quot;Cambria Math&quot;/&gt;&lt;wx:font wx:val=&quot;Cambria Math&quot;/&gt;&lt;w:i/&gt;&lt;/w:rPr&gt;&lt;m:t&gt;  &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204" o:title="" chromakey="white"/>
          </v:shape>
        </w:pict>
      </w:r>
      <w:r w:rsidRPr="002305B7">
        <w:fldChar w:fldCharType="end"/>
      </w:r>
      <w:r w:rsidRPr="00EE6BB1">
        <w:rPr>
          <w:lang w:eastAsia="zh-CN"/>
        </w:rPr>
        <w:tab/>
      </w:r>
      <w:r w:rsidR="0066662B">
        <w:rPr>
          <w:lang w:eastAsia="zh-CN"/>
        </w:rPr>
        <w:t xml:space="preserve">                             </w:t>
      </w:r>
      <w:r w:rsidRPr="00EE6BB1">
        <w:rPr>
          <w:lang w:eastAsia="zh-CN"/>
        </w:rPr>
        <w:t>(</w:t>
      </w:r>
      <w:r w:rsidR="0066662B">
        <w:rPr>
          <w:lang w:eastAsia="zh-CN"/>
        </w:rPr>
        <w:t>4.</w:t>
      </w:r>
      <w:r w:rsidRPr="00EE6BB1">
        <w:rPr>
          <w:lang w:eastAsia="zh-CN"/>
        </w:rPr>
        <w:t>1)</w:t>
      </w:r>
    </w:p>
    <w:p w14:paraId="308CF798" w14:textId="77777777" w:rsidR="002305B7" w:rsidRPr="00EE6BB1" w:rsidRDefault="002305B7" w:rsidP="00710717">
      <w:pPr>
        <w:ind w:firstLineChars="0" w:firstLine="0"/>
        <w:jc w:val="right"/>
        <w:rPr>
          <w:lang w:eastAsia="zh-CN"/>
        </w:rPr>
      </w:pPr>
      <w:r w:rsidRPr="002305B7">
        <w:fldChar w:fldCharType="begin"/>
      </w:r>
      <w:r w:rsidRPr="002305B7">
        <w:rPr>
          <w:lang w:eastAsia="zh-CN"/>
        </w:rPr>
        <w:instrText xml:space="preserve"> QUOTE </w:instrText>
      </w:r>
      <w:r w:rsidR="00A3404B">
        <w:rPr>
          <w:noProof/>
          <w:position w:val="-14"/>
        </w:rPr>
        <w:pict w14:anchorId="0C10A2CB">
          <v:shape id="_x0000_i1468" type="#_x0000_t75" alt="" style="width:93.7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hideSpellingErrors/&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039A&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264C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6497C&quot;/&gt;&lt;wsp:rsid wsp:val=&quot;00071DBD&quot;/&gt;&lt;wsp:rsid wsp:val=&quot;0007610D&quot;/&gt;&lt;wsp:rsid wsp:val=&quot;00076F5C&quot;/&gt;&lt;wsp:rsid wsp:val=&quot;000775B6&quot;/&gt;&lt;wsp:rsid wsp:val=&quot;00081C74&quot;/&gt;&lt;wsp:rsid wsp:val=&quot;00081DAC&quot;/&gt;&lt;wsp:rsid wsp:val=&quot;00092653&quot;/&gt;&lt;wsp:rsid wsp:val=&quot;00095829&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0F68E0&quot;/&gt;&lt;wsp:rsid wsp:val=&quot;001021A9&quot;/&gt;&lt;wsp:rsid wsp:val=&quot;00102B94&quot;/&gt;&lt;wsp:rsid wsp:val=&quot;00105C12&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05B7&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86F14&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3AE&quot;/&gt;&lt;wsp:rsid wsp:val=&quot;00345D45&quot;/&gt;&lt;wsp:rsid wsp:val=&quot;00351298&quot;/&gt;&lt;wsp:rsid wsp:val=&quot;00353391&quot;/&gt;&lt;wsp:rsid wsp:val=&quot;003566F7&quot;/&gt;&lt;wsp:rsid wsp:val=&quot;00361256&quot;/&gt;&lt;wsp:rsid wsp:val=&quot;003623E0&quot;/&gt;&lt;wsp:rsid wsp:val=&quot;00362402&quot;/&gt;&lt;wsp:rsid wsp:val=&quot;003625DD&quot;/&gt;&lt;wsp:rsid wsp:val=&quot;0036347D&quot;/&gt;&lt;wsp:rsid wsp:val=&quot;003677E5&quot;/&gt;&lt;wsp:rsid wsp:val=&quot;00370E52&quot;/&gt;&lt;wsp:rsid wsp:val=&quot;0037390F&quot;/&gt;&lt;wsp:rsid wsp:val=&quot;00373E12&quot;/&gt;&lt;wsp:rsid wsp:val=&quot;00375271&quot;/&gt;&lt;wsp:rsid wsp:val=&quot;00376DCB&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672D4&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0980&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C2DCE&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5842&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66DF&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3CD2&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2F13&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C5D44&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3BD3&quot;/&gt;&lt;wsp:rsid wsp:val=&quot;00C05915&quot;/&gt;&lt;wsp:rsid wsp:val=&quot;00C23C6A&quot;/&gt;&lt;wsp:rsid wsp:val=&quot;00C30BD3&quot;/&gt;&lt;wsp:rsid wsp:val=&quot;00C310B4&quot;/&gt;&lt;wsp:rsid wsp:val=&quot;00C35581&quot;/&gt;&lt;wsp:rsid wsp:val=&quot;00C36400&quot;/&gt;&lt;wsp:rsid wsp:val=&quot;00C41AEB&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9541F&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DF5&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16EDD&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63AB7&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1CA2&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974F8&quot;/&gt;&lt;wsp:rsid wsp:val=&quot;00FA0939&quot;/&gt;&lt;wsp:rsid wsp:val=&quot;00FA139D&quot;/&gt;&lt;wsp:rsid wsp:val=&quot;00FB2B12&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C03BD3&quot; wsp:rsidP=&quot;00C03BD3&quot;&gt;&lt;m:oMathPara&gt;&lt;m:oMath&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rPr&gt;&lt;m:t&gt;S&lt;/m:t&gt;&lt;/m:r&gt;&lt;/m:e&gt;&lt;m:sub&gt;&lt;m:r&gt;&lt;w:rPr&gt;&lt;w:rFonts w:ascii=&quot;Cambria Math&quot; w:h-ansi=&quot;Cambria Math&quot;/&gt;&lt;wx:font wx:val=&quot;Cambria Math&quot;/&gt;&lt;w:i/&gt;&lt;/w:rPr&gt;&lt;m:t&gt;2&lt;/m:t&gt;&lt;/m:r&gt;&lt;/m:sub&gt;&lt;/m:sSub&gt;&lt;m:d&gt;&lt;m:dPr&gt;&lt;m:ctrlPr&gt;&lt;w:rPr&gt;&lt;w:rFonts w:ascii=&quot;Cambria Math&quot; w:h-ansi=&quot;Cambria Math&quot;/&gt;&lt;wx:font wx:val=&quot;Cambria Math&quot;/&gt;&lt;w:i/&gt;&lt;/w:rPr&gt;&lt;/m:ctrlPr&gt;&lt;/m:dPr&gt;&lt;m:e&gt;&lt;m:r&gt;&lt;w:rPr&gt;&lt;w:rFonts w:ascii=&quot;Cambria Math&quot; w:h-ansi=&quot;Cambria Math&quot;/&gt;&lt;wx:font wx:val=&quot;Cambria Math&quot;/&gt;&lt;w:i/&gt;&lt;/w:rPr&gt;&lt;m:t&gt;x&lt;/m:t&gt;&lt;/m:r&gt;&lt;/m:e&gt;&lt;/m:d&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S&lt;/m:t&gt;&lt;/m:r&gt;&lt;/m:e&gt;&lt;m:sub&gt;&lt;m:r&gt;&lt;w:rPr&gt;&lt;w:rFonts w:ascii=&quot;Cambria Math&quot; w:h-ansi=&quot;Cambria Math&quot;/&gt;&lt;wx:font wx:val=&quot;Cambria Math&quot;/&gt;&lt;w:i/&gt;&lt;/w:rPr&gt;&lt;m:t&gt;1&lt;/m:t&gt;&lt;/m:r&gt;&lt;/m:sub&gt;&lt;/m:sSub&gt;&lt;m:d&gt;&lt;m:dPr&gt;&lt;m:ctrlPr&gt;&lt;w:rPr&gt;&lt;w:rFonts w:ascii=&quot;Cambria Math&quot; w:h-ansi=&quot;Cambria Math&quot;/&gt;&lt;wx:font wx:val=&quot;Cambria Math&quot;/&gt;&lt;w:i/&gt;&lt;/w:rPr&gt;&lt;/m:ctrlPr&gt;&lt;/m:dPr&gt;&lt;m:e&gt;&lt;m:r&gt;&lt;w:rPr&gt;&lt;w:rFonts w:ascii=&quot;Cambria Math&quot; w:h-ansi=&quot;Cambria Math&quot;/&gt;&lt;wx:font wx:val=&quot;Cambria Math&quot;/&gt;&lt;w:i/&gt;&lt;/w:rPr&gt;&lt;m:t&gt;x&lt;/m:t&gt;&lt;/m:r&gt;&lt;/m:e&gt;&lt;/m:d&gt;&lt;m:r&gt;&lt;w:rPr&gt;&lt;w:rFonts w:ascii=&quot;Cambria Math&quot; w:h-ansi=&quot;Cambria Math&quot;/&gt;&lt;wx:font wx:val=&quot;Cambria Math&quot;/&gt;&lt;w:i/&gt;&lt;/w:rPr&gt;&lt;m:t&gt;&amp;gt;Z&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205" o:title="" chromakey="white"/>
          </v:shape>
        </w:pict>
      </w:r>
      <w:r w:rsidRPr="002305B7">
        <w:rPr>
          <w:lang w:eastAsia="zh-CN"/>
        </w:rPr>
        <w:instrText xml:space="preserve"> </w:instrText>
      </w:r>
      <w:r w:rsidRPr="002305B7">
        <w:fldChar w:fldCharType="separate"/>
      </w:r>
      <w:r w:rsidR="00A3404B">
        <w:rPr>
          <w:noProof/>
          <w:position w:val="-14"/>
        </w:rPr>
        <w:pict w14:anchorId="29D80797">
          <v:shape id="_x0000_i1469" type="#_x0000_t75" alt="" style="width:93.7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hideSpellingErrors/&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039A&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264C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6497C&quot;/&gt;&lt;wsp:rsid wsp:val=&quot;00071DBD&quot;/&gt;&lt;wsp:rsid wsp:val=&quot;0007610D&quot;/&gt;&lt;wsp:rsid wsp:val=&quot;00076F5C&quot;/&gt;&lt;wsp:rsid wsp:val=&quot;000775B6&quot;/&gt;&lt;wsp:rsid wsp:val=&quot;00081C74&quot;/&gt;&lt;wsp:rsid wsp:val=&quot;00081DAC&quot;/&gt;&lt;wsp:rsid wsp:val=&quot;00092653&quot;/&gt;&lt;wsp:rsid wsp:val=&quot;00095829&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0F68E0&quot;/&gt;&lt;wsp:rsid wsp:val=&quot;001021A9&quot;/&gt;&lt;wsp:rsid wsp:val=&quot;00102B94&quot;/&gt;&lt;wsp:rsid wsp:val=&quot;00105C12&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05B7&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86F14&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3AE&quot;/&gt;&lt;wsp:rsid wsp:val=&quot;00345D45&quot;/&gt;&lt;wsp:rsid wsp:val=&quot;00351298&quot;/&gt;&lt;wsp:rsid wsp:val=&quot;00353391&quot;/&gt;&lt;wsp:rsid wsp:val=&quot;003566F7&quot;/&gt;&lt;wsp:rsid wsp:val=&quot;00361256&quot;/&gt;&lt;wsp:rsid wsp:val=&quot;003623E0&quot;/&gt;&lt;wsp:rsid wsp:val=&quot;00362402&quot;/&gt;&lt;wsp:rsid wsp:val=&quot;003625DD&quot;/&gt;&lt;wsp:rsid wsp:val=&quot;0036347D&quot;/&gt;&lt;wsp:rsid wsp:val=&quot;003677E5&quot;/&gt;&lt;wsp:rsid wsp:val=&quot;00370E52&quot;/&gt;&lt;wsp:rsid wsp:val=&quot;0037390F&quot;/&gt;&lt;wsp:rsid wsp:val=&quot;00373E12&quot;/&gt;&lt;wsp:rsid wsp:val=&quot;00375271&quot;/&gt;&lt;wsp:rsid wsp:val=&quot;00376DCB&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672D4&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0980&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C2DCE&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5842&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66DF&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3CD2&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2F13&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C5D44&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3BD3&quot;/&gt;&lt;wsp:rsid wsp:val=&quot;00C05915&quot;/&gt;&lt;wsp:rsid wsp:val=&quot;00C23C6A&quot;/&gt;&lt;wsp:rsid wsp:val=&quot;00C30BD3&quot;/&gt;&lt;wsp:rsid wsp:val=&quot;00C310B4&quot;/&gt;&lt;wsp:rsid wsp:val=&quot;00C35581&quot;/&gt;&lt;wsp:rsid wsp:val=&quot;00C36400&quot;/&gt;&lt;wsp:rsid wsp:val=&quot;00C41AEB&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9541F&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DF5&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16EDD&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63AB7&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1CA2&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974F8&quot;/&gt;&lt;wsp:rsid wsp:val=&quot;00FA0939&quot;/&gt;&lt;wsp:rsid wsp:val=&quot;00FA139D&quot;/&gt;&lt;wsp:rsid wsp:val=&quot;00FB2B12&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C03BD3&quot; wsp:rsidP=&quot;00C03BD3&quot;&gt;&lt;m:oMathPara&gt;&lt;m:oMath&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rPr&gt;&lt;m:t&gt;S&lt;/m:t&gt;&lt;/m:r&gt;&lt;/m:e&gt;&lt;m:sub&gt;&lt;m:r&gt;&lt;w:rPr&gt;&lt;w:rFonts w:ascii=&quot;Cambria Math&quot; w:h-ansi=&quot;Cambria Math&quot;/&gt;&lt;wx:font wx:val=&quot;Cambria Math&quot;/&gt;&lt;w:i/&gt;&lt;/w:rPr&gt;&lt;m:t&gt;2&lt;/m:t&gt;&lt;/m:r&gt;&lt;/m:sub&gt;&lt;/m:sSub&gt;&lt;m:d&gt;&lt;m:dPr&gt;&lt;m:ctrlPr&gt;&lt;w:rPr&gt;&lt;w:rFonts w:ascii=&quot;Cambria Math&quot; w:h-ansi=&quot;Cambria Math&quot;/&gt;&lt;wx:font wx:val=&quot;Cambria Math&quot;/&gt;&lt;w:i/&gt;&lt;/w:rPr&gt;&lt;/m:ctrlPr&gt;&lt;/m:dPr&gt;&lt;m:e&gt;&lt;m:r&gt;&lt;w:rPr&gt;&lt;w:rFonts w:ascii=&quot;Cambria Math&quot; w:h-ansi=&quot;Cambria Math&quot;/&gt;&lt;wx:font wx:val=&quot;Cambria Math&quot;/&gt;&lt;w:i/&gt;&lt;/w:rPr&gt;&lt;m:t&gt;x&lt;/m:t&gt;&lt;/m:r&gt;&lt;/m:e&gt;&lt;/m:d&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S&lt;/m:t&gt;&lt;/m:r&gt;&lt;/m:e&gt;&lt;m:sub&gt;&lt;m:r&gt;&lt;w:rPr&gt;&lt;w:rFonts w:ascii=&quot;Cambria Math&quot; w:h-ansi=&quot;Cambria Math&quot;/&gt;&lt;wx:font wx:val=&quot;Cambria Math&quot;/&gt;&lt;w:i/&gt;&lt;/w:rPr&gt;&lt;m:t&gt;1&lt;/m:t&gt;&lt;/m:r&gt;&lt;/m:sub&gt;&lt;/m:sSub&gt;&lt;m:d&gt;&lt;m:dPr&gt;&lt;m:ctrlPr&gt;&lt;w:rPr&gt;&lt;w:rFonts w:ascii=&quot;Cambria Math&quot; w:h-ansi=&quot;Cambria Math&quot;/&gt;&lt;wx:font wx:val=&quot;Cambria Math&quot;/&gt;&lt;w:i/&gt;&lt;/w:rPr&gt;&lt;/m:ctrlPr&gt;&lt;/m:dPr&gt;&lt;m:e&gt;&lt;m:r&gt;&lt;w:rPr&gt;&lt;w:rFonts w:ascii=&quot;Cambria Math&quot; w:h-ansi=&quot;Cambria Math&quot;/&gt;&lt;wx:font wx:val=&quot;Cambria Math&quot;/&gt;&lt;w:i/&gt;&lt;/w:rPr&gt;&lt;m:t&gt;x&lt;/m:t&gt;&lt;/m:r&gt;&lt;/m:e&gt;&lt;/m:d&gt;&lt;m:r&gt;&lt;w:rPr&gt;&lt;w:rFonts w:ascii=&quot;Cambria Math&quot; w:h-ansi=&quot;Cambria Math&quot;/&gt;&lt;wx:font wx:val=&quot;Cambria Math&quot;/&gt;&lt;w:i/&gt;&lt;/w:rPr&gt;&lt;m:t&gt;&amp;gt;Z&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205" o:title="" chromakey="white"/>
          </v:shape>
        </w:pict>
      </w:r>
      <w:r w:rsidRPr="002305B7">
        <w:fldChar w:fldCharType="end"/>
      </w:r>
      <w:r w:rsidR="0066662B">
        <w:rPr>
          <w:lang w:eastAsia="zh-CN"/>
        </w:rPr>
        <w:t xml:space="preserve">                           </w:t>
      </w:r>
      <w:r w:rsidRPr="00EE6BB1">
        <w:rPr>
          <w:lang w:eastAsia="zh-CN"/>
        </w:rPr>
        <w:t>(</w:t>
      </w:r>
      <w:r w:rsidR="0066662B">
        <w:rPr>
          <w:lang w:eastAsia="zh-CN"/>
        </w:rPr>
        <w:t>4.</w:t>
      </w:r>
      <w:r w:rsidRPr="00EE6BB1">
        <w:rPr>
          <w:lang w:eastAsia="zh-CN"/>
        </w:rPr>
        <w:t>2)</w:t>
      </w:r>
    </w:p>
    <w:p w14:paraId="2B034488" w14:textId="77777777" w:rsidR="002305B7" w:rsidRPr="00EE6BB1" w:rsidRDefault="002305B7" w:rsidP="002305B7">
      <w:pPr>
        <w:rPr>
          <w:lang w:eastAsia="zh-CN"/>
        </w:rPr>
      </w:pPr>
      <w:r w:rsidRPr="00EE6BB1">
        <w:rPr>
          <w:rFonts w:hint="eastAsia"/>
          <w:lang w:eastAsia="zh-CN"/>
        </w:rPr>
        <w:t>在图</w:t>
      </w:r>
      <w:r w:rsidR="0066662B">
        <w:rPr>
          <w:rFonts w:hint="eastAsia"/>
          <w:lang w:eastAsia="zh-CN"/>
        </w:rPr>
        <w:t>4.</w:t>
      </w:r>
      <w:r w:rsidRPr="00EE6BB1">
        <w:rPr>
          <w:lang w:eastAsia="zh-CN"/>
        </w:rPr>
        <w:t>2</w:t>
      </w:r>
      <w:r w:rsidRPr="00EE6BB1">
        <w:rPr>
          <w:rFonts w:hint="eastAsia"/>
          <w:lang w:eastAsia="zh-CN"/>
        </w:rPr>
        <w:t>中，当</w:t>
      </w:r>
      <w:r w:rsidRPr="00EE6BB1">
        <w:rPr>
          <w:lang w:eastAsia="zh-CN"/>
        </w:rPr>
        <w:t>Yh = Y1</w:t>
      </w:r>
      <w:r w:rsidRPr="00EE6BB1">
        <w:rPr>
          <w:rFonts w:hint="eastAsia"/>
          <w:lang w:eastAsia="zh-CN"/>
        </w:rPr>
        <w:t>时，</w:t>
      </w:r>
      <w:r w:rsidRPr="00EE6BB1">
        <w:rPr>
          <w:lang w:eastAsia="zh-CN"/>
        </w:rPr>
        <w:t>STA</w:t>
      </w:r>
      <w:r w:rsidRPr="00EE6BB1">
        <w:rPr>
          <w:rFonts w:hint="eastAsia"/>
          <w:lang w:eastAsia="zh-CN"/>
        </w:rPr>
        <w:t>将在点</w:t>
      </w:r>
      <w:r w:rsidRPr="00EE6BB1">
        <w:rPr>
          <w:lang w:eastAsia="zh-CN"/>
        </w:rPr>
        <w:t>X1</w:t>
      </w:r>
      <w:r w:rsidRPr="00EE6BB1">
        <w:rPr>
          <w:rFonts w:hint="eastAsia"/>
          <w:lang w:eastAsia="zh-CN"/>
        </w:rPr>
        <w:t>处触发切换过程。切换阈值可以避免不必要的切换，并且在切换过程中推迟阈值可以避免乒乓效应。</w:t>
      </w:r>
    </w:p>
    <w:p w14:paraId="3768E5BB" w14:textId="77777777" w:rsidR="002305B7" w:rsidRPr="00EE6BB1" w:rsidRDefault="0014685D" w:rsidP="002305B7">
      <w:pPr>
        <w:spacing w:line="360" w:lineRule="auto"/>
        <w:jc w:val="center"/>
      </w:pPr>
      <w:r>
        <w:rPr>
          <w:noProof/>
          <w:lang w:eastAsia="zh-CN" w:bidi="ar-SA"/>
        </w:rPr>
        <w:lastRenderedPageBreak/>
        <w:drawing>
          <wp:inline distT="0" distB="0" distL="0" distR="0" wp14:anchorId="0E43F92D" wp14:editId="60BAD9DC">
            <wp:extent cx="2438400" cy="2203938"/>
            <wp:effectExtent l="0" t="0" r="0" b="6350"/>
            <wp:docPr id="478" name="Picture 4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78"/>
                    <pic:cNvPicPr>
                      <a:picLocks/>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2442528" cy="2207669"/>
                    </a:xfrm>
                    <a:prstGeom prst="rect">
                      <a:avLst/>
                    </a:prstGeom>
                    <a:noFill/>
                    <a:ln>
                      <a:noFill/>
                    </a:ln>
                  </pic:spPr>
                </pic:pic>
              </a:graphicData>
            </a:graphic>
          </wp:inline>
        </w:drawing>
      </w:r>
    </w:p>
    <w:p w14:paraId="4E4205FB" w14:textId="77777777" w:rsidR="00230ED3" w:rsidRPr="00BF2140" w:rsidRDefault="00230ED3" w:rsidP="00710717">
      <w:pPr>
        <w:ind w:firstLineChars="0" w:firstLine="0"/>
        <w:jc w:val="center"/>
        <w:rPr>
          <w:szCs w:val="24"/>
          <w:lang w:eastAsia="zh-CN"/>
        </w:rPr>
      </w:pPr>
      <w:bookmarkStart w:id="206" w:name="_Toc517958628"/>
      <w:r w:rsidRPr="00710717">
        <w:rPr>
          <w:rFonts w:hint="eastAsia"/>
          <w:szCs w:val="24"/>
          <w:lang w:eastAsia="zh-CN"/>
        </w:rPr>
        <w:t>图</w:t>
      </w:r>
      <w:r w:rsidRPr="00710717">
        <w:rPr>
          <w:szCs w:val="24"/>
          <w:lang w:eastAsia="zh-CN"/>
        </w:rPr>
        <w:t>4.</w:t>
      </w:r>
      <w:r w:rsidRPr="00710717">
        <w:rPr>
          <w:szCs w:val="24"/>
          <w:lang w:eastAsia="zh-CN"/>
        </w:rPr>
        <w:fldChar w:fldCharType="begin"/>
      </w:r>
      <w:r w:rsidRPr="00710717">
        <w:rPr>
          <w:szCs w:val="24"/>
          <w:lang w:eastAsia="zh-CN"/>
        </w:rPr>
        <w:instrText xml:space="preserve"> SEQ </w:instrText>
      </w:r>
      <w:r w:rsidRPr="00710717">
        <w:rPr>
          <w:rFonts w:hint="eastAsia"/>
          <w:szCs w:val="24"/>
          <w:lang w:eastAsia="zh-CN"/>
        </w:rPr>
        <w:instrText>图</w:instrText>
      </w:r>
      <w:r w:rsidRPr="00710717">
        <w:rPr>
          <w:szCs w:val="24"/>
          <w:lang w:eastAsia="zh-CN"/>
        </w:rPr>
        <w:instrText xml:space="preserve">4. \* ARABIC </w:instrText>
      </w:r>
      <w:r w:rsidRPr="00710717">
        <w:rPr>
          <w:szCs w:val="24"/>
          <w:lang w:eastAsia="zh-CN"/>
        </w:rPr>
        <w:fldChar w:fldCharType="separate"/>
      </w:r>
      <w:r>
        <w:rPr>
          <w:noProof/>
          <w:szCs w:val="24"/>
          <w:lang w:eastAsia="zh-CN"/>
        </w:rPr>
        <w:t>2</w:t>
      </w:r>
      <w:r w:rsidRPr="00710717">
        <w:rPr>
          <w:szCs w:val="24"/>
          <w:lang w:eastAsia="zh-CN"/>
        </w:rPr>
        <w:fldChar w:fldCharType="end"/>
      </w:r>
      <w:r>
        <w:rPr>
          <w:szCs w:val="24"/>
          <w:lang w:eastAsia="zh-CN"/>
        </w:rPr>
        <w:t xml:space="preserve"> </w:t>
      </w:r>
      <w:r w:rsidRPr="00710717">
        <w:rPr>
          <w:rFonts w:hint="eastAsia"/>
          <w:szCs w:val="24"/>
          <w:lang w:eastAsia="zh-CN"/>
        </w:rPr>
        <w:t>切换原理</w:t>
      </w:r>
      <w:bookmarkEnd w:id="206"/>
    </w:p>
    <w:p w14:paraId="55EC6039" w14:textId="77777777" w:rsidR="002305B7" w:rsidRPr="00CD0B7D" w:rsidRDefault="002305B7" w:rsidP="00710717">
      <w:pPr>
        <w:ind w:firstLineChars="0" w:firstLine="0"/>
        <w:jc w:val="center"/>
        <w:rPr>
          <w:szCs w:val="24"/>
          <w:lang w:eastAsia="zh-CN"/>
        </w:rPr>
      </w:pPr>
      <w:r w:rsidRPr="00710717">
        <w:rPr>
          <w:szCs w:val="24"/>
          <w:lang w:eastAsia="zh-CN"/>
        </w:rPr>
        <w:t xml:space="preserve">Fig. </w:t>
      </w:r>
      <w:r w:rsidR="006F657F" w:rsidRPr="00710717">
        <w:rPr>
          <w:szCs w:val="24"/>
          <w:lang w:eastAsia="zh-CN"/>
        </w:rPr>
        <w:t>4.</w:t>
      </w:r>
      <w:r w:rsidRPr="00710717">
        <w:rPr>
          <w:szCs w:val="24"/>
          <w:lang w:eastAsia="zh-CN"/>
        </w:rPr>
        <w:t>2 Handoff principle</w:t>
      </w:r>
    </w:p>
    <w:p w14:paraId="68345614" w14:textId="77777777" w:rsidR="002305B7" w:rsidRPr="002305B7" w:rsidRDefault="002305B7" w:rsidP="00710717">
      <w:pPr>
        <w:ind w:firstLineChars="0" w:firstLine="0"/>
        <w:rPr>
          <w:lang w:eastAsia="zh-CN"/>
        </w:rPr>
      </w:pPr>
    </w:p>
    <w:p w14:paraId="3AD72245" w14:textId="77777777" w:rsidR="00B138A1" w:rsidRDefault="006C7752" w:rsidP="001D0743">
      <w:pPr>
        <w:pStyle w:val="2"/>
        <w:spacing w:before="120"/>
        <w:rPr>
          <w:lang w:eastAsia="zh-CN"/>
        </w:rPr>
      </w:pPr>
      <w:bookmarkStart w:id="207" w:name="_Toc351292528"/>
      <w:bookmarkStart w:id="208" w:name="_Toc517963824"/>
      <w:bookmarkStart w:id="209" w:name="_Toc518474558"/>
      <w:r>
        <w:rPr>
          <w:rFonts w:hint="eastAsia"/>
          <w:lang w:eastAsia="zh-CN"/>
        </w:rPr>
        <w:t>4</w:t>
      </w:r>
      <w:r w:rsidR="00B138A1">
        <w:rPr>
          <w:rFonts w:hint="eastAsia"/>
          <w:lang w:eastAsia="zh-CN"/>
        </w:rPr>
        <w:t xml:space="preserve">.3 </w:t>
      </w:r>
      <w:r w:rsidR="00CF156D">
        <w:rPr>
          <w:rFonts w:hint="eastAsia"/>
          <w:lang w:eastAsia="zh-CN"/>
        </w:rPr>
        <w:t xml:space="preserve"> </w:t>
      </w:r>
      <w:bookmarkEnd w:id="207"/>
      <w:r w:rsidR="002305B7">
        <w:rPr>
          <w:rFonts w:hint="eastAsia"/>
          <w:lang w:eastAsia="zh-CN"/>
        </w:rPr>
        <w:t>无线</w:t>
      </w:r>
      <w:r w:rsidR="002305B7">
        <w:rPr>
          <w:rFonts w:hint="eastAsia"/>
          <w:lang w:eastAsia="zh-CN"/>
        </w:rPr>
        <w:t>mesh</w:t>
      </w:r>
      <w:r w:rsidR="002305B7">
        <w:rPr>
          <w:rFonts w:hint="eastAsia"/>
          <w:lang w:eastAsia="zh-CN"/>
        </w:rPr>
        <w:t>网络中基于缓存的快速切换机制</w:t>
      </w:r>
      <w:bookmarkEnd w:id="208"/>
      <w:bookmarkEnd w:id="209"/>
    </w:p>
    <w:p w14:paraId="6A4A8535" w14:textId="77777777" w:rsidR="002305B7" w:rsidRPr="00EE6BB1" w:rsidRDefault="002305B7" w:rsidP="002305B7">
      <w:pPr>
        <w:rPr>
          <w:lang w:eastAsia="zh-CN"/>
        </w:rPr>
      </w:pPr>
      <w:r w:rsidRPr="00EE6BB1">
        <w:rPr>
          <w:rFonts w:hint="eastAsia"/>
          <w:lang w:eastAsia="zh-CN"/>
        </w:rPr>
        <w:t>如上所述，</w:t>
      </w:r>
      <w:r w:rsidR="00CA4581">
        <w:rPr>
          <w:lang w:eastAsia="zh-CN"/>
        </w:rPr>
        <w:t xml:space="preserve">Mishra </w:t>
      </w:r>
      <w:r w:rsidR="00EA6F9D">
        <w:rPr>
          <w:lang w:eastAsia="zh-CN"/>
        </w:rPr>
        <w:fldChar w:fldCharType="begin"/>
      </w:r>
      <w:r w:rsidR="00262261">
        <w:rPr>
          <w:lang w:eastAsia="zh-CN"/>
        </w:rPr>
        <w:instrText xml:space="preserve"> ADDIN EN.CITE &lt;EndNote&gt;&lt;Cite&gt;&lt;Author&gt;Mishra&lt;/Author&gt;&lt;Year&gt;2003&lt;/Year&gt;&lt;RecNum&gt;65&lt;/RecNum&gt;&lt;DisplayText&gt;[102]&lt;/DisplayText&gt;&lt;record&gt;&lt;rec-number&gt;65&lt;/rec-number&gt;&lt;foreign-keys&gt;&lt;key app="EN" db-id="z2dra9zfpwd2wbewe9cv9sspxf2pe2txattx" timestamp="0"&gt;65&lt;/key&gt;&lt;/foreign-keys&gt;&lt;ref-type name="Book"&gt;6&lt;/ref-type&gt;&lt;contributors&gt;&lt;authors&gt;&lt;author&gt;Mishra, Arunesh&lt;/author&gt;&lt;author&gt;Shin, Minho&lt;/author&gt;&lt;author&gt;Arbaugh, William&lt;/author&gt;&lt;/authors&gt;&lt;/contributors&gt;&lt;titles&gt;&lt;title&gt;An empirical analysis of the IEEE 802.11 MAC layer handoff process&lt;/title&gt;&lt;/titles&gt;&lt;pages&gt;93-102&lt;/pages&gt;&lt;keywords&gt;&lt;keyword&gt;IEEE 802.11&lt;/keyword&gt;&lt;keyword&gt;association&lt;/keyword&gt;&lt;keyword&gt;authentication&lt;/keyword&gt;&lt;keyword&gt;handoff&lt;/keyword&gt;&lt;keyword&gt;latency&lt;/keyword&gt;&lt;keyword&gt;performance&lt;/keyword&gt;&lt;keyword&gt;probe&lt;/keyword&gt;&lt;keyword&gt;scanning&lt;/keyword&gt;&lt;/keywords&gt;&lt;dates&gt;&lt;year&gt;2003&lt;/year&gt;&lt;/dates&gt;&lt;publisher&gt;ACM&lt;/publisher&gt;&lt;urls&gt;&lt;/urls&gt;&lt;/record&gt;&lt;/Cite&gt;&lt;/EndNote&gt;</w:instrText>
      </w:r>
      <w:r w:rsidR="00EA6F9D">
        <w:rPr>
          <w:lang w:eastAsia="zh-CN"/>
        </w:rPr>
        <w:fldChar w:fldCharType="separate"/>
      </w:r>
      <w:r w:rsidR="00262261">
        <w:rPr>
          <w:noProof/>
          <w:lang w:eastAsia="zh-CN"/>
        </w:rPr>
        <w:t>[102]</w:t>
      </w:r>
      <w:r w:rsidR="00EA6F9D">
        <w:rPr>
          <w:lang w:eastAsia="zh-CN"/>
        </w:rPr>
        <w:fldChar w:fldCharType="end"/>
      </w:r>
      <w:r w:rsidRPr="00EE6BB1">
        <w:rPr>
          <w:rFonts w:hint="eastAsia"/>
          <w:lang w:eastAsia="zh-CN"/>
        </w:rPr>
        <w:t>提到探测延迟导致了</w:t>
      </w:r>
      <w:r w:rsidRPr="00EE6BB1">
        <w:rPr>
          <w:lang w:eastAsia="zh-CN"/>
        </w:rPr>
        <w:t>90</w:t>
      </w:r>
      <w:r w:rsidRPr="00EE6BB1">
        <w:rPr>
          <w:rFonts w:hint="eastAsia"/>
          <w:lang w:eastAsia="zh-CN"/>
        </w:rPr>
        <w:t>％的切换延迟，而认证延迟和重新关联延迟在当前的</w:t>
      </w:r>
      <w:r w:rsidRPr="00EE6BB1">
        <w:rPr>
          <w:lang w:eastAsia="zh-CN"/>
        </w:rPr>
        <w:t>IEEE 802.11</w:t>
      </w:r>
      <w:r w:rsidRPr="00EE6BB1">
        <w:rPr>
          <w:rFonts w:hint="eastAsia"/>
          <w:lang w:eastAsia="zh-CN"/>
        </w:rPr>
        <w:t>标准中无法得到改进。因此，切换过程可以分为两部分：发现可用</w:t>
      </w:r>
      <w:r w:rsidRPr="00EE6BB1">
        <w:rPr>
          <w:lang w:eastAsia="zh-CN"/>
        </w:rPr>
        <w:t>AP</w:t>
      </w:r>
      <w:r w:rsidRPr="00EE6BB1">
        <w:rPr>
          <w:rFonts w:hint="eastAsia"/>
          <w:lang w:eastAsia="zh-CN"/>
        </w:rPr>
        <w:t>或网状节点的发现阶段</w:t>
      </w:r>
      <w:r>
        <w:rPr>
          <w:rFonts w:hint="eastAsia"/>
          <w:lang w:eastAsia="zh-CN"/>
        </w:rPr>
        <w:t>；</w:t>
      </w:r>
      <w:r w:rsidRPr="00EE6BB1">
        <w:rPr>
          <w:rFonts w:hint="eastAsia"/>
          <w:lang w:eastAsia="zh-CN"/>
        </w:rPr>
        <w:t>执行阶段包括认证和重新关联阶段。</w:t>
      </w:r>
    </w:p>
    <w:p w14:paraId="47E541C8" w14:textId="77777777" w:rsidR="002305B7" w:rsidRDefault="002305B7" w:rsidP="002305B7">
      <w:pPr>
        <w:rPr>
          <w:lang w:eastAsia="zh-CN"/>
        </w:rPr>
      </w:pPr>
      <w:r w:rsidRPr="00EE6BB1">
        <w:rPr>
          <w:rFonts w:hint="eastAsia"/>
          <w:lang w:eastAsia="zh-CN"/>
        </w:rPr>
        <w:t>因此，提出了一种基于缓存列表的方法来改善发现阶段的延迟。该方法基于预加载包含可用网格节点的表格。该表存储在客户端，客户端将单播验证请求帧，以找出切换时需要切换到哪个网格节点。通过这样做，可以避免主动和被动扫描发现可用的网格节点。</w:t>
      </w:r>
    </w:p>
    <w:p w14:paraId="41197557" w14:textId="77777777" w:rsidR="002305B7" w:rsidRPr="00EE6BB1" w:rsidRDefault="002305B7" w:rsidP="002305B7">
      <w:pPr>
        <w:rPr>
          <w:lang w:eastAsia="zh-CN"/>
        </w:rPr>
      </w:pPr>
    </w:p>
    <w:p w14:paraId="08B762BA" w14:textId="77777777" w:rsidR="002305B7" w:rsidRPr="00B7768A" w:rsidRDefault="00B7768A" w:rsidP="00710717">
      <w:pPr>
        <w:pStyle w:val="afff4"/>
      </w:pPr>
      <w:bookmarkStart w:id="210" w:name="_Toc517961464"/>
      <w:r w:rsidRPr="00710717">
        <w:rPr>
          <w:rFonts w:ascii="Times New Roman" w:eastAsia="宋体" w:hAnsi="Times New Roman" w:hint="eastAsia"/>
          <w:szCs w:val="20"/>
        </w:rPr>
        <w:t>表</w:t>
      </w:r>
      <w:r w:rsidRPr="00710717">
        <w:rPr>
          <w:rFonts w:ascii="Times New Roman" w:eastAsia="宋体" w:hAnsi="Times New Roman"/>
          <w:szCs w:val="20"/>
        </w:rPr>
        <w:t xml:space="preserve"> 4.</w:t>
      </w:r>
      <w:r w:rsidRPr="00710717">
        <w:rPr>
          <w:rFonts w:ascii="Times New Roman" w:eastAsia="宋体" w:hAnsi="Times New Roman"/>
          <w:szCs w:val="20"/>
        </w:rPr>
        <w:fldChar w:fldCharType="begin"/>
      </w:r>
      <w:r w:rsidRPr="00710717">
        <w:rPr>
          <w:rFonts w:ascii="Times New Roman" w:eastAsia="宋体" w:hAnsi="Times New Roman"/>
          <w:szCs w:val="20"/>
        </w:rPr>
        <w:instrText xml:space="preserve"> SEQ </w:instrText>
      </w:r>
      <w:r w:rsidRPr="00710717">
        <w:rPr>
          <w:rFonts w:ascii="Times New Roman" w:eastAsia="宋体" w:hAnsi="Times New Roman" w:hint="eastAsia"/>
          <w:szCs w:val="20"/>
        </w:rPr>
        <w:instrText>表</w:instrText>
      </w:r>
      <w:r w:rsidRPr="00710717">
        <w:rPr>
          <w:rFonts w:ascii="Times New Roman" w:eastAsia="宋体" w:hAnsi="Times New Roman"/>
          <w:szCs w:val="20"/>
        </w:rPr>
        <w:instrText xml:space="preserve">4. \* ARABIC </w:instrText>
      </w:r>
      <w:r w:rsidRPr="00710717">
        <w:rPr>
          <w:rFonts w:ascii="Times New Roman" w:eastAsia="宋体" w:hAnsi="Times New Roman"/>
          <w:szCs w:val="20"/>
        </w:rPr>
        <w:fldChar w:fldCharType="separate"/>
      </w:r>
      <w:r w:rsidRPr="00710717">
        <w:rPr>
          <w:rFonts w:ascii="Times New Roman" w:eastAsia="宋体" w:hAnsi="Times New Roman"/>
          <w:szCs w:val="20"/>
        </w:rPr>
        <w:t>1</w:t>
      </w:r>
      <w:r w:rsidRPr="00710717">
        <w:rPr>
          <w:rFonts w:ascii="Times New Roman" w:eastAsia="宋体" w:hAnsi="Times New Roman"/>
          <w:szCs w:val="20"/>
        </w:rPr>
        <w:fldChar w:fldCharType="end"/>
      </w:r>
      <w:r w:rsidRPr="00710717">
        <w:rPr>
          <w:rFonts w:ascii="Times New Roman" w:eastAsia="宋体" w:hAnsi="Times New Roman"/>
          <w:szCs w:val="20"/>
        </w:rPr>
        <w:t xml:space="preserve">  </w:t>
      </w:r>
      <w:r w:rsidRPr="00710717">
        <w:rPr>
          <w:rFonts w:ascii="Times New Roman" w:eastAsia="宋体" w:hAnsi="Times New Roman" w:hint="eastAsia"/>
          <w:szCs w:val="20"/>
        </w:rPr>
        <w:t>基于缓存列表的切换延迟</w:t>
      </w:r>
      <w:r w:rsidR="002305B7" w:rsidRPr="00B7768A">
        <w:rPr>
          <w:rFonts w:ascii="Times New Roman" w:eastAsia="宋体" w:hAnsi="Times New Roman" w:hint="eastAsia"/>
          <w:szCs w:val="20"/>
        </w:rPr>
        <w:t>表</w:t>
      </w:r>
      <w:bookmarkEnd w:id="210"/>
    </w:p>
    <w:p w14:paraId="7E531E0F" w14:textId="77777777" w:rsidR="0066662B" w:rsidRPr="00CD0B7D" w:rsidRDefault="0066662B" w:rsidP="00710717">
      <w:pPr>
        <w:ind w:firstLineChars="0" w:firstLine="0"/>
        <w:jc w:val="center"/>
        <w:rPr>
          <w:lang w:eastAsia="zh-CN"/>
        </w:rPr>
      </w:pPr>
      <w:r w:rsidRPr="00710717">
        <w:rPr>
          <w:lang w:eastAsia="zh-CN"/>
        </w:rPr>
        <w:t>Tab. 4.1  Caching List Based Handoff Latency</w:t>
      </w:r>
    </w:p>
    <w:tbl>
      <w:tblPr>
        <w:tblW w:w="5000" w:type="pct"/>
        <w:tblBorders>
          <w:top w:val="single" w:sz="4" w:space="0" w:color="auto"/>
          <w:bottom w:val="single" w:sz="4" w:space="0" w:color="auto"/>
          <w:insideH w:val="single" w:sz="4" w:space="0" w:color="auto"/>
          <w:insideV w:val="single" w:sz="4" w:space="0" w:color="auto"/>
        </w:tblBorders>
        <w:tblLook w:val="04A0" w:firstRow="1" w:lastRow="0" w:firstColumn="1" w:lastColumn="0" w:noHBand="0" w:noVBand="1"/>
      </w:tblPr>
      <w:tblGrid>
        <w:gridCol w:w="2434"/>
        <w:gridCol w:w="3318"/>
        <w:gridCol w:w="3318"/>
      </w:tblGrid>
      <w:tr w:rsidR="002305B7" w:rsidRPr="00AC22D9" w14:paraId="2FC07B7A" w14:textId="77777777" w:rsidTr="00121963">
        <w:tc>
          <w:tcPr>
            <w:tcW w:w="1342" w:type="pct"/>
            <w:shd w:val="clear" w:color="auto" w:fill="auto"/>
          </w:tcPr>
          <w:p w14:paraId="55B510E5" w14:textId="77777777" w:rsidR="002305B7" w:rsidRPr="00AC22D9" w:rsidRDefault="002305B7" w:rsidP="00121963">
            <w:pPr>
              <w:ind w:firstLineChars="0" w:firstLine="0"/>
              <w:jc w:val="center"/>
              <w:rPr>
                <w:lang w:eastAsia="zh-CN"/>
              </w:rPr>
            </w:pPr>
          </w:p>
        </w:tc>
        <w:tc>
          <w:tcPr>
            <w:tcW w:w="1829" w:type="pct"/>
            <w:shd w:val="clear" w:color="auto" w:fill="auto"/>
          </w:tcPr>
          <w:p w14:paraId="1E560D51" w14:textId="77777777" w:rsidR="002305B7" w:rsidRPr="00CD0B7D" w:rsidRDefault="002305B7" w:rsidP="00121963">
            <w:pPr>
              <w:ind w:firstLineChars="0" w:firstLine="0"/>
              <w:jc w:val="center"/>
              <w:rPr>
                <w:lang w:eastAsia="zh-CN"/>
              </w:rPr>
            </w:pPr>
            <w:r w:rsidRPr="00AC22D9">
              <w:rPr>
                <w:rFonts w:hint="eastAsia"/>
                <w:lang w:eastAsia="zh-CN"/>
              </w:rPr>
              <w:t>被动切换</w:t>
            </w:r>
          </w:p>
        </w:tc>
        <w:tc>
          <w:tcPr>
            <w:tcW w:w="1829" w:type="pct"/>
            <w:shd w:val="clear" w:color="auto" w:fill="auto"/>
          </w:tcPr>
          <w:p w14:paraId="66499405" w14:textId="77777777" w:rsidR="002305B7" w:rsidRPr="00CD0B7D" w:rsidRDefault="002305B7" w:rsidP="00121963">
            <w:pPr>
              <w:ind w:firstLineChars="0" w:firstLine="0"/>
              <w:jc w:val="center"/>
              <w:rPr>
                <w:lang w:eastAsia="zh-CN"/>
              </w:rPr>
            </w:pPr>
            <w:r w:rsidRPr="00AC22D9">
              <w:rPr>
                <w:rFonts w:hint="eastAsia"/>
                <w:lang w:eastAsia="zh-CN"/>
              </w:rPr>
              <w:t>主动扫描</w:t>
            </w:r>
          </w:p>
        </w:tc>
      </w:tr>
      <w:tr w:rsidR="002305B7" w:rsidRPr="00AC22D9" w14:paraId="191E31DE" w14:textId="77777777" w:rsidTr="00710717">
        <w:trPr>
          <w:trHeight w:val="347"/>
        </w:trPr>
        <w:tc>
          <w:tcPr>
            <w:tcW w:w="1342" w:type="pct"/>
            <w:shd w:val="clear" w:color="auto" w:fill="auto"/>
          </w:tcPr>
          <w:p w14:paraId="064DD43C" w14:textId="77777777" w:rsidR="002305B7" w:rsidRPr="00CD0B7D" w:rsidRDefault="002305B7" w:rsidP="00121963">
            <w:pPr>
              <w:ind w:firstLineChars="0" w:firstLine="0"/>
              <w:jc w:val="center"/>
              <w:rPr>
                <w:lang w:eastAsia="zh-CN"/>
              </w:rPr>
            </w:pPr>
            <w:r w:rsidRPr="00AC22D9">
              <w:rPr>
                <w:rFonts w:hint="eastAsia"/>
                <w:lang w:eastAsia="zh-CN"/>
              </w:rPr>
              <w:t>切换触发延迟</w:t>
            </w:r>
          </w:p>
        </w:tc>
        <w:tc>
          <w:tcPr>
            <w:tcW w:w="1829" w:type="pct"/>
            <w:shd w:val="clear" w:color="auto" w:fill="auto"/>
          </w:tcPr>
          <w:p w14:paraId="72D3BE43" w14:textId="77777777" w:rsidR="002305B7" w:rsidRPr="00AC22D9" w:rsidRDefault="002305B7" w:rsidP="00121963">
            <w:pPr>
              <w:ind w:firstLineChars="0" w:firstLine="0"/>
              <w:jc w:val="center"/>
              <w:rPr>
                <w:lang w:eastAsia="zh-CN"/>
              </w:rPr>
            </w:pPr>
            <w:r w:rsidRPr="00AC22D9">
              <w:rPr>
                <w:lang w:eastAsia="zh-CN"/>
              </w:rPr>
              <w:t>0</w:t>
            </w:r>
          </w:p>
        </w:tc>
        <w:tc>
          <w:tcPr>
            <w:tcW w:w="1829" w:type="pct"/>
            <w:shd w:val="clear" w:color="auto" w:fill="auto"/>
          </w:tcPr>
          <w:p w14:paraId="40370095" w14:textId="77777777" w:rsidR="002305B7" w:rsidRPr="00CD0B7D" w:rsidRDefault="00A3404B" w:rsidP="00121963">
            <w:pPr>
              <w:spacing w:line="360" w:lineRule="auto"/>
              <w:ind w:firstLineChars="0" w:firstLine="0"/>
              <w:jc w:val="center"/>
              <w:rPr>
                <w:lang w:eastAsia="zh-CN"/>
              </w:rPr>
            </w:pPr>
            <w:r>
              <w:rPr>
                <w:noProof/>
              </w:rPr>
              <w:pict w14:anchorId="12D137B2">
                <v:shape id="_x0000_i1470" type="#_x0000_t75" alt="" style="width:42pt;height:31.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hideSpellingErrors/&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039A&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264C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6497C&quot;/&gt;&lt;wsp:rsid wsp:val=&quot;00071DBD&quot;/&gt;&lt;wsp:rsid wsp:val=&quot;0007610D&quot;/&gt;&lt;wsp:rsid wsp:val=&quot;00076F5C&quot;/&gt;&lt;wsp:rsid wsp:val=&quot;000775B6&quot;/&gt;&lt;wsp:rsid wsp:val=&quot;00081C74&quot;/&gt;&lt;wsp:rsid wsp:val=&quot;00081DAC&quot;/&gt;&lt;wsp:rsid wsp:val=&quot;00092653&quot;/&gt;&lt;wsp:rsid wsp:val=&quot;00095829&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0F68E0&quot;/&gt;&lt;wsp:rsid wsp:val=&quot;001021A9&quot;/&gt;&lt;wsp:rsid wsp:val=&quot;00102B94&quot;/&gt;&lt;wsp:rsid wsp:val=&quot;00105C12&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05B7&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86F14&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3AE&quot;/&gt;&lt;wsp:rsid wsp:val=&quot;00345D45&quot;/&gt;&lt;wsp:rsid wsp:val=&quot;00351298&quot;/&gt;&lt;wsp:rsid wsp:val=&quot;00353391&quot;/&gt;&lt;wsp:rsid wsp:val=&quot;003566F7&quot;/&gt;&lt;wsp:rsid wsp:val=&quot;00361256&quot;/&gt;&lt;wsp:rsid wsp:val=&quot;003623E0&quot;/&gt;&lt;wsp:rsid wsp:val=&quot;00362402&quot;/&gt;&lt;wsp:rsid wsp:val=&quot;003625DD&quot;/&gt;&lt;wsp:rsid wsp:val=&quot;0036347D&quot;/&gt;&lt;wsp:rsid wsp:val=&quot;003677E5&quot;/&gt;&lt;wsp:rsid wsp:val=&quot;00370E52&quot;/&gt;&lt;wsp:rsid wsp:val=&quot;0037390F&quot;/&gt;&lt;wsp:rsid wsp:val=&quot;00373E12&quot;/&gt;&lt;wsp:rsid wsp:val=&quot;00375271&quot;/&gt;&lt;wsp:rsid wsp:val=&quot;00376DCB&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672D4&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0980&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C2DCE&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5842&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66DF&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3CD2&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2F13&quot;/&gt;&lt;wsp:rsid wsp:val=&quot;00973115&quot;/&gt;&lt;wsp:rsid wsp:val=&quot;00986377&quot;/&gt;&lt;wsp:rsid wsp:val=&quot;0099039A&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C5D44&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AEB&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9541F&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DF5&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16EDD&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63AB7&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1CA2&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974F8&quot;/&gt;&lt;wsp:rsid wsp:val=&quot;00FA0939&quot;/&gt;&lt;wsp:rsid wsp:val=&quot;00FA139D&quot;/&gt;&lt;wsp:rsid wsp:val=&quot;00FB2B12&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Pr=&quot;0099039A&quot; wsp:rsidRDefault=&quot;0099039A&quot; wsp:rsidP=&quot;0099039A&quot;&gt;&lt;m:oMathPara&gt;&lt;m:oMath&gt;&lt;m:d&gt;&lt;m:dPr&gt;&lt;m:ctrlPr&gt;&lt;w:rPr&gt;&lt;w:rFonts w:ascii=&quot;Cambria Math&quot; w:h-ansi=&quot;Cambria Math&quot;/&gt;&lt;wx:font wx:val=&quot;Cambria Math&quot;/&gt;&lt;/w:rPr&gt;&lt;/m:ctrlPr&gt;&lt;/m:dPr&gt;&lt;m:e&gt;&lt;m:f&gt;&lt;m:fPr&gt;&lt;m:ctrlPr&gt;&lt;w:rPr&gt;&lt;w:rFonts w:ascii=&quot;Cambria Math&quot; w:h-ansi=&quot;Cambria Math&quot;/&gt;&lt;wx:font wx:val=&quot;Cambria Math&quot;/&gt;&lt;/w:rPr&gt;&lt;/m:ctrlPr&gt;&lt;/m:fPr&gt;&lt;m:num&gt;&lt;m:r&gt;&lt;w:rPr&gt;&lt;w:rFonts w:ascii=&quot;Cambria Math&quot; w:h-ansi=&quot;Cambria Math&quot;/&gt;&lt;wx:font wx:val=&quot;Cambria Math&quot;/&gt;&lt;w:i/&gt;&lt;/w:rPr&gt;&lt;m:t&gt;1&lt;/m:t&gt;&lt;/m:r&gt;&lt;/m:num&gt;&lt;m:den&gt;&lt;m:r&gt;&lt;w:rPr&gt;&lt;w:rFonts w:ascii=&quot;Cambria Math&quot; w:h-ansi=&quot;Cambria Math&quot;/&gt;&lt;wx:font wx:val=&quot;Cambria Math&quot;/&gt;&lt;w:i/&gt;&lt;/w:rPr&gt;&lt;m:t&gt;2&lt;/m:t&gt;&lt;/m:r&gt;&lt;/m:den&gt;&lt;/m:f&gt;&lt;m:r&gt;&lt;w:rPr&gt;&lt;w:rFonts w:ascii=&quot;Cambria Math&quot; w:h-ansi=&quot;Cambria Math&quot;/&gt;&lt;wx:font wx:val=&quot;Cambria Math&quot;/&gt;&lt;w:i/&gt;&lt;/w:rPr&gt;&lt;m:t&gt;RTT&lt;/m:t&gt;&lt;/m:r&gt;&lt;/m:e&gt;&lt;/m:d&gt;&lt;/m:oMath&gt;&lt;/m:oMathPara&gt;&lt;/w:p&gt;&lt;w:sectPr wsp:rsidR=&quot;00000000&quot; wsp:rsidRPr=&quot;0099039A&quot;&gt;&lt;w:pgSz w:w=&quot;12240&quot; w:h=&quot;15840&quot;/&gt;&lt;w:pgMar w:top=&quot;1440&quot; w:right=&quot;1800&quot; w:bottom=&quot;1440&quot; w:left=&quot;1800&quot; w:header=&quot;720&quot; w:footer=&quot;720&quot; w:gutter=&quot;0&quot;/&gt;&lt;w:cols w:space=&quot;720&quot;/&gt;&lt;/w:sectPr&gt;&lt;/wx:sect&gt;&lt;/w:body&gt;&lt;/w:wordDocument&gt;">
                  <v:imagedata r:id="rId207" o:title="" chromakey="white"/>
                </v:shape>
              </w:pict>
            </w:r>
          </w:p>
        </w:tc>
      </w:tr>
      <w:tr w:rsidR="002305B7" w:rsidRPr="00AC22D9" w14:paraId="1A225D5B" w14:textId="77777777" w:rsidTr="00121963">
        <w:trPr>
          <w:trHeight w:val="841"/>
        </w:trPr>
        <w:tc>
          <w:tcPr>
            <w:tcW w:w="1342" w:type="pct"/>
            <w:shd w:val="clear" w:color="auto" w:fill="auto"/>
          </w:tcPr>
          <w:p w14:paraId="366BCE0B" w14:textId="77777777" w:rsidR="002305B7" w:rsidRPr="00CD0B7D" w:rsidRDefault="002305B7" w:rsidP="00121963">
            <w:pPr>
              <w:ind w:firstLineChars="0" w:firstLine="0"/>
              <w:jc w:val="center"/>
              <w:rPr>
                <w:lang w:eastAsia="zh-CN"/>
              </w:rPr>
            </w:pPr>
            <w:r w:rsidRPr="00AC22D9">
              <w:rPr>
                <w:rFonts w:hint="eastAsia"/>
                <w:lang w:eastAsia="zh-CN"/>
              </w:rPr>
              <w:t>认证延迟</w:t>
            </w:r>
          </w:p>
        </w:tc>
        <w:tc>
          <w:tcPr>
            <w:tcW w:w="1829" w:type="pct"/>
            <w:shd w:val="clear" w:color="auto" w:fill="auto"/>
            <w:vAlign w:val="center"/>
          </w:tcPr>
          <w:p w14:paraId="60CC3EE8" w14:textId="77777777" w:rsidR="002305B7" w:rsidRPr="00CD0B7D" w:rsidRDefault="00A3404B" w:rsidP="00121963">
            <w:pPr>
              <w:spacing w:line="360" w:lineRule="auto"/>
              <w:ind w:firstLineChars="0" w:firstLine="0"/>
              <w:jc w:val="center"/>
              <w:rPr>
                <w:lang w:eastAsia="zh-CN"/>
              </w:rPr>
            </w:pPr>
            <w:r>
              <w:rPr>
                <w:noProof/>
              </w:rPr>
              <w:pict w14:anchorId="4A33D1E3">
                <v:shape id="_x0000_i1471" type="#_x0000_t75" alt="" style="width:102pt;height:31.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hideSpellingErrors/&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039A&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264C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6497C&quot;/&gt;&lt;wsp:rsid wsp:val=&quot;00071DBD&quot;/&gt;&lt;wsp:rsid wsp:val=&quot;0007610D&quot;/&gt;&lt;wsp:rsid wsp:val=&quot;00076F5C&quot;/&gt;&lt;wsp:rsid wsp:val=&quot;000775B6&quot;/&gt;&lt;wsp:rsid wsp:val=&quot;00081C74&quot;/&gt;&lt;wsp:rsid wsp:val=&quot;00081DAC&quot;/&gt;&lt;wsp:rsid wsp:val=&quot;00092653&quot;/&gt;&lt;wsp:rsid wsp:val=&quot;00095829&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0F68E0&quot;/&gt;&lt;wsp:rsid wsp:val=&quot;001021A9&quot;/&gt;&lt;wsp:rsid wsp:val=&quot;00102B94&quot;/&gt;&lt;wsp:rsid wsp:val=&quot;00105C12&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05B7&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86F14&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3AE&quot;/&gt;&lt;wsp:rsid wsp:val=&quot;00345D45&quot;/&gt;&lt;wsp:rsid wsp:val=&quot;00351298&quot;/&gt;&lt;wsp:rsid wsp:val=&quot;00353391&quot;/&gt;&lt;wsp:rsid wsp:val=&quot;003566F7&quot;/&gt;&lt;wsp:rsid wsp:val=&quot;00361256&quot;/&gt;&lt;wsp:rsid wsp:val=&quot;003623E0&quot;/&gt;&lt;wsp:rsid wsp:val=&quot;00362402&quot;/&gt;&lt;wsp:rsid wsp:val=&quot;003625DD&quot;/&gt;&lt;wsp:rsid wsp:val=&quot;0036347D&quot;/&gt;&lt;wsp:rsid wsp:val=&quot;003677E5&quot;/&gt;&lt;wsp:rsid wsp:val=&quot;00370E52&quot;/&gt;&lt;wsp:rsid wsp:val=&quot;0037390F&quot;/&gt;&lt;wsp:rsid wsp:val=&quot;00373E12&quot;/&gt;&lt;wsp:rsid wsp:val=&quot;00375271&quot;/&gt;&lt;wsp:rsid wsp:val=&quot;00376DCB&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672D4&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0980&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C2DCE&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5842&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66DF&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3CD2&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2F13&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C5D44&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AEB&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9541F&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DF5&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16EDD&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63AB7&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1CA2&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94487&quot;/&gt;&lt;wsp:rsid wsp:val=&quot;00F974F8&quot;/&gt;&lt;wsp:rsid wsp:val=&quot;00FA0939&quot;/&gt;&lt;wsp:rsid wsp:val=&quot;00FA139D&quot;/&gt;&lt;wsp:rsid wsp:val=&quot;00FB2B12&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Pr=&quot;00F94487&quot; wsp:rsidRDefault=&quot;00F94487&quot; wsp:rsidP=&quot;00F94487&quot;&gt;&lt;m:oMathPara&gt;&lt;m:oMathParaPr&gt;&lt;m:jc m:val=&quot;center&quot;/&gt;&lt;/m:oMathParaPr&gt;&lt;m:oMath&gt;&lt;m:r&gt;&lt;m:rPr&gt;&lt;m:sty m:val=&quot;p&quot;/&gt;&lt;/m:rPr&gt;&lt;w:rPr&gt;&lt;w:rFonts w:ascii=&quot;Cambria Math&quot; w:h-ansi=&quot;Cambria Math&quot;/&gt;&lt;wx:font wx:val=&quot;Cambria Math&quot;/&gt;&lt;/w:rPr&gt;&lt;m:t&gt;M_&lt;/m:t&gt;&lt;/m:r&gt;&lt;m:d&gt;&lt;m:dPr&gt;&lt;m:ctrlPr&gt;&lt;w:rPr&gt;&lt;w:rFonts w:ascii=&quot;Cambria Math&quot; w:h-ansi=&quot;Cambriarrrr Math&quot;/&gt;&lt;wx:font wx:val=&quot;Cambria Math&quot;/&gt;&lt;/w:rPr&gt;&lt;/m:ctrlPr&gt;&lt;/m:dPr&gt;&lt;m:e&gt;&lt;m:f&gt;&lt;m:fPr&gt;&lt;m:ctrlPr&gt;&lt;w:rPr&gt;&lt;w:rFonts w:ascii=&quot;Cambria Math&quot; w:h-ansi=&quot;Cambria Math&quot;/&gt;&lt;wx:font wx:val=&quot;Cambria Math&quot;/&gt;&lt;/w:rPr&gt;&lt;/m:ctrlPr&gt;&lt;/m:fPr&gt;&lt;m:num&gt;&lt;m:r&gt;&lt;w:rPr&gt;&lt;w:rFonts w:ascii=&quot;Cambria Math&quot; w:h-ansi=&quot;Cambria Math&quot;/&gt;&lt;wx:font wx:val=&quot;Cambria Math&quot;/&gt;&lt;w:i/&gt;&lt;/w:rPr&gt;&lt;m:t&gt;1&lt;/m:t&gt;&lt;/m:r&gt;&lt;/m:num&gt;&lt;m:den&gt;&lt;m:r&gt;&lt;w:rPr&gt;&lt;w:rFonts w:ascii=&quot;Cambria Math&quot; w:h-ansi=&quot;Cambria Math&quot;/&gt;&lt;wx:font wx:val=&quot;Cambria Math&quot;/&gt;&lt;w:i/&gt;&lt;/w:rPr&gt;&lt;m:t&gt;2&lt;/m:t&gt;&lt;/m:r&gt;&lt;/m:den&gt;&lt;/m:f&gt;&lt;m:r&gt;&lt;w:rPr&gt;&lt;w:rFonts w:ascii=&quot;Cambria Math&quot; w:h-ansi=&quot;Cambria Math&quot;/&gt;&lt;wx:font wx:val=&quot;Cambria Math&quot;/&gt;&lt;w:i/&gt;&lt;/w:rPr&gt;&lt;m:t&gt;RTT&lt;/m:t&gt;&lt;/m:r&gt;&lt;/m:e&gt;&lt;/m:d&gt;&lt;m:r&gt;&lt;m:rPr&gt;&lt;m:sty m:val=&quot;p&quot;/&gt;&lt;/m:rPr&gt;&lt;w:rPr&gt;&lt;w:rFonts w:ascii=&quot;Cambria Math&quot; w:h-ansi=&quot;Cambria Math&quot;/&gt;&lt;wx:font wx:val=&quot;Cambria Math&quot;/&gt;&lt;/w:rPr&gt;&lt;m:t&gt;+RTT&lt;/m:t&gt;&lt;/m:r&gt;&lt;/m:oMath&gt;&lt;/m:oMathPara&gt;&lt;/w:p&gt;&lt;w:sectPr wsp:rsidR=&quot;00000000&quot; wsp:rsidRPr=&quot;00F94487&quot;&gt;&lt;w:pgSz w:w=&quot;12240&quot; w:h=&quot;15840&quot;/&gt;&lt;w:pgMar w:top=&quot;1440&quot; w:right=&quot;1800&quot; w:bottom=&quot;1440&quot; w:left=&quot;1800&quot; w:header=&quot;720&quot; w:footer=&quot;720&quot; w:gutter=&quot;0&quot;/&gt;&lt;w:cols w:space=&quot;720&quot;/&gt;&lt;/w:sectPr&gt;&lt;/wx:sect&gt;&lt;/w:body&gt;&lt;/w:wordDocument&gt;">
                  <v:imagedata r:id="rId208" o:title="" chromakey="white"/>
                </v:shape>
              </w:pict>
            </w:r>
          </w:p>
        </w:tc>
        <w:tc>
          <w:tcPr>
            <w:tcW w:w="1829" w:type="pct"/>
            <w:shd w:val="clear" w:color="auto" w:fill="auto"/>
            <w:vAlign w:val="center"/>
          </w:tcPr>
          <w:p w14:paraId="16962BFE" w14:textId="77777777" w:rsidR="002305B7" w:rsidRPr="00CD0B7D" w:rsidRDefault="00A3404B" w:rsidP="00121963">
            <w:pPr>
              <w:spacing w:line="360" w:lineRule="auto"/>
              <w:ind w:firstLineChars="0" w:firstLine="0"/>
              <w:jc w:val="center"/>
              <w:rPr>
                <w:lang w:eastAsia="zh-CN"/>
              </w:rPr>
            </w:pPr>
            <w:r>
              <w:rPr>
                <w:noProof/>
              </w:rPr>
              <w:pict w14:anchorId="5B975B60">
                <v:shape id="_x0000_i1472" type="#_x0000_t75" alt="" style="width:102pt;height:31.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hideSpellingErrors/&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039A&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264C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6497C&quot;/&gt;&lt;wsp:rsid wsp:val=&quot;00071DBD&quot;/&gt;&lt;wsp:rsid wsp:val=&quot;0007610D&quot;/&gt;&lt;wsp:rsid wsp:val=&quot;00076F5C&quot;/&gt;&lt;wsp:rsid wsp:val=&quot;000775B6&quot;/&gt;&lt;wsp:rsid wsp:val=&quot;00081C74&quot;/&gt;&lt;wsp:rsid wsp:val=&quot;00081DAC&quot;/&gt;&lt;wsp:rsid wsp:val=&quot;00092653&quot;/&gt;&lt;wsp:rsid wsp:val=&quot;00095829&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0F68E0&quot;/&gt;&lt;wsp:rsid wsp:val=&quot;001021A9&quot;/&gt;&lt;wsp:rsid wsp:val=&quot;00102B94&quot;/&gt;&lt;wsp:rsid wsp:val=&quot;00105C12&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05B7&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86F14&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4F3F&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3AE&quot;/&gt;&lt;wsp:rsid wsp:val=&quot;00345D45&quot;/&gt;&lt;wsp:rsid wsp:val=&quot;00351298&quot;/&gt;&lt;wsp:rsid wsp:val=&quot;00353391&quot;/&gt;&lt;wsp:rsid wsp:val=&quot;003566F7&quot;/&gt;&lt;wsp:rsid wsp:val=&quot;00361256&quot;/&gt;&lt;wsp:rsid wsp:val=&quot;003623E0&quot;/&gt;&lt;wsp:rsid wsp:val=&quot;00362402&quot;/&gt;&lt;wsp:rsid wsp:val=&quot;003625DD&quot;/&gt;&lt;wsp:rsid wsp:val=&quot;0036347D&quot;/&gt;&lt;wsp:rsid wsp:val=&quot;003677E5&quot;/&gt;&lt;wsp:rsid wsp:val=&quot;00370E52&quot;/&gt;&lt;wsp:rsid wsp:val=&quot;0037390F&quot;/&gt;&lt;wsp:rsid wsp:val=&quot;00373E12&quot;/&gt;&lt;wsp:rsid wsp:val=&quot;00375271&quot;/&gt;&lt;wsp:rsid wsp:val=&quot;00376DCB&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672D4&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0980&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C2DCE&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5842&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66DF&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3CD2&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2F13&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C5D44&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AEB&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9541F&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DF5&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16EDD&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63AB7&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1CA2&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974F8&quot;/&gt;&lt;wsp:rsid wsp:val=&quot;00FA0939&quot;/&gt;&lt;wsp:rsid wsp:val=&quot;00FA139D&quot;/&gt;&lt;wsp:rsid wsp:val=&quot;00FB2B12&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Pr=&quot;002D4F3F&quot; wsp:rsidRDefault=&quot;002D4F3F&quot; wsp:rsidP=&quot;002D4F3F&quot;&gt;&lt;m:oMathPara&gt;&lt;m:oMath&gt;&lt;m:r&gt;&lt;m:rPr&gt;&lt;m:sty m:val=&quot;p&quot;/&gt;&lt;/m:rPr&gt;&lt;w:rPr&gt;&lt;w:rFonts w:ascii=&quot;Cambria Math&quot; w:h-ansi=&quot;Cambria Math&quot;/&gt;&lt;wx:font wx:val=&quot;Cambria Math&quot;/&gt;&lt;/w:rPr&gt;&lt;m:t&gt;M_&lt;/m:t&gt;&lt;/m:r&gt;&lt;m:d&gt;&lt;m:dPr&gt;&lt;m:ctrlPr&gt;&lt;w:rPr&gt;&lt;w:rFonts w:ascii=&quot;Cambria Math&quot; w:h-ansi=&quot;Cambria Math&quot;/&gt;&lt;wx:font wx:val=&quot;Cambria Math&quot;/&gt;&lt;/w:rPr&gt;&lt;/m:cwwwwtrlPr&gt;&lt;/m:dPr&gt;&lt;m:e&gt;&lt;m:f&gt;&lt;m:fPr&gt;&lt;m:ctrlPr&gt;&lt;w:rPr&gt;&lt;w:rFonts w:ascii=&quot;Cambria Math&quot; w:h-ansi=&quot;Cambria Math&quot;/&gt;&lt;wx:font wx:val=&quot;Cambria Math&quot;/&gt;&lt;/w:rPr&gt;&lt;/m:ctrlPr&gt;&lt;/m:fPr&gt;&lt;m:num&gt;&lt;m:r&gt;&lt;w:rPr&gt;&lt;w:rFonts w:ascii=&quot;Cambria Math&quot; w:h-ansi=&quot;Cambria Math&quot;/&gt;&lt;wx:font wx:val=&quot;Cambria Math&quot;/&gt;&lt;w:i/&gt;&lt;/w:rPr&gt;&lt;m:t&gt;1&lt;/m:t&gt;&lt;/m:r&gt;&lt;/m:num&gt;&lt;m:den&gt;&lt;m:r&gt;&lt;w:rPr&gt;&lt;w:rFonts w:ascii=&quot;Cambria Math&quot; w:h-ansi=&quot;Cambria Math&quot;/&gt;&lt;wx:font wx:val=&quot;Cambria Math&quot;/&gt;&lt;w:i/&gt;&lt;/w:rPr&gt;&lt;m:t&gt;2&lt;/m:t&gt;&lt;/m:r&gt;&lt;/m:den&gt;&lt;/m:f&gt;&lt;m:r&gt;&lt;w:rPr&gt;&lt;w:rFonts w:ascii=&quot;Cambria Math&quot; w:h-ansi=&quot;Cambria Math&quot;/&gt;&lt;wx:font wx:val=&quot;Cambria Math&quot;/&gt;&lt;w:i/&gt;&lt;/w:rPr&gt;&lt;m:t&gt;RTT&lt;/m:t&gt;&lt;/m:r&gt;&lt;/m:e&gt;&lt;/m:d&gt;&lt;m:r&gt;&lt;m:rPr&gt;&lt;m:sty m:val=&quot;p&quot;/&gt;&lt;/m:rPr&gt;&lt;w:rPr&gt;&lt;w:rFonts w:ascii=&quot;Cambria Math&quot; w:h-ansi=&quot;Cambria Math&quot;/&gt;&lt;wx:font wx:val=&quot;Cambria Math&quot;/&gt;&lt;/w:rPr&gt;&lt;m:t&gt;+RTT&lt;/m:t&gt;&lt;/m:r&gt;&lt;/m:oMath&gt;&lt;/m:oMathPara&gt;&lt;/w:p&gt;&lt;w:sectPr wsp:rsidR=&quot;00000000&quot; wsp:rsidRPr=&quot;002D4F3F&quot;&gt;&lt;w:pgSz w:w=&quot;12240&quot; w:h=&quot;15840&quot;/&gt;&lt;w:pgMar w:top=&quot;1440&quot; w:right=&quot;1800&quot; w:bottom=&quot;1440&quot; w:left=&quot;1800&quot; w:header=&quot;720&quot; w:footer=&quot;720&quot; w:gutter=&quot;0&quot;/&gt;&lt;w:cols w:space=&quot;720&quot;/&gt;&lt;/w:sectPr&gt;&lt;/wx:sect&gt;&lt;/w:body&gt;&lt;/w:wordDocument&gt;">
                  <v:imagedata r:id="rId208" o:title="" chromakey="white"/>
                </v:shape>
              </w:pict>
            </w:r>
          </w:p>
        </w:tc>
      </w:tr>
      <w:tr w:rsidR="002305B7" w:rsidRPr="00AC22D9" w14:paraId="51738F7D" w14:textId="77777777" w:rsidTr="00121963">
        <w:trPr>
          <w:trHeight w:val="650"/>
        </w:trPr>
        <w:tc>
          <w:tcPr>
            <w:tcW w:w="1342" w:type="pct"/>
            <w:shd w:val="clear" w:color="auto" w:fill="auto"/>
          </w:tcPr>
          <w:p w14:paraId="33643ABC" w14:textId="77777777" w:rsidR="002305B7" w:rsidRPr="00CD0B7D" w:rsidRDefault="002305B7" w:rsidP="00121963">
            <w:pPr>
              <w:ind w:firstLineChars="0" w:firstLine="0"/>
              <w:jc w:val="center"/>
              <w:rPr>
                <w:lang w:eastAsia="zh-CN"/>
              </w:rPr>
            </w:pPr>
            <w:r w:rsidRPr="00AC22D9">
              <w:rPr>
                <w:rFonts w:hint="eastAsia"/>
                <w:lang w:eastAsia="zh-CN"/>
              </w:rPr>
              <w:t>关联延迟</w:t>
            </w:r>
          </w:p>
        </w:tc>
        <w:tc>
          <w:tcPr>
            <w:tcW w:w="1829" w:type="pct"/>
            <w:shd w:val="clear" w:color="auto" w:fill="auto"/>
          </w:tcPr>
          <w:p w14:paraId="272E0D7F" w14:textId="77777777" w:rsidR="002305B7" w:rsidRPr="00CD0B7D" w:rsidRDefault="00A3404B" w:rsidP="00121963">
            <w:pPr>
              <w:ind w:firstLineChars="0" w:firstLine="0"/>
              <w:jc w:val="center"/>
              <w:rPr>
                <w:lang w:eastAsia="zh-CN"/>
              </w:rPr>
            </w:pPr>
            <w:r>
              <w:rPr>
                <w:noProof/>
              </w:rPr>
              <w:pict w14:anchorId="181AAD11">
                <v:shape id="_x0000_i1473" type="#_x0000_t75" alt="" style="width:39.7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hideSpellingErrors/&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039A&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264C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6497C&quot;/&gt;&lt;wsp:rsid wsp:val=&quot;00071DBD&quot;/&gt;&lt;wsp:rsid wsp:val=&quot;0007610D&quot;/&gt;&lt;wsp:rsid wsp:val=&quot;00076F5C&quot;/&gt;&lt;wsp:rsid wsp:val=&quot;000775B6&quot;/&gt;&lt;wsp:rsid wsp:val=&quot;00081C74&quot;/&gt;&lt;wsp:rsid wsp:val=&quot;00081DAC&quot;/&gt;&lt;wsp:rsid wsp:val=&quot;00092653&quot;/&gt;&lt;wsp:rsid wsp:val=&quot;00095829&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0F68E0&quot;/&gt;&lt;wsp:rsid wsp:val=&quot;001021A9&quot;/&gt;&lt;wsp:rsid wsp:val=&quot;00102B94&quot;/&gt;&lt;wsp:rsid wsp:val=&quot;00105C12&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05B7&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86F14&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3AE&quot;/&gt;&lt;wsp:rsid wsp:val=&quot;00345D45&quot;/&gt;&lt;wsp:rsid wsp:val=&quot;00351298&quot;/&gt;&lt;wsp:rsid wsp:val=&quot;00353391&quot;/&gt;&lt;wsp:rsid wsp:val=&quot;003566F7&quot;/&gt;&lt;wsp:rsid wsp:val=&quot;00361256&quot;/&gt;&lt;wsp:rsid wsp:val=&quot;003623E0&quot;/&gt;&lt;wsp:rsid wsp:val=&quot;00362402&quot;/&gt;&lt;wsp:rsid wsp:val=&quot;003625DD&quot;/&gt;&lt;wsp:rsid wsp:val=&quot;0036347D&quot;/&gt;&lt;wsp:rsid wsp:val=&quot;003677E5&quot;/&gt;&lt;wsp:rsid wsp:val=&quot;00370E52&quot;/&gt;&lt;wsp:rsid wsp:val=&quot;0037390F&quot;/&gt;&lt;wsp:rsid wsp:val=&quot;00373E12&quot;/&gt;&lt;wsp:rsid wsp:val=&quot;00375271&quot;/&gt;&lt;wsp:rsid wsp:val=&quot;00376DCB&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672D4&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0980&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C2DCE&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55FD8&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5842&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66DF&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3CD2&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2F13&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C5D44&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AEB&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9541F&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DF5&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16EDD&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63AB7&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1CA2&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974F8&quot;/&gt;&lt;wsp:rsid wsp:val=&quot;00FA0939&quot;/&gt;&lt;wsp:rsid wsp:val=&quot;00FA139D&quot;/&gt;&lt;wsp:rsid wsp:val=&quot;00FB2B12&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Pr=&quot;00655FD8&quot; wsp:rsidRDefault=&quot;00655FD8&quot; wsp:rsidP=&quot;00655FD8&quot;&gt;&lt;m:oMathPara&gt;&lt;m:oMath&gt;&lt;m:d&gt;&lt;m:dPr&gt;&lt;m:ctrlPr&gt;&lt;w:rPr&gt;&lt;w:rFonts w:ascii=&quot;Cambria Math&quot; w:h-ansi=&quot;Cambria Math&quot;/&gt;&lt;wx:font wx:val=&quot;Cambria Math&quot;/&gt;&lt;/w:rPr&gt;&lt;/m:ctrlPr&gt;&lt;/m:dPr&gt;&lt;m:e&gt;&lt;m:r&gt;&lt;m:rPr&gt;&lt;m:sty m:val=&quot;p&quot;/&gt;&lt;/m:rPr&gt;&lt;w:rPr&gt;&lt;w:rFonts w:ascii=&quot;Cambria Math&quot; w:h-ansi=&quot;Cambria Math&quot;/&gt;&lt;wx:font wx:val=&quot;Cambria Math&quot;/&gt;&lt;/w:rPr&gt;&lt;m:t&gt;2&lt;/m:t&gt;&lt;/m:r&gt;&lt;m:r&gt;&lt;w:rPr&gt;&lt;w:rFonts w:ascii=&quot;Cambria Math&quot; w:h-ansi=&quot;Cambria Math&quot;/&gt;&lt;wx:font wx:val=&quot;Cambria Math&quot;/&gt;&lt;w:i/&gt;&lt;/w:rPr&gt;&lt;m:t&gt;RTT&lt;/m:t&gt;&lt;/m:r&gt;&lt;/m:e&gt;&lt;/m:d&gt;&lt;/m:oMath&gt;&lt;/m:oMathPara&gt;&lt;/w:p&gt;&lt;w:sectPr wsp:rsidR=&quot;00000000&quot; wsp:rsidRPr=&quot;00655FD8&quot;&gt;&lt;w:pgSz w:w=&quot;12240&quot; w:h=&quot;15840&quot;/&gt;&lt;w:pgMar w:top=&quot;1440&quot; w:right=&quot;1800&quot; w:bottom=&quot;1440&quot; w:left=&quot;1800&quot; w:header=&quot;720&quot; w:footer=&quot;720&quot; w:gutter=&quot;0&quot;/&gt;&lt;w:cols w:space=&quot;720&quot;/&gt;&lt;/w:sectPr&gt;&lt;/wx:sect&gt;&lt;/w:body&gt;&lt;/w:wordDocument&gt;">
                  <v:imagedata r:id="rId209" o:title="" chromakey="white"/>
                </v:shape>
              </w:pict>
            </w:r>
          </w:p>
        </w:tc>
        <w:tc>
          <w:tcPr>
            <w:tcW w:w="1829" w:type="pct"/>
            <w:shd w:val="clear" w:color="auto" w:fill="auto"/>
          </w:tcPr>
          <w:p w14:paraId="2CC89AC1" w14:textId="77777777" w:rsidR="002305B7" w:rsidRPr="00CD0B7D" w:rsidRDefault="00A3404B" w:rsidP="00121963">
            <w:pPr>
              <w:autoSpaceDE w:val="0"/>
              <w:autoSpaceDN w:val="0"/>
              <w:adjustRightInd w:val="0"/>
              <w:spacing w:line="240" w:lineRule="auto"/>
              <w:ind w:firstLineChars="0" w:firstLine="0"/>
              <w:jc w:val="left"/>
              <w:rPr>
                <w:sz w:val="14"/>
                <w:szCs w:val="14"/>
                <w:lang w:eastAsia="zh-CN"/>
              </w:rPr>
            </w:pPr>
            <w:r>
              <w:rPr>
                <w:noProof/>
              </w:rPr>
              <w:pict w14:anchorId="566661C1">
                <v:shape id="_x0000_i1474" type="#_x0000_t75" alt="" style="width:39.7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hideSpellingErrors/&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039A&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264C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6497C&quot;/&gt;&lt;wsp:rsid wsp:val=&quot;00071DBD&quot;/&gt;&lt;wsp:rsid wsp:val=&quot;0007610D&quot;/&gt;&lt;wsp:rsid wsp:val=&quot;00076F5C&quot;/&gt;&lt;wsp:rsid wsp:val=&quot;000775B6&quot;/&gt;&lt;wsp:rsid wsp:val=&quot;00081C74&quot;/&gt;&lt;wsp:rsid wsp:val=&quot;00081DAC&quot;/&gt;&lt;wsp:rsid wsp:val=&quot;00092653&quot;/&gt;&lt;wsp:rsid wsp:val=&quot;00095829&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0F68E0&quot;/&gt;&lt;wsp:rsid wsp:val=&quot;001021A9&quot;/&gt;&lt;wsp:rsid wsp:val=&quot;00102B94&quot;/&gt;&lt;wsp:rsid wsp:val=&quot;00105C12&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05B7&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86F14&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3AE&quot;/&gt;&lt;wsp:rsid wsp:val=&quot;00345D45&quot;/&gt;&lt;wsp:rsid wsp:val=&quot;00351298&quot;/&gt;&lt;wsp:rsid wsp:val=&quot;00353391&quot;/&gt;&lt;wsp:rsid wsp:val=&quot;003566F7&quot;/&gt;&lt;wsp:rsid wsp:val=&quot;00361256&quot;/&gt;&lt;wsp:rsid wsp:val=&quot;003623E0&quot;/&gt;&lt;wsp:rsid wsp:val=&quot;00362402&quot;/&gt;&lt;wsp:rsid wsp:val=&quot;003625DD&quot;/&gt;&lt;wsp:rsid wsp:val=&quot;0036347D&quot;/&gt;&lt;wsp:rsid wsp:val=&quot;003677E5&quot;/&gt;&lt;wsp:rsid wsp:val=&quot;00370E52&quot;/&gt;&lt;wsp:rsid wsp:val=&quot;0037390F&quot;/&gt;&lt;wsp:rsid wsp:val=&quot;00373E12&quot;/&gt;&lt;wsp:rsid wsp:val=&quot;00375271&quot;/&gt;&lt;wsp:rsid wsp:val=&quot;00376DCB&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672D4&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86032&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0980&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C2DCE&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5842&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66DF&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3CD2&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2F13&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C5D44&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AEB&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9541F&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DF5&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16EDD&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63AB7&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1CA2&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974F8&quot;/&gt;&lt;wsp:rsid wsp:val=&quot;00FA0939&quot;/&gt;&lt;wsp:rsid wsp:val=&quot;00FA139D&quot;/&gt;&lt;wsp:rsid wsp:val=&quot;00FB2B12&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Pr=&quot;00486032&quot; wsp:rsidRDefault=&quot;00486032&quot; wsp:rsidP=&quot;00486032&quot;&gt;&lt;m:oMathPara&gt;&lt;m:oMath&gt;&lt;m:d&gt;&lt;m:dPr&gt;&lt;m:ctrlPr&gt;&lt;w:rPr&gt;&lt;w:rFonts w:ascii=&quot;Cambria Math&quot; w:h-ansi=&quot;Cambria Math&quot;/&gt;&lt;wx:font wx:val=&quot;Cambria Math&quot;/&gt;&lt;/w:rPr&gt;&lt;/m:ctrlPr&gt;&lt;/m:dPr&gt;&lt;m:e&gt;&lt;m:r&gt;&lt;m:rPr&gt;&lt;m:sty m:val=&quot;p&quot;/&gt;&lt;/m:rPr&gt;&lt;w:rPr&gt;&lt;w:rFonts w:ascii=&quot;Cambria Math&quot; w:h-ansi=&quot;Cambria Math&quot;/&gt;&lt;wx:font wx:val=&quot;Cambria Math&quot;/&gt;&lt;/w:rPr&gt;&lt;m:t&gt;2&lt;/m:t&gt;&lt;/m:r&gt;&lt;m:r&gt;&lt;w:rPr&gt;&lt;w:rFonts w:ascii=&quot;Cambria Math&quot; w:h-ansi=&quot;Cambria Math&quot;/&gt;&lt;wx:font wx:val=&quot;Cambria Math&quot;/&gt;&lt;w:i/&gt;&lt;/w:rPr&gt;&lt;m:t&gt;RTT&lt;/m:t&gt;&lt;/m:r&gt;&lt;/m:e&gt;&lt;/m:d&gt;&lt;/m:oMath&gt;&lt;/m:oMathPara&gt;&lt;/w:p&gt;&lt;w:sectPr wsp:rsidR=&quot;00000000&quot; wsp:rsidRPr=&quot;00486032&quot;&gt;&lt;w:pgSz w:w=&quot;12240&quot; w:h=&quot;15840&quot;/&gt;&lt;w:pgMar w:top=&quot;1440&quot; w:right=&quot;1800&quot; w:bottom=&quot;1440&quot; w:left=&quot;1800&quot; w:header=&quot;720&quot; w:footer=&quot;720&quot; w:gutter=&quot;0&quot;/&gt;&lt;w:cols w:space=&quot;720&quot;/&gt;&lt;/w:sectPr&gt;&lt;/wx:sect&gt;&lt;/w:body&gt;&lt;/w:wordDocument&gt;">
                  <v:imagedata r:id="rId209" o:title="" chromakey="white"/>
                </v:shape>
              </w:pict>
            </w:r>
          </w:p>
          <w:p w14:paraId="26E59AE2" w14:textId="77777777" w:rsidR="002305B7" w:rsidRPr="00AC22D9" w:rsidRDefault="002305B7" w:rsidP="00121963">
            <w:pPr>
              <w:ind w:firstLineChars="0" w:firstLine="0"/>
              <w:jc w:val="center"/>
              <w:rPr>
                <w:lang w:eastAsia="zh-CN"/>
              </w:rPr>
            </w:pPr>
          </w:p>
        </w:tc>
      </w:tr>
    </w:tbl>
    <w:p w14:paraId="5954A1E0" w14:textId="77777777" w:rsidR="002305B7" w:rsidRPr="00EE6BB1" w:rsidRDefault="002305B7" w:rsidP="002305B7">
      <w:pPr>
        <w:rPr>
          <w:lang w:eastAsia="zh-CN"/>
        </w:rPr>
      </w:pPr>
      <w:r w:rsidRPr="00EE6BB1">
        <w:rPr>
          <w:rFonts w:hint="eastAsia"/>
          <w:lang w:eastAsia="zh-CN"/>
        </w:rPr>
        <w:lastRenderedPageBreak/>
        <w:t>表</w:t>
      </w:r>
      <w:r w:rsidR="00AC22D9">
        <w:rPr>
          <w:rFonts w:hint="eastAsia"/>
          <w:lang w:eastAsia="zh-CN"/>
        </w:rPr>
        <w:t>4</w:t>
      </w:r>
      <w:r w:rsidR="00AC22D9">
        <w:rPr>
          <w:lang w:eastAsia="zh-CN"/>
        </w:rPr>
        <w:t>.</w:t>
      </w:r>
      <w:r w:rsidRPr="00EE6BB1">
        <w:rPr>
          <w:lang w:eastAsia="zh-CN"/>
        </w:rPr>
        <w:t>1</w:t>
      </w:r>
      <w:r w:rsidRPr="00EE6BB1">
        <w:rPr>
          <w:rFonts w:hint="eastAsia"/>
          <w:lang w:eastAsia="zh-CN"/>
        </w:rPr>
        <w:t>显示了如何测量切换延迟以及关于主动和被动扫描的每一步的延迟。被动扫描由被连接的网格节点发送的断开帧触发。主动扫描由断开的帧触发，客户端发送给当前连接的网格节点而没有</w:t>
      </w:r>
      <w:r w:rsidRPr="00EE6BB1">
        <w:rPr>
          <w:lang w:eastAsia="zh-CN"/>
        </w:rPr>
        <w:t>ACK</w:t>
      </w:r>
      <w:r w:rsidRPr="00EE6BB1">
        <w:rPr>
          <w:rFonts w:hint="eastAsia"/>
          <w:lang w:eastAsia="zh-CN"/>
        </w:rPr>
        <w:t>。公式</w:t>
      </w:r>
      <w:r w:rsidR="00AC22D9">
        <w:rPr>
          <w:rFonts w:hint="eastAsia"/>
          <w:lang w:eastAsia="zh-CN"/>
        </w:rPr>
        <w:t>4.</w:t>
      </w:r>
      <w:r w:rsidRPr="00EE6BB1">
        <w:rPr>
          <w:lang w:eastAsia="zh-CN"/>
        </w:rPr>
        <w:t>3</w:t>
      </w:r>
      <w:r w:rsidRPr="00EE6BB1">
        <w:rPr>
          <w:rFonts w:hint="eastAsia"/>
          <w:lang w:eastAsia="zh-CN"/>
        </w:rPr>
        <w:t>涉及被动扫描，公式</w:t>
      </w:r>
      <w:r w:rsidR="00AC22D9">
        <w:rPr>
          <w:rFonts w:hint="eastAsia"/>
          <w:lang w:eastAsia="zh-CN"/>
        </w:rPr>
        <w:t>4.</w:t>
      </w:r>
      <w:r w:rsidRPr="00EE6BB1">
        <w:rPr>
          <w:lang w:eastAsia="zh-CN"/>
        </w:rPr>
        <w:t>4</w:t>
      </w:r>
      <w:r w:rsidRPr="00EE6BB1">
        <w:rPr>
          <w:rFonts w:hint="eastAsia"/>
          <w:lang w:eastAsia="zh-CN"/>
        </w:rPr>
        <w:t>涉及主动扫描。</w:t>
      </w:r>
      <w:r w:rsidRPr="00EE6BB1">
        <w:rPr>
          <w:lang w:eastAsia="zh-CN"/>
        </w:rPr>
        <w:t>M</w:t>
      </w:r>
      <w:r w:rsidRPr="00EE6BB1">
        <w:rPr>
          <w:rFonts w:hint="eastAsia"/>
          <w:lang w:eastAsia="zh-CN"/>
        </w:rPr>
        <w:t>是发送认证请求帧的数量。</w:t>
      </w:r>
      <w:r w:rsidRPr="00EE6BB1">
        <w:rPr>
          <w:lang w:eastAsia="zh-CN"/>
        </w:rPr>
        <w:t>ChannelSwitchTime</w:t>
      </w:r>
      <w:r w:rsidRPr="00EE6BB1">
        <w:rPr>
          <w:rFonts w:hint="eastAsia"/>
          <w:lang w:eastAsia="zh-CN"/>
        </w:rPr>
        <w:t>是网络接口卡成本将一个通道切换到另一个通道的时间。最好的情况是列表中的第一个节点恰好是需要重新关联的节点。在这种情况下，被动扫描延迟为</w:t>
      </w:r>
      <w:r w:rsidRPr="00EE6BB1">
        <w:rPr>
          <w:lang w:eastAsia="zh-CN"/>
        </w:rPr>
        <w:t>3RTT/2</w:t>
      </w:r>
      <w:r w:rsidRPr="00EE6BB1">
        <w:rPr>
          <w:rFonts w:hint="eastAsia"/>
          <w:lang w:eastAsia="zh-CN"/>
        </w:rPr>
        <w:t>，主动扫描延迟为</w:t>
      </w:r>
      <w:r w:rsidRPr="00EE6BB1">
        <w:rPr>
          <w:lang w:eastAsia="zh-CN"/>
        </w:rPr>
        <w:t>4RTT</w:t>
      </w:r>
      <w:r w:rsidRPr="00EE6BB1">
        <w:rPr>
          <w:rFonts w:hint="eastAsia"/>
          <w:lang w:eastAsia="zh-CN"/>
        </w:rPr>
        <w:t>。最糟糕的情况是没有可用的网格节点，因此，移动客户端必须执行主动扫描。</w:t>
      </w:r>
    </w:p>
    <w:p w14:paraId="1ED2E4B2" w14:textId="77777777" w:rsidR="002305B7" w:rsidRPr="00EE6BB1" w:rsidRDefault="002305B7" w:rsidP="00710717">
      <w:pPr>
        <w:spacing w:line="360" w:lineRule="auto"/>
        <w:ind w:firstLineChars="0" w:firstLine="0"/>
        <w:jc w:val="right"/>
        <w:rPr>
          <w:lang w:eastAsia="zh-CN"/>
        </w:rPr>
      </w:pPr>
      <w:r w:rsidRPr="002305B7">
        <w:fldChar w:fldCharType="begin"/>
      </w:r>
      <w:r w:rsidRPr="002305B7">
        <w:rPr>
          <w:lang w:eastAsia="zh-CN"/>
        </w:rPr>
        <w:instrText xml:space="preserve"> QUOTE </w:instrText>
      </w:r>
      <w:r w:rsidR="00A3404B">
        <w:rPr>
          <w:noProof/>
          <w:position w:val="-21"/>
        </w:rPr>
        <w:pict w14:anchorId="73316933">
          <v:shape id="_x0000_i1475" type="#_x0000_t75" alt="" style="width:285pt;height:25.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hideSpellingErrors/&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039A&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264C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6497C&quot;/&gt;&lt;wsp:rsid wsp:val=&quot;00071DBD&quot;/&gt;&lt;wsp:rsid wsp:val=&quot;0007610D&quot;/&gt;&lt;wsp:rsid wsp:val=&quot;00076F5C&quot;/&gt;&lt;wsp:rsid wsp:val=&quot;000775B6&quot;/&gt;&lt;wsp:rsid wsp:val=&quot;00081C74&quot;/&gt;&lt;wsp:rsid wsp:val=&quot;00081DAC&quot;/&gt;&lt;wsp:rsid wsp:val=&quot;00092653&quot;/&gt;&lt;wsp:rsid wsp:val=&quot;000926D6&quot;/&gt;&lt;wsp:rsid wsp:val=&quot;00095829&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0F68E0&quot;/&gt;&lt;wsp:rsid wsp:val=&quot;001021A9&quot;/&gt;&lt;wsp:rsid wsp:val=&quot;00102B94&quot;/&gt;&lt;wsp:rsid wsp:val=&quot;00105C12&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05B7&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86F14&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3AE&quot;/&gt;&lt;wsp:rsid wsp:val=&quot;00345D45&quot;/&gt;&lt;wsp:rsid wsp:val=&quot;00351298&quot;/&gt;&lt;wsp:rsid wsp:val=&quot;00353391&quot;/&gt;&lt;wsp:rsid wsp:val=&quot;003566F7&quot;/&gt;&lt;wsp:rsid wsp:val=&quot;00361256&quot;/&gt;&lt;wsp:rsid wsp:val=&quot;003623E0&quot;/&gt;&lt;wsp:rsid wsp:val=&quot;00362402&quot;/&gt;&lt;wsp:rsid wsp:val=&quot;003625DD&quot;/&gt;&lt;wsp:rsid wsp:val=&quot;0036347D&quot;/&gt;&lt;wsp:rsid wsp:val=&quot;003677E5&quot;/&gt;&lt;wsp:rsid wsp:val=&quot;00370E52&quot;/&gt;&lt;wsp:rsid wsp:val=&quot;0037390F&quot;/&gt;&lt;wsp:rsid wsp:val=&quot;00373E12&quot;/&gt;&lt;wsp:rsid wsp:val=&quot;00375271&quot;/&gt;&lt;wsp:rsid wsp:val=&quot;00376DCB&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672D4&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0980&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C2DCE&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5842&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66DF&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3CD2&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2F13&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C5D44&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AEB&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9541F&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DF5&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16EDD&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63AB7&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1CA2&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974F8&quot;/&gt;&lt;wsp:rsid wsp:val=&quot;00FA0939&quot;/&gt;&lt;wsp:rsid wsp:val=&quot;00FA139D&quot;/&gt;&lt;wsp:rsid wsp:val=&quot;00FB2B12&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0926D6&quot; wsp:rsidP=&quot;000926D6&quot;&gt;&lt;m:oMathPara&gt;&lt;m:oMath&gt;&lt;m:r&gt;&lt;m:rPr&gt;&lt;m:sty m:val=&quot;p&quot;/&gt;&lt;/m:rPr&gt;&lt;w:rPr&gt;&lt;w:rFonts w:ascii=&quot;Cambria Math&quot; w:h-ansi=&quot;Cambria Math&quot;/&gt;&lt;wx:font wx:val=&quot;Cambria Math&quot;/&gt;&lt;/w:rPr&gt;&lt;m:t&gt;M_&lt;/m:t&gt;&lt;/m:r&gt;&lt;m:d&gt;&lt;m:dPr&gt;&lt;m:ctrlPr&gt;&lt;w:rPr&gt;&lt;w:rFonts w:ascii=&quot;Cambria Math&quot; w:h-ansi=&quot;Cambria Math&quot;/&gt;&lt;wx:font wx:val=&quot;Cambria Math&quot;/&gt;&lt;/w:rPr&gt;&lt;/m:ctrlPr&gt;&lt;/m:dPr&gt;&lt;m:e&gt;&lt;m:f====&gt;&lt;m:fPr&gt;&lt;m:ctrlPr&gt;&lt;w:rPr&gt;&lt;w:rFonts w:ascii=&quot;Cambria Math&quot; w:h-ansi=&quot;Cambria Math&quot;/&gt;&lt;wx:font wx:val=&quot;Cambria Math&quot;/&gt;&lt;/w:rPr&gt;&lt;/m:ctrlPr&gt;&lt;/m:fPr&gt;&lt;m:num&gt;&lt;m:r&gt;&lt;w:rPr&gt;&lt;w:rFonts w:ascii=&quot;Cambria Math&quot; w:h-ansi=&quot;Cambria Math&quot;/&gt;&lt;wx:font wx:val=&quot;Cambria Math&quot;/&gt;&lt;w:i/&gt;&lt;/w:rPr&gt;&lt;m:t&gt;1&lt;/m:t&gt;&lt;/m:r&gt;&lt;/m:num&gt;&lt;m:den&gt;&lt;m:r&gt;&lt;w:rPr&gt;&lt;w:rFonts w:ascii=&quot;Cambria Math&quot; w:h-ansi=&quot;Cambria Math&quot;/&gt;&lt;wx:font wx:val=&quot;Cambria Math&quot;/&gt;&lt;w:i/&gt;&lt;/w:rPr&gt;&lt;m:t&gt;2&lt;/m:t&gt;&lt;/m:r&gt;&lt;/m:den&gt;&lt;/m:f&gt;&lt;m:r&gt;&lt;w:rPr&gt;&lt;w:rFonts w:ascii=&quot;Cambria Math&quot; w:h-ansi=&quot;Cambria Math&quot;/&gt;&lt;wx:font wx:val=&quot;Cambria Math&quot;/&gt;&lt;w:i/&gt;&lt;/w:rPr&gt;&lt;m:t&gt;RTT&lt;/m:t&gt;&lt;/m:r&gt;&lt;m:ctrlPr&gt;&lt;w:rPr&gt;&lt;w:rFonts w:ascii=&quot;Cambria Math&quot; w:h-ansi=&quot;Cambria Math&quot;/&gt;&lt;wx:font wx:val=&quot;Cambria Math&quot;/&gt;&lt;w:i/&gt;&lt;/w:rPr&gt;&lt;/m:ctrlPr&gt;&lt;/m:e&gt;&lt;/m:d&gt;&lt;m:r&gt;&lt;w:rPr&gt;&lt;w:rFonts w:ascii=&quot;Cambria Math&quot; w:h-ansi=&quot;Cambria Math&quot;/&gt;&lt;wx:font wx:val=&quot;Cambria Math&quot;/&gt;&lt;w:i/&gt;&lt;/w:rPr&gt;&lt;m:t&gt;+3RTT+(M-1)_ChangelSwitchTime&lt;/m:t&gt;&lt;/m:r&gt;&lt;/m:oMath&gt;&lt;/m:oMathPara&gt;&lt;/w:p&gt;&lt;w:sectPr wsp:rsidR=&quot;00000000&quot;&gt;&lt;w:pgSz w:w=&quot;12240&quot; w:h=&quot;15840&quot;/&gt;&lt;w:pgMar w:top=&quot;1440&quot; w:right=&quot;180r0i&quot;a  w:bottom=&quot;1440&quot; w:left=&quot;1800&quot; w:header=&quot;720&quot; w:footer=&quot;720&quot; w:gutter=&quot;0&quot;/&gt;&lt;w:cols w:space=&quot;720&quot;/&gt;&lt;/w:sectPr&gt;&lt;/wx:sect&gt;&lt;/w:body&gt;&lt;/w:wordDocument&gt;">
            <v:imagedata r:id="rId210" o:title="" chromakey="white"/>
          </v:shape>
        </w:pict>
      </w:r>
      <w:r w:rsidRPr="002305B7">
        <w:rPr>
          <w:lang w:eastAsia="zh-CN"/>
        </w:rPr>
        <w:instrText xml:space="preserve"> </w:instrText>
      </w:r>
      <w:r w:rsidRPr="002305B7">
        <w:fldChar w:fldCharType="separate"/>
      </w:r>
      <w:r w:rsidR="00A3404B">
        <w:rPr>
          <w:noProof/>
          <w:position w:val="-21"/>
        </w:rPr>
        <w:pict w14:anchorId="5F780F32">
          <v:shape id="_x0000_i1476" type="#_x0000_t75" alt="" style="width:285pt;height:25.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hideSpellingErrors/&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039A&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264C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6497C&quot;/&gt;&lt;wsp:rsid wsp:val=&quot;00071DBD&quot;/&gt;&lt;wsp:rsid wsp:val=&quot;0007610D&quot;/&gt;&lt;wsp:rsid wsp:val=&quot;00076F5C&quot;/&gt;&lt;wsp:rsid wsp:val=&quot;000775B6&quot;/&gt;&lt;wsp:rsid wsp:val=&quot;00081C74&quot;/&gt;&lt;wsp:rsid wsp:val=&quot;00081DAC&quot;/&gt;&lt;wsp:rsid wsp:val=&quot;00092653&quot;/&gt;&lt;wsp:rsid wsp:val=&quot;000926D6&quot;/&gt;&lt;wsp:rsid wsp:val=&quot;00095829&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0F68E0&quot;/&gt;&lt;wsp:rsid wsp:val=&quot;001021A9&quot;/&gt;&lt;wsp:rsid wsp:val=&quot;00102B94&quot;/&gt;&lt;wsp:rsid wsp:val=&quot;00105C12&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05B7&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86F14&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3AE&quot;/&gt;&lt;wsp:rsid wsp:val=&quot;00345D45&quot;/&gt;&lt;wsp:rsid wsp:val=&quot;00351298&quot;/&gt;&lt;wsp:rsid wsp:val=&quot;00353391&quot;/&gt;&lt;wsp:rsid wsp:val=&quot;003566F7&quot;/&gt;&lt;wsp:rsid wsp:val=&quot;00361256&quot;/&gt;&lt;wsp:rsid wsp:val=&quot;003623E0&quot;/&gt;&lt;wsp:rsid wsp:val=&quot;00362402&quot;/&gt;&lt;wsp:rsid wsp:val=&quot;003625DD&quot;/&gt;&lt;wsp:rsid wsp:val=&quot;0036347D&quot;/&gt;&lt;wsp:rsid wsp:val=&quot;003677E5&quot;/&gt;&lt;wsp:rsid wsp:val=&quot;00370E52&quot;/&gt;&lt;wsp:rsid wsp:val=&quot;0037390F&quot;/&gt;&lt;wsp:rsid wsp:val=&quot;00373E12&quot;/&gt;&lt;wsp:rsid wsp:val=&quot;00375271&quot;/&gt;&lt;wsp:rsid wsp:val=&quot;00376DCB&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672D4&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0980&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C2DCE&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5842&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66DF&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3CD2&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2F13&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C5D44&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AEB&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9541F&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DF5&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16EDD&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63AB7&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1CA2&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974F8&quot;/&gt;&lt;wsp:rsid wsp:val=&quot;00FA0939&quot;/&gt;&lt;wsp:rsid wsp:val=&quot;00FA139D&quot;/&gt;&lt;wsp:rsid wsp:val=&quot;00FB2B12&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0926D6&quot; wsp:rsidP=&quot;000926D6&quot;&gt;&lt;m:oMathPara&gt;&lt;m:oMath&gt;&lt;m:r&gt;&lt;m:rPr&gt;&lt;m:sty m:val=&quot;p&quot;/&gt;&lt;/m:rPr&gt;&lt;w:rPr&gt;&lt;w:rFonts w:ascii=&quot;Cambria Math&quot; w:h-ansi=&quot;Cambria Math&quot;/&gt;&lt;wx:font wx:val=&quot;Cambria Math&quot;/&gt;&lt;/w:rPr&gt;&lt;m:t&gt;M_&lt;/m:t&gt;&lt;/m:r&gt;&lt;m:d&gt;&lt;m:dPr&gt;&lt;m:ctrlPr&gt;&lt;w:rPr&gt;&lt;w:rFonts w:ascii=&quot;Cambria Math&quot; w:h-ansi=&quot;Cambria Math&quot;/&gt;&lt;wx:font wx:val=&quot;Cambria Math&quot;/&gt;&lt;/w:rPr&gt;&lt;/m:ctrlPr&gt;&lt;/m:dPr&gt;&lt;m:e&gt;&lt;m:f====&gt;&lt;m:fPr&gt;&lt;m:ctrlPr&gt;&lt;w:rPr&gt;&lt;w:rFonts w:ascii=&quot;Cambria Math&quot; w:h-ansi=&quot;Cambria Math&quot;/&gt;&lt;wx:font wx:val=&quot;Cambria Math&quot;/&gt;&lt;/w:rPr&gt;&lt;/m:ctrlPr&gt;&lt;/m:fPr&gt;&lt;m:num&gt;&lt;m:r&gt;&lt;w:rPr&gt;&lt;w:rFonts w:ascii=&quot;Cambria Math&quot; w:h-ansi=&quot;Cambria Math&quot;/&gt;&lt;wx:font wx:val=&quot;Cambria Math&quot;/&gt;&lt;w:i/&gt;&lt;/w:rPr&gt;&lt;m:t&gt;1&lt;/m:t&gt;&lt;/m:r&gt;&lt;/m:num&gt;&lt;m:den&gt;&lt;m:r&gt;&lt;w:rPr&gt;&lt;w:rFonts w:ascii=&quot;Cambria Math&quot; w:h-ansi=&quot;Cambria Math&quot;/&gt;&lt;wx:font wx:val=&quot;Cambria Math&quot;/&gt;&lt;w:i/&gt;&lt;/w:rPr&gt;&lt;m:t&gt;2&lt;/m:t&gt;&lt;/m:r&gt;&lt;/m:den&gt;&lt;/m:f&gt;&lt;m:r&gt;&lt;w:rPr&gt;&lt;w:rFonts w:ascii=&quot;Cambria Math&quot; w:h-ansi=&quot;Cambria Math&quot;/&gt;&lt;wx:font wx:val=&quot;Cambria Math&quot;/&gt;&lt;w:i/&gt;&lt;/w:rPr&gt;&lt;m:t&gt;RTT&lt;/m:t&gt;&lt;/m:r&gt;&lt;m:ctrlPr&gt;&lt;w:rPr&gt;&lt;w:rFonts w:ascii=&quot;Cambria Math&quot; w:h-ansi=&quot;Cambria Math&quot;/&gt;&lt;wx:font wx:val=&quot;Cambria Math&quot;/&gt;&lt;w:i/&gt;&lt;/w:rPr&gt;&lt;/m:ctrlPr&gt;&lt;/m:e&gt;&lt;/m:d&gt;&lt;m:r&gt;&lt;w:rPr&gt;&lt;w:rFonts w:ascii=&quot;Cambria Math&quot; w:h-ansi=&quot;Cambria Math&quot;/&gt;&lt;wx:font wx:val=&quot;Cambria Math&quot;/&gt;&lt;w:i/&gt;&lt;/w:rPr&gt;&lt;m:t&gt;+3RTT+(M-1)_ChangelSwitchTime&lt;/m:t&gt;&lt;/m:r&gt;&lt;/m:oMath&gt;&lt;/m:oMathPara&gt;&lt;/w:p&gt;&lt;w:sectPr wsp:rsidR=&quot;00000000&quot;&gt;&lt;w:pgSz w:w=&quot;12240&quot; w:h=&quot;15840&quot;/&gt;&lt;w:pgMar w:top=&quot;1440&quot; w:right=&quot;180r0i&quot;a  w:bottom=&quot;1440&quot; w:left=&quot;1800&quot; w:header=&quot;720&quot; w:footer=&quot;720&quot; w:gutter=&quot;0&quot;/&gt;&lt;w:cols w:space=&quot;720&quot;/&gt;&lt;/w:sectPr&gt;&lt;/wx:sect&gt;&lt;/w:body&gt;&lt;/w:wordDocument&gt;">
            <v:imagedata r:id="rId210" o:title="" chromakey="white"/>
          </v:shape>
        </w:pict>
      </w:r>
      <w:r w:rsidRPr="002305B7">
        <w:fldChar w:fldCharType="end"/>
      </w:r>
      <w:r w:rsidR="00AC22D9">
        <w:rPr>
          <w:lang w:eastAsia="zh-CN"/>
        </w:rPr>
        <w:t xml:space="preserve">           </w:t>
      </w:r>
      <w:r w:rsidRPr="00EE6BB1">
        <w:rPr>
          <w:lang w:eastAsia="zh-CN"/>
        </w:rPr>
        <w:t>(</w:t>
      </w:r>
      <w:r w:rsidR="00AC22D9">
        <w:rPr>
          <w:lang w:eastAsia="zh-CN"/>
        </w:rPr>
        <w:t>4.</w:t>
      </w:r>
      <w:r w:rsidRPr="00EE6BB1">
        <w:rPr>
          <w:lang w:eastAsia="zh-CN"/>
        </w:rPr>
        <w:t>3)</w:t>
      </w:r>
    </w:p>
    <w:p w14:paraId="1B9C3DBC" w14:textId="77777777" w:rsidR="002305B7" w:rsidRPr="00EE6BB1" w:rsidRDefault="002305B7" w:rsidP="00710717">
      <w:pPr>
        <w:spacing w:line="360" w:lineRule="auto"/>
        <w:ind w:firstLineChars="0" w:firstLine="0"/>
        <w:jc w:val="right"/>
        <w:rPr>
          <w:lang w:eastAsia="zh-CN"/>
        </w:rPr>
      </w:pPr>
      <w:r w:rsidRPr="002305B7">
        <w:fldChar w:fldCharType="begin"/>
      </w:r>
      <w:r w:rsidRPr="002305B7">
        <w:rPr>
          <w:lang w:eastAsia="zh-CN"/>
        </w:rPr>
        <w:instrText xml:space="preserve"> QUOTE </w:instrText>
      </w:r>
      <w:r w:rsidR="00A3404B">
        <w:rPr>
          <w:noProof/>
          <w:position w:val="-21"/>
        </w:rPr>
        <w:pict w14:anchorId="13EB23B7">
          <v:shape id="_x0000_i1477" type="#_x0000_t75" alt="" style="width:285pt;height:25.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hideSpellingErrors/&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039A&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264C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6497C&quot;/&gt;&lt;wsp:rsid wsp:val=&quot;00071DBD&quot;/&gt;&lt;wsp:rsid wsp:val=&quot;0007610D&quot;/&gt;&lt;wsp:rsid wsp:val=&quot;00076F5C&quot;/&gt;&lt;wsp:rsid wsp:val=&quot;000775B6&quot;/&gt;&lt;wsp:rsid wsp:val=&quot;00081C74&quot;/&gt;&lt;wsp:rsid wsp:val=&quot;00081DAC&quot;/&gt;&lt;wsp:rsid wsp:val=&quot;00092653&quot;/&gt;&lt;wsp:rsid wsp:val=&quot;00095829&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0F68E0&quot;/&gt;&lt;wsp:rsid wsp:val=&quot;001021A9&quot;/&gt;&lt;wsp:rsid wsp:val=&quot;00102B94&quot;/&gt;&lt;wsp:rsid wsp:val=&quot;00105C12&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05B7&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86F14&quot;/&gt;&lt;wsp:rsid wsp:val=&quot;0029252D&quot;/&gt;&lt;wsp:rsid wsp:val=&quot;0029346F&quot;/&gt;&lt;wsp:rsid wsp:val=&quot;00297F37&quot;/&gt;&lt;wsp:rsid wsp:val=&quot;002A0799&quot;/&gt;&lt;wsp:rsid wsp:val=&quot;002A0AB3&quot;/&gt;&lt;wsp:rsid wsp:val=&quot;002A1833&quot;/&gt;&lt;wsp:rsid wsp:val=&quot;002A20B5&quot;/&gt;&lt;wsp:rsid wsp:val=&quot;002A6E69&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3AE&quot;/&gt;&lt;wsp:rsid wsp:val=&quot;00345D45&quot;/&gt;&lt;wsp:rsid wsp:val=&quot;00351298&quot;/&gt;&lt;wsp:rsid wsp:val=&quot;00353391&quot;/&gt;&lt;wsp:rsid wsp:val=&quot;003566F7&quot;/&gt;&lt;wsp:rsid wsp:val=&quot;00361256&quot;/&gt;&lt;wsp:rsid wsp:val=&quot;003623E0&quot;/&gt;&lt;wsp:rsid wsp:val=&quot;00362402&quot;/&gt;&lt;wsp:rsid wsp:val=&quot;003625DD&quot;/&gt;&lt;wsp:rsid wsp:val=&quot;0036347D&quot;/&gt;&lt;wsp:rsid wsp:val=&quot;003677E5&quot;/&gt;&lt;wsp:rsid wsp:val=&quot;00370E52&quot;/&gt;&lt;wsp:rsid wsp:val=&quot;0037390F&quot;/&gt;&lt;wsp:rsid wsp:val=&quot;00373E12&quot;/&gt;&lt;wsp:rsid wsp:val=&quot;00375271&quot;/&gt;&lt;wsp:rsid wsp:val=&quot;00376DCB&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672D4&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0980&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C2DCE&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5842&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66DF&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3CD2&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2F13&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C5D44&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AEB&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9541F&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DF5&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16EDD&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63AB7&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1CA2&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974F8&quot;/&gt;&lt;wsp:rsid wsp:val=&quot;00FA0939&quot;/&gt;&lt;wsp:rsid wsp:val=&quot;00FA139D&quot;/&gt;&lt;wsp:rsid wsp:val=&quot;00FB2B12&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2A6E69&quot; wsp:rsidP=&quot;002A6E69&quot;&gt;&lt;m:oMathPara&gt;&lt;m:oMath&gt;&lt;m:r&gt;&lt;m:rPr&gt;&lt;m:sty m:val=&quot;p&quot;/&gt;&lt;/m:rPr&gt;&lt;w:rPr&gt;&lt;w:rFonts w:ascii=&quot;Cambria Math&quot; w:h-ansi=&quot;Cambria Math&quot;/&gt;&lt;wx:font wx:val=&quot;Cambria Math&quot;/&gt;&lt;/w:rPr&gt;&lt;m:t&gt;M_&lt;/m:t&gt;&lt;/m:r&gt;&lt;m:d&gt;&lt;m:dPr&gt;&lt;m:ctrlPr&gt;&lt;w:rPr&gt;&lt;w:rFonts w:ascii=&quot;Cambria Math&quot; w:h-ansi=&quot;Cambria Math&quot;/&gt;&lt;wx:font wx:val=&quot;Cambria Math&quot;/&gt;&lt;/w:rPr&gt;&lt;/m:ctrlPr&gt;&lt;/m:dPr&gt;&lt;m:e&gt;&lt;m:f====&gt;&lt;m:fPr&gt;&lt;m:ctrlPr&gt;&lt;w:rPr&gt;&lt;w:rFonts w:ascii=&quot;Cambria Math&quot; w:h-ansi=&quot;Cambria Math&quot;/&gt;&lt;wx:font wx:val=&quot;Cambria Math&quot;/&gt;&lt;/w:rPr&gt;&lt;/m:ctrlPr&gt;&lt;/m:fPr&gt;&lt;m:num&gt;&lt;m:r&gt;&lt;w:rPr&gt;&lt;w:rFonts w:ascii=&quot;Cambria Math&quot; w:h-ansi=&quot;Cambria Math&quot;/&gt;&lt;wx:font wx:val=&quot;Cambria Math&quot;/&gt;&lt;w:i/&gt;&lt;/w:rPr&gt;&lt;m:t&gt;1&lt;/m:t&gt;&lt;/m:r&gt;&lt;/m:num&gt;&lt;m:den&gt;&lt;m:r&gt;&lt;w:rPr&gt;&lt;w:rFonts w:ascii=&quot;Cambria Math&quot; w:h-ansi=&quot;Cambria Math&quot;/&gt;&lt;wx:font wx:val=&quot;Cambria Math&quot;/&gt;&lt;w:i/&gt;&lt;/w:rPr&gt;&lt;m:t&gt;2&lt;/m:t&gt;&lt;/m:r&gt;&lt;/m:den&gt;&lt;/m:f&gt;&lt;m:r&gt;&lt;w:rPr&gt;&lt;w:rFonts w:ascii=&quot;Cambria Math&quot; w:h-ansi=&quot;Cambria Math&quot;/&gt;&lt;wx:font wx:val=&quot;Cambria Math&quot;/&gt;&lt;w:i/&gt;&lt;/w:rPr&gt;&lt;m:t&gt;RTT&lt;/m:t&gt;&lt;/m:r&gt;&lt;m:ctrlPr&gt;&lt;w:rPr&gt;&lt;w:rFonts w:ascii=&quot;Cambria Math&quot; w:h-ansi=&quot;Cambria Math&quot;/&gt;&lt;wx:font wx:val=&quot;Cambria Math&quot;/&gt;&lt;w:i/&gt;&lt;/w:rPr&gt;&lt;/m:ctrlPr&gt;&lt;/m:e&gt;&lt;/m:d&gt;&lt;m:r&gt;&lt;w:rPr&gt;&lt;w:rFonts w:ascii=&quot;Cambria Math&quot; w:h-ansi=&quot;Cambria Math&quot;/&gt;&lt;wx:font wx:val=&quot;Cambria Math&quot;/&gt;&lt;w:i/&gt;&lt;/w:rPr&gt;&lt;m:t&gt;+&lt;/m:t&gt;&lt;/m:r&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3&lt;/m:t&gt;&lt;/m:r&gt;&lt;/m:num&gt;&lt;m:den&gt;&lt;m:r&gt;&lt;w:rPr&gt;&lt;w:rFonts w:ascii=&quot;Cambria Math&quot; w:h-ansi=&quot;Cambria Math&quot;/&gt;&lt;wx:font wx:val=&quot;Cambria Math&quot;/&gt;&lt;w:i/&gt;&lt;/w:rPr&gt;&lt;m:t&gt;2&lt;/m:t&gt;&lt;/m:r&gt;&lt;/m:den&gt;&lt;/m:f&gt;&lt;m:r&gt;&lt;w:rPr&gt;&lt;w:rFonts w:ascii=&quot;Cambria Math&quot; w:h-ansi=&quot;Cambria Math&quot;/&gt;&lt;wx:font wx:val=&quot;Cambria Math&quot;/&gt;&lt;w:i/&gt;&lt;/w:rPr&gt;&lt;m:t&gt;RTT+(M-1)_ChangelSwitchTime&lt;/m:t&gt;&lt;/m:r&gt;&lt;/m:oMath&gt;&lt;/m:oMathPara&gt;&lt;/w:p&gt;&lt;w:sectPr wsp:rsidR=w&quot;:0i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211" o:title="" chromakey="white"/>
          </v:shape>
        </w:pict>
      </w:r>
      <w:r w:rsidRPr="002305B7">
        <w:rPr>
          <w:lang w:eastAsia="zh-CN"/>
        </w:rPr>
        <w:instrText xml:space="preserve"> </w:instrText>
      </w:r>
      <w:r w:rsidRPr="002305B7">
        <w:fldChar w:fldCharType="separate"/>
      </w:r>
      <w:r w:rsidR="00A3404B">
        <w:rPr>
          <w:noProof/>
          <w:position w:val="-21"/>
        </w:rPr>
        <w:pict w14:anchorId="5511DD59">
          <v:shape id="_x0000_i1478" type="#_x0000_t75" alt="" style="width:285pt;height:25.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hideSpellingErrors/&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039A&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264C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6497C&quot;/&gt;&lt;wsp:rsid wsp:val=&quot;00071DBD&quot;/&gt;&lt;wsp:rsid wsp:val=&quot;0007610D&quot;/&gt;&lt;wsp:rsid wsp:val=&quot;00076F5C&quot;/&gt;&lt;wsp:rsid wsp:val=&quot;000775B6&quot;/&gt;&lt;wsp:rsid wsp:val=&quot;00081C74&quot;/&gt;&lt;wsp:rsid wsp:val=&quot;00081DAC&quot;/&gt;&lt;wsp:rsid wsp:val=&quot;00092653&quot;/&gt;&lt;wsp:rsid wsp:val=&quot;00095829&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0F68E0&quot;/&gt;&lt;wsp:rsid wsp:val=&quot;001021A9&quot;/&gt;&lt;wsp:rsid wsp:val=&quot;00102B94&quot;/&gt;&lt;wsp:rsid wsp:val=&quot;00105C12&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05B7&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86F14&quot;/&gt;&lt;wsp:rsid wsp:val=&quot;0029252D&quot;/&gt;&lt;wsp:rsid wsp:val=&quot;0029346F&quot;/&gt;&lt;wsp:rsid wsp:val=&quot;00297F37&quot;/&gt;&lt;wsp:rsid wsp:val=&quot;002A0799&quot;/&gt;&lt;wsp:rsid wsp:val=&quot;002A0AB3&quot;/&gt;&lt;wsp:rsid wsp:val=&quot;002A1833&quot;/&gt;&lt;wsp:rsid wsp:val=&quot;002A20B5&quot;/&gt;&lt;wsp:rsid wsp:val=&quot;002A6E69&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3AE&quot;/&gt;&lt;wsp:rsid wsp:val=&quot;00345D45&quot;/&gt;&lt;wsp:rsid wsp:val=&quot;00351298&quot;/&gt;&lt;wsp:rsid wsp:val=&quot;00353391&quot;/&gt;&lt;wsp:rsid wsp:val=&quot;003566F7&quot;/&gt;&lt;wsp:rsid wsp:val=&quot;00361256&quot;/&gt;&lt;wsp:rsid wsp:val=&quot;003623E0&quot;/&gt;&lt;wsp:rsid wsp:val=&quot;00362402&quot;/&gt;&lt;wsp:rsid wsp:val=&quot;003625DD&quot;/&gt;&lt;wsp:rsid wsp:val=&quot;0036347D&quot;/&gt;&lt;wsp:rsid wsp:val=&quot;003677E5&quot;/&gt;&lt;wsp:rsid wsp:val=&quot;00370E52&quot;/&gt;&lt;wsp:rsid wsp:val=&quot;0037390F&quot;/&gt;&lt;wsp:rsid wsp:val=&quot;00373E12&quot;/&gt;&lt;wsp:rsid wsp:val=&quot;00375271&quot;/&gt;&lt;wsp:rsid wsp:val=&quot;00376DCB&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672D4&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0980&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C2DCE&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5842&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66DF&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3CD2&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2F13&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C5D44&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AEB&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9541F&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DF5&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16EDD&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63AB7&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1CA2&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974F8&quot;/&gt;&lt;wsp:rsid wsp:val=&quot;00FA0939&quot;/&gt;&lt;wsp:rsid wsp:val=&quot;00FA139D&quot;/&gt;&lt;wsp:rsid wsp:val=&quot;00FB2B12&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2A6E69&quot; wsp:rsidP=&quot;002A6E69&quot;&gt;&lt;m:oMathPara&gt;&lt;m:oMath&gt;&lt;m:r&gt;&lt;m:rPr&gt;&lt;m:sty m:val=&quot;p&quot;/&gt;&lt;/m:rPr&gt;&lt;w:rPr&gt;&lt;w:rFonts w:ascii=&quot;Cambria Math&quot; w:h-ansi=&quot;Cambria Math&quot;/&gt;&lt;wx:font wx:val=&quot;Cambria Math&quot;/&gt;&lt;/w:rPr&gt;&lt;m:t&gt;M_&lt;/m:t&gt;&lt;/m:r&gt;&lt;m:d&gt;&lt;m:dPr&gt;&lt;m:ctrlPr&gt;&lt;w:rPr&gt;&lt;w:rFonts w:ascii=&quot;Cambria Math&quot; w:h-ansi=&quot;Cambria Math&quot;/&gt;&lt;wx:font wx:val=&quot;Cambria Math&quot;/&gt;&lt;/w:rPr&gt;&lt;/m:ctrlPr&gt;&lt;/m:dPr&gt;&lt;m:e&gt;&lt;m:f====&gt;&lt;m:fPr&gt;&lt;m:ctrlPr&gt;&lt;w:rPr&gt;&lt;w:rFonts w:ascii=&quot;Cambria Math&quot; w:h-ansi=&quot;Cambria Math&quot;/&gt;&lt;wx:font wx:val=&quot;Cambria Math&quot;/&gt;&lt;/w:rPr&gt;&lt;/m:ctrlPr&gt;&lt;/m:fPr&gt;&lt;m:num&gt;&lt;m:r&gt;&lt;w:rPr&gt;&lt;w:rFonts w:ascii=&quot;Cambria Math&quot; w:h-ansi=&quot;Cambria Math&quot;/&gt;&lt;wx:font wx:val=&quot;Cambria Math&quot;/&gt;&lt;w:i/&gt;&lt;/w:rPr&gt;&lt;m:t&gt;1&lt;/m:t&gt;&lt;/m:r&gt;&lt;/m:num&gt;&lt;m:den&gt;&lt;m:r&gt;&lt;w:rPr&gt;&lt;w:rFonts w:ascii=&quot;Cambria Math&quot; w:h-ansi=&quot;Cambria Math&quot;/&gt;&lt;wx:font wx:val=&quot;Cambria Math&quot;/&gt;&lt;w:i/&gt;&lt;/w:rPr&gt;&lt;m:t&gt;2&lt;/m:t&gt;&lt;/m:r&gt;&lt;/m:den&gt;&lt;/m:f&gt;&lt;m:r&gt;&lt;w:rPr&gt;&lt;w:rFonts w:ascii=&quot;Cambria Math&quot; w:h-ansi=&quot;Cambria Math&quot;/&gt;&lt;wx:font wx:val=&quot;Cambria Math&quot;/&gt;&lt;w:i/&gt;&lt;/w:rPr&gt;&lt;m:t&gt;RTT&lt;/m:t&gt;&lt;/m:r&gt;&lt;m:ctrlPr&gt;&lt;w:rPr&gt;&lt;w:rFonts w:ascii=&quot;Cambria Math&quot; w:h-ansi=&quot;Cambria Math&quot;/&gt;&lt;wx:font wx:val=&quot;Cambria Math&quot;/&gt;&lt;w:i/&gt;&lt;/w:rPr&gt;&lt;/m:ctrlPr&gt;&lt;/m:e&gt;&lt;/m:d&gt;&lt;m:r&gt;&lt;w:rPr&gt;&lt;w:rFonts w:ascii=&quot;Cambria Math&quot; w:h-ansi=&quot;Cambria Math&quot;/&gt;&lt;wx:font wx:val=&quot;Cambria Math&quot;/&gt;&lt;w:i/&gt;&lt;/w:rPr&gt;&lt;m:t&gt;+&lt;/m:t&gt;&lt;/m:r&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3&lt;/m:t&gt;&lt;/m:r&gt;&lt;/m:num&gt;&lt;m:den&gt;&lt;m:r&gt;&lt;w:rPr&gt;&lt;w:rFonts w:ascii=&quot;Cambria Math&quot; w:h-ansi=&quot;Cambria Math&quot;/&gt;&lt;wx:font wx:val=&quot;Cambria Math&quot;/&gt;&lt;w:i/&gt;&lt;/w:rPr&gt;&lt;m:t&gt;2&lt;/m:t&gt;&lt;/m:r&gt;&lt;/m:den&gt;&lt;/m:f&gt;&lt;m:r&gt;&lt;w:rPr&gt;&lt;w:rFonts w:ascii=&quot;Cambria Math&quot; w:h-ansi=&quot;Cambria Math&quot;/&gt;&lt;wx:font wx:val=&quot;Cambria Math&quot;/&gt;&lt;w:i/&gt;&lt;/w:rPr&gt;&lt;m:t&gt;RTT+(M-1)_ChangelSwitchTime&lt;/m:t&gt;&lt;/m:r&gt;&lt;/m:oMath&gt;&lt;/m:oMathPara&gt;&lt;/w:p&gt;&lt;w:sectPr wsp:rsidR=w&quot;:0i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211" o:title="" chromakey="white"/>
          </v:shape>
        </w:pict>
      </w:r>
      <w:r w:rsidRPr="002305B7">
        <w:fldChar w:fldCharType="end"/>
      </w:r>
      <w:r w:rsidR="00AC22D9">
        <w:rPr>
          <w:lang w:eastAsia="zh-CN"/>
        </w:rPr>
        <w:t xml:space="preserve">           </w:t>
      </w:r>
      <w:r w:rsidRPr="00EE6BB1">
        <w:rPr>
          <w:lang w:eastAsia="zh-CN"/>
        </w:rPr>
        <w:t>(</w:t>
      </w:r>
      <w:r w:rsidR="00AC22D9">
        <w:rPr>
          <w:lang w:eastAsia="zh-CN"/>
        </w:rPr>
        <w:t>4.</w:t>
      </w:r>
      <w:r w:rsidRPr="00EE6BB1">
        <w:rPr>
          <w:lang w:eastAsia="zh-CN"/>
        </w:rPr>
        <w:t>4)</w:t>
      </w:r>
    </w:p>
    <w:p w14:paraId="53F90A32" w14:textId="77777777" w:rsidR="002305B7" w:rsidRPr="00EE6BB1" w:rsidRDefault="002305B7" w:rsidP="002305B7">
      <w:pPr>
        <w:rPr>
          <w:lang w:eastAsia="zh-CN"/>
        </w:rPr>
      </w:pPr>
      <w:r w:rsidRPr="00EE6BB1">
        <w:rPr>
          <w:lang w:eastAsia="zh-CN"/>
        </w:rPr>
        <w:t>RTT</w:t>
      </w:r>
      <w:r w:rsidRPr="00EE6BB1">
        <w:rPr>
          <w:rFonts w:hint="eastAsia"/>
          <w:lang w:eastAsia="zh-CN"/>
        </w:rPr>
        <w:t>（往返时间）是探测请求帧的时间和</w:t>
      </w:r>
      <w:r w:rsidRPr="00EE6BB1">
        <w:rPr>
          <w:lang w:eastAsia="zh-CN"/>
        </w:rPr>
        <w:t>ACK</w:t>
      </w:r>
      <w:r w:rsidRPr="00EE6BB1">
        <w:rPr>
          <w:rFonts w:hint="eastAsia"/>
          <w:lang w:eastAsia="zh-CN"/>
        </w:rPr>
        <w:t>响应帧在两个节点之间的传输。</w:t>
      </w:r>
      <w:r>
        <w:rPr>
          <w:rFonts w:hint="eastAsia"/>
          <w:lang w:eastAsia="zh-CN"/>
        </w:rPr>
        <w:t>有</w:t>
      </w:r>
      <w:r w:rsidRPr="00EE6BB1">
        <w:rPr>
          <w:rFonts w:hint="eastAsia"/>
          <w:lang w:eastAsia="zh-CN"/>
        </w:rPr>
        <w:t>四个时间点的信息来计算公式</w:t>
      </w:r>
      <w:r w:rsidRPr="00EE6BB1">
        <w:rPr>
          <w:lang w:eastAsia="zh-CN"/>
        </w:rPr>
        <w:t>5</w:t>
      </w:r>
      <w:r w:rsidRPr="00EE6BB1">
        <w:rPr>
          <w:rFonts w:hint="eastAsia"/>
          <w:lang w:eastAsia="zh-CN"/>
        </w:rPr>
        <w:t>的</w:t>
      </w:r>
      <w:r w:rsidRPr="00EE6BB1">
        <w:rPr>
          <w:lang w:eastAsia="zh-CN"/>
        </w:rPr>
        <w:t>RTT</w:t>
      </w:r>
      <w:r w:rsidRPr="00EE6BB1">
        <w:rPr>
          <w:rFonts w:hint="eastAsia"/>
          <w:lang w:eastAsia="zh-CN"/>
        </w:rPr>
        <w:t>：</w:t>
      </w:r>
    </w:p>
    <w:p w14:paraId="14090326" w14:textId="77777777" w:rsidR="002305B7" w:rsidRPr="00EE6BB1" w:rsidRDefault="002305B7" w:rsidP="00710717">
      <w:pPr>
        <w:spacing w:line="360" w:lineRule="auto"/>
        <w:ind w:firstLineChars="0" w:firstLine="0"/>
        <w:jc w:val="right"/>
        <w:rPr>
          <w:lang w:eastAsia="zh-CN"/>
        </w:rPr>
      </w:pPr>
      <w:r w:rsidRPr="002305B7">
        <w:fldChar w:fldCharType="begin"/>
      </w:r>
      <w:r w:rsidRPr="002305B7">
        <w:rPr>
          <w:lang w:eastAsia="zh-CN"/>
        </w:rPr>
        <w:instrText xml:space="preserve"> QUOTE </w:instrText>
      </w:r>
      <w:r w:rsidR="00A3404B">
        <w:rPr>
          <w:noProof/>
          <w:position w:val="-14"/>
        </w:rPr>
        <w:pict w14:anchorId="1B3D8DCF">
          <v:shape id="_x0000_i1479" type="#_x0000_t75" alt="" style="width:165.7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hideSpellingErrors/&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039A&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264C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6497C&quot;/&gt;&lt;wsp:rsid wsp:val=&quot;00071DBD&quot;/&gt;&lt;wsp:rsid wsp:val=&quot;0007610D&quot;/&gt;&lt;wsp:rsid wsp:val=&quot;00076F5C&quot;/&gt;&lt;wsp:rsid wsp:val=&quot;000775B6&quot;/&gt;&lt;wsp:rsid wsp:val=&quot;00081C74&quot;/&gt;&lt;wsp:rsid wsp:val=&quot;00081DAC&quot;/&gt;&lt;wsp:rsid wsp:val=&quot;00092653&quot;/&gt;&lt;wsp:rsid wsp:val=&quot;00095829&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0F68E0&quot;/&gt;&lt;wsp:rsid wsp:val=&quot;001021A9&quot;/&gt;&lt;wsp:rsid wsp:val=&quot;00102B94&quot;/&gt;&lt;wsp:rsid wsp:val=&quot;00105C12&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05B7&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86F14&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3AE&quot;/&gt;&lt;wsp:rsid wsp:val=&quot;00345D45&quot;/&gt;&lt;wsp:rsid wsp:val=&quot;00351298&quot;/&gt;&lt;wsp:rsid wsp:val=&quot;00353391&quot;/&gt;&lt;wsp:rsid wsp:val=&quot;003566F7&quot;/&gt;&lt;wsp:rsid wsp:val=&quot;00361256&quot;/&gt;&lt;wsp:rsid wsp:val=&quot;003623E0&quot;/&gt;&lt;wsp:rsid wsp:val=&quot;00362402&quot;/&gt;&lt;wsp:rsid wsp:val=&quot;003625DD&quot;/&gt;&lt;wsp:rsid wsp:val=&quot;0036347D&quot;/&gt;&lt;wsp:rsid wsp:val=&quot;003677E5&quot;/&gt;&lt;wsp:rsid wsp:val=&quot;00370E52&quot;/&gt;&lt;wsp:rsid wsp:val=&quot;0037390F&quot;/&gt;&lt;wsp:rsid wsp:val=&quot;00373E12&quot;/&gt;&lt;wsp:rsid wsp:val=&quot;00375271&quot;/&gt;&lt;wsp:rsid wsp:val=&quot;00376DCB&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672D4&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0980&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C2DCE&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5842&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2C34&quot;/&gt;&lt;wsp:rsid wsp:val=&quot;00866888&quot;/&gt;&lt;wsp:rsid wsp:val=&quot;00871068&quot;/&gt;&lt;wsp:rsid wsp:val=&quot;00873354&quot;/&gt;&lt;wsp:rsid wsp:val=&quot;00873D49&quot;/&gt;&lt;wsp:rsid wsp:val=&quot;008766DF&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3CD2&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2F13&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C5D44&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AEB&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9541F&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DF5&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16EDD&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63AB7&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1CA2&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974F8&quot;/&gt;&lt;wsp:rsid wsp:val=&quot;00FA0939&quot;/&gt;&lt;wsp:rsid wsp:val=&quot;00FA139D&quot;/&gt;&lt;wsp:rsid wsp:val=&quot;00FB2B12&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862C34&quot; wsp:rsidP=&quot;00862C34&quot;&gt;&lt;m:oMathPara&gt;&lt;m:oMath&gt;&lt;m:r&gt;&lt;m:rPr&gt;&lt;m:sty m:val=&quot;p&quot;/&gt;&lt;/m:rPr&gt;&lt;w:rPr&gt;&lt;w:rFonts w:ascii=&quot;Cambria Math&quot; w:h-ansi=&quot;Cambria Math&quot;/&gt;&lt;wx:font wx:val=&quot;Cambria Math&quot;/&gt;&lt;/w:rPr&gt;&lt;m:t&gt;RTT=&lt;/m:t&gt;&lt;/m:r&gt;&lt;m:d&gt;&lt;m:dPr&gt;&lt;m:ctrlPr&gt;&lt;w:rPr&gt;&lt;w:rFonts w:ascii=&quot;Cambria Math&quot; w:h-ansi=&quot;Cambria Math&quot;/&gt;&lt;wx:font wx:val=&quot;Cambria Math&quot;/&gt;&lt;/w:rPr&gt;&lt;/m:ctrlPr&gt;&lt;/m:dPr&gt;&lt;m:e&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rPr&gt;&lt;m:t&gt;T&lt;/m:t&gt;&lt;/m:r&gt;&lt;/m:e&gt;&lt;m:sub&gt;&lt;m:r&gt;&lt;w:rPr&gt;&lt;w:rFonts w:ascii=&quot;Cambria Math&quot; w:h-ansi=&quot;Cambria Math&quot;/&gt;&lt;wx:font wx:val=&quot;Cambria Math&quot;/&gt;&lt;w:i/&gt;&lt;/w:rPr&gt;&lt;m:t&gt;21&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T&lt;/m:t&gt;&lt;/m:r&gt;&lt;/m:e&gt;&lt;m:sub&gt;&lt;m:r&gt;&lt;w:rPr&gt;&lt;w:rFonts w:ascii=&quot;Cambria Math&quot; w:h-ansi=&quot;Cambria Math&quot;/&gt;&lt;wx:font wx:val=&quot;Cambria Math&quot;/&gt;&lt;w:i/&gt;&lt;/w:rPr&gt;&lt;m:t&gt;11&lt;/m:t&gt;&lt;/m:r&gt;&lt;/m:sub&gt;&lt;/m:sSub&gt;&lt;m:ctrlPr&gt;&lt;w:rPr&gt;&lt;w:rFonts w:ascii=&quot;Cambria Math&quot; w:h-ansi=&quot;Cambria Math&quot;/&gt;&lt;wx:font wx:val=&quot;Cambria Math&quot;/&gt;&lt;w:i/&gt;&lt;/w:rPr&gt;&lt;/m:ctrlPr&gt;&lt;/m:e&gt;&lt;/m:d&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T&lt;/m:t&gt;&lt;/m:r&gt;&lt;/m:e&gt;&lt;m:sub&gt;&lt;m:r&gt;&lt;w:rPr&gt;&lt;w:rFonts w:ascii=&quot;Cambria Math&quot; w:h-ansi=&quot;Cambria Math&quot;/&gt;&lt;wx:font wx:val=&quot;Cambria Math&quot;/&gt;&lt;w:i/&gt;&lt;/w:rPr&gt;&lt;m:t&gt;12&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T&lt;/m:t&gt;&lt;/m:r&gt;&lt;/m:e&gt;&lt;m:sub&gt;&lt;m:r&gt;&lt;w:rPr&gt;&lt;w:rFonts w:ascii=&quot;Cambria Math&quot; w:h-ansi=&quot;Cambria Math&quot;/&gt;&lt;wx:font wx:val=&quot;Cambria Math&quot;/&gt;&lt;w:i/&gt;&lt;/w:rPr&gt;&lt;m:t&gt;22&lt;/m:t&gt;&lt;/m:r&gt;&lt;/m:sub&gt;&lt;/m:sSub&gt;&lt;m:r&gt;&lt;w:rPr&gt;&lt;w:rFonts w:ascii=&quot;Cambria Math&quot; w:h-ansi=&quot;Cambria Math&quot;/&gt;&lt;wx:font wx:val=&quot;Cambria Math&quot;/&gt;&lt;w:i/&gt;&lt;/w:rPr&gt;&lt;m:t&gt;)&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212" o:title="" chromakey="white"/>
          </v:shape>
        </w:pict>
      </w:r>
      <w:r w:rsidRPr="002305B7">
        <w:rPr>
          <w:lang w:eastAsia="zh-CN"/>
        </w:rPr>
        <w:instrText xml:space="preserve"> </w:instrText>
      </w:r>
      <w:r w:rsidRPr="002305B7">
        <w:fldChar w:fldCharType="separate"/>
      </w:r>
      <w:r w:rsidR="00A3404B">
        <w:rPr>
          <w:noProof/>
          <w:position w:val="-14"/>
        </w:rPr>
        <w:pict w14:anchorId="5EE09C0E">
          <v:shape id="_x0000_i1480" type="#_x0000_t75" alt="" style="width:165.7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hideSpellingErrors/&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039A&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264C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6497C&quot;/&gt;&lt;wsp:rsid wsp:val=&quot;00071DBD&quot;/&gt;&lt;wsp:rsid wsp:val=&quot;0007610D&quot;/&gt;&lt;wsp:rsid wsp:val=&quot;00076F5C&quot;/&gt;&lt;wsp:rsid wsp:val=&quot;000775B6&quot;/&gt;&lt;wsp:rsid wsp:val=&quot;00081C74&quot;/&gt;&lt;wsp:rsid wsp:val=&quot;00081DAC&quot;/&gt;&lt;wsp:rsid wsp:val=&quot;00092653&quot;/&gt;&lt;wsp:rsid wsp:val=&quot;00095829&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0F68E0&quot;/&gt;&lt;wsp:rsid wsp:val=&quot;001021A9&quot;/&gt;&lt;wsp:rsid wsp:val=&quot;00102B94&quot;/&gt;&lt;wsp:rsid wsp:val=&quot;00105C12&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05B7&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86F14&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3AE&quot;/&gt;&lt;wsp:rsid wsp:val=&quot;00345D45&quot;/&gt;&lt;wsp:rsid wsp:val=&quot;00351298&quot;/&gt;&lt;wsp:rsid wsp:val=&quot;00353391&quot;/&gt;&lt;wsp:rsid wsp:val=&quot;003566F7&quot;/&gt;&lt;wsp:rsid wsp:val=&quot;00361256&quot;/&gt;&lt;wsp:rsid wsp:val=&quot;003623E0&quot;/&gt;&lt;wsp:rsid wsp:val=&quot;00362402&quot;/&gt;&lt;wsp:rsid wsp:val=&quot;003625DD&quot;/&gt;&lt;wsp:rsid wsp:val=&quot;0036347D&quot;/&gt;&lt;wsp:rsid wsp:val=&quot;003677E5&quot;/&gt;&lt;wsp:rsid wsp:val=&quot;00370E52&quot;/&gt;&lt;wsp:rsid wsp:val=&quot;0037390F&quot;/&gt;&lt;wsp:rsid wsp:val=&quot;00373E12&quot;/&gt;&lt;wsp:rsid wsp:val=&quot;00375271&quot;/&gt;&lt;wsp:rsid wsp:val=&quot;00376DCB&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672D4&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0980&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C2DCE&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5842&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2C34&quot;/&gt;&lt;wsp:rsid wsp:val=&quot;00866888&quot;/&gt;&lt;wsp:rsid wsp:val=&quot;00871068&quot;/&gt;&lt;wsp:rsid wsp:val=&quot;00873354&quot;/&gt;&lt;wsp:rsid wsp:val=&quot;00873D49&quot;/&gt;&lt;wsp:rsid wsp:val=&quot;008766DF&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3CD2&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2F13&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C5D44&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AEB&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9541F&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DF5&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16EDD&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63AB7&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1CA2&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974F8&quot;/&gt;&lt;wsp:rsid wsp:val=&quot;00FA0939&quot;/&gt;&lt;wsp:rsid wsp:val=&quot;00FA139D&quot;/&gt;&lt;wsp:rsid wsp:val=&quot;00FB2B12&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862C34&quot; wsp:rsidP=&quot;00862C34&quot;&gt;&lt;m:oMathPara&gt;&lt;m:oMath&gt;&lt;m:r&gt;&lt;m:rPr&gt;&lt;m:sty m:val=&quot;p&quot;/&gt;&lt;/m:rPr&gt;&lt;w:rPr&gt;&lt;w:rFonts w:ascii=&quot;Cambria Math&quot; w:h-ansi=&quot;Cambria Math&quot;/&gt;&lt;wx:font wx:val=&quot;Cambria Math&quot;/&gt;&lt;/w:rPr&gt;&lt;m:t&gt;RTT=&lt;/m:t&gt;&lt;/m:r&gt;&lt;m:d&gt;&lt;m:dPr&gt;&lt;m:ctrlPr&gt;&lt;w:rPr&gt;&lt;w:rFonts w:ascii=&quot;Cambria Math&quot; w:h-ansi=&quot;Cambria Math&quot;/&gt;&lt;wx:font wx:val=&quot;Cambria Math&quot;/&gt;&lt;/w:rPr&gt;&lt;/m:ctrlPr&gt;&lt;/m:dPr&gt;&lt;m:e&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rPr&gt;&lt;m:t&gt;T&lt;/m:t&gt;&lt;/m:r&gt;&lt;/m:e&gt;&lt;m:sub&gt;&lt;m:r&gt;&lt;w:rPr&gt;&lt;w:rFonts w:ascii=&quot;Cambria Math&quot; w:h-ansi=&quot;Cambria Math&quot;/&gt;&lt;wx:font wx:val=&quot;Cambria Math&quot;/&gt;&lt;w:i/&gt;&lt;/w:rPr&gt;&lt;m:t&gt;21&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T&lt;/m:t&gt;&lt;/m:r&gt;&lt;/m:e&gt;&lt;m:sub&gt;&lt;m:r&gt;&lt;w:rPr&gt;&lt;w:rFonts w:ascii=&quot;Cambria Math&quot; w:h-ansi=&quot;Cambria Math&quot;/&gt;&lt;wx:font wx:val=&quot;Cambria Math&quot;/&gt;&lt;w:i/&gt;&lt;/w:rPr&gt;&lt;m:t&gt;11&lt;/m:t&gt;&lt;/m:r&gt;&lt;/m:sub&gt;&lt;/m:sSub&gt;&lt;m:ctrlPr&gt;&lt;w:rPr&gt;&lt;w:rFonts w:ascii=&quot;Cambria Math&quot; w:h-ansi=&quot;Cambria Math&quot;/&gt;&lt;wx:font wx:val=&quot;Cambria Math&quot;/&gt;&lt;w:i/&gt;&lt;/w:rPr&gt;&lt;/m:ctrlPr&gt;&lt;/m:e&gt;&lt;/m:d&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T&lt;/m:t&gt;&lt;/m:r&gt;&lt;/m:e&gt;&lt;m:sub&gt;&lt;m:r&gt;&lt;w:rPr&gt;&lt;w:rFonts w:ascii=&quot;Cambria Math&quot; w:h-ansi=&quot;Cambria Math&quot;/&gt;&lt;wx:font wx:val=&quot;Cambria Math&quot;/&gt;&lt;w:i/&gt;&lt;/w:rPr&gt;&lt;m:t&gt;12&lt;/m:t&gt;&lt;/m:r&gt;&lt;/m:sub&gt;&lt;/m:sSub&gt;&lt;m:r&gt;&lt;w:rPr&gt;&lt;w:rFonts w:ascii=&quot;Cambria Math&quot; w:h-ansi=&quot;Cambria Math&quot;/&gt;&lt;wx:font wx:val=&quot;Cambria Math&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T&lt;/m:t&gt;&lt;/m:r&gt;&lt;/m:e&gt;&lt;m:sub&gt;&lt;m:r&gt;&lt;w:rPr&gt;&lt;w:rFonts w:ascii=&quot;Cambria Math&quot; w:h-ansi=&quot;Cambria Math&quot;/&gt;&lt;wx:font wx:val=&quot;Cambria Math&quot;/&gt;&lt;w:i/&gt;&lt;/w:rPr&gt;&lt;m:t&gt;22&lt;/m:t&gt;&lt;/m:r&gt;&lt;/m:sub&gt;&lt;/m:sSub&gt;&lt;m:r&gt;&lt;w:rPr&gt;&lt;w:rFonts w:ascii=&quot;Cambria Math&quot; w:h-ansi=&quot;Cambria Math&quot;/&gt;&lt;wx:font wx:val=&quot;Cambria Math&quot;/&gt;&lt;w:i/&gt;&lt;/w:rPr&gt;&lt;m:t&gt;)&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212" o:title="" chromakey="white"/>
          </v:shape>
        </w:pict>
      </w:r>
      <w:r w:rsidRPr="002305B7">
        <w:fldChar w:fldCharType="end"/>
      </w:r>
      <w:r w:rsidR="00AC22D9">
        <w:rPr>
          <w:lang w:eastAsia="zh-CN"/>
        </w:rPr>
        <w:t xml:space="preserve">                     </w:t>
      </w:r>
      <w:r w:rsidRPr="00EE6BB1">
        <w:rPr>
          <w:lang w:eastAsia="zh-CN"/>
        </w:rPr>
        <w:t>(</w:t>
      </w:r>
      <w:r w:rsidR="00AC22D9">
        <w:rPr>
          <w:lang w:eastAsia="zh-CN"/>
        </w:rPr>
        <w:t>4.</w:t>
      </w:r>
      <w:r w:rsidRPr="00EE6BB1">
        <w:rPr>
          <w:lang w:eastAsia="zh-CN"/>
        </w:rPr>
        <w:t>5)</w:t>
      </w:r>
    </w:p>
    <w:p w14:paraId="38CA7A42" w14:textId="77777777" w:rsidR="002305B7" w:rsidRPr="00EE6BB1" w:rsidRDefault="002305B7" w:rsidP="002305B7">
      <w:pPr>
        <w:rPr>
          <w:lang w:eastAsia="zh-CN"/>
        </w:rPr>
      </w:pPr>
      <w:r w:rsidRPr="00EE6BB1">
        <w:rPr>
          <w:rFonts w:hint="eastAsia"/>
          <w:lang w:eastAsia="zh-CN"/>
        </w:rPr>
        <w:t>在</w:t>
      </w:r>
      <w:r>
        <w:rPr>
          <w:rFonts w:hint="eastAsia"/>
          <w:lang w:eastAsia="zh-CN"/>
        </w:rPr>
        <w:t>本章中</w:t>
      </w:r>
      <w:r w:rsidRPr="00EE6BB1">
        <w:rPr>
          <w:lang w:eastAsia="zh-CN"/>
        </w:rPr>
        <w:t>RTT</w:t>
      </w:r>
      <w:r>
        <w:rPr>
          <w:rFonts w:hint="eastAsia"/>
          <w:lang w:eastAsia="zh-CN"/>
        </w:rPr>
        <w:t>的定义</w:t>
      </w:r>
      <w:r w:rsidRPr="00EE6BB1">
        <w:rPr>
          <w:rFonts w:hint="eastAsia"/>
          <w:lang w:eastAsia="zh-CN"/>
        </w:rPr>
        <w:t>，如图</w:t>
      </w:r>
      <w:r w:rsidR="00AC22D9">
        <w:rPr>
          <w:rFonts w:hint="eastAsia"/>
          <w:lang w:eastAsia="zh-CN"/>
        </w:rPr>
        <w:t>4.</w:t>
      </w:r>
      <w:r w:rsidRPr="00EE6BB1">
        <w:rPr>
          <w:lang w:eastAsia="zh-CN"/>
        </w:rPr>
        <w:t>3</w:t>
      </w:r>
      <w:r w:rsidRPr="00EE6BB1">
        <w:rPr>
          <w:rFonts w:hint="eastAsia"/>
          <w:lang w:eastAsia="zh-CN"/>
        </w:rPr>
        <w:t>所示。（</w:t>
      </w:r>
      <w:r w:rsidRPr="00EE6BB1">
        <w:rPr>
          <w:lang w:eastAsia="zh-CN"/>
        </w:rPr>
        <w:t>T11</w:t>
      </w:r>
      <w:r w:rsidRPr="00EE6BB1">
        <w:rPr>
          <w:rFonts w:hint="eastAsia"/>
          <w:lang w:eastAsia="zh-CN"/>
        </w:rPr>
        <w:t>是指节点</w:t>
      </w:r>
      <w:r w:rsidRPr="00EE6BB1">
        <w:rPr>
          <w:lang w:eastAsia="zh-CN"/>
        </w:rPr>
        <w:t>A</w:t>
      </w:r>
      <w:r w:rsidRPr="00EE6BB1">
        <w:rPr>
          <w:rFonts w:hint="eastAsia"/>
          <w:lang w:eastAsia="zh-CN"/>
        </w:rPr>
        <w:t>发送探测请求帧的时间</w:t>
      </w:r>
      <w:r>
        <w:rPr>
          <w:rFonts w:hint="eastAsia"/>
          <w:lang w:eastAsia="zh-CN"/>
        </w:rPr>
        <w:t>。</w:t>
      </w:r>
      <w:r w:rsidRPr="00EE6BB1">
        <w:rPr>
          <w:lang w:eastAsia="zh-CN"/>
        </w:rPr>
        <w:t>T21</w:t>
      </w:r>
      <w:r w:rsidRPr="00EE6BB1">
        <w:rPr>
          <w:rFonts w:hint="eastAsia"/>
          <w:lang w:eastAsia="zh-CN"/>
        </w:rPr>
        <w:t>是指节点</w:t>
      </w:r>
      <w:r w:rsidRPr="00EE6BB1">
        <w:rPr>
          <w:lang w:eastAsia="zh-CN"/>
        </w:rPr>
        <w:t>B</w:t>
      </w:r>
      <w:r w:rsidRPr="00EE6BB1">
        <w:rPr>
          <w:rFonts w:hint="eastAsia"/>
          <w:lang w:eastAsia="zh-CN"/>
        </w:rPr>
        <w:t>收到的同一个探测请求帧的时间</w:t>
      </w:r>
      <w:r>
        <w:rPr>
          <w:rFonts w:hint="eastAsia"/>
          <w:lang w:eastAsia="zh-CN"/>
        </w:rPr>
        <w:t>。</w:t>
      </w:r>
      <w:r w:rsidRPr="00EE6BB1">
        <w:rPr>
          <w:lang w:eastAsia="zh-CN"/>
        </w:rPr>
        <w:t>T12</w:t>
      </w:r>
      <w:r w:rsidRPr="00EE6BB1">
        <w:rPr>
          <w:rFonts w:hint="eastAsia"/>
          <w:lang w:eastAsia="zh-CN"/>
        </w:rPr>
        <w:t>，</w:t>
      </w:r>
      <w:r w:rsidRPr="00EE6BB1">
        <w:rPr>
          <w:lang w:eastAsia="zh-CN"/>
        </w:rPr>
        <w:t>T22</w:t>
      </w:r>
      <w:r w:rsidRPr="00EE6BB1">
        <w:rPr>
          <w:rFonts w:hint="eastAsia"/>
          <w:lang w:eastAsia="zh-CN"/>
        </w:rPr>
        <w:t>与</w:t>
      </w:r>
      <w:r w:rsidRPr="00EE6BB1">
        <w:rPr>
          <w:lang w:eastAsia="zh-CN"/>
        </w:rPr>
        <w:t>T11</w:t>
      </w:r>
      <w:r w:rsidRPr="00EE6BB1">
        <w:rPr>
          <w:rFonts w:hint="eastAsia"/>
          <w:lang w:eastAsia="zh-CN"/>
        </w:rPr>
        <w:t>，</w:t>
      </w:r>
      <w:r w:rsidRPr="00EE6BB1">
        <w:rPr>
          <w:lang w:eastAsia="zh-CN"/>
        </w:rPr>
        <w:t>T12</w:t>
      </w:r>
      <w:r>
        <w:rPr>
          <w:rFonts w:hint="eastAsia"/>
          <w:lang w:eastAsia="zh-CN"/>
        </w:rPr>
        <w:t>相同</w:t>
      </w:r>
      <w:r w:rsidRPr="00EE6BB1">
        <w:rPr>
          <w:rFonts w:hint="eastAsia"/>
          <w:lang w:eastAsia="zh-CN"/>
        </w:rPr>
        <w:t>）。</w:t>
      </w:r>
      <w:r w:rsidRPr="00EE6BB1">
        <w:rPr>
          <w:lang w:eastAsia="zh-CN"/>
        </w:rPr>
        <w:t>RTT</w:t>
      </w:r>
      <w:r w:rsidRPr="00EE6BB1">
        <w:rPr>
          <w:rFonts w:hint="eastAsia"/>
          <w:lang w:eastAsia="zh-CN"/>
        </w:rPr>
        <w:t>与一系列因素有关，如网络负载，干扰和争用。</w:t>
      </w:r>
    </w:p>
    <w:p w14:paraId="4AC10B52" w14:textId="77777777" w:rsidR="002305B7" w:rsidRPr="00EE6BB1" w:rsidRDefault="0014685D" w:rsidP="00710717">
      <w:pPr>
        <w:spacing w:line="360" w:lineRule="auto"/>
        <w:ind w:firstLineChars="0" w:firstLine="0"/>
        <w:jc w:val="center"/>
      </w:pPr>
      <w:r>
        <w:rPr>
          <w:noProof/>
          <w:lang w:eastAsia="zh-CN" w:bidi="ar-SA"/>
        </w:rPr>
        <w:drawing>
          <wp:inline distT="0" distB="0" distL="0" distR="0" wp14:anchorId="43856BF4" wp14:editId="708B3BB1">
            <wp:extent cx="2032000" cy="2188845"/>
            <wp:effectExtent l="0" t="0" r="0" b="0"/>
            <wp:docPr id="490" name="图片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3"/>
                    <pic:cNvPicPr>
                      <a:picLocks/>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2032000" cy="2188845"/>
                    </a:xfrm>
                    <a:prstGeom prst="rect">
                      <a:avLst/>
                    </a:prstGeom>
                    <a:noFill/>
                    <a:ln>
                      <a:noFill/>
                    </a:ln>
                  </pic:spPr>
                </pic:pic>
              </a:graphicData>
            </a:graphic>
          </wp:inline>
        </w:drawing>
      </w:r>
    </w:p>
    <w:p w14:paraId="6ADC1E5B" w14:textId="77777777" w:rsidR="00230ED3" w:rsidRPr="00710717" w:rsidRDefault="00230ED3" w:rsidP="00710717">
      <w:pPr>
        <w:ind w:firstLineChars="0" w:firstLine="0"/>
        <w:jc w:val="center"/>
        <w:rPr>
          <w:szCs w:val="24"/>
          <w:lang w:eastAsia="zh-CN"/>
        </w:rPr>
      </w:pPr>
      <w:bookmarkStart w:id="211" w:name="_Toc517958629"/>
      <w:r w:rsidRPr="00710717">
        <w:rPr>
          <w:rFonts w:hint="eastAsia"/>
          <w:szCs w:val="24"/>
          <w:lang w:eastAsia="zh-CN"/>
        </w:rPr>
        <w:t>图</w:t>
      </w:r>
      <w:r w:rsidRPr="00710717">
        <w:rPr>
          <w:szCs w:val="24"/>
          <w:lang w:eastAsia="zh-CN"/>
        </w:rPr>
        <w:t>4.</w:t>
      </w:r>
      <w:r w:rsidRPr="00710717">
        <w:rPr>
          <w:szCs w:val="24"/>
          <w:lang w:eastAsia="zh-CN"/>
        </w:rPr>
        <w:fldChar w:fldCharType="begin"/>
      </w:r>
      <w:r w:rsidRPr="00710717">
        <w:rPr>
          <w:szCs w:val="24"/>
          <w:lang w:eastAsia="zh-CN"/>
        </w:rPr>
        <w:instrText xml:space="preserve"> SEQ </w:instrText>
      </w:r>
      <w:r w:rsidRPr="00710717">
        <w:rPr>
          <w:rFonts w:hint="eastAsia"/>
          <w:szCs w:val="24"/>
          <w:lang w:eastAsia="zh-CN"/>
        </w:rPr>
        <w:instrText>图</w:instrText>
      </w:r>
      <w:r w:rsidRPr="00710717">
        <w:rPr>
          <w:szCs w:val="24"/>
          <w:lang w:eastAsia="zh-CN"/>
        </w:rPr>
        <w:instrText xml:space="preserve">4. \* ARABIC </w:instrText>
      </w:r>
      <w:r w:rsidRPr="00710717">
        <w:rPr>
          <w:szCs w:val="24"/>
          <w:lang w:eastAsia="zh-CN"/>
        </w:rPr>
        <w:fldChar w:fldCharType="separate"/>
      </w:r>
      <w:r>
        <w:rPr>
          <w:noProof/>
          <w:szCs w:val="24"/>
          <w:lang w:eastAsia="zh-CN"/>
        </w:rPr>
        <w:t>3</w:t>
      </w:r>
      <w:r w:rsidRPr="00710717">
        <w:rPr>
          <w:szCs w:val="24"/>
          <w:lang w:eastAsia="zh-CN"/>
        </w:rPr>
        <w:fldChar w:fldCharType="end"/>
      </w:r>
      <w:r>
        <w:rPr>
          <w:szCs w:val="24"/>
          <w:lang w:eastAsia="zh-CN"/>
        </w:rPr>
        <w:t xml:space="preserve"> </w:t>
      </w:r>
      <w:r w:rsidRPr="00710717">
        <w:rPr>
          <w:rFonts w:hint="eastAsia"/>
          <w:szCs w:val="24"/>
          <w:lang w:eastAsia="zh-CN"/>
        </w:rPr>
        <w:t>往返时间</w:t>
      </w:r>
      <w:bookmarkEnd w:id="211"/>
    </w:p>
    <w:p w14:paraId="19857389" w14:textId="77777777" w:rsidR="002305B7" w:rsidRDefault="002305B7" w:rsidP="00710717">
      <w:pPr>
        <w:ind w:firstLineChars="0" w:firstLine="0"/>
        <w:jc w:val="center"/>
        <w:rPr>
          <w:szCs w:val="24"/>
          <w:lang w:eastAsia="zh-CN"/>
        </w:rPr>
      </w:pPr>
      <w:r w:rsidRPr="00710717">
        <w:rPr>
          <w:szCs w:val="24"/>
          <w:lang w:eastAsia="zh-CN"/>
        </w:rPr>
        <w:t xml:space="preserve">Fig. </w:t>
      </w:r>
      <w:r w:rsidR="006F657F" w:rsidRPr="00710717">
        <w:rPr>
          <w:szCs w:val="24"/>
          <w:lang w:eastAsia="zh-CN"/>
        </w:rPr>
        <w:t>4.</w:t>
      </w:r>
      <w:r w:rsidRPr="00710717">
        <w:rPr>
          <w:szCs w:val="24"/>
          <w:lang w:eastAsia="zh-CN"/>
        </w:rPr>
        <w:t>3 Round Trip Time</w:t>
      </w:r>
    </w:p>
    <w:p w14:paraId="2FAE0698" w14:textId="77777777" w:rsidR="008D67A7" w:rsidRPr="00710717" w:rsidRDefault="008D67A7" w:rsidP="00710717">
      <w:pPr>
        <w:ind w:firstLineChars="0" w:firstLine="0"/>
        <w:jc w:val="center"/>
        <w:rPr>
          <w:szCs w:val="24"/>
          <w:lang w:eastAsia="zh-CN"/>
        </w:rPr>
      </w:pPr>
    </w:p>
    <w:p w14:paraId="423FB50F" w14:textId="77777777" w:rsidR="002305B7" w:rsidRPr="00EE6BB1" w:rsidRDefault="0014685D" w:rsidP="002305B7">
      <w:pPr>
        <w:spacing w:line="360" w:lineRule="auto"/>
        <w:jc w:val="center"/>
      </w:pPr>
      <w:r>
        <w:rPr>
          <w:noProof/>
          <w:lang w:eastAsia="zh-CN" w:bidi="ar-SA"/>
        </w:rPr>
        <w:lastRenderedPageBreak/>
        <w:drawing>
          <wp:inline distT="0" distB="0" distL="0" distR="0" wp14:anchorId="287DDD27" wp14:editId="7F99F1B6">
            <wp:extent cx="3214370" cy="3159125"/>
            <wp:effectExtent l="0" t="0" r="0" b="0"/>
            <wp:docPr id="491" name="图片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4"/>
                    <pic:cNvPicPr>
                      <a:picLocks/>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3214370" cy="3159125"/>
                    </a:xfrm>
                    <a:prstGeom prst="rect">
                      <a:avLst/>
                    </a:prstGeom>
                    <a:noFill/>
                    <a:ln>
                      <a:noFill/>
                    </a:ln>
                  </pic:spPr>
                </pic:pic>
              </a:graphicData>
            </a:graphic>
          </wp:inline>
        </w:drawing>
      </w:r>
    </w:p>
    <w:p w14:paraId="2111D100" w14:textId="77777777" w:rsidR="00230ED3" w:rsidRPr="00180A5A" w:rsidRDefault="00230ED3" w:rsidP="00710717">
      <w:pPr>
        <w:ind w:firstLineChars="0" w:firstLine="0"/>
        <w:jc w:val="center"/>
        <w:rPr>
          <w:szCs w:val="24"/>
          <w:lang w:eastAsia="zh-CN"/>
        </w:rPr>
      </w:pPr>
      <w:bookmarkStart w:id="212" w:name="_Toc517958630"/>
      <w:r w:rsidRPr="00710717">
        <w:rPr>
          <w:rFonts w:hint="eastAsia"/>
          <w:szCs w:val="24"/>
          <w:lang w:eastAsia="zh-CN"/>
        </w:rPr>
        <w:t>图</w:t>
      </w:r>
      <w:r w:rsidRPr="00710717">
        <w:rPr>
          <w:szCs w:val="24"/>
          <w:lang w:eastAsia="zh-CN"/>
        </w:rPr>
        <w:t>4.</w:t>
      </w:r>
      <w:r w:rsidRPr="00710717">
        <w:rPr>
          <w:szCs w:val="24"/>
          <w:lang w:eastAsia="zh-CN"/>
        </w:rPr>
        <w:fldChar w:fldCharType="begin"/>
      </w:r>
      <w:r w:rsidRPr="00710717">
        <w:rPr>
          <w:szCs w:val="24"/>
          <w:lang w:eastAsia="zh-CN"/>
        </w:rPr>
        <w:instrText xml:space="preserve"> SEQ </w:instrText>
      </w:r>
      <w:r w:rsidRPr="00710717">
        <w:rPr>
          <w:rFonts w:hint="eastAsia"/>
          <w:szCs w:val="24"/>
          <w:lang w:eastAsia="zh-CN"/>
        </w:rPr>
        <w:instrText>图</w:instrText>
      </w:r>
      <w:r w:rsidRPr="00710717">
        <w:rPr>
          <w:szCs w:val="24"/>
          <w:lang w:eastAsia="zh-CN"/>
        </w:rPr>
        <w:instrText xml:space="preserve">4. \* ARABIC </w:instrText>
      </w:r>
      <w:r w:rsidRPr="00710717">
        <w:rPr>
          <w:szCs w:val="24"/>
          <w:lang w:eastAsia="zh-CN"/>
        </w:rPr>
        <w:fldChar w:fldCharType="separate"/>
      </w:r>
      <w:r>
        <w:rPr>
          <w:noProof/>
          <w:szCs w:val="24"/>
          <w:lang w:eastAsia="zh-CN"/>
        </w:rPr>
        <w:t>4</w:t>
      </w:r>
      <w:r w:rsidRPr="00710717">
        <w:rPr>
          <w:szCs w:val="24"/>
          <w:lang w:eastAsia="zh-CN"/>
        </w:rPr>
        <w:fldChar w:fldCharType="end"/>
      </w:r>
      <w:r w:rsidRPr="00710717">
        <w:rPr>
          <w:szCs w:val="24"/>
          <w:lang w:eastAsia="zh-CN"/>
        </w:rPr>
        <w:t xml:space="preserve"> </w:t>
      </w:r>
      <w:r w:rsidRPr="00710717">
        <w:rPr>
          <w:rFonts w:hint="eastAsia"/>
          <w:szCs w:val="24"/>
          <w:lang w:eastAsia="zh-CN"/>
        </w:rPr>
        <w:t>基于缓存列表的快速切换方法</w:t>
      </w:r>
      <w:bookmarkEnd w:id="212"/>
    </w:p>
    <w:p w14:paraId="438BAA97" w14:textId="77777777" w:rsidR="002305B7" w:rsidRPr="00710717" w:rsidRDefault="002305B7" w:rsidP="00710717">
      <w:pPr>
        <w:ind w:firstLineChars="0" w:firstLine="0"/>
        <w:jc w:val="center"/>
        <w:rPr>
          <w:szCs w:val="24"/>
          <w:lang w:eastAsia="zh-CN"/>
        </w:rPr>
      </w:pPr>
      <w:r w:rsidRPr="00710717">
        <w:rPr>
          <w:szCs w:val="24"/>
          <w:lang w:eastAsia="zh-CN"/>
        </w:rPr>
        <w:t xml:space="preserve">Fig. </w:t>
      </w:r>
      <w:r w:rsidR="006F657F" w:rsidRPr="00710717">
        <w:rPr>
          <w:szCs w:val="24"/>
          <w:lang w:eastAsia="zh-CN"/>
        </w:rPr>
        <w:t>4.</w:t>
      </w:r>
      <w:r w:rsidRPr="00710717">
        <w:rPr>
          <w:szCs w:val="24"/>
          <w:lang w:eastAsia="zh-CN"/>
        </w:rPr>
        <w:t>4 Caching List Based Fast Handoff Method</w:t>
      </w:r>
    </w:p>
    <w:p w14:paraId="601C4888" w14:textId="77777777" w:rsidR="002305B7" w:rsidRPr="00EE6BB1" w:rsidRDefault="002305B7" w:rsidP="002305B7">
      <w:pPr>
        <w:spacing w:line="360" w:lineRule="auto"/>
        <w:jc w:val="center"/>
      </w:pPr>
    </w:p>
    <w:p w14:paraId="381775E7" w14:textId="77777777" w:rsidR="002305B7" w:rsidRPr="00EE6BB1" w:rsidRDefault="002305B7" w:rsidP="002305B7">
      <w:pPr>
        <w:rPr>
          <w:lang w:eastAsia="zh-CN"/>
        </w:rPr>
      </w:pPr>
      <w:r w:rsidRPr="00EE6BB1">
        <w:rPr>
          <w:rFonts w:hint="eastAsia"/>
          <w:lang w:eastAsia="zh-CN"/>
        </w:rPr>
        <w:t>被动扫描延迟了很多成本，因为客户必须轮流监视每个通道，以便找到下一个关联的</w:t>
      </w:r>
      <w:r w:rsidRPr="00EE6BB1">
        <w:rPr>
          <w:lang w:eastAsia="zh-CN"/>
        </w:rPr>
        <w:t>AP</w:t>
      </w:r>
      <w:r w:rsidRPr="00EE6BB1">
        <w:rPr>
          <w:rFonts w:hint="eastAsia"/>
          <w:lang w:eastAsia="zh-CN"/>
        </w:rPr>
        <w:t>。</w:t>
      </w:r>
    </w:p>
    <w:p w14:paraId="7712F95A" w14:textId="77777777" w:rsidR="002305B7" w:rsidRPr="00EE6BB1" w:rsidRDefault="002305B7" w:rsidP="002305B7">
      <w:r w:rsidRPr="00EE6BB1">
        <w:rPr>
          <w:rFonts w:hint="eastAsia"/>
        </w:rPr>
        <w:t>主动扫描延迟主要取决于</w:t>
      </w:r>
      <w:r w:rsidRPr="00EE6BB1">
        <w:t>MinChannelTime</w:t>
      </w:r>
      <w:r w:rsidRPr="00EE6BB1">
        <w:rPr>
          <w:rFonts w:hint="eastAsia"/>
        </w:rPr>
        <w:t>和</w:t>
      </w:r>
      <w:r w:rsidRPr="00EE6BB1">
        <w:t>MaxChannelTime</w:t>
      </w:r>
      <w:r w:rsidRPr="00EE6BB1">
        <w:rPr>
          <w:rFonts w:hint="eastAsia"/>
        </w:rPr>
        <w:t>。它们都是在</w:t>
      </w:r>
      <w:r w:rsidRPr="00EE6BB1">
        <w:t>1024</w:t>
      </w:r>
      <w:r w:rsidRPr="00EE6BB1">
        <w:rPr>
          <w:rFonts w:hint="eastAsia"/>
        </w:rPr>
        <w:t>微秒时隙内测量的。</w:t>
      </w:r>
      <w:r w:rsidRPr="00EE6BB1">
        <w:t>MinChannelTime</w:t>
      </w:r>
      <w:r w:rsidRPr="00EE6BB1">
        <w:rPr>
          <w:rFonts w:hint="eastAsia"/>
        </w:rPr>
        <w:t>是扫描频道的最短时间，</w:t>
      </w:r>
      <w:r w:rsidRPr="00EE6BB1">
        <w:t>MaxChannelTime</w:t>
      </w:r>
      <w:r w:rsidRPr="00EE6BB1">
        <w:rPr>
          <w:rFonts w:hint="eastAsia"/>
        </w:rPr>
        <w:t>是最长的时间。</w:t>
      </w:r>
      <w:r w:rsidRPr="00EE6BB1">
        <w:t>802.11</w:t>
      </w:r>
      <w:r w:rsidRPr="00EE6BB1">
        <w:rPr>
          <w:rFonts w:hint="eastAsia"/>
        </w:rPr>
        <w:t>标准没有指定它们的值。但是可以根据经验推断他们的价值观：</w:t>
      </w:r>
    </w:p>
    <w:p w14:paraId="2DF4FB1E" w14:textId="77777777" w:rsidR="002305B7" w:rsidRPr="00EE6BB1" w:rsidRDefault="002305B7" w:rsidP="00710717">
      <w:pPr>
        <w:spacing w:line="360" w:lineRule="auto"/>
        <w:ind w:firstLineChars="0" w:firstLine="0"/>
        <w:jc w:val="right"/>
      </w:pPr>
      <w:r w:rsidRPr="002305B7">
        <w:fldChar w:fldCharType="begin"/>
      </w:r>
      <w:r w:rsidRPr="002305B7">
        <w:instrText xml:space="preserve"> QUOTE </w:instrText>
      </w:r>
      <w:r w:rsidR="00A3404B">
        <w:rPr>
          <w:noProof/>
          <w:position w:val="-14"/>
        </w:rPr>
        <w:pict w14:anchorId="4913B9CE">
          <v:shape id="_x0000_i1481" type="#_x0000_t75" alt="" style="width:270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hideSpellingErrors/&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039A&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264C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6497C&quot;/&gt;&lt;wsp:rsid wsp:val=&quot;00071DBD&quot;/&gt;&lt;wsp:rsid wsp:val=&quot;0007610D&quot;/&gt;&lt;wsp:rsid wsp:val=&quot;00076F5C&quot;/&gt;&lt;wsp:rsid wsp:val=&quot;000775B6&quot;/&gt;&lt;wsp:rsid wsp:val=&quot;00081C74&quot;/&gt;&lt;wsp:rsid wsp:val=&quot;00081DAC&quot;/&gt;&lt;wsp:rsid wsp:val=&quot;00092653&quot;/&gt;&lt;wsp:rsid wsp:val=&quot;00095829&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0F68E0&quot;/&gt;&lt;wsp:rsid wsp:val=&quot;001021A9&quot;/&gt;&lt;wsp:rsid wsp:val=&quot;00102B94&quot;/&gt;&lt;wsp:rsid wsp:val=&quot;00105C12&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05B7&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86F14&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3AE&quot;/&gt;&lt;wsp:rsid wsp:val=&quot;00345D45&quot;/&gt;&lt;wsp:rsid wsp:val=&quot;00351298&quot;/&gt;&lt;wsp:rsid wsp:val=&quot;00353391&quot;/&gt;&lt;wsp:rsid wsp:val=&quot;003566F7&quot;/&gt;&lt;wsp:rsid wsp:val=&quot;00361256&quot;/&gt;&lt;wsp:rsid wsp:val=&quot;003623E0&quot;/&gt;&lt;wsp:rsid wsp:val=&quot;00362402&quot;/&gt;&lt;wsp:rsid wsp:val=&quot;003625DD&quot;/&gt;&lt;wsp:rsid wsp:val=&quot;0036347D&quot;/&gt;&lt;wsp:rsid wsp:val=&quot;003677E5&quot;/&gt;&lt;wsp:rsid wsp:val=&quot;00370E52&quot;/&gt;&lt;wsp:rsid wsp:val=&quot;0037390F&quot;/&gt;&lt;wsp:rsid wsp:val=&quot;00373E12&quot;/&gt;&lt;wsp:rsid wsp:val=&quot;00375271&quot;/&gt;&lt;wsp:rsid wsp:val=&quot;00376DCB&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672D4&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0980&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C2DCE&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5842&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66DF&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3CD2&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2F13&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C5D44&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AEB&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9541F&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DF5&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16EDD&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63AB7&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1CA2&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27D88&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974F8&quot;/&gt;&lt;wsp:rsid wsp:val=&quot;00FA0939&quot;/&gt;&lt;wsp:rsid wsp:val=&quot;00FA139D&quot;/&gt;&lt;wsp:rsid wsp:val=&quot;00FB2B12&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F27D88&quot; wsp:rsidP=&quot;00F27D88&quot;&gt;&lt;m:oMathPara&gt;&lt;m:oMath&gt;&lt;m:r&gt;&lt;m:rPr&gt;&lt;m:sty m:val=&quot;p&quot;/&gt;&lt;/m:rPr&gt;&lt;w:rPr&gt;&lt;w:rFonts w:ascii=&quot;Cambria Math&quot; w:h-ansi=&quot;Cambria Math&quot;/&gt;&lt;wx:font wx:val=&quot;Cambria Math&quot;/&gt;&lt;/w:rPr&gt;&lt;m:t&gt;MinChannelTime=DIFS+(&lt;/m:t&gt;&lt;/m:r&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rPr&gt;&lt;m:t&gt;aCW&lt;/m:t&gt;&lt;/m:r&gt;&lt;/m:e&gt;&lt;m:sub&gt;&lt;m:r&gt;&lt;w:rPr&gt;&lt;w:rFonts w:ascii=&quot;Cambria Math&quot; w:h-ansi=&quot;Cambria Math&quot;/&gt;&lt;wx:font wx:val=&quot;Cambria Math&quot;/&gt;&lt;w:i/&gt;&lt;/w:rPr&gt;&lt;m:t&gt;min&lt;/m:t&gt;&lt;/m:r&gt;&lt;/m:sub&gt;&lt;/m:sSub&gt;&lt;m:r&gt;&lt;w:rPr&gt;&lt;w:rFonts w:ascii=&quot;Cambria Math&quot; w:h-ansi=&quot;Cambria Math&quot;/&gt;&lt;wx:font wx:val=&quot;Cambria Math&quot;/&gt;&lt;w:i/&gt;&lt;/w:rPr&gt;&lt;m:t&gt;_&lt;/m:t&gt;&lt;/m:r&gt;&lt;m:sSub&gt;&lt;m:sSubPr&gt;&lt;m:ctrlPr&gt;&lt;w:rPr&gt;&lt;w:rFonts w:ascvvvvii=&quot;Cambria Math&quot; w:h-ansi=&quot;Cambria Math&quot;/&gt;&lt;wx:font wx:val=&quot;Cambria Math&quot;/&gt;&lt;w:i/&gt;&lt;/w:rPr&gt;&lt;/m:ctrlPr&gt;&lt;/m:sSubPr&gt;&lt;m:e&gt;&lt;m:r&gt;&lt;w:rPr&gt;&lt;w:rFonts w:ascii=&quot;Cambria Math&quot; w:h-ansi=&quot;Cambria Math&quot;/&gt;&lt;wx:font wx:val=&quot;Cambria Math&quot;/&gt;&lt;w:i/&gt;&lt;/w:rPr&gt;&lt;m:t&gt;aSlotTime)&lt;/m:t&gt;&lt;/m:r&gt;&lt;/m:e&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215" o:title="" chromakey="white"/>
          </v:shape>
        </w:pict>
      </w:r>
      <w:r w:rsidRPr="002305B7">
        <w:instrText xml:space="preserve"> </w:instrText>
      </w:r>
      <w:r w:rsidRPr="002305B7">
        <w:fldChar w:fldCharType="separate"/>
      </w:r>
      <w:r w:rsidR="00A3404B">
        <w:rPr>
          <w:noProof/>
          <w:position w:val="-14"/>
        </w:rPr>
        <w:pict w14:anchorId="773B3823">
          <v:shape id="_x0000_i1482" type="#_x0000_t75" alt="" style="width:270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hideSpellingErrors/&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039A&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264C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6497C&quot;/&gt;&lt;wsp:rsid wsp:val=&quot;00071DBD&quot;/&gt;&lt;wsp:rsid wsp:val=&quot;0007610D&quot;/&gt;&lt;wsp:rsid wsp:val=&quot;00076F5C&quot;/&gt;&lt;wsp:rsid wsp:val=&quot;000775B6&quot;/&gt;&lt;wsp:rsid wsp:val=&quot;00081C74&quot;/&gt;&lt;wsp:rsid wsp:val=&quot;00081DAC&quot;/&gt;&lt;wsp:rsid wsp:val=&quot;00092653&quot;/&gt;&lt;wsp:rsid wsp:val=&quot;00095829&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0F68E0&quot;/&gt;&lt;wsp:rsid wsp:val=&quot;001021A9&quot;/&gt;&lt;wsp:rsid wsp:val=&quot;00102B94&quot;/&gt;&lt;wsp:rsid wsp:val=&quot;00105C12&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05B7&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86F14&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3AE&quot;/&gt;&lt;wsp:rsid wsp:val=&quot;00345D45&quot;/&gt;&lt;wsp:rsid wsp:val=&quot;00351298&quot;/&gt;&lt;wsp:rsid wsp:val=&quot;00353391&quot;/&gt;&lt;wsp:rsid wsp:val=&quot;003566F7&quot;/&gt;&lt;wsp:rsid wsp:val=&quot;00361256&quot;/&gt;&lt;wsp:rsid wsp:val=&quot;003623E0&quot;/&gt;&lt;wsp:rsid wsp:val=&quot;00362402&quot;/&gt;&lt;wsp:rsid wsp:val=&quot;003625DD&quot;/&gt;&lt;wsp:rsid wsp:val=&quot;0036347D&quot;/&gt;&lt;wsp:rsid wsp:val=&quot;003677E5&quot;/&gt;&lt;wsp:rsid wsp:val=&quot;00370E52&quot;/&gt;&lt;wsp:rsid wsp:val=&quot;0037390F&quot;/&gt;&lt;wsp:rsid wsp:val=&quot;00373E12&quot;/&gt;&lt;wsp:rsid wsp:val=&quot;00375271&quot;/&gt;&lt;wsp:rsid wsp:val=&quot;00376DCB&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672D4&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0980&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C2DCE&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5842&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66DF&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3CD2&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2F13&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C5D44&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AEB&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9541F&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DF5&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16EDD&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63AB7&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1CA2&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27D88&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974F8&quot;/&gt;&lt;wsp:rsid wsp:val=&quot;00FA0939&quot;/&gt;&lt;wsp:rsid wsp:val=&quot;00FA139D&quot;/&gt;&lt;wsp:rsid wsp:val=&quot;00FB2B12&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F27D88&quot; wsp:rsidP=&quot;00F27D88&quot;&gt;&lt;m:oMathPara&gt;&lt;m:oMath&gt;&lt;m:r&gt;&lt;m:rPr&gt;&lt;m:sty m:val=&quot;p&quot;/&gt;&lt;/m:rPr&gt;&lt;w:rPr&gt;&lt;w:rFonts w:ascii=&quot;Cambria Math&quot; w:h-ansi=&quot;Cambria Math&quot;/&gt;&lt;wx:font wx:val=&quot;Cambria Math&quot;/&gt;&lt;/w:rPr&gt;&lt;m:t&gt;MinChannelTime=DIFS+(&lt;/m:t&gt;&lt;/m:r&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rPr&gt;&lt;m:t&gt;aCW&lt;/m:t&gt;&lt;/m:r&gt;&lt;/m:e&gt;&lt;m:sub&gt;&lt;m:r&gt;&lt;w:rPr&gt;&lt;w:rFonts w:ascii=&quot;Cambria Math&quot; w:h-ansi=&quot;Cambria Math&quot;/&gt;&lt;wx:font wx:val=&quot;Cambria Math&quot;/&gt;&lt;w:i/&gt;&lt;/w:rPr&gt;&lt;m:t&gt;min&lt;/m:t&gt;&lt;/m:r&gt;&lt;/m:sub&gt;&lt;/m:sSub&gt;&lt;m:r&gt;&lt;w:rPr&gt;&lt;w:rFonts w:ascii=&quot;Cambria Math&quot; w:h-ansi=&quot;Cambria Math&quot;/&gt;&lt;wx:font wx:val=&quot;Cambria Math&quot;/&gt;&lt;w:i/&gt;&lt;/w:rPr&gt;&lt;m:t&gt;_&lt;/m:t&gt;&lt;/m:r&gt;&lt;m:sSub&gt;&lt;m:sSubPr&gt;&lt;m:ctrlPr&gt;&lt;w:rPr&gt;&lt;w:rFonts w:ascvvvvii=&quot;Cambria Math&quot; w:h-ansi=&quot;Cambria Math&quot;/&gt;&lt;wx:font wx:val=&quot;Cambria Math&quot;/&gt;&lt;w:i/&gt;&lt;/w:rPr&gt;&lt;/m:ctrlPr&gt;&lt;/m:sSubPr&gt;&lt;m:e&gt;&lt;m:r&gt;&lt;w:rPr&gt;&lt;w:rFonts w:ascii=&quot;Cambria Math&quot; w:h-ansi=&quot;Cambria Math&quot;/&gt;&lt;wx:font wx:val=&quot;Cambria Math&quot;/&gt;&lt;w:i/&gt;&lt;/w:rPr&gt;&lt;m:t&gt;aSlotTime)&lt;/m:t&gt;&lt;/m:r&gt;&lt;/m:e&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215" o:title="" chromakey="white"/>
          </v:shape>
        </w:pict>
      </w:r>
      <w:r w:rsidRPr="002305B7">
        <w:fldChar w:fldCharType="end"/>
      </w:r>
      <w:r w:rsidR="00AC22D9">
        <w:t xml:space="preserve">            </w:t>
      </w:r>
      <w:r w:rsidRPr="00EE6BB1">
        <w:t>(</w:t>
      </w:r>
      <w:r w:rsidR="00AC22D9">
        <w:t>4.</w:t>
      </w:r>
      <w:r w:rsidRPr="00EE6BB1">
        <w:t>6)</w:t>
      </w:r>
    </w:p>
    <w:p w14:paraId="2A526679" w14:textId="77777777" w:rsidR="002305B7" w:rsidRPr="00EE6BB1" w:rsidRDefault="002305B7" w:rsidP="002305B7">
      <w:pPr>
        <w:jc w:val="left"/>
        <w:rPr>
          <w:lang w:eastAsia="zh-CN"/>
        </w:rPr>
      </w:pPr>
      <w:r w:rsidRPr="00EE6BB1">
        <w:rPr>
          <w:rFonts w:hint="eastAsia"/>
        </w:rPr>
        <w:t>（</w:t>
      </w:r>
      <w:r w:rsidRPr="00EE6BB1">
        <w:t>MinChannelTime</w:t>
      </w:r>
      <w:r w:rsidRPr="00EE6BB1">
        <w:rPr>
          <w:rFonts w:hint="eastAsia"/>
        </w:rPr>
        <w:t>是在一个时隙中定义的，所以</w:t>
      </w:r>
      <w:r w:rsidRPr="00EE6BB1">
        <w:t>MinChannelTime</w:t>
      </w:r>
      <w:r w:rsidRPr="00EE6BB1">
        <w:rPr>
          <w:rFonts w:hint="eastAsia"/>
        </w:rPr>
        <w:t>的大小是一个时隙，</w:t>
      </w:r>
      <w:r w:rsidRPr="00EE6BB1">
        <w:t>DIFS</w:t>
      </w:r>
      <w:r w:rsidRPr="00EE6BB1">
        <w:rPr>
          <w:rFonts w:hint="eastAsia"/>
        </w:rPr>
        <w:t>是</w:t>
      </w:r>
      <w:r w:rsidRPr="00EE6BB1">
        <w:t>50</w:t>
      </w:r>
      <w:r w:rsidRPr="00EE6BB1">
        <w:rPr>
          <w:rFonts w:hint="eastAsia"/>
        </w:rPr>
        <w:t>微秒，</w:t>
      </w:r>
      <w:r w:rsidRPr="00EE6BB1">
        <w:t>CWmin</w:t>
      </w:r>
      <w:r w:rsidRPr="00EE6BB1">
        <w:rPr>
          <w:rFonts w:hint="eastAsia"/>
        </w:rPr>
        <w:t>是</w:t>
      </w:r>
      <w:r w:rsidRPr="00EE6BB1">
        <w:t>31</w:t>
      </w:r>
      <w:r w:rsidRPr="00EE6BB1">
        <w:rPr>
          <w:rFonts w:hint="eastAsia"/>
        </w:rPr>
        <w:t>微秒，</w:t>
      </w:r>
      <w:r w:rsidRPr="00EE6BB1">
        <w:t>802.11b/g</w:t>
      </w:r>
      <w:r w:rsidRPr="00EE6BB1">
        <w:rPr>
          <w:rFonts w:hint="eastAsia"/>
        </w:rPr>
        <w:t>中的时隙时间是</w:t>
      </w:r>
      <w:r w:rsidRPr="00EE6BB1">
        <w:t>20</w:t>
      </w:r>
      <w:r w:rsidRPr="00EE6BB1">
        <w:rPr>
          <w:rFonts w:hint="eastAsia"/>
        </w:rPr>
        <w:t>微秒，在</w:t>
      </w:r>
      <w:r w:rsidRPr="00EE6BB1">
        <w:t>802.11a</w:t>
      </w:r>
      <w:r w:rsidRPr="00EE6BB1">
        <w:rPr>
          <w:rFonts w:hint="eastAsia"/>
        </w:rPr>
        <w:t>中是</w:t>
      </w:r>
      <w:r w:rsidRPr="00EE6BB1">
        <w:t>9</w:t>
      </w:r>
      <w:r w:rsidRPr="00EE6BB1">
        <w:rPr>
          <w:rFonts w:hint="eastAsia"/>
        </w:rPr>
        <w:t>微秒。</w:t>
      </w:r>
      <w:r w:rsidRPr="00EE6BB1">
        <w:rPr>
          <w:rFonts w:hint="eastAsia"/>
          <w:lang w:eastAsia="zh-CN"/>
        </w:rPr>
        <w:t>）</w:t>
      </w:r>
    </w:p>
    <w:p w14:paraId="3631E8C1" w14:textId="77777777" w:rsidR="002305B7" w:rsidRPr="00EE6BB1" w:rsidRDefault="002305B7" w:rsidP="00710717">
      <w:pPr>
        <w:spacing w:line="360" w:lineRule="auto"/>
        <w:ind w:firstLineChars="0" w:firstLine="0"/>
        <w:jc w:val="right"/>
        <w:rPr>
          <w:lang w:eastAsia="zh-CN"/>
        </w:rPr>
      </w:pPr>
      <w:r w:rsidRPr="002305B7">
        <w:fldChar w:fldCharType="begin"/>
      </w:r>
      <w:r w:rsidRPr="002305B7">
        <w:rPr>
          <w:lang w:eastAsia="zh-CN"/>
        </w:rPr>
        <w:instrText xml:space="preserve"> QUOTE </w:instrText>
      </w:r>
      <w:r w:rsidR="00A3404B">
        <w:rPr>
          <w:noProof/>
          <w:position w:val="-14"/>
        </w:rPr>
        <w:pict w14:anchorId="64EDD2C8">
          <v:shape id="_x0000_i1483" type="#_x0000_t75" alt="" style="width:190.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hideSpellingErrors/&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039A&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264C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6497C&quot;/&gt;&lt;wsp:rsid wsp:val=&quot;00071DBD&quot;/&gt;&lt;wsp:rsid wsp:val=&quot;0007610D&quot;/&gt;&lt;wsp:rsid wsp:val=&quot;00076F5C&quot;/&gt;&lt;wsp:rsid wsp:val=&quot;000775B6&quot;/&gt;&lt;wsp:rsid wsp:val=&quot;00081C74&quot;/&gt;&lt;wsp:rsid wsp:val=&quot;00081DAC&quot;/&gt;&lt;wsp:rsid wsp:val=&quot;00092653&quot;/&gt;&lt;wsp:rsid wsp:val=&quot;00095829&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0F68E0&quot;/&gt;&lt;wsp:rsid wsp:val=&quot;001021A9&quot;/&gt;&lt;wsp:rsid wsp:val=&quot;00102B94&quot;/&gt;&lt;wsp:rsid wsp:val=&quot;00105C12&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05B7&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86F14&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3AE&quot;/&gt;&lt;wsp:rsid wsp:val=&quot;00345D45&quot;/&gt;&lt;wsp:rsid wsp:val=&quot;00351298&quot;/&gt;&lt;wsp:rsid wsp:val=&quot;00353391&quot;/&gt;&lt;wsp:rsid wsp:val=&quot;003566F7&quot;/&gt;&lt;wsp:rsid wsp:val=&quot;00361256&quot;/&gt;&lt;wsp:rsid wsp:val=&quot;003623E0&quot;/&gt;&lt;wsp:rsid wsp:val=&quot;00362402&quot;/&gt;&lt;wsp:rsid wsp:val=&quot;003625DD&quot;/&gt;&lt;wsp:rsid wsp:val=&quot;0036347D&quot;/&gt;&lt;wsp:rsid wsp:val=&quot;003677E5&quot;/&gt;&lt;wsp:rsid wsp:val=&quot;00370E52&quot;/&gt;&lt;wsp:rsid wsp:val=&quot;0037390F&quot;/&gt;&lt;wsp:rsid wsp:val=&quot;00373E12&quot;/&gt;&lt;wsp:rsid wsp:val=&quot;00375271&quot;/&gt;&lt;wsp:rsid wsp:val=&quot;00376DCB&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672D4&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0980&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C2DCE&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5842&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360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66DF&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3CD2&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2F13&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C5D44&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AEB&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9541F&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DF5&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16EDD&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63AB7&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1CA2&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974F8&quot;/&gt;&lt;wsp:rsid wsp:val=&quot;00FA0939&quot;/&gt;&lt;wsp:rsid wsp:val=&quot;00FA139D&quot;/&gt;&lt;wsp:rsid wsp:val=&quot;00FB2B12&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843609&quot; wsp:rsidP=&quot;00843609&quot;&gt;&lt;m:oMathPara&gt;&lt;m:oMath&gt;&lt;m:r&gt;&lt;m:rPr&gt;&lt;m:sty m:val=&quot;p&quot;/&gt;&lt;/m:rPr&gt;&lt;w:rPr&gt;&lt;w:rFonts w:ascii=&quot;Cambria Math&quot; w:h-ansi=&quot;Cambria Math&quot;/&gt;&lt;wx:font wx:val=&quot;Cambria Math&quot;/&gt;&lt;/w:rPr&gt;&lt;m:t&gt;MaxChannelTime=15microseconds&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216" o:title="" chromakey="white"/>
          </v:shape>
        </w:pict>
      </w:r>
      <w:r w:rsidRPr="002305B7">
        <w:rPr>
          <w:lang w:eastAsia="zh-CN"/>
        </w:rPr>
        <w:instrText xml:space="preserve"> </w:instrText>
      </w:r>
      <w:r w:rsidRPr="002305B7">
        <w:fldChar w:fldCharType="separate"/>
      </w:r>
      <w:r w:rsidR="00A3404B">
        <w:rPr>
          <w:noProof/>
          <w:position w:val="-14"/>
        </w:rPr>
        <w:pict w14:anchorId="056CE35E">
          <v:shape id="_x0000_i1484" type="#_x0000_t75" alt="" style="width:190.5pt;height:16.5pt;mso-width-percent:0;mso-height-percent:0;mso-width-percent:0;mso-height-percent:0" equationxml="&lt;?xml version=&quot;1.0&quot; encoding=&quot;UTF-8&quot; standalone=&quot;yes&quot;?&gt;&#10;&#10;&#10;&#10;&#10;&#10;&#10;&#10;&#10;&#10;&#10;&#10;&lt;?mso-application progid=&quot;Word.Document&quot;?&gt;&#10;&#10;&#10;&#10;&#10;&#10;&#10;&#10;&#10;&#10;&#10;&#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bordersDontSurroundHeader/&gt;&lt;w:bordersDontSurroundFooter/&gt;&lt;w:hideSpellingErrors/&gt;&lt;w:stylePaneFormatFilter w:val=&quot;3F01&quot;/&gt;&lt;w:defaultTabStop w:val=&quot;420&quot;/&gt;&lt;w:evenAndOddHeaders/&gt;&lt;w:drawingGridHorizontalSpacing w:val=&quot;2&quot;/&gt;&lt;w:drawingGridVerticalSpacing w:val=&quot;2&quot;/&gt;&lt;w:displayHorizontalDrawingGridEvery w:val=&quot;0&quot;/&gt;&lt;w:punctuationKerning/&gt;&lt;w:characterSpacingControl w:val=&quot;CompressPunctuation&quot;/&gt;&lt;w:optimizeForBrowser/&gt;&lt;w:relyOnVML/&gt;&lt;w:allowPNG/&gt;&lt;w:validateAgainstSchema/&gt;&lt;w:saveInvalidXML w:val=&quot;off&quot;/&gt;&lt;w:ignoreMixedContent w:val=&quot;off&quot;/&gt;&lt;w:alwaysShowPlaceholderText w:val=&quot;off&quot;/&gt;&lt;w:compat&gt;&lt;w:spaceForUL/&gt;&lt;w:balanceSingleByteDoubleByteWidth/&gt;&lt;w:doNotLeaveBackslashAlone/&gt;&lt;w:ulTrailSpace/&gt;&lt;w:doNotExpandShiftReturn/&gt;&lt;w:adjustLineHeightInTable/&gt;&lt;w:dontAllowFieldEndSelect/&gt;&lt;w:useWord2002TableStyleRules/&gt;&lt;w:useFELayout/&gt;&lt;/w:compat&gt;&lt;wsp:rsids&gt;&lt;wsp:rsidRoot wsp:val=&quot;005B4E87&quot;/&gt;&lt;wsp:rsid wsp:val=&quot;0000039A&quot;/&gt;&lt;wsp:rsid wsp:val=&quot;00001145&quot;/&gt;&lt;wsp:rsid wsp:val=&quot;00001C69&quot;/&gt;&lt;wsp:rsid wsp:val=&quot;00014FB7&quot;/&gt;&lt;wsp:rsid wsp:val=&quot;00015664&quot;/&gt;&lt;wsp:rsid wsp:val=&quot;00016993&quot;/&gt;&lt;wsp:rsid wsp:val=&quot;00016C59&quot;/&gt;&lt;wsp:rsid wsp:val=&quot;000226CA&quot;/&gt;&lt;wsp:rsid wsp:val=&quot;000235A2&quot;/&gt;&lt;wsp:rsid wsp:val=&quot;0002621A&quot;/&gt;&lt;wsp:rsid wsp:val=&quot;000264CA&quot;/&gt;&lt;wsp:rsid wsp:val=&quot;000307FD&quot;/&gt;&lt;wsp:rsid wsp:val=&quot;00030BB6&quot;/&gt;&lt;wsp:rsid wsp:val=&quot;00034186&quot;/&gt;&lt;wsp:rsid wsp:val=&quot;00034AA3&quot;/&gt;&lt;wsp:rsid wsp:val=&quot;00040601&quot;/&gt;&lt;wsp:rsid wsp:val=&quot;00055DB6&quot;/&gt;&lt;wsp:rsid wsp:val=&quot;000563AE&quot;/&gt;&lt;wsp:rsid wsp:val=&quot;00056E90&quot;/&gt;&lt;wsp:rsid wsp:val=&quot;00060209&quot;/&gt;&lt;wsp:rsid wsp:val=&quot;00060A7A&quot;/&gt;&lt;wsp:rsid wsp:val=&quot;00063590&quot;/&gt;&lt;wsp:rsid wsp:val=&quot;000638A2&quot;/&gt;&lt;wsp:rsid wsp:val=&quot;00063AE5&quot;/&gt;&lt;wsp:rsid wsp:val=&quot;0006497C&quot;/&gt;&lt;wsp:rsid wsp:val=&quot;00071DBD&quot;/&gt;&lt;wsp:rsid wsp:val=&quot;0007610D&quot;/&gt;&lt;wsp:rsid wsp:val=&quot;00076F5C&quot;/&gt;&lt;wsp:rsid wsp:val=&quot;000775B6&quot;/&gt;&lt;wsp:rsid wsp:val=&quot;00081C74&quot;/&gt;&lt;wsp:rsid wsp:val=&quot;00081DAC&quot;/&gt;&lt;wsp:rsid wsp:val=&quot;00092653&quot;/&gt;&lt;wsp:rsid wsp:val=&quot;00095829&quot;/&gt;&lt;wsp:rsid wsp:val=&quot;000958C7&quot;/&gt;&lt;wsp:rsid wsp:val=&quot;00097805&quot;/&gt;&lt;wsp:rsid wsp:val=&quot;000A0A72&quot;/&gt;&lt;wsp:rsid wsp:val=&quot;000A259E&quot;/&gt;&lt;wsp:rsid wsp:val=&quot;000A4FB5&quot;/&gt;&lt;wsp:rsid wsp:val=&quot;000A5922&quot;/&gt;&lt;wsp:rsid wsp:val=&quot;000A6A89&quot;/&gt;&lt;wsp:rsid wsp:val=&quot;000B1145&quot;/&gt;&lt;wsp:rsid wsp:val=&quot;000B213E&quot;/&gt;&lt;wsp:rsid wsp:val=&quot;000B2EB2&quot;/&gt;&lt;wsp:rsid wsp:val=&quot;000B6665&quot;/&gt;&lt;wsp:rsid wsp:val=&quot;000B6CA0&quot;/&gt;&lt;wsp:rsid wsp:val=&quot;000C413B&quot;/&gt;&lt;wsp:rsid wsp:val=&quot;000C4586&quot;/&gt;&lt;wsp:rsid wsp:val=&quot;000C61BD&quot;/&gt;&lt;wsp:rsid wsp:val=&quot;000C62AD&quot;/&gt;&lt;wsp:rsid wsp:val=&quot;000C6515&quot;/&gt;&lt;wsp:rsid wsp:val=&quot;000C762D&quot;/&gt;&lt;wsp:rsid wsp:val=&quot;000D1486&quot;/&gt;&lt;wsp:rsid wsp:val=&quot;000D2B1D&quot;/&gt;&lt;wsp:rsid wsp:val=&quot;000D3281&quot;/&gt;&lt;wsp:rsid wsp:val=&quot;000D4D2A&quot;/&gt;&lt;wsp:rsid wsp:val=&quot;000D781B&quot;/&gt;&lt;wsp:rsid wsp:val=&quot;000E126F&quot;/&gt;&lt;wsp:rsid wsp:val=&quot;000E335A&quot;/&gt;&lt;wsp:rsid wsp:val=&quot;000F2952&quot;/&gt;&lt;wsp:rsid wsp:val=&quot;000F2FFF&quot;/&gt;&lt;wsp:rsid wsp:val=&quot;000F41DF&quot;/&gt;&lt;wsp:rsid wsp:val=&quot;000F64CC&quot;/&gt;&lt;wsp:rsid wsp:val=&quot;000F68E0&quot;/&gt;&lt;wsp:rsid wsp:val=&quot;001021A9&quot;/&gt;&lt;wsp:rsid wsp:val=&quot;00102B94&quot;/&gt;&lt;wsp:rsid wsp:val=&quot;00105C12&quot;/&gt;&lt;wsp:rsid wsp:val=&quot;00105EFA&quot;/&gt;&lt;wsp:rsid wsp:val=&quot;00106A43&quot;/&gt;&lt;wsp:rsid wsp:val=&quot;00107B3C&quot;/&gt;&lt;wsp:rsid wsp:val=&quot;00107C1D&quot;/&gt;&lt;wsp:rsid wsp:val=&quot;00111A31&quot;/&gt;&lt;wsp:rsid wsp:val=&quot;00115AEE&quot;/&gt;&lt;wsp:rsid wsp:val=&quot;00117633&quot;/&gt;&lt;wsp:rsid wsp:val=&quot;0013078D&quot;/&gt;&lt;wsp:rsid wsp:val=&quot;00133F46&quot;/&gt;&lt;wsp:rsid wsp:val=&quot;00134E0D&quot;/&gt;&lt;wsp:rsid wsp:val=&quot;00140447&quot;/&gt;&lt;wsp:rsid wsp:val=&quot;00140993&quot;/&gt;&lt;wsp:rsid wsp:val=&quot;00146E61&quot;/&gt;&lt;wsp:rsid wsp:val=&quot;00147F7F&quot;/&gt;&lt;wsp:rsid wsp:val=&quot;00150647&quot;/&gt;&lt;wsp:rsid wsp:val=&quot;001613C9&quot;/&gt;&lt;wsp:rsid wsp:val=&quot;00162E6D&quot;/&gt;&lt;wsp:rsid wsp:val=&quot;00164FFE&quot;/&gt;&lt;wsp:rsid wsp:val=&quot;00170FA5&quot;/&gt;&lt;wsp:rsid wsp:val=&quot;00173CB1&quot;/&gt;&lt;wsp:rsid wsp:val=&quot;00175062&quot;/&gt;&lt;wsp:rsid wsp:val=&quot;0017602A&quot;/&gt;&lt;wsp:rsid wsp:val=&quot;001832BA&quot;/&gt;&lt;wsp:rsid wsp:val=&quot;00190A3F&quot;/&gt;&lt;wsp:rsid wsp:val=&quot;00190CB7&quot;/&gt;&lt;wsp:rsid wsp:val=&quot;00190E3D&quot;/&gt;&lt;wsp:rsid wsp:val=&quot;00191899&quot;/&gt;&lt;wsp:rsid wsp:val=&quot;00192012&quot;/&gt;&lt;wsp:rsid wsp:val=&quot;001922B9&quot;/&gt;&lt;wsp:rsid wsp:val=&quot;00192A27&quot;/&gt;&lt;wsp:rsid wsp:val=&quot;00193A76&quot;/&gt;&lt;wsp:rsid wsp:val=&quot;0019479F&quot;/&gt;&lt;wsp:rsid wsp:val=&quot;001A1D7D&quot;/&gt;&lt;wsp:rsid wsp:val=&quot;001A23B9&quot;/&gt;&lt;wsp:rsid wsp:val=&quot;001A6A92&quot;/&gt;&lt;wsp:rsid wsp:val=&quot;001B06BC&quot;/&gt;&lt;wsp:rsid wsp:val=&quot;001B3BBD&quot;/&gt;&lt;wsp:rsid wsp:val=&quot;001B4770&quot;/&gt;&lt;wsp:rsid wsp:val=&quot;001C2345&quot;/&gt;&lt;wsp:rsid wsp:val=&quot;001C4619&quot;/&gt;&lt;wsp:rsid wsp:val=&quot;001C4C4F&quot;/&gt;&lt;wsp:rsid wsp:val=&quot;001C58F7&quot;/&gt;&lt;wsp:rsid wsp:val=&quot;001C7624&quot;/&gt;&lt;wsp:rsid wsp:val=&quot;001D0743&quot;/&gt;&lt;wsp:rsid wsp:val=&quot;001D6020&quot;/&gt;&lt;wsp:rsid wsp:val=&quot;001D6A96&quot;/&gt;&lt;wsp:rsid wsp:val=&quot;001E0A13&quot;/&gt;&lt;wsp:rsid wsp:val=&quot;001E2EC9&quot;/&gt;&lt;wsp:rsid wsp:val=&quot;001E4DF9&quot;/&gt;&lt;wsp:rsid wsp:val=&quot;001F23DB&quot;/&gt;&lt;wsp:rsid wsp:val=&quot;001F3359&quot;/&gt;&lt;wsp:rsid wsp:val=&quot;001F5699&quot;/&gt;&lt;wsp:rsid wsp:val=&quot;001F6FC8&quot;/&gt;&lt;wsp:rsid wsp:val=&quot;00201F24&quot;/&gt;&lt;wsp:rsid wsp:val=&quot;002162CA&quot;/&gt;&lt;wsp:rsid wsp:val=&quot;00222124&quot;/&gt;&lt;wsp:rsid wsp:val=&quot;00225D71&quot;/&gt;&lt;wsp:rsid wsp:val=&quot;002260AC&quot;/&gt;&lt;wsp:rsid wsp:val=&quot;002266EC&quot;/&gt;&lt;wsp:rsid wsp:val=&quot;002305B7&quot;/&gt;&lt;wsp:rsid wsp:val=&quot;00231080&quot;/&gt;&lt;wsp:rsid wsp:val=&quot;00234179&quot;/&gt;&lt;wsp:rsid wsp:val=&quot;00234C56&quot;/&gt;&lt;wsp:rsid wsp:val=&quot;002351E4&quot;/&gt;&lt;wsp:rsid wsp:val=&quot;002369B2&quot;/&gt;&lt;wsp:rsid wsp:val=&quot;00237C12&quot;/&gt;&lt;wsp:rsid wsp:val=&quot;00240D9D&quot;/&gt;&lt;wsp:rsid wsp:val=&quot;00243926&quot;/&gt;&lt;wsp:rsid wsp:val=&quot;00244A9C&quot;/&gt;&lt;wsp:rsid wsp:val=&quot;002453EF&quot;/&gt;&lt;wsp:rsid wsp:val=&quot;00247A52&quot;/&gt;&lt;wsp:rsid wsp:val=&quot;00255A70&quot;/&gt;&lt;wsp:rsid wsp:val=&quot;0025658D&quot;/&gt;&lt;wsp:rsid wsp:val=&quot;002606AD&quot;/&gt;&lt;wsp:rsid wsp:val=&quot;00260D4E&quot;/&gt;&lt;wsp:rsid wsp:val=&quot;00261CD0&quot;/&gt;&lt;wsp:rsid wsp:val=&quot;0026214E&quot;/&gt;&lt;wsp:rsid wsp:val=&quot;00272256&quot;/&gt;&lt;wsp:rsid wsp:val=&quot;00275CD0&quot;/&gt;&lt;wsp:rsid wsp:val=&quot;00286F14&quot;/&gt;&lt;wsp:rsid wsp:val=&quot;0029252D&quot;/&gt;&lt;wsp:rsid wsp:val=&quot;0029346F&quot;/&gt;&lt;wsp:rsid wsp:val=&quot;00297F37&quot;/&gt;&lt;wsp:rsid wsp:val=&quot;002A0799&quot;/&gt;&lt;wsp:rsid wsp:val=&quot;002A0AB3&quot;/&gt;&lt;wsp:rsid wsp:val=&quot;002A1833&quot;/&gt;&lt;wsp:rsid wsp:val=&quot;002A20B5&quot;/&gt;&lt;wsp:rsid wsp:val=&quot;002B2D19&quot;/&gt;&lt;wsp:rsid wsp:val=&quot;002B3460&quot;/&gt;&lt;wsp:rsid wsp:val=&quot;002B6262&quot;/&gt;&lt;wsp:rsid wsp:val=&quot;002C1E9C&quot;/&gt;&lt;wsp:rsid wsp:val=&quot;002C2E93&quot;/&gt;&lt;wsp:rsid wsp:val=&quot;002C49DC&quot;/&gt;&lt;wsp:rsid wsp:val=&quot;002D49BC&quot;/&gt;&lt;wsp:rsid wsp:val=&quot;002D5D08&quot;/&gt;&lt;wsp:rsid wsp:val=&quot;002D5EB4&quot;/&gt;&lt;wsp:rsid wsp:val=&quot;002E197C&quot;/&gt;&lt;wsp:rsid wsp:val=&quot;002E1A99&quot;/&gt;&lt;wsp:rsid wsp:val=&quot;002E41AA&quot;/&gt;&lt;wsp:rsid wsp:val=&quot;002E49EB&quot;/&gt;&lt;wsp:rsid wsp:val=&quot;002F2800&quot;/&gt;&lt;wsp:rsid wsp:val=&quot;002F29F0&quot;/&gt;&lt;wsp:rsid wsp:val=&quot;002F2BAB&quot;/&gt;&lt;wsp:rsid wsp:val=&quot;002F350F&quot;/&gt;&lt;wsp:rsid wsp:val=&quot;002F6446&quot;/&gt;&lt;wsp:rsid wsp:val=&quot;0030075C&quot;/&gt;&lt;wsp:rsid wsp:val=&quot;00303F84&quot;/&gt;&lt;wsp:rsid wsp:val=&quot;00305A72&quot;/&gt;&lt;wsp:rsid wsp:val=&quot;0031637C&quot;/&gt;&lt;wsp:rsid wsp:val=&quot;0032695B&quot;/&gt;&lt;wsp:rsid wsp:val=&quot;003278EB&quot;/&gt;&lt;wsp:rsid wsp:val=&quot;003300D7&quot;/&gt;&lt;wsp:rsid wsp:val=&quot;00330450&quot;/&gt;&lt;wsp:rsid wsp:val=&quot;0033204B&quot;/&gt;&lt;wsp:rsid wsp:val=&quot;00340EB1&quot;/&gt;&lt;wsp:rsid wsp:val=&quot;003453AE&quot;/&gt;&lt;wsp:rsid wsp:val=&quot;00345D45&quot;/&gt;&lt;wsp:rsid wsp:val=&quot;00351298&quot;/&gt;&lt;wsp:rsid wsp:val=&quot;00353391&quot;/&gt;&lt;wsp:rsid wsp:val=&quot;003566F7&quot;/&gt;&lt;wsp:rsid wsp:val=&quot;00361256&quot;/&gt;&lt;wsp:rsid wsp:val=&quot;003623E0&quot;/&gt;&lt;wsp:rsid wsp:val=&quot;00362402&quot;/&gt;&lt;wsp:rsid wsp:val=&quot;003625DD&quot;/&gt;&lt;wsp:rsid wsp:val=&quot;0036347D&quot;/&gt;&lt;wsp:rsid wsp:val=&quot;003677E5&quot;/&gt;&lt;wsp:rsid wsp:val=&quot;00370E52&quot;/&gt;&lt;wsp:rsid wsp:val=&quot;0037390F&quot;/&gt;&lt;wsp:rsid wsp:val=&quot;00373E12&quot;/&gt;&lt;wsp:rsid wsp:val=&quot;00375271&quot;/&gt;&lt;wsp:rsid wsp:val=&quot;00376DCB&quot;/&gt;&lt;wsp:rsid wsp:val=&quot;003800FF&quot;/&gt;&lt;wsp:rsid wsp:val=&quot;003806AD&quot;/&gt;&lt;wsp:rsid wsp:val=&quot;00380F3F&quot;/&gt;&lt;wsp:rsid wsp:val=&quot;00381CFF&quot;/&gt;&lt;wsp:rsid wsp:val=&quot;00382E58&quot;/&gt;&lt;wsp:rsid wsp:val=&quot;003839C6&quot;/&gt;&lt;wsp:rsid wsp:val=&quot;003855C6&quot;/&gt;&lt;wsp:rsid wsp:val=&quot;00387FD9&quot;/&gt;&lt;wsp:rsid wsp:val=&quot;00391E83&quot;/&gt;&lt;wsp:rsid wsp:val=&quot;003974B3&quot;/&gt;&lt;wsp:rsid wsp:val=&quot;003A0D94&quot;/&gt;&lt;wsp:rsid wsp:val=&quot;003A1280&quot;/&gt;&lt;wsp:rsid wsp:val=&quot;003A1487&quot;/&gt;&lt;wsp:rsid wsp:val=&quot;003A1C03&quot;/&gt;&lt;wsp:rsid wsp:val=&quot;003A3A66&quot;/&gt;&lt;wsp:rsid wsp:val=&quot;003A4C97&quot;/&gt;&lt;wsp:rsid wsp:val=&quot;003A7F9D&quot;/&gt;&lt;wsp:rsid wsp:val=&quot;003B0697&quot;/&gt;&lt;wsp:rsid wsp:val=&quot;003B06B0&quot;/&gt;&lt;wsp:rsid wsp:val=&quot;003B33CF&quot;/&gt;&lt;wsp:rsid wsp:val=&quot;003C1531&quot;/&gt;&lt;wsp:rsid wsp:val=&quot;003C3F8B&quot;/&gt;&lt;wsp:rsid wsp:val=&quot;003C4923&quot;/&gt;&lt;wsp:rsid wsp:val=&quot;003C73C6&quot;/&gt;&lt;wsp:rsid wsp:val=&quot;003D19E0&quot;/&gt;&lt;wsp:rsid wsp:val=&quot;003D2BD5&quot;/&gt;&lt;wsp:rsid wsp:val=&quot;003E05A6&quot;/&gt;&lt;wsp:rsid wsp:val=&quot;003E74D2&quot;/&gt;&lt;wsp:rsid wsp:val=&quot;003E7BED&quot;/&gt;&lt;wsp:rsid wsp:val=&quot;003F7514&quot;/&gt;&lt;wsp:rsid wsp:val=&quot;003F7527&quot;/&gt;&lt;wsp:rsid wsp:val=&quot;00402B09&quot;/&gt;&lt;wsp:rsid wsp:val=&quot;00404CF0&quot;/&gt;&lt;wsp:rsid wsp:val=&quot;00404F21&quot;/&gt;&lt;wsp:rsid wsp:val=&quot;00404F23&quot;/&gt;&lt;wsp:rsid wsp:val=&quot;00404FF7&quot;/&gt;&lt;wsp:rsid wsp:val=&quot;00405280&quot;/&gt;&lt;wsp:rsid wsp:val=&quot;00407876&quot;/&gt;&lt;wsp:rsid wsp:val=&quot;004113AC&quot;/&gt;&lt;wsp:rsid wsp:val=&quot;00411F39&quot;/&gt;&lt;wsp:rsid wsp:val=&quot;004121A8&quot;/&gt;&lt;wsp:rsid wsp:val=&quot;00412779&quot;/&gt;&lt;wsp:rsid wsp:val=&quot;004141C5&quot;/&gt;&lt;wsp:rsid wsp:val=&quot;004147ED&quot;/&gt;&lt;wsp:rsid wsp:val=&quot;00414DAB&quot;/&gt;&lt;wsp:rsid wsp:val=&quot;00424C16&quot;/&gt;&lt;wsp:rsid wsp:val=&quot;00425A29&quot;/&gt;&lt;wsp:rsid wsp:val=&quot;004322CE&quot;/&gt;&lt;wsp:rsid wsp:val=&quot;00432D7A&quot;/&gt;&lt;wsp:rsid wsp:val=&quot;00434AC2&quot;/&gt;&lt;wsp:rsid wsp:val=&quot;004356FB&quot;/&gt;&lt;wsp:rsid wsp:val=&quot;004364A9&quot;/&gt;&lt;wsp:rsid wsp:val=&quot;00441C26&quot;/&gt;&lt;wsp:rsid wsp:val=&quot;004424D6&quot;/&gt;&lt;wsp:rsid wsp:val=&quot;0044509D&quot;/&gt;&lt;wsp:rsid wsp:val=&quot;00446E22&quot;/&gt;&lt;wsp:rsid wsp:val=&quot;00451E9A&quot;/&gt;&lt;wsp:rsid wsp:val=&quot;0045255C&quot;/&gt;&lt;wsp:rsid wsp:val=&quot;004528DF&quot;/&gt;&lt;wsp:rsid wsp:val=&quot;004550B1&quot;/&gt;&lt;wsp:rsid wsp:val=&quot;00455788&quot;/&gt;&lt;wsp:rsid wsp:val=&quot;004605DC&quot;/&gt;&lt;wsp:rsid wsp:val=&quot;00460AB7&quot;/&gt;&lt;wsp:rsid wsp:val=&quot;00462BA5&quot;/&gt;&lt;wsp:rsid wsp:val=&quot;004672D4&quot;/&gt;&lt;wsp:rsid wsp:val=&quot;00470F73&quot;/&gt;&lt;wsp:rsid wsp:val=&quot;004713FC&quot;/&gt;&lt;wsp:rsid wsp:val=&quot;0047254E&quot;/&gt;&lt;wsp:rsid wsp:val=&quot;00472D62&quot;/&gt;&lt;wsp:rsid wsp:val=&quot;004734FA&quot;/&gt;&lt;wsp:rsid wsp:val=&quot;0047447B&quot;/&gt;&lt;wsp:rsid wsp:val=&quot;004812E3&quot;/&gt;&lt;wsp:rsid wsp:val=&quot;00484F93&quot;/&gt;&lt;wsp:rsid wsp:val=&quot;00485E84&quot;/&gt;&lt;wsp:rsid wsp:val=&quot;00492672&quot;/&gt;&lt;wsp:rsid wsp:val=&quot;00493594&quot;/&gt;&lt;wsp:rsid wsp:val=&quot;004A39AE&quot;/&gt;&lt;wsp:rsid wsp:val=&quot;004A416C&quot;/&gt;&lt;wsp:rsid wsp:val=&quot;004B1D99&quot;/&gt;&lt;wsp:rsid wsp:val=&quot;004B42D4&quot;/&gt;&lt;wsp:rsid wsp:val=&quot;004B5E8C&quot;/&gt;&lt;wsp:rsid wsp:val=&quot;004B6144&quot;/&gt;&lt;wsp:rsid wsp:val=&quot;004C0980&quot;/&gt;&lt;wsp:rsid wsp:val=&quot;004C163A&quot;/&gt;&lt;wsp:rsid wsp:val=&quot;004C5A64&quot;/&gt;&lt;wsp:rsid wsp:val=&quot;004C6340&quot;/&gt;&lt;wsp:rsid wsp:val=&quot;004C7117&quot;/&gt;&lt;wsp:rsid wsp:val=&quot;004D4479&quot;/&gt;&lt;wsp:rsid wsp:val=&quot;004D4FBD&quot;/&gt;&lt;wsp:rsid wsp:val=&quot;004E1AC0&quot;/&gt;&lt;wsp:rsid wsp:val=&quot;004E5423&quot;/&gt;&lt;wsp:rsid wsp:val=&quot;004E5D82&quot;/&gt;&lt;wsp:rsid wsp:val=&quot;004E6BD4&quot;/&gt;&lt;wsp:rsid wsp:val=&quot;004F5047&quot;/&gt;&lt;wsp:rsid wsp:val=&quot;004F55DA&quot;/&gt;&lt;wsp:rsid wsp:val=&quot;004F6B2D&quot;/&gt;&lt;wsp:rsid wsp:val=&quot;0050195F&quot;/&gt;&lt;wsp:rsid wsp:val=&quot;00512D4A&quot;/&gt;&lt;wsp:rsid wsp:val=&quot;00512EA4&quot;/&gt;&lt;wsp:rsid wsp:val=&quot;00515A43&quot;/&gt;&lt;wsp:rsid wsp:val=&quot;005251A7&quot;/&gt;&lt;wsp:rsid wsp:val=&quot;00532545&quot;/&gt;&lt;wsp:rsid wsp:val=&quot;00541D97&quot;/&gt;&lt;wsp:rsid wsp:val=&quot;00542E7C&quot;/&gt;&lt;wsp:rsid wsp:val=&quot;00543BA5&quot;/&gt;&lt;wsp:rsid wsp:val=&quot;00550B67&quot;/&gt;&lt;wsp:rsid wsp:val=&quot;00550DDE&quot;/&gt;&lt;wsp:rsid wsp:val=&quot;00555E04&quot;/&gt;&lt;wsp:rsid wsp:val=&quot;00560BD4&quot;/&gt;&lt;wsp:rsid wsp:val=&quot;005620BF&quot;/&gt;&lt;wsp:rsid wsp:val=&quot;0056263D&quot;/&gt;&lt;wsp:rsid wsp:val=&quot;00565E5C&quot;/&gt;&lt;wsp:rsid wsp:val=&quot;00570042&quot;/&gt;&lt;wsp:rsid wsp:val=&quot;0057290F&quot;/&gt;&lt;wsp:rsid wsp:val=&quot;00572DFA&quot;/&gt;&lt;wsp:rsid wsp:val=&quot;00574D07&quot;/&gt;&lt;wsp:rsid wsp:val=&quot;00575676&quot;/&gt;&lt;wsp:rsid wsp:val=&quot;00575DE0&quot;/&gt;&lt;wsp:rsid wsp:val=&quot;0057618C&quot;/&gt;&lt;wsp:rsid wsp:val=&quot;005820DA&quot;/&gt;&lt;wsp:rsid wsp:val=&quot;005846F3&quot;/&gt;&lt;wsp:rsid wsp:val=&quot;005847C8&quot;/&gt;&lt;wsp:rsid wsp:val=&quot;00590D00&quot;/&gt;&lt;wsp:rsid wsp:val=&quot;005918BF&quot;/&gt;&lt;wsp:rsid wsp:val=&quot;0059397C&quot;/&gt;&lt;wsp:rsid wsp:val=&quot;0059635E&quot;/&gt;&lt;wsp:rsid wsp:val=&quot;005A223D&quot;/&gt;&lt;wsp:rsid wsp:val=&quot;005A3BA9&quot;/&gt;&lt;wsp:rsid wsp:val=&quot;005A6DF4&quot;/&gt;&lt;wsp:rsid wsp:val=&quot;005B4E87&quot;/&gt;&lt;wsp:rsid wsp:val=&quot;005B5A96&quot;/&gt;&lt;wsp:rsid wsp:val=&quot;005B6822&quot;/&gt;&lt;wsp:rsid wsp:val=&quot;005C14B8&quot;/&gt;&lt;wsp:rsid wsp:val=&quot;005C28F5&quot;/&gt;&lt;wsp:rsid wsp:val=&quot;005C2DA5&quot;/&gt;&lt;wsp:rsid wsp:val=&quot;005C2DCE&quot;/&gt;&lt;wsp:rsid wsp:val=&quot;005D1221&quot;/&gt;&lt;wsp:rsid wsp:val=&quot;005D2A7E&quot;/&gt;&lt;wsp:rsid wsp:val=&quot;005D2CEC&quot;/&gt;&lt;wsp:rsid wsp:val=&quot;005D5001&quot;/&gt;&lt;wsp:rsid wsp:val=&quot;005D749A&quot;/&gt;&lt;wsp:rsid wsp:val=&quot;005E1248&quot;/&gt;&lt;wsp:rsid wsp:val=&quot;005E2BEB&quot;/&gt;&lt;wsp:rsid wsp:val=&quot;005E73EB&quot;/&gt;&lt;wsp:rsid wsp:val=&quot;005E77BC&quot;/&gt;&lt;wsp:rsid wsp:val=&quot;005F0F1B&quot;/&gt;&lt;wsp:rsid wsp:val=&quot;005F3FA5&quot;/&gt;&lt;wsp:rsid wsp:val=&quot;005F783E&quot;/&gt;&lt;wsp:rsid wsp:val=&quot;006049B3&quot;/&gt;&lt;wsp:rsid wsp:val=&quot;00607A55&quot;/&gt;&lt;wsp:rsid wsp:val=&quot;006133BF&quot;/&gt;&lt;wsp:rsid wsp:val=&quot;0061671F&quot;/&gt;&lt;wsp:rsid wsp:val=&quot;00623F21&quot;/&gt;&lt;wsp:rsid wsp:val=&quot;00624803&quot;/&gt;&lt;wsp:rsid wsp:val=&quot;0062767A&quot;/&gt;&lt;wsp:rsid wsp:val=&quot;00632340&quot;/&gt;&lt;wsp:rsid wsp:val=&quot;00635983&quot;/&gt;&lt;wsp:rsid wsp:val=&quot;00636BB3&quot;/&gt;&lt;wsp:rsid wsp:val=&quot;00646616&quot;/&gt;&lt;wsp:rsid wsp:val=&quot;00653B54&quot;/&gt;&lt;wsp:rsid wsp:val=&quot;00654BE3&quot;/&gt;&lt;wsp:rsid wsp:val=&quot;00663048&quot;/&gt;&lt;wsp:rsid wsp:val=&quot;0066337A&quot;/&gt;&lt;wsp:rsid wsp:val=&quot;006633A0&quot;/&gt;&lt;wsp:rsid wsp:val=&quot;006641A9&quot;/&gt;&lt;wsp:rsid wsp:val=&quot;006725FB&quot;/&gt;&lt;wsp:rsid wsp:val=&quot;00674E33&quot;/&gt;&lt;wsp:rsid wsp:val=&quot;00677514&quot;/&gt;&lt;wsp:rsid wsp:val=&quot;00677673&quot;/&gt;&lt;wsp:rsid wsp:val=&quot;006816E9&quot;/&gt;&lt;wsp:rsid wsp:val=&quot;00684C2E&quot;/&gt;&lt;wsp:rsid wsp:val=&quot;00685357&quot;/&gt;&lt;wsp:rsid wsp:val=&quot;006939F0&quot;/&gt;&lt;wsp:rsid wsp:val=&quot;00695F61&quot;/&gt;&lt;wsp:rsid wsp:val=&quot;006975E1&quot;/&gt;&lt;wsp:rsid wsp:val=&quot;006A0543&quot;/&gt;&lt;wsp:rsid wsp:val=&quot;006A0C25&quot;/&gt;&lt;wsp:rsid wsp:val=&quot;006A17FD&quot;/&gt;&lt;wsp:rsid wsp:val=&quot;006A4162&quot;/&gt;&lt;wsp:rsid wsp:val=&quot;006B2C09&quot;/&gt;&lt;wsp:rsid wsp:val=&quot;006B7073&quot;/&gt;&lt;wsp:rsid wsp:val=&quot;006B7486&quot;/&gt;&lt;wsp:rsid wsp:val=&quot;006C1124&quot;/&gt;&lt;wsp:rsid wsp:val=&quot;006C1CF5&quot;/&gt;&lt;wsp:rsid wsp:val=&quot;006C5DE3&quot;/&gt;&lt;wsp:rsid wsp:val=&quot;006C6BE7&quot;/&gt;&lt;wsp:rsid wsp:val=&quot;006C766E&quot;/&gt;&lt;wsp:rsid wsp:val=&quot;006C7752&quot;/&gt;&lt;wsp:rsid wsp:val=&quot;006D7B87&quot;/&gt;&lt;wsp:rsid wsp:val=&quot;006D7CDC&quot;/&gt;&lt;wsp:rsid wsp:val=&quot;006E4624&quot;/&gt;&lt;wsp:rsid wsp:val=&quot;006E7DB9&quot;/&gt;&lt;wsp:rsid wsp:val=&quot;006F0B14&quot;/&gt;&lt;wsp:rsid wsp:val=&quot;006F1CF2&quot;/&gt;&lt;wsp:rsid wsp:val=&quot;006F3AAD&quot;/&gt;&lt;wsp:rsid wsp:val=&quot;007022B8&quot;/&gt;&lt;wsp:rsid wsp:val=&quot;00702635&quot;/&gt;&lt;wsp:rsid wsp:val=&quot;007032A8&quot;/&gt;&lt;wsp:rsid wsp:val=&quot;00706145&quot;/&gt;&lt;wsp:rsid wsp:val=&quot;00706848&quot;/&gt;&lt;wsp:rsid wsp:val=&quot;00707F5B&quot;/&gt;&lt;wsp:rsid wsp:val=&quot;007113D0&quot;/&gt;&lt;wsp:rsid wsp:val=&quot;00717549&quot;/&gt;&lt;wsp:rsid wsp:val=&quot;00721C99&quot;/&gt;&lt;wsp:rsid wsp:val=&quot;007223F1&quot;/&gt;&lt;wsp:rsid wsp:val=&quot;00727B2C&quot;/&gt;&lt;wsp:rsid wsp:val=&quot;00730E5B&quot;/&gt;&lt;wsp:rsid wsp:val=&quot;00731389&quot;/&gt;&lt;wsp:rsid wsp:val=&quot;00737B77&quot;/&gt;&lt;wsp:rsid wsp:val=&quot;0074391A&quot;/&gt;&lt;wsp:rsid wsp:val=&quot;00750C28&quot;/&gt;&lt;wsp:rsid wsp:val=&quot;007546C6&quot;/&gt;&lt;wsp:rsid wsp:val=&quot;00756551&quot;/&gt;&lt;wsp:rsid wsp:val=&quot;00760DB9&quot;/&gt;&lt;wsp:rsid wsp:val=&quot;00763B07&quot;/&gt;&lt;wsp:rsid wsp:val=&quot;007659E9&quot;/&gt;&lt;wsp:rsid wsp:val=&quot;00765E8B&quot;/&gt;&lt;wsp:rsid wsp:val=&quot;00770000&quot;/&gt;&lt;wsp:rsid wsp:val=&quot;0077144B&quot;/&gt;&lt;wsp:rsid wsp:val=&quot;007733FE&quot;/&gt;&lt;wsp:rsid wsp:val=&quot;007777E0&quot;/&gt;&lt;wsp:rsid wsp:val=&quot;00780DBC&quot;/&gt;&lt;wsp:rsid wsp:val=&quot;007810B8&quot;/&gt;&lt;wsp:rsid wsp:val=&quot;007857C7&quot;/&gt;&lt;wsp:rsid wsp:val=&quot;007913F4&quot;/&gt;&lt;wsp:rsid wsp:val=&quot;00794BDB&quot;/&gt;&lt;wsp:rsid wsp:val=&quot;007A2D70&quot;/&gt;&lt;wsp:rsid wsp:val=&quot;007A39D6&quot;/&gt;&lt;wsp:rsid wsp:val=&quot;007A4712&quot;/&gt;&lt;wsp:rsid wsp:val=&quot;007A7179&quot;/&gt;&lt;wsp:rsid wsp:val=&quot;007B046C&quot;/&gt;&lt;wsp:rsid wsp:val=&quot;007B0F93&quot;/&gt;&lt;wsp:rsid wsp:val=&quot;007B493E&quot;/&gt;&lt;wsp:rsid wsp:val=&quot;007D1909&quot;/&gt;&lt;wsp:rsid wsp:val=&quot;007D7AC1&quot;/&gt;&lt;wsp:rsid wsp:val=&quot;007E0ACC&quot;/&gt;&lt;wsp:rsid wsp:val=&quot;007E2580&quot;/&gt;&lt;wsp:rsid wsp:val=&quot;007E3FC4&quot;/&gt;&lt;wsp:rsid wsp:val=&quot;007E78B2&quot;/&gt;&lt;wsp:rsid wsp:val=&quot;007E7C8B&quot;/&gt;&lt;wsp:rsid wsp:val=&quot;007F05CC&quot;/&gt;&lt;wsp:rsid wsp:val=&quot;007F22F8&quot;/&gt;&lt;wsp:rsid wsp:val=&quot;007F4988&quot;/&gt;&lt;wsp:rsid wsp:val=&quot;007F76FE&quot;/&gt;&lt;wsp:rsid wsp:val=&quot;00800E3B&quot;/&gt;&lt;wsp:rsid wsp:val=&quot;008013B9&quot;/&gt;&lt;wsp:rsid wsp:val=&quot;00807108&quot;/&gt;&lt;wsp:rsid wsp:val=&quot;00813E5E&quot;/&gt;&lt;wsp:rsid wsp:val=&quot;00814BE9&quot;/&gt;&lt;wsp:rsid wsp:val=&quot;0081601C&quot;/&gt;&lt;wsp:rsid wsp:val=&quot;00823877&quot;/&gt;&lt;wsp:rsid wsp:val=&quot;0082472F&quot;/&gt;&lt;wsp:rsid wsp:val=&quot;00825842&quot;/&gt;&lt;wsp:rsid wsp:val=&quot;00827EA9&quot;/&gt;&lt;wsp:rsid wsp:val=&quot;008301B3&quot;/&gt;&lt;wsp:rsid wsp:val=&quot;00830853&quot;/&gt;&lt;wsp:rsid wsp:val=&quot;008330E2&quot;/&gt;&lt;wsp:rsid wsp:val=&quot;00834E84&quot;/&gt;&lt;wsp:rsid wsp:val=&quot;0084012F&quot;/&gt;&lt;wsp:rsid wsp:val=&quot;00841041&quot;/&gt;&lt;wsp:rsid wsp:val=&quot;00841739&quot;/&gt;&lt;wsp:rsid wsp:val=&quot;00843609&quot;/&gt;&lt;wsp:rsid wsp:val=&quot;00846038&quot;/&gt;&lt;wsp:rsid wsp:val=&quot;00846CBA&quot;/&gt;&lt;wsp:rsid wsp:val=&quot;00850023&quot;/&gt;&lt;wsp:rsid wsp:val=&quot;008503FC&quot;/&gt;&lt;wsp:rsid wsp:val=&quot;00853546&quot;/&gt;&lt;wsp:rsid wsp:val=&quot;00853679&quot;/&gt;&lt;wsp:rsid wsp:val=&quot;00862417&quot;/&gt;&lt;wsp:rsid wsp:val=&quot;00866888&quot;/&gt;&lt;wsp:rsid wsp:val=&quot;00871068&quot;/&gt;&lt;wsp:rsid wsp:val=&quot;00873354&quot;/&gt;&lt;wsp:rsid wsp:val=&quot;00873D49&quot;/&gt;&lt;wsp:rsid wsp:val=&quot;008766DF&quot;/&gt;&lt;wsp:rsid wsp:val=&quot;0087709E&quot;/&gt;&lt;wsp:rsid wsp:val=&quot;00881E5A&quot;/&gt;&lt;wsp:rsid wsp:val=&quot;00884C9B&quot;/&gt;&lt;wsp:rsid wsp:val=&quot;00885818&quot;/&gt;&lt;wsp:rsid wsp:val=&quot;0088662E&quot;/&gt;&lt;wsp:rsid wsp:val=&quot;008867D0&quot;/&gt;&lt;wsp:rsid wsp:val=&quot;00893DFD&quot;/&gt;&lt;wsp:rsid wsp:val=&quot;0089489E&quot;/&gt;&lt;wsp:rsid wsp:val=&quot;008A4DBF&quot;/&gt;&lt;wsp:rsid wsp:val=&quot;008A6046&quot;/&gt;&lt;wsp:rsid wsp:val=&quot;008B186C&quot;/&gt;&lt;wsp:rsid wsp:val=&quot;008B1920&quot;/&gt;&lt;wsp:rsid wsp:val=&quot;008B1939&quot;/&gt;&lt;wsp:rsid wsp:val=&quot;008B4539&quot;/&gt;&lt;wsp:rsid wsp:val=&quot;008B57D8&quot;/&gt;&lt;wsp:rsid wsp:val=&quot;008C028A&quot;/&gt;&lt;wsp:rsid wsp:val=&quot;008C0653&quot;/&gt;&lt;wsp:rsid wsp:val=&quot;008C2729&quot;/&gt;&lt;wsp:rsid wsp:val=&quot;008C30BB&quot;/&gt;&lt;wsp:rsid wsp:val=&quot;008C36A2&quot;/&gt;&lt;wsp:rsid wsp:val=&quot;008C40C4&quot;/&gt;&lt;wsp:rsid wsp:val=&quot;008C68DA&quot;/&gt;&lt;wsp:rsid wsp:val=&quot;008C6E25&quot;/&gt;&lt;wsp:rsid wsp:val=&quot;008C7954&quot;/&gt;&lt;wsp:rsid wsp:val=&quot;008D0C78&quot;/&gt;&lt;wsp:rsid wsp:val=&quot;008D14D7&quot;/&gt;&lt;wsp:rsid wsp:val=&quot;008D2AE3&quot;/&gt;&lt;wsp:rsid wsp:val=&quot;008D44B3&quot;/&gt;&lt;wsp:rsid wsp:val=&quot;008D4AFE&quot;/&gt;&lt;wsp:rsid wsp:val=&quot;008D6588&quot;/&gt;&lt;wsp:rsid wsp:val=&quot;008E38E3&quot;/&gt;&lt;wsp:rsid wsp:val=&quot;008E5642&quot;/&gt;&lt;wsp:rsid wsp:val=&quot;008E66B8&quot;/&gt;&lt;wsp:rsid wsp:val=&quot;008F2872&quot;/&gt;&lt;wsp:rsid wsp:val=&quot;008F5858&quot;/&gt;&lt;wsp:rsid wsp:val=&quot;0090175C&quot;/&gt;&lt;wsp:rsid wsp:val=&quot;009030C8&quot;/&gt;&lt;wsp:rsid wsp:val=&quot;009035B8&quot;/&gt;&lt;wsp:rsid wsp:val=&quot;00903A64&quot;/&gt;&lt;wsp:rsid wsp:val=&quot;009072EE&quot;/&gt;&lt;wsp:rsid wsp:val=&quot;009108F2&quot;/&gt;&lt;wsp:rsid wsp:val=&quot;0091444C&quot;/&gt;&lt;wsp:rsid wsp:val=&quot;009155F3&quot;/&gt;&lt;wsp:rsid wsp:val=&quot;00916481&quot;/&gt;&lt;wsp:rsid wsp:val=&quot;00916C41&quot;/&gt;&lt;wsp:rsid wsp:val=&quot;0092108B&quot;/&gt;&lt;wsp:rsid wsp:val=&quot;009253A3&quot;/&gt;&lt;wsp:rsid wsp:val=&quot;009260DB&quot;/&gt;&lt;wsp:rsid wsp:val=&quot;00933CD2&quot;/&gt;&lt;wsp:rsid wsp:val=&quot;00934A7E&quot;/&gt;&lt;wsp:rsid wsp:val=&quot;00943339&quot;/&gt;&lt;wsp:rsid wsp:val=&quot;00946D5B&quot;/&gt;&lt;wsp:rsid wsp:val=&quot;009504BF&quot;/&gt;&lt;wsp:rsid wsp:val=&quot;009517B7&quot;/&gt;&lt;wsp:rsid wsp:val=&quot;009543C4&quot;/&gt;&lt;wsp:rsid wsp:val=&quot;009577D3&quot;/&gt;&lt;wsp:rsid wsp:val=&quot;00957897&quot;/&gt;&lt;wsp:rsid wsp:val=&quot;0096081C&quot;/&gt;&lt;wsp:rsid wsp:val=&quot;00960961&quot;/&gt;&lt;wsp:rsid wsp:val=&quot;00960D11&quot;/&gt;&lt;wsp:rsid wsp:val=&quot;009633AF&quot;/&gt;&lt;wsp:rsid wsp:val=&quot;00965E8A&quot;/&gt;&lt;wsp:rsid wsp:val=&quot;00967C27&quot;/&gt;&lt;wsp:rsid wsp:val=&quot;00972F13&quot;/&gt;&lt;wsp:rsid wsp:val=&quot;00973115&quot;/&gt;&lt;wsp:rsid wsp:val=&quot;00986377&quot;/&gt;&lt;wsp:rsid wsp:val=&quot;00994055&quot;/&gt;&lt;wsp:rsid wsp:val=&quot;00997FEE&quot;/&gt;&lt;wsp:rsid wsp:val=&quot;009A100A&quot;/&gt;&lt;wsp:rsid wsp:val=&quot;009A1982&quot;/&gt;&lt;wsp:rsid wsp:val=&quot;009A5981&quot;/&gt;&lt;wsp:rsid wsp:val=&quot;009A68DD&quot;/&gt;&lt;wsp:rsid wsp:val=&quot;009A69AD&quot;/&gt;&lt;wsp:rsid wsp:val=&quot;009B018E&quot;/&gt;&lt;wsp:rsid wsp:val=&quot;009B1D91&quot;/&gt;&lt;wsp:rsid wsp:val=&quot;009B3EC3&quot;/&gt;&lt;wsp:rsid wsp:val=&quot;009B5D18&quot;/&gt;&lt;wsp:rsid wsp:val=&quot;009B72A5&quot;/&gt;&lt;wsp:rsid wsp:val=&quot;009C1FD0&quot;/&gt;&lt;wsp:rsid wsp:val=&quot;009C5A65&quot;/&gt;&lt;wsp:rsid wsp:val=&quot;009D5CE7&quot;/&gt;&lt;wsp:rsid wsp:val=&quot;009D698F&quot;/&gt;&lt;wsp:rsid wsp:val=&quot;009E0BAA&quot;/&gt;&lt;wsp:rsid wsp:val=&quot;009E6014&quot;/&gt;&lt;wsp:rsid wsp:val=&quot;009F0858&quot;/&gt;&lt;wsp:rsid wsp:val=&quot;009F2460&quot;/&gt;&lt;wsp:rsid wsp:val=&quot;009F310E&quot;/&gt;&lt;wsp:rsid wsp:val=&quot;009F4B68&quot;/&gt;&lt;wsp:rsid wsp:val=&quot;009F77E1&quot;/&gt;&lt;wsp:rsid wsp:val=&quot;00A03061&quot;/&gt;&lt;wsp:rsid wsp:val=&quot;00A034FD&quot;/&gt;&lt;wsp:rsid wsp:val=&quot;00A076D2&quot;/&gt;&lt;wsp:rsid wsp:val=&quot;00A0790C&quot;/&gt;&lt;wsp:rsid wsp:val=&quot;00A07A9D&quot;/&gt;&lt;wsp:rsid wsp:val=&quot;00A07E37&quot;/&gt;&lt;wsp:rsid wsp:val=&quot;00A2111E&quot;/&gt;&lt;wsp:rsid wsp:val=&quot;00A22592&quot;/&gt;&lt;wsp:rsid wsp:val=&quot;00A23F79&quot;/&gt;&lt;wsp:rsid wsp:val=&quot;00A34A94&quot;/&gt;&lt;wsp:rsid wsp:val=&quot;00A3565A&quot;/&gt;&lt;wsp:rsid wsp:val=&quot;00A4475E&quot;/&gt;&lt;wsp:rsid wsp:val=&quot;00A5248B&quot;/&gt;&lt;wsp:rsid wsp:val=&quot;00A5536F&quot;/&gt;&lt;wsp:rsid wsp:val=&quot;00A553FB&quot;/&gt;&lt;wsp:rsid wsp:val=&quot;00A6162B&quot;/&gt;&lt;wsp:rsid wsp:val=&quot;00A656C4&quot;/&gt;&lt;wsp:rsid wsp:val=&quot;00A65A5E&quot;/&gt;&lt;wsp:rsid wsp:val=&quot;00A72EF7&quot;/&gt;&lt;wsp:rsid wsp:val=&quot;00A75A84&quot;/&gt;&lt;wsp:rsid wsp:val=&quot;00A76C29&quot;/&gt;&lt;wsp:rsid wsp:val=&quot;00A77DD8&quot;/&gt;&lt;wsp:rsid wsp:val=&quot;00A8215C&quot;/&gt;&lt;wsp:rsid wsp:val=&quot;00A85FAA&quot;/&gt;&lt;wsp:rsid wsp:val=&quot;00A87EE5&quot;/&gt;&lt;wsp:rsid wsp:val=&quot;00A93A5A&quot;/&gt;&lt;wsp:rsid wsp:val=&quot;00A95F65&quot;/&gt;&lt;wsp:rsid wsp:val=&quot;00AA1FA9&quot;/&gt;&lt;wsp:rsid wsp:val=&quot;00AA448A&quot;/&gt;&lt;wsp:rsid wsp:val=&quot;00AA51E4&quot;/&gt;&lt;wsp:rsid wsp:val=&quot;00AA7A97&quot;/&gt;&lt;wsp:rsid wsp:val=&quot;00AB086C&quot;/&gt;&lt;wsp:rsid wsp:val=&quot;00AB1C41&quot;/&gt;&lt;wsp:rsid wsp:val=&quot;00AB3EDC&quot;/&gt;&lt;wsp:rsid wsp:val=&quot;00AC2017&quot;/&gt;&lt;wsp:rsid wsp:val=&quot;00AC5D44&quot;/&gt;&lt;wsp:rsid wsp:val=&quot;00AD1C2F&quot;/&gt;&lt;wsp:rsid wsp:val=&quot;00AD3C8D&quot;/&gt;&lt;wsp:rsid wsp:val=&quot;00AD4053&quot;/&gt;&lt;wsp:rsid wsp:val=&quot;00AE02F0&quot;/&gt;&lt;wsp:rsid wsp:val=&quot;00AE1721&quot;/&gt;&lt;wsp:rsid wsp:val=&quot;00AE5FE1&quot;/&gt;&lt;wsp:rsid wsp:val=&quot;00AF1267&quot;/&gt;&lt;wsp:rsid wsp:val=&quot;00AF5DB0&quot;/&gt;&lt;wsp:rsid wsp:val=&quot;00B00433&quot;/&gt;&lt;wsp:rsid wsp:val=&quot;00B025DE&quot;/&gt;&lt;wsp:rsid wsp:val=&quot;00B03FE3&quot;/&gt;&lt;wsp:rsid wsp:val=&quot;00B05EF4&quot;/&gt;&lt;wsp:rsid wsp:val=&quot;00B06928&quot;/&gt;&lt;wsp:rsid wsp:val=&quot;00B10F2E&quot;/&gt;&lt;wsp:rsid wsp:val=&quot;00B112F1&quot;/&gt;&lt;wsp:rsid wsp:val=&quot;00B12B2E&quot;/&gt;&lt;wsp:rsid wsp:val=&quot;00B138A1&quot;/&gt;&lt;wsp:rsid wsp:val=&quot;00B151A5&quot;/&gt;&lt;wsp:rsid wsp:val=&quot;00B16351&quot;/&gt;&lt;wsp:rsid wsp:val=&quot;00B16C35&quot;/&gt;&lt;wsp:rsid wsp:val=&quot;00B2017D&quot;/&gt;&lt;wsp:rsid wsp:val=&quot;00B21BB5&quot;/&gt;&lt;wsp:rsid wsp:val=&quot;00B23918&quot;/&gt;&lt;wsp:rsid wsp:val=&quot;00B2776B&quot;/&gt;&lt;wsp:rsid wsp:val=&quot;00B27839&quot;/&gt;&lt;wsp:rsid wsp:val=&quot;00B278A8&quot;/&gt;&lt;wsp:rsid wsp:val=&quot;00B27C71&quot;/&gt;&lt;wsp:rsid wsp:val=&quot;00B27E0E&quot;/&gt;&lt;wsp:rsid wsp:val=&quot;00B34202&quot;/&gt;&lt;wsp:rsid wsp:val=&quot;00B35E29&quot;/&gt;&lt;wsp:rsid wsp:val=&quot;00B36D85&quot;/&gt;&lt;wsp:rsid wsp:val=&quot;00B40DAE&quot;/&gt;&lt;wsp:rsid wsp:val=&quot;00B41F55&quot;/&gt;&lt;wsp:rsid wsp:val=&quot;00B43B85&quot;/&gt;&lt;wsp:rsid wsp:val=&quot;00B46F54&quot;/&gt;&lt;wsp:rsid wsp:val=&quot;00B47094&quot;/&gt;&lt;wsp:rsid wsp:val=&quot;00B47362&quot;/&gt;&lt;wsp:rsid wsp:val=&quot;00B47E99&quot;/&gt;&lt;wsp:rsid wsp:val=&quot;00B5088A&quot;/&gt;&lt;wsp:rsid wsp:val=&quot;00B52BA4&quot;/&gt;&lt;wsp:rsid wsp:val=&quot;00B55395&quot;/&gt;&lt;wsp:rsid wsp:val=&quot;00B604BC&quot;/&gt;&lt;wsp:rsid wsp:val=&quot;00B62909&quot;/&gt;&lt;wsp:rsid wsp:val=&quot;00B65630&quot;/&gt;&lt;wsp:rsid wsp:val=&quot;00B71935&quot;/&gt;&lt;wsp:rsid wsp:val=&quot;00B72BEA&quot;/&gt;&lt;wsp:rsid wsp:val=&quot;00B8243B&quot;/&gt;&lt;wsp:rsid wsp:val=&quot;00B853D5&quot;/&gt;&lt;wsp:rsid wsp:val=&quot;00B86730&quot;/&gt;&lt;wsp:rsid wsp:val=&quot;00B9036B&quot;/&gt;&lt;wsp:rsid wsp:val=&quot;00B90EEC&quot;/&gt;&lt;wsp:rsid wsp:val=&quot;00B91A5C&quot;/&gt;&lt;wsp:rsid wsp:val=&quot;00B957EC&quot;/&gt;&lt;wsp:rsid wsp:val=&quot;00B9645E&quot;/&gt;&lt;wsp:rsid wsp:val=&quot;00B97FE3&quot;/&gt;&lt;wsp:rsid wsp:val=&quot;00BA2FE7&quot;/&gt;&lt;wsp:rsid wsp:val=&quot;00BA624D&quot;/&gt;&lt;wsp:rsid wsp:val=&quot;00BA71C4&quot;/&gt;&lt;wsp:rsid wsp:val=&quot;00BC0790&quot;/&gt;&lt;wsp:rsid wsp:val=&quot;00BC4074&quot;/&gt;&lt;wsp:rsid wsp:val=&quot;00BC4576&quot;/&gt;&lt;wsp:rsid wsp:val=&quot;00BC5B7D&quot;/&gt;&lt;wsp:rsid wsp:val=&quot;00BD16D8&quot;/&gt;&lt;wsp:rsid wsp:val=&quot;00BD3D7B&quot;/&gt;&lt;wsp:rsid wsp:val=&quot;00BD5995&quot;/&gt;&lt;wsp:rsid wsp:val=&quot;00BE0194&quot;/&gt;&lt;wsp:rsid wsp:val=&quot;00BE1569&quot;/&gt;&lt;wsp:rsid wsp:val=&quot;00BE21E9&quot;/&gt;&lt;wsp:rsid wsp:val=&quot;00BE380F&quot;/&gt;&lt;wsp:rsid wsp:val=&quot;00BF4712&quot;/&gt;&lt;wsp:rsid wsp:val=&quot;00C05915&quot;/&gt;&lt;wsp:rsid wsp:val=&quot;00C23C6A&quot;/&gt;&lt;wsp:rsid wsp:val=&quot;00C30BD3&quot;/&gt;&lt;wsp:rsid wsp:val=&quot;00C310B4&quot;/&gt;&lt;wsp:rsid wsp:val=&quot;00C35581&quot;/&gt;&lt;wsp:rsid wsp:val=&quot;00C36400&quot;/&gt;&lt;wsp:rsid wsp:val=&quot;00C41AEB&quot;/&gt;&lt;wsp:rsid wsp:val=&quot;00C41BDD&quot;/&gt;&lt;wsp:rsid wsp:val=&quot;00C437E1&quot;/&gt;&lt;wsp:rsid wsp:val=&quot;00C44D4A&quot;/&gt;&lt;wsp:rsid wsp:val=&quot;00C46720&quot;/&gt;&lt;wsp:rsid wsp:val=&quot;00C474D6&quot;/&gt;&lt;wsp:rsid wsp:val=&quot;00C51EBB&quot;/&gt;&lt;wsp:rsid wsp:val=&quot;00C70F3E&quot;/&gt;&lt;wsp:rsid wsp:val=&quot;00C72680&quot;/&gt;&lt;wsp:rsid wsp:val=&quot;00C7277E&quot;/&gt;&lt;wsp:rsid wsp:val=&quot;00C74E84&quot;/&gt;&lt;wsp:rsid wsp:val=&quot;00C75B02&quot;/&gt;&lt;wsp:rsid wsp:val=&quot;00C82DBC&quot;/&gt;&lt;wsp:rsid wsp:val=&quot;00C84DCF&quot;/&gt;&lt;wsp:rsid wsp:val=&quot;00C86678&quot;/&gt;&lt;wsp:rsid wsp:val=&quot;00C91427&quot;/&gt;&lt;wsp:rsid wsp:val=&quot;00C92E07&quot;/&gt;&lt;wsp:rsid wsp:val=&quot;00C933E2&quot;/&gt;&lt;wsp:rsid wsp:val=&quot;00C94B71&quot;/&gt;&lt;wsp:rsid wsp:val=&quot;00C9541F&quot;/&gt;&lt;wsp:rsid wsp:val=&quot;00CA3E12&quot;/&gt;&lt;wsp:rsid wsp:val=&quot;00CA3FFD&quot;/&gt;&lt;wsp:rsid wsp:val=&quot;00CA6BCE&quot;/&gt;&lt;wsp:rsid wsp:val=&quot;00CA7E43&quot;/&gt;&lt;wsp:rsid wsp:val=&quot;00CB223A&quot;/&gt;&lt;wsp:rsid wsp:val=&quot;00CB2904&quot;/&gt;&lt;wsp:rsid wsp:val=&quot;00CC22A8&quot;/&gt;&lt;wsp:rsid wsp:val=&quot;00CD5DAE&quot;/&gt;&lt;wsp:rsid wsp:val=&quot;00CE0574&quot;/&gt;&lt;wsp:rsid wsp:val=&quot;00CE0695&quot;/&gt;&lt;wsp:rsid wsp:val=&quot;00CE24A0&quot;/&gt;&lt;wsp:rsid wsp:val=&quot;00CE2634&quot;/&gt;&lt;wsp:rsid wsp:val=&quot;00CE742F&quot;/&gt;&lt;wsp:rsid wsp:val=&quot;00CF156D&quot;/&gt;&lt;wsp:rsid wsp:val=&quot;00CF1636&quot;/&gt;&lt;wsp:rsid wsp:val=&quot;00CF1DF5&quot;/&gt;&lt;wsp:rsid wsp:val=&quot;00CF1FEE&quot;/&gt;&lt;wsp:rsid wsp:val=&quot;00CF6179&quot;/&gt;&lt;wsp:rsid wsp:val=&quot;00CF6EEF&quot;/&gt;&lt;wsp:rsid wsp:val=&quot;00CF7DA1&quot;/&gt;&lt;wsp:rsid wsp:val=&quot;00D00AC8&quot;/&gt;&lt;wsp:rsid wsp:val=&quot;00D00D89&quot;/&gt;&lt;wsp:rsid wsp:val=&quot;00D010D2&quot;/&gt;&lt;wsp:rsid wsp:val=&quot;00D02260&quot;/&gt;&lt;wsp:rsid wsp:val=&quot;00D12E36&quot;/&gt;&lt;wsp:rsid wsp:val=&quot;00D16EDD&quot;/&gt;&lt;wsp:rsid wsp:val=&quot;00D22040&quot;/&gt;&lt;wsp:rsid wsp:val=&quot;00D22F68&quot;/&gt;&lt;wsp:rsid wsp:val=&quot;00D25E7C&quot;/&gt;&lt;wsp:rsid wsp:val=&quot;00D27026&quot;/&gt;&lt;wsp:rsid wsp:val=&quot;00D27C30&quot;/&gt;&lt;wsp:rsid wsp:val=&quot;00D34318&quot;/&gt;&lt;wsp:rsid wsp:val=&quot;00D36AAD&quot;/&gt;&lt;wsp:rsid wsp:val=&quot;00D36DE5&quot;/&gt;&lt;wsp:rsid wsp:val=&quot;00D37A2A&quot;/&gt;&lt;wsp:rsid wsp:val=&quot;00D40C36&quot;/&gt;&lt;wsp:rsid wsp:val=&quot;00D4194C&quot;/&gt;&lt;wsp:rsid wsp:val=&quot;00D461A6&quot;/&gt;&lt;wsp:rsid wsp:val=&quot;00D557AE&quot;/&gt;&lt;wsp:rsid wsp:val=&quot;00D62B10&quot;/&gt;&lt;wsp:rsid wsp:val=&quot;00D63AB7&quot;/&gt;&lt;wsp:rsid wsp:val=&quot;00D75D06&quot;/&gt;&lt;wsp:rsid wsp:val=&quot;00D84B27&quot;/&gt;&lt;wsp:rsid wsp:val=&quot;00D87C6A&quot;/&gt;&lt;wsp:rsid wsp:val=&quot;00D87DD4&quot;/&gt;&lt;wsp:rsid wsp:val=&quot;00D910DC&quot;/&gt;&lt;wsp:rsid wsp:val=&quot;00D95BD9&quot;/&gt;&lt;wsp:rsid wsp:val=&quot;00DA360E&quot;/&gt;&lt;wsp:rsid wsp:val=&quot;00DA423C&quot;/&gt;&lt;wsp:rsid wsp:val=&quot;00DA610B&quot;/&gt;&lt;wsp:rsid wsp:val=&quot;00DC06BE&quot;/&gt;&lt;wsp:rsid wsp:val=&quot;00DC1F3B&quot;/&gt;&lt;wsp:rsid wsp:val=&quot;00DC2AA7&quot;/&gt;&lt;wsp:rsid wsp:val=&quot;00DC45B8&quot;/&gt;&lt;wsp:rsid wsp:val=&quot;00DD19B2&quot;/&gt;&lt;wsp:rsid wsp:val=&quot;00DD2284&quot;/&gt;&lt;wsp:rsid wsp:val=&quot;00DD3F9A&quot;/&gt;&lt;wsp:rsid wsp:val=&quot;00DE05AD&quot;/&gt;&lt;wsp:rsid wsp:val=&quot;00DE4569&quot;/&gt;&lt;wsp:rsid wsp:val=&quot;00DE4D70&quot;/&gt;&lt;wsp:rsid wsp:val=&quot;00DF05AA&quot;/&gt;&lt;wsp:rsid wsp:val=&quot;00DF62DC&quot;/&gt;&lt;wsp:rsid wsp:val=&quot;00DF7C91&quot;/&gt;&lt;wsp:rsid wsp:val=&quot;00E00C45&quot;/&gt;&lt;wsp:rsid wsp:val=&quot;00E01B19&quot;/&gt;&lt;wsp:rsid wsp:val=&quot;00E0298B&quot;/&gt;&lt;wsp:rsid wsp:val=&quot;00E0457D&quot;/&gt;&lt;wsp:rsid wsp:val=&quot;00E05A19&quot;/&gt;&lt;wsp:rsid wsp:val=&quot;00E063FC&quot;/&gt;&lt;wsp:rsid wsp:val=&quot;00E06491&quot;/&gt;&lt;wsp:rsid wsp:val=&quot;00E07C96&quot;/&gt;&lt;wsp:rsid wsp:val=&quot;00E12829&quot;/&gt;&lt;wsp:rsid wsp:val=&quot;00E1393A&quot;/&gt;&lt;wsp:rsid wsp:val=&quot;00E221D7&quot;/&gt;&lt;wsp:rsid wsp:val=&quot;00E2543B&quot;/&gt;&lt;wsp:rsid wsp:val=&quot;00E266A0&quot;/&gt;&lt;wsp:rsid wsp:val=&quot;00E27A55&quot;/&gt;&lt;wsp:rsid wsp:val=&quot;00E32923&quot;/&gt;&lt;wsp:rsid wsp:val=&quot;00E33497&quot;/&gt;&lt;wsp:rsid wsp:val=&quot;00E3684E&quot;/&gt;&lt;wsp:rsid wsp:val=&quot;00E36DBA&quot;/&gt;&lt;wsp:rsid wsp:val=&quot;00E41D12&quot;/&gt;&lt;wsp:rsid wsp:val=&quot;00E4581D&quot;/&gt;&lt;wsp:rsid wsp:val=&quot;00E506A2&quot;/&gt;&lt;wsp:rsid wsp:val=&quot;00E52127&quot;/&gt;&lt;wsp:rsid wsp:val=&quot;00E52F57&quot;/&gt;&lt;wsp:rsid wsp:val=&quot;00E53577&quot;/&gt;&lt;wsp:rsid wsp:val=&quot;00E5394B&quot;/&gt;&lt;wsp:rsid wsp:val=&quot;00E651B7&quot;/&gt;&lt;wsp:rsid wsp:val=&quot;00E66BD7&quot;/&gt;&lt;wsp:rsid wsp:val=&quot;00E67094&quot;/&gt;&lt;wsp:rsid wsp:val=&quot;00E72E88&quot;/&gt;&lt;wsp:rsid wsp:val=&quot;00E816C9&quot;/&gt;&lt;wsp:rsid wsp:val=&quot;00E849B7&quot;/&gt;&lt;wsp:rsid wsp:val=&quot;00E906D9&quot;/&gt;&lt;wsp:rsid wsp:val=&quot;00E9172F&quot;/&gt;&lt;wsp:rsid wsp:val=&quot;00E91CA2&quot;/&gt;&lt;wsp:rsid wsp:val=&quot;00E94C7D&quot;/&gt;&lt;wsp:rsid wsp:val=&quot;00E94CD2&quot;/&gt;&lt;wsp:rsid wsp:val=&quot;00EB0FAA&quot;/&gt;&lt;wsp:rsid wsp:val=&quot;00EB2B9A&quot;/&gt;&lt;wsp:rsid wsp:val=&quot;00EB74C7&quot;/&gt;&lt;wsp:rsid wsp:val=&quot;00EB76E6&quot;/&gt;&lt;wsp:rsid wsp:val=&quot;00EC1ED9&quot;/&gt;&lt;wsp:rsid wsp:val=&quot;00EC262E&quot;/&gt;&lt;wsp:rsid wsp:val=&quot;00EC2BAD&quot;/&gt;&lt;wsp:rsid wsp:val=&quot;00EC2C95&quot;/&gt;&lt;wsp:rsid wsp:val=&quot;00EC3E77&quot;/&gt;&lt;wsp:rsid wsp:val=&quot;00EC5E18&quot;/&gt;&lt;wsp:rsid wsp:val=&quot;00EC6B29&quot;/&gt;&lt;wsp:rsid wsp:val=&quot;00ED378D&quot;/&gt;&lt;wsp:rsid wsp:val=&quot;00ED5135&quot;/&gt;&lt;wsp:rsid wsp:val=&quot;00ED799E&quot;/&gt;&lt;wsp:rsid wsp:val=&quot;00EE2B3E&quot;/&gt;&lt;wsp:rsid wsp:val=&quot;00EE347B&quot;/&gt;&lt;wsp:rsid wsp:val=&quot;00EE393C&quot;/&gt;&lt;wsp:rsid wsp:val=&quot;00EE55E3&quot;/&gt;&lt;wsp:rsid wsp:val=&quot;00EE653E&quot;/&gt;&lt;wsp:rsid wsp:val=&quot;00EF28CC&quot;/&gt;&lt;wsp:rsid wsp:val=&quot;00EF32B4&quot;/&gt;&lt;wsp:rsid wsp:val=&quot;00F01623&quot;/&gt;&lt;wsp:rsid wsp:val=&quot;00F04A52&quot;/&gt;&lt;wsp:rsid wsp:val=&quot;00F1712D&quot;/&gt;&lt;wsp:rsid wsp:val=&quot;00F225D6&quot;/&gt;&lt;wsp:rsid wsp:val=&quot;00F2462A&quot;/&gt;&lt;wsp:rsid wsp:val=&quot;00F3347E&quot;/&gt;&lt;wsp:rsid wsp:val=&quot;00F46349&quot;/&gt;&lt;wsp:rsid wsp:val=&quot;00F4674F&quot;/&gt;&lt;wsp:rsid wsp:val=&quot;00F4717D&quot;/&gt;&lt;wsp:rsid wsp:val=&quot;00F47590&quot;/&gt;&lt;wsp:rsid wsp:val=&quot;00F52BA7&quot;/&gt;&lt;wsp:rsid wsp:val=&quot;00F539A5&quot;/&gt;&lt;wsp:rsid wsp:val=&quot;00F54CE3&quot;/&gt;&lt;wsp:rsid wsp:val=&quot;00F57004&quot;/&gt;&lt;wsp:rsid wsp:val=&quot;00F62187&quot;/&gt;&lt;wsp:rsid wsp:val=&quot;00F62C16&quot;/&gt;&lt;wsp:rsid wsp:val=&quot;00F66331&quot;/&gt;&lt;wsp:rsid wsp:val=&quot;00F743B4&quot;/&gt;&lt;wsp:rsid wsp:val=&quot;00F74F5F&quot;/&gt;&lt;wsp:rsid wsp:val=&quot;00F8290E&quot;/&gt;&lt;wsp:rsid wsp:val=&quot;00F83565&quot;/&gt;&lt;wsp:rsid wsp:val=&quot;00F974F8&quot;/&gt;&lt;wsp:rsid wsp:val=&quot;00FA0939&quot;/&gt;&lt;wsp:rsid wsp:val=&quot;00FA139D&quot;/&gt;&lt;wsp:rsid wsp:val=&quot;00FB2B12&quot;/&gt;&lt;wsp:rsid wsp:val=&quot;00FB4EBB&quot;/&gt;&lt;wsp:rsid wsp:val=&quot;00FB6AF8&quot;/&gt;&lt;wsp:rsid wsp:val=&quot;00FC0568&quot;/&gt;&lt;wsp:rsid wsp:val=&quot;00FC4B37&quot;/&gt;&lt;wsp:rsid wsp:val=&quot;00FC4ECA&quot;/&gt;&lt;wsp:rsid wsp:val=&quot;00FC7566&quot;/&gt;&lt;wsp:rsid wsp:val=&quot;00FC789D&quot;/&gt;&lt;wsp:rsid wsp:val=&quot;00FD0293&quot;/&gt;&lt;wsp:rsid wsp:val=&quot;00FD2902&quot;/&gt;&lt;wsp:rsid wsp:val=&quot;00FD2BC8&quot;/&gt;&lt;wsp:rsid wsp:val=&quot;00FE0CA8&quot;/&gt;&lt;wsp:rsid wsp:val=&quot;00FE743C&quot;/&gt;&lt;wsp:rsid wsp:val=&quot;00FF6280&quot;/&gt;&lt;/wsp:rsids&gt;&lt;/w:docPr&gt;&lt;w:body&gt;&lt;wx:sect&gt;&lt;w:p wsp:rsidR=&quot;00000000&quot; wsp:rsidRDefault=&quot;00843609&quot; wsp:rsidP=&quot;00843609&quot;&gt;&lt;m:oMathPara&gt;&lt;m:oMath&gt;&lt;m:r&gt;&lt;m:rPr&gt;&lt;m:sty m:val=&quot;p&quot;/&gt;&lt;/m:rPr&gt;&lt;w:rPr&gt;&lt;w:rFonts w:ascii=&quot;Cambria Math&quot; w:h-ansi=&quot;Cambria Math&quot;/&gt;&lt;wx:font wx:val=&quot;Cambria Math&quot;/&gt;&lt;/w:rPr&gt;&lt;m:t&gt;MaxChannelTime=15microseconds&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x:sect&gt;&lt;/w:body&gt;&lt;/w:wordDocument&gt;">
            <v:imagedata r:id="rId216" o:title="" chromakey="white"/>
          </v:shape>
        </w:pict>
      </w:r>
      <w:r w:rsidRPr="002305B7">
        <w:fldChar w:fldCharType="end"/>
      </w:r>
      <w:r w:rsidR="00AC22D9">
        <w:rPr>
          <w:lang w:eastAsia="zh-CN"/>
        </w:rPr>
        <w:t xml:space="preserve">                    </w:t>
      </w:r>
      <w:r w:rsidRPr="00EE6BB1">
        <w:rPr>
          <w:lang w:eastAsia="zh-CN"/>
        </w:rPr>
        <w:t>(</w:t>
      </w:r>
      <w:r w:rsidR="00AC22D9">
        <w:rPr>
          <w:lang w:eastAsia="zh-CN"/>
        </w:rPr>
        <w:t>4.</w:t>
      </w:r>
      <w:r w:rsidRPr="00EE6BB1">
        <w:rPr>
          <w:lang w:eastAsia="zh-CN"/>
        </w:rPr>
        <w:t>7)</w:t>
      </w:r>
    </w:p>
    <w:p w14:paraId="33BB01D1" w14:textId="77777777" w:rsidR="002305B7" w:rsidRPr="00EE6BB1" w:rsidRDefault="002305B7" w:rsidP="00CD0B7D">
      <w:pPr>
        <w:rPr>
          <w:lang w:eastAsia="zh-CN"/>
        </w:rPr>
      </w:pPr>
      <w:r w:rsidRPr="00EE6BB1">
        <w:rPr>
          <w:rFonts w:hint="eastAsia"/>
          <w:lang w:eastAsia="zh-CN"/>
        </w:rPr>
        <w:t>还有一些其他硬件延迟，例如通道和接口之间的切换延迟。但是</w:t>
      </w:r>
      <w:r w:rsidR="00AC22D9">
        <w:rPr>
          <w:rFonts w:hint="eastAsia"/>
          <w:lang w:eastAsia="zh-CN"/>
        </w:rPr>
        <w:t>本文</w:t>
      </w:r>
      <w:r w:rsidRPr="00EE6BB1">
        <w:rPr>
          <w:rFonts w:hint="eastAsia"/>
          <w:lang w:eastAsia="zh-CN"/>
        </w:rPr>
        <w:t>忽略这些延迟和分析中的这些因素，因为它们随着不同制造商而变化。</w:t>
      </w:r>
    </w:p>
    <w:p w14:paraId="28417044" w14:textId="77777777" w:rsidR="002305B7" w:rsidRPr="00EE6BB1" w:rsidRDefault="00AC22D9" w:rsidP="00710717">
      <w:pPr>
        <w:pStyle w:val="3"/>
        <w:spacing w:before="120"/>
        <w:rPr>
          <w:lang w:eastAsia="zh-CN"/>
        </w:rPr>
      </w:pPr>
      <w:bookmarkStart w:id="213" w:name="_Toc517963825"/>
      <w:bookmarkStart w:id="214" w:name="_Toc518474559"/>
      <w:r w:rsidRPr="00710717">
        <w:rPr>
          <w:lang w:eastAsia="zh-CN"/>
        </w:rPr>
        <w:lastRenderedPageBreak/>
        <w:t>4.3.1</w:t>
      </w:r>
      <w:r w:rsidR="002305B7" w:rsidRPr="00710717">
        <w:rPr>
          <w:lang w:eastAsia="zh-CN"/>
        </w:rPr>
        <w:t xml:space="preserve"> CLH</w:t>
      </w:r>
      <w:r w:rsidR="002305B7" w:rsidRPr="00710717">
        <w:rPr>
          <w:rFonts w:hint="eastAsia"/>
          <w:lang w:eastAsia="zh-CN"/>
        </w:rPr>
        <w:t>的快速切换过程</w:t>
      </w:r>
      <w:bookmarkEnd w:id="213"/>
      <w:bookmarkEnd w:id="214"/>
    </w:p>
    <w:p w14:paraId="717CA329" w14:textId="77777777" w:rsidR="002305B7" w:rsidRPr="00EE6BB1" w:rsidRDefault="002305B7" w:rsidP="002305B7">
      <w:pPr>
        <w:rPr>
          <w:lang w:eastAsia="zh-CN"/>
        </w:rPr>
      </w:pPr>
      <w:r w:rsidRPr="00EE6BB1">
        <w:rPr>
          <w:rFonts w:hint="eastAsia"/>
          <w:lang w:eastAsia="zh-CN"/>
        </w:rPr>
        <w:t>快速切换可以分为两步。首先，移动客户端获取可用相邻网格节点的信息。然后，客户端向列表中的每个其他客户端发送认证请求帧，以通过单播进行切换。</w:t>
      </w:r>
    </w:p>
    <w:p w14:paraId="558C6084" w14:textId="77777777" w:rsidR="002305B7" w:rsidRPr="00EE6BB1" w:rsidRDefault="002305B7" w:rsidP="002305B7">
      <w:pPr>
        <w:rPr>
          <w:lang w:eastAsia="zh-CN"/>
        </w:rPr>
      </w:pPr>
      <w:r w:rsidRPr="00EE6BB1">
        <w:rPr>
          <w:rFonts w:hint="eastAsia"/>
          <w:lang w:eastAsia="zh-CN"/>
        </w:rPr>
        <w:t>缓存列表用于存储网格节点的信息并对其进行管理。列表中的一个网格节点位置基于其接收信号强度指示符（</w:t>
      </w:r>
      <w:r w:rsidRPr="00EE6BB1">
        <w:rPr>
          <w:lang w:eastAsia="zh-CN"/>
        </w:rPr>
        <w:t>RSSI</w:t>
      </w:r>
      <w:r w:rsidRPr="00EE6BB1">
        <w:rPr>
          <w:rFonts w:hint="eastAsia"/>
          <w:lang w:eastAsia="zh-CN"/>
        </w:rPr>
        <w:t>）。显然，具有最高信号强度的网格节点将位于缓存列表的顶部，以便及时提供快速切换。</w:t>
      </w:r>
    </w:p>
    <w:p w14:paraId="055F9547" w14:textId="77777777" w:rsidR="002305B7" w:rsidRPr="00EE6BB1" w:rsidRDefault="002305B7" w:rsidP="002305B7">
      <w:pPr>
        <w:rPr>
          <w:lang w:eastAsia="zh-CN"/>
        </w:rPr>
      </w:pPr>
      <w:r w:rsidRPr="00EE6BB1">
        <w:rPr>
          <w:rFonts w:hint="eastAsia"/>
          <w:lang w:eastAsia="zh-CN"/>
        </w:rPr>
        <w:t>当客户端首次被添加到无线网状网络中时，网状节点的信息可以很容易地存储到客户端。我们可以监视所有网格节点的帧信息，以获得它们的</w:t>
      </w:r>
      <w:r w:rsidRPr="00EE6BB1">
        <w:rPr>
          <w:lang w:eastAsia="zh-CN"/>
        </w:rPr>
        <w:t>RSSI</w:t>
      </w:r>
      <w:r w:rsidRPr="00EE6BB1">
        <w:rPr>
          <w:rFonts w:hint="eastAsia"/>
          <w:lang w:eastAsia="zh-CN"/>
        </w:rPr>
        <w:t>接收信号强度。而</w:t>
      </w:r>
      <w:r w:rsidRPr="00EE6BB1">
        <w:rPr>
          <w:lang w:eastAsia="zh-CN"/>
        </w:rPr>
        <w:t>CLH</w:t>
      </w:r>
      <w:r w:rsidRPr="00EE6BB1">
        <w:rPr>
          <w:rFonts w:hint="eastAsia"/>
          <w:lang w:eastAsia="zh-CN"/>
        </w:rPr>
        <w:t>方案方法不会产生任何额外的成本或更改协议，也不需要更新硬件。</w:t>
      </w:r>
    </w:p>
    <w:p w14:paraId="3EEE78CB" w14:textId="77777777" w:rsidR="002305B7" w:rsidRPr="00EE6BB1" w:rsidRDefault="002305B7" w:rsidP="002305B7">
      <w:pPr>
        <w:rPr>
          <w:lang w:eastAsia="zh-CN"/>
        </w:rPr>
      </w:pPr>
      <w:r w:rsidRPr="00EE6BB1">
        <w:rPr>
          <w:rFonts w:hint="eastAsia"/>
          <w:lang w:eastAsia="zh-CN"/>
        </w:rPr>
        <w:t>在</w:t>
      </w:r>
      <w:r>
        <w:rPr>
          <w:rFonts w:hint="eastAsia"/>
          <w:lang w:eastAsia="zh-CN"/>
        </w:rPr>
        <w:t>本章的</w:t>
      </w:r>
      <w:r w:rsidRPr="00EE6BB1">
        <w:rPr>
          <w:rFonts w:hint="eastAsia"/>
          <w:lang w:eastAsia="zh-CN"/>
        </w:rPr>
        <w:t>切换策略中，</w:t>
      </w:r>
      <w:r w:rsidRPr="00EE6BB1">
        <w:rPr>
          <w:lang w:eastAsia="zh-CN"/>
        </w:rPr>
        <w:t>CLH</w:t>
      </w:r>
      <w:r w:rsidRPr="00EE6BB1">
        <w:rPr>
          <w:rFonts w:hint="eastAsia"/>
          <w:lang w:eastAsia="zh-CN"/>
        </w:rPr>
        <w:t>的过程如图</w:t>
      </w:r>
      <w:r w:rsidR="00AC22D9">
        <w:rPr>
          <w:rFonts w:hint="eastAsia"/>
          <w:lang w:eastAsia="zh-CN"/>
        </w:rPr>
        <w:t>4.</w:t>
      </w:r>
      <w:r w:rsidRPr="00EE6BB1">
        <w:rPr>
          <w:lang w:eastAsia="zh-CN"/>
        </w:rPr>
        <w:t>4</w:t>
      </w:r>
      <w:r w:rsidRPr="00EE6BB1">
        <w:rPr>
          <w:rFonts w:hint="eastAsia"/>
          <w:lang w:eastAsia="zh-CN"/>
        </w:rPr>
        <w:t>所示，移动客户端在需要切换时逐一发送认证请求帧。如果接收到认证响应帧，则客户端将连接到此网格节点，而不是继续向列表中的其余网格节点发送认证请求帧。但是，如果列表中的所有网状节点都不响应认证请求帧，客户端将执行主动扫描以查找可用的无线网络。</w:t>
      </w:r>
    </w:p>
    <w:p w14:paraId="5D9CDFD5" w14:textId="77777777" w:rsidR="002305B7" w:rsidRPr="00EE6BB1" w:rsidRDefault="002305B7" w:rsidP="002305B7">
      <w:pPr>
        <w:rPr>
          <w:lang w:eastAsia="zh-CN"/>
        </w:rPr>
      </w:pPr>
      <w:r w:rsidRPr="00EE6BB1">
        <w:rPr>
          <w:rFonts w:hint="eastAsia"/>
          <w:lang w:eastAsia="zh-CN"/>
        </w:rPr>
        <w:t>为了测试</w:t>
      </w:r>
      <w:r w:rsidRPr="00EE6BB1">
        <w:rPr>
          <w:lang w:eastAsia="zh-CN"/>
        </w:rPr>
        <w:t>CLH</w:t>
      </w:r>
      <w:r w:rsidRPr="00EE6BB1">
        <w:rPr>
          <w:rFonts w:hint="eastAsia"/>
          <w:lang w:eastAsia="zh-CN"/>
        </w:rPr>
        <w:t>的性能，构建测试平台，无线驱动程序是</w:t>
      </w:r>
      <w:r w:rsidRPr="00EE6BB1">
        <w:rPr>
          <w:lang w:eastAsia="zh-CN"/>
        </w:rPr>
        <w:t>madwifi</w:t>
      </w:r>
      <w:r w:rsidRPr="00EE6BB1">
        <w:rPr>
          <w:rFonts w:hint="eastAsia"/>
          <w:lang w:eastAsia="zh-CN"/>
        </w:rPr>
        <w:t>（</w:t>
      </w:r>
      <w:r w:rsidRPr="00EE6BB1">
        <w:rPr>
          <w:lang w:eastAsia="zh-CN"/>
        </w:rPr>
        <w:t>0.9.4</w:t>
      </w:r>
      <w:r w:rsidRPr="00EE6BB1">
        <w:rPr>
          <w:rFonts w:hint="eastAsia"/>
          <w:lang w:eastAsia="zh-CN"/>
        </w:rPr>
        <w:t>），通过它更改代码以实现</w:t>
      </w:r>
      <w:r>
        <w:rPr>
          <w:rFonts w:hint="eastAsia"/>
          <w:lang w:eastAsia="zh-CN"/>
        </w:rPr>
        <w:t>本章的</w:t>
      </w:r>
      <w:r w:rsidRPr="00EE6BB1">
        <w:rPr>
          <w:rFonts w:hint="eastAsia"/>
          <w:lang w:eastAsia="zh-CN"/>
        </w:rPr>
        <w:t>缓存列表。</w:t>
      </w:r>
    </w:p>
    <w:p w14:paraId="6643D148" w14:textId="77777777" w:rsidR="002305B7" w:rsidRPr="00EE6BB1" w:rsidRDefault="002305B7" w:rsidP="002305B7">
      <w:pPr>
        <w:rPr>
          <w:lang w:eastAsia="zh-CN"/>
        </w:rPr>
      </w:pPr>
      <w:r w:rsidRPr="00EE6BB1">
        <w:rPr>
          <w:rFonts w:hint="eastAsia"/>
          <w:lang w:eastAsia="zh-CN"/>
        </w:rPr>
        <w:t>在实验中，使用安装</w:t>
      </w:r>
      <w:r w:rsidRPr="00EE6BB1">
        <w:rPr>
          <w:lang w:eastAsia="zh-CN"/>
        </w:rPr>
        <w:t>madwifi</w:t>
      </w:r>
      <w:r w:rsidRPr="00EE6BB1">
        <w:rPr>
          <w:rFonts w:hint="eastAsia"/>
          <w:lang w:eastAsia="zh-CN"/>
        </w:rPr>
        <w:t>无线驱动程序的</w:t>
      </w:r>
      <w:r w:rsidRPr="00EE6BB1">
        <w:rPr>
          <w:lang w:eastAsia="zh-CN"/>
        </w:rPr>
        <w:t>3</w:t>
      </w:r>
      <w:r w:rsidRPr="00EE6BB1">
        <w:rPr>
          <w:rFonts w:hint="eastAsia"/>
          <w:lang w:eastAsia="zh-CN"/>
        </w:rPr>
        <w:t>台笔记本电脑作为命名</w:t>
      </w:r>
      <w:r w:rsidRPr="00EE6BB1">
        <w:rPr>
          <w:lang w:eastAsia="zh-CN"/>
        </w:rPr>
        <w:t>MN1</w:t>
      </w:r>
      <w:r w:rsidRPr="00EE6BB1">
        <w:rPr>
          <w:rFonts w:hint="eastAsia"/>
          <w:lang w:eastAsia="zh-CN"/>
        </w:rPr>
        <w:t>，</w:t>
      </w:r>
      <w:r w:rsidRPr="00EE6BB1">
        <w:rPr>
          <w:lang w:eastAsia="zh-CN"/>
        </w:rPr>
        <w:t>MN2</w:t>
      </w:r>
      <w:r w:rsidRPr="00EE6BB1">
        <w:rPr>
          <w:rFonts w:hint="eastAsia"/>
          <w:lang w:eastAsia="zh-CN"/>
        </w:rPr>
        <w:t>和</w:t>
      </w:r>
      <w:r w:rsidRPr="00EE6BB1">
        <w:rPr>
          <w:lang w:eastAsia="zh-CN"/>
        </w:rPr>
        <w:t>MN3</w:t>
      </w:r>
      <w:r w:rsidRPr="00EE6BB1">
        <w:rPr>
          <w:rFonts w:hint="eastAsia"/>
          <w:lang w:eastAsia="zh-CN"/>
        </w:rPr>
        <w:t>的网状节点，并使用</w:t>
      </w:r>
      <w:r w:rsidRPr="00EE6BB1">
        <w:rPr>
          <w:lang w:eastAsia="zh-CN"/>
        </w:rPr>
        <w:t>1</w:t>
      </w:r>
      <w:r w:rsidRPr="00EE6BB1">
        <w:rPr>
          <w:rFonts w:hint="eastAsia"/>
          <w:lang w:eastAsia="zh-CN"/>
        </w:rPr>
        <w:t>台笔记本电脑作为客户端。这是</w:t>
      </w:r>
      <w:r w:rsidRPr="00EE6BB1">
        <w:rPr>
          <w:lang w:eastAsia="zh-CN"/>
        </w:rPr>
        <w:t>STA</w:t>
      </w:r>
      <w:r w:rsidRPr="00EE6BB1">
        <w:rPr>
          <w:rFonts w:hint="eastAsia"/>
          <w:lang w:eastAsia="zh-CN"/>
        </w:rPr>
        <w:t>模式。客户端在不同的网格节点中实现切换，</w:t>
      </w:r>
      <w:r>
        <w:rPr>
          <w:rFonts w:hint="eastAsia"/>
          <w:lang w:eastAsia="zh-CN"/>
        </w:rPr>
        <w:t>以此</w:t>
      </w:r>
      <w:r w:rsidRPr="00EE6BB1">
        <w:rPr>
          <w:rFonts w:hint="eastAsia"/>
          <w:lang w:eastAsia="zh-CN"/>
        </w:rPr>
        <w:t>计算切换延迟。在实验中使用的无线测试台的拓扑如图</w:t>
      </w:r>
      <w:r w:rsidR="00AC22D9">
        <w:rPr>
          <w:rFonts w:hint="eastAsia"/>
          <w:lang w:eastAsia="zh-CN"/>
        </w:rPr>
        <w:t>4.</w:t>
      </w:r>
      <w:r w:rsidRPr="00EE6BB1">
        <w:rPr>
          <w:lang w:eastAsia="zh-CN"/>
        </w:rPr>
        <w:t>5</w:t>
      </w:r>
      <w:r w:rsidRPr="00EE6BB1">
        <w:rPr>
          <w:rFonts w:hint="eastAsia"/>
          <w:lang w:eastAsia="zh-CN"/>
        </w:rPr>
        <w:t>所示。</w:t>
      </w:r>
    </w:p>
    <w:p w14:paraId="52C0AE5E" w14:textId="77777777" w:rsidR="002305B7" w:rsidRPr="00EE6BB1" w:rsidRDefault="0014685D" w:rsidP="00CA4581">
      <w:pPr>
        <w:spacing w:line="360" w:lineRule="auto"/>
        <w:jc w:val="center"/>
      </w:pPr>
      <w:r>
        <w:rPr>
          <w:noProof/>
          <w:lang w:eastAsia="zh-CN" w:bidi="ar-SA"/>
        </w:rPr>
        <w:drawing>
          <wp:inline distT="0" distB="0" distL="0" distR="0" wp14:anchorId="25AB05DE" wp14:editId="2D0CDE1B">
            <wp:extent cx="3204845" cy="2050415"/>
            <wp:effectExtent l="0" t="0" r="0" b="0"/>
            <wp:docPr id="496" name="图片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5"/>
                    <pic:cNvPicPr>
                      <a:picLocks/>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3204845" cy="2050415"/>
                    </a:xfrm>
                    <a:prstGeom prst="rect">
                      <a:avLst/>
                    </a:prstGeom>
                    <a:noFill/>
                    <a:ln>
                      <a:noFill/>
                    </a:ln>
                  </pic:spPr>
                </pic:pic>
              </a:graphicData>
            </a:graphic>
          </wp:inline>
        </w:drawing>
      </w:r>
    </w:p>
    <w:p w14:paraId="44EE259D" w14:textId="77777777" w:rsidR="00230ED3" w:rsidRPr="00710717" w:rsidRDefault="00230ED3" w:rsidP="00710717">
      <w:pPr>
        <w:ind w:firstLineChars="0" w:firstLine="0"/>
        <w:jc w:val="center"/>
        <w:rPr>
          <w:szCs w:val="24"/>
          <w:lang w:eastAsia="zh-CN"/>
        </w:rPr>
      </w:pPr>
      <w:bookmarkStart w:id="215" w:name="_Toc517958631"/>
      <w:r w:rsidRPr="00710717">
        <w:rPr>
          <w:rFonts w:hint="eastAsia"/>
          <w:szCs w:val="24"/>
          <w:lang w:eastAsia="zh-CN"/>
        </w:rPr>
        <w:t>图</w:t>
      </w:r>
      <w:r w:rsidRPr="00D1698D">
        <w:rPr>
          <w:rFonts w:hint="eastAsia"/>
          <w:szCs w:val="24"/>
          <w:lang w:eastAsia="zh-CN"/>
        </w:rPr>
        <w:t>4.</w:t>
      </w:r>
      <w:r w:rsidRPr="00710717">
        <w:rPr>
          <w:szCs w:val="24"/>
          <w:lang w:eastAsia="zh-CN"/>
        </w:rPr>
        <w:fldChar w:fldCharType="begin"/>
      </w:r>
      <w:r w:rsidRPr="00710717">
        <w:rPr>
          <w:szCs w:val="24"/>
          <w:lang w:eastAsia="zh-CN"/>
        </w:rPr>
        <w:instrText xml:space="preserve"> SEQ </w:instrText>
      </w:r>
      <w:r w:rsidRPr="00710717">
        <w:rPr>
          <w:rFonts w:hint="eastAsia"/>
          <w:szCs w:val="24"/>
          <w:lang w:eastAsia="zh-CN"/>
        </w:rPr>
        <w:instrText>图</w:instrText>
      </w:r>
      <w:r w:rsidRPr="00710717">
        <w:rPr>
          <w:szCs w:val="24"/>
          <w:lang w:eastAsia="zh-CN"/>
        </w:rPr>
        <w:instrText xml:space="preserve">4. \* ARABIC </w:instrText>
      </w:r>
      <w:r w:rsidRPr="00710717">
        <w:rPr>
          <w:szCs w:val="24"/>
          <w:lang w:eastAsia="zh-CN"/>
        </w:rPr>
        <w:fldChar w:fldCharType="separate"/>
      </w:r>
      <w:r>
        <w:rPr>
          <w:noProof/>
          <w:szCs w:val="24"/>
          <w:lang w:eastAsia="zh-CN"/>
        </w:rPr>
        <w:t>5</w:t>
      </w:r>
      <w:r w:rsidRPr="00710717">
        <w:rPr>
          <w:szCs w:val="24"/>
          <w:lang w:eastAsia="zh-CN"/>
        </w:rPr>
        <w:fldChar w:fldCharType="end"/>
      </w:r>
      <w:r>
        <w:rPr>
          <w:szCs w:val="24"/>
          <w:lang w:eastAsia="zh-CN"/>
        </w:rPr>
        <w:t xml:space="preserve"> </w:t>
      </w:r>
      <w:r w:rsidRPr="00710717">
        <w:rPr>
          <w:rFonts w:hint="eastAsia"/>
          <w:szCs w:val="24"/>
          <w:lang w:eastAsia="zh-CN"/>
        </w:rPr>
        <w:t>测试床的拓扑结构</w:t>
      </w:r>
      <w:bookmarkEnd w:id="215"/>
    </w:p>
    <w:p w14:paraId="7F25CD3A" w14:textId="77777777" w:rsidR="002305B7" w:rsidRDefault="002305B7" w:rsidP="00710717">
      <w:pPr>
        <w:ind w:firstLineChars="0" w:firstLine="0"/>
        <w:jc w:val="center"/>
        <w:rPr>
          <w:szCs w:val="24"/>
          <w:lang w:eastAsia="zh-CN"/>
        </w:rPr>
      </w:pPr>
      <w:r w:rsidRPr="00710717">
        <w:rPr>
          <w:szCs w:val="24"/>
          <w:lang w:eastAsia="zh-CN"/>
        </w:rPr>
        <w:t xml:space="preserve">Fig. </w:t>
      </w:r>
      <w:r w:rsidR="002B3DC0" w:rsidRPr="00710717">
        <w:rPr>
          <w:szCs w:val="24"/>
          <w:lang w:eastAsia="zh-CN"/>
        </w:rPr>
        <w:t>4.</w:t>
      </w:r>
      <w:r w:rsidRPr="00710717">
        <w:rPr>
          <w:szCs w:val="24"/>
          <w:lang w:eastAsia="zh-CN"/>
        </w:rPr>
        <w:t>5 Topology of the test bed</w:t>
      </w:r>
    </w:p>
    <w:p w14:paraId="683F1810" w14:textId="77777777" w:rsidR="00AC22D9" w:rsidRPr="00710717" w:rsidRDefault="00AC22D9" w:rsidP="00710717">
      <w:pPr>
        <w:ind w:firstLineChars="0" w:firstLine="0"/>
        <w:jc w:val="center"/>
        <w:rPr>
          <w:szCs w:val="24"/>
          <w:lang w:eastAsia="zh-CN"/>
        </w:rPr>
      </w:pPr>
    </w:p>
    <w:p w14:paraId="578B1087" w14:textId="77777777" w:rsidR="002305B7" w:rsidRPr="00EE6BB1" w:rsidRDefault="002305B7" w:rsidP="002305B7">
      <w:pPr>
        <w:rPr>
          <w:lang w:eastAsia="zh-CN"/>
        </w:rPr>
      </w:pPr>
      <w:r w:rsidRPr="00EE6BB1">
        <w:rPr>
          <w:rFonts w:hint="eastAsia"/>
          <w:lang w:eastAsia="zh-CN"/>
        </w:rPr>
        <w:lastRenderedPageBreak/>
        <w:t>实验环境使用</w:t>
      </w:r>
      <w:r w:rsidRPr="00EE6BB1">
        <w:rPr>
          <w:lang w:eastAsia="zh-CN"/>
        </w:rPr>
        <w:t>JDK 1.6</w:t>
      </w:r>
      <w:r w:rsidRPr="00EE6BB1">
        <w:rPr>
          <w:rFonts w:hint="eastAsia"/>
          <w:lang w:eastAsia="zh-CN"/>
        </w:rPr>
        <w:t>进行设置，加上</w:t>
      </w:r>
      <w:r w:rsidRPr="00EE6BB1">
        <w:rPr>
          <w:lang w:eastAsia="zh-CN"/>
        </w:rPr>
        <w:t>ant</w:t>
      </w:r>
      <w:r w:rsidRPr="00EE6BB1">
        <w:rPr>
          <w:rFonts w:hint="eastAsia"/>
          <w:lang w:eastAsia="zh-CN"/>
        </w:rPr>
        <w:t>工具来管理基准项目。硬件平台是</w:t>
      </w:r>
      <w:r w:rsidRPr="00EE6BB1">
        <w:rPr>
          <w:lang w:eastAsia="zh-CN"/>
        </w:rPr>
        <w:t>Intel Core Duo 2.2GHz</w:t>
      </w:r>
      <w:r w:rsidRPr="00EE6BB1">
        <w:rPr>
          <w:rFonts w:hint="eastAsia"/>
          <w:lang w:eastAsia="zh-CN"/>
        </w:rPr>
        <w:t>上的</w:t>
      </w:r>
      <w:r w:rsidRPr="00EE6BB1">
        <w:rPr>
          <w:lang w:eastAsia="zh-CN"/>
        </w:rPr>
        <w:t>Windows 7</w:t>
      </w:r>
      <w:r w:rsidRPr="00EE6BB1">
        <w:rPr>
          <w:rFonts w:hint="eastAsia"/>
          <w:lang w:eastAsia="zh-CN"/>
        </w:rPr>
        <w:t>，带有</w:t>
      </w:r>
      <w:r w:rsidRPr="00EE6BB1">
        <w:rPr>
          <w:lang w:eastAsia="zh-CN"/>
        </w:rPr>
        <w:t>4G</w:t>
      </w:r>
      <w:r w:rsidRPr="00EE6BB1">
        <w:rPr>
          <w:rFonts w:hint="eastAsia"/>
          <w:lang w:eastAsia="zh-CN"/>
        </w:rPr>
        <w:t>内存。</w:t>
      </w:r>
    </w:p>
    <w:p w14:paraId="0D05E868" w14:textId="77777777" w:rsidR="002305B7" w:rsidRPr="00EE6BB1" w:rsidRDefault="0014685D" w:rsidP="002305B7">
      <w:pPr>
        <w:spacing w:line="360" w:lineRule="auto"/>
        <w:jc w:val="center"/>
      </w:pPr>
      <w:r>
        <w:rPr>
          <w:noProof/>
          <w:lang w:eastAsia="zh-CN" w:bidi="ar-SA"/>
        </w:rPr>
        <w:drawing>
          <wp:inline distT="0" distB="0" distL="0" distR="0" wp14:anchorId="61B17E15" wp14:editId="713EE862">
            <wp:extent cx="3722370" cy="2115185"/>
            <wp:effectExtent l="0" t="0" r="0" b="0"/>
            <wp:docPr id="497" name="图片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6"/>
                    <pic:cNvPicPr>
                      <a:picLocks/>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3722370" cy="2115185"/>
                    </a:xfrm>
                    <a:prstGeom prst="rect">
                      <a:avLst/>
                    </a:prstGeom>
                    <a:noFill/>
                    <a:ln>
                      <a:noFill/>
                    </a:ln>
                  </pic:spPr>
                </pic:pic>
              </a:graphicData>
            </a:graphic>
          </wp:inline>
        </w:drawing>
      </w:r>
    </w:p>
    <w:p w14:paraId="36B19DB2" w14:textId="77777777" w:rsidR="00230ED3" w:rsidRPr="00180A5A" w:rsidRDefault="00230ED3" w:rsidP="00710717">
      <w:pPr>
        <w:ind w:firstLineChars="0" w:firstLine="0"/>
        <w:jc w:val="center"/>
        <w:rPr>
          <w:szCs w:val="24"/>
          <w:lang w:eastAsia="zh-CN"/>
        </w:rPr>
      </w:pPr>
      <w:bookmarkStart w:id="216" w:name="_Toc517958632"/>
      <w:r>
        <w:rPr>
          <w:rFonts w:hint="eastAsia"/>
          <w:lang w:eastAsia="zh-CN"/>
        </w:rPr>
        <w:t>图</w:t>
      </w:r>
      <w:r>
        <w:rPr>
          <w:rFonts w:hint="eastAsia"/>
          <w:lang w:eastAsia="zh-CN"/>
        </w:rPr>
        <w:t>4.</w:t>
      </w:r>
      <w:r>
        <w:fldChar w:fldCharType="begin"/>
      </w:r>
      <w:r>
        <w:rPr>
          <w:lang w:eastAsia="zh-CN"/>
        </w:rPr>
        <w:instrText xml:space="preserve"> </w:instrText>
      </w:r>
      <w:r>
        <w:rPr>
          <w:rFonts w:hint="eastAsia"/>
          <w:lang w:eastAsia="zh-CN"/>
        </w:rPr>
        <w:instrText xml:space="preserve">SEQ </w:instrText>
      </w:r>
      <w:r>
        <w:rPr>
          <w:rFonts w:hint="eastAsia"/>
          <w:lang w:eastAsia="zh-CN"/>
        </w:rPr>
        <w:instrText>图</w:instrText>
      </w:r>
      <w:r>
        <w:rPr>
          <w:rFonts w:hint="eastAsia"/>
          <w:lang w:eastAsia="zh-CN"/>
        </w:rPr>
        <w:instrText>4. \* ARABIC</w:instrText>
      </w:r>
      <w:r>
        <w:rPr>
          <w:lang w:eastAsia="zh-CN"/>
        </w:rPr>
        <w:instrText xml:space="preserve"> </w:instrText>
      </w:r>
      <w:r>
        <w:fldChar w:fldCharType="separate"/>
      </w:r>
      <w:r>
        <w:rPr>
          <w:noProof/>
          <w:lang w:eastAsia="zh-CN"/>
        </w:rPr>
        <w:t>6</w:t>
      </w:r>
      <w:r>
        <w:fldChar w:fldCharType="end"/>
      </w:r>
      <w:r>
        <w:rPr>
          <w:lang w:eastAsia="zh-CN"/>
        </w:rPr>
        <w:t xml:space="preserve"> </w:t>
      </w:r>
      <w:r w:rsidRPr="00D11FD0">
        <w:rPr>
          <w:rFonts w:hint="eastAsia"/>
          <w:lang w:eastAsia="zh-CN"/>
        </w:rPr>
        <w:t>CLH</w:t>
      </w:r>
      <w:r w:rsidRPr="00D11FD0">
        <w:rPr>
          <w:rFonts w:hint="eastAsia"/>
          <w:lang w:eastAsia="zh-CN"/>
        </w:rPr>
        <w:t>的切换时延和传统方法</w:t>
      </w:r>
      <w:bookmarkEnd w:id="216"/>
    </w:p>
    <w:p w14:paraId="56FB8D2E" w14:textId="77777777" w:rsidR="002305B7" w:rsidRPr="00710717" w:rsidRDefault="002305B7" w:rsidP="00710717">
      <w:pPr>
        <w:ind w:firstLineChars="0" w:firstLine="0"/>
        <w:jc w:val="center"/>
        <w:rPr>
          <w:szCs w:val="24"/>
          <w:lang w:eastAsia="zh-CN"/>
        </w:rPr>
      </w:pPr>
      <w:r w:rsidRPr="00710717">
        <w:rPr>
          <w:szCs w:val="24"/>
          <w:lang w:eastAsia="zh-CN"/>
        </w:rPr>
        <w:t xml:space="preserve">Fig. </w:t>
      </w:r>
      <w:r w:rsidR="002B3DC0" w:rsidRPr="00710717">
        <w:rPr>
          <w:szCs w:val="24"/>
          <w:lang w:eastAsia="zh-CN"/>
        </w:rPr>
        <w:t>4.</w:t>
      </w:r>
      <w:r w:rsidRPr="00710717">
        <w:rPr>
          <w:szCs w:val="24"/>
          <w:lang w:eastAsia="zh-CN"/>
        </w:rPr>
        <w:t>6 Handoff latency of CLH and traditional method</w:t>
      </w:r>
    </w:p>
    <w:p w14:paraId="0B63FD8C" w14:textId="77777777" w:rsidR="002305B7" w:rsidRPr="00EE6BB1" w:rsidRDefault="002305B7" w:rsidP="002305B7"/>
    <w:p w14:paraId="1602A38D" w14:textId="77777777" w:rsidR="002305B7" w:rsidRPr="00EE6BB1" w:rsidRDefault="002305B7" w:rsidP="002305B7">
      <w:pPr>
        <w:rPr>
          <w:lang w:eastAsia="zh-CN"/>
        </w:rPr>
      </w:pPr>
      <w:r w:rsidRPr="00EE6BB1">
        <w:rPr>
          <w:rFonts w:hint="eastAsia"/>
          <w:lang w:eastAsia="zh-CN"/>
        </w:rPr>
        <w:t>从图</w:t>
      </w:r>
      <w:r w:rsidR="00AC22D9">
        <w:rPr>
          <w:rFonts w:hint="eastAsia"/>
          <w:lang w:eastAsia="zh-CN"/>
        </w:rPr>
        <w:t>4.</w:t>
      </w:r>
      <w:r w:rsidRPr="00EE6BB1">
        <w:rPr>
          <w:lang w:eastAsia="zh-CN"/>
        </w:rPr>
        <w:t>6</w:t>
      </w:r>
      <w:r w:rsidRPr="00EE6BB1">
        <w:rPr>
          <w:rFonts w:hint="eastAsia"/>
          <w:lang w:eastAsia="zh-CN"/>
        </w:rPr>
        <w:t>可以看到传统的快速切换方法和基于缓存列表的快速切换方法。横坐标表示以毫秒为单位的时间。纵坐标表示某个时间点的频率。黑线表示传统方法的切换延迟。亮线表示</w:t>
      </w:r>
      <w:r w:rsidRPr="00EE6BB1">
        <w:rPr>
          <w:lang w:eastAsia="zh-CN"/>
        </w:rPr>
        <w:t>CLH</w:t>
      </w:r>
      <w:r w:rsidRPr="00EE6BB1">
        <w:rPr>
          <w:rFonts w:hint="eastAsia"/>
          <w:lang w:eastAsia="zh-CN"/>
        </w:rPr>
        <w:t>的切换延迟。</w:t>
      </w:r>
    </w:p>
    <w:p w14:paraId="7E491AD5" w14:textId="77777777" w:rsidR="002305B7" w:rsidRPr="00EE6BB1" w:rsidRDefault="002305B7" w:rsidP="002305B7">
      <w:pPr>
        <w:rPr>
          <w:lang w:eastAsia="zh-CN"/>
        </w:rPr>
      </w:pPr>
      <w:r w:rsidRPr="00EE6BB1">
        <w:rPr>
          <w:rFonts w:hint="eastAsia"/>
          <w:lang w:eastAsia="zh-CN"/>
        </w:rPr>
        <w:t>如图</w:t>
      </w:r>
      <w:r w:rsidR="00AC22D9">
        <w:rPr>
          <w:rFonts w:hint="eastAsia"/>
          <w:lang w:eastAsia="zh-CN"/>
        </w:rPr>
        <w:t>4.</w:t>
      </w:r>
      <w:r w:rsidRPr="00EE6BB1">
        <w:rPr>
          <w:lang w:eastAsia="zh-CN"/>
        </w:rPr>
        <w:t>6</w:t>
      </w:r>
      <w:r w:rsidRPr="00EE6BB1">
        <w:rPr>
          <w:rFonts w:hint="eastAsia"/>
          <w:lang w:eastAsia="zh-CN"/>
        </w:rPr>
        <w:t>所示，可以看到传统方法的切换时延在</w:t>
      </w:r>
      <w:r w:rsidRPr="00EE6BB1">
        <w:rPr>
          <w:lang w:eastAsia="zh-CN"/>
        </w:rPr>
        <w:t>104</w:t>
      </w:r>
      <w:r>
        <w:rPr>
          <w:lang w:eastAsia="zh-CN"/>
        </w:rPr>
        <w:t xml:space="preserve"> </w:t>
      </w:r>
      <w:r w:rsidRPr="00EE6BB1">
        <w:rPr>
          <w:lang w:eastAsia="zh-CN"/>
        </w:rPr>
        <w:t>ms</w:t>
      </w:r>
      <w:r w:rsidRPr="00EE6BB1">
        <w:rPr>
          <w:rFonts w:hint="eastAsia"/>
          <w:lang w:eastAsia="zh-CN"/>
        </w:rPr>
        <w:t>和</w:t>
      </w:r>
      <w:r w:rsidRPr="00EE6BB1">
        <w:rPr>
          <w:lang w:eastAsia="zh-CN"/>
        </w:rPr>
        <w:t>105</w:t>
      </w:r>
      <w:r>
        <w:rPr>
          <w:lang w:eastAsia="zh-CN"/>
        </w:rPr>
        <w:t xml:space="preserve"> </w:t>
      </w:r>
      <w:r w:rsidRPr="00EE6BB1">
        <w:rPr>
          <w:lang w:eastAsia="zh-CN"/>
        </w:rPr>
        <w:t>ms</w:t>
      </w:r>
      <w:r w:rsidRPr="00EE6BB1">
        <w:rPr>
          <w:rFonts w:hint="eastAsia"/>
          <w:lang w:eastAsia="zh-CN"/>
        </w:rPr>
        <w:t>之间波动，并且有几个峰值，表明结果是随机的并且与随机切换实验方法相对应。切换延迟非常高，无法提供</w:t>
      </w:r>
      <w:r>
        <w:rPr>
          <w:rFonts w:hint="eastAsia"/>
          <w:lang w:eastAsia="zh-CN"/>
        </w:rPr>
        <w:t>期望的</w:t>
      </w:r>
      <w:r w:rsidRPr="00EE6BB1">
        <w:rPr>
          <w:rFonts w:hint="eastAsia"/>
          <w:lang w:eastAsia="zh-CN"/>
        </w:rPr>
        <w:t>快速切换。而且，在执行切换时，不能使用</w:t>
      </w:r>
      <w:r w:rsidRPr="00EE6BB1">
        <w:rPr>
          <w:lang w:eastAsia="zh-CN"/>
        </w:rPr>
        <w:t>VoIP</w:t>
      </w:r>
      <w:r w:rsidRPr="00EE6BB1">
        <w:rPr>
          <w:rFonts w:hint="eastAsia"/>
          <w:lang w:eastAsia="zh-CN"/>
        </w:rPr>
        <w:t>等实时应用程序。</w:t>
      </w:r>
    </w:p>
    <w:p w14:paraId="55974993" w14:textId="77777777" w:rsidR="002305B7" w:rsidRPr="00EE6BB1" w:rsidRDefault="002305B7" w:rsidP="002305B7">
      <w:pPr>
        <w:rPr>
          <w:lang w:eastAsia="zh-CN"/>
        </w:rPr>
      </w:pPr>
      <w:r w:rsidRPr="00EE6BB1">
        <w:rPr>
          <w:rFonts w:hint="eastAsia"/>
          <w:lang w:eastAsia="zh-CN"/>
        </w:rPr>
        <w:t>可以看到，</w:t>
      </w:r>
      <w:r w:rsidRPr="00EE6BB1">
        <w:rPr>
          <w:lang w:eastAsia="zh-CN"/>
        </w:rPr>
        <w:t>CLH</w:t>
      </w:r>
      <w:r w:rsidRPr="00EE6BB1">
        <w:rPr>
          <w:rFonts w:hint="eastAsia"/>
          <w:lang w:eastAsia="zh-CN"/>
        </w:rPr>
        <w:t>的延迟大约是</w:t>
      </w:r>
      <w:r w:rsidRPr="00EE6BB1">
        <w:rPr>
          <w:lang w:eastAsia="zh-CN"/>
        </w:rPr>
        <w:t>10</w:t>
      </w:r>
      <w:r>
        <w:rPr>
          <w:lang w:eastAsia="zh-CN"/>
        </w:rPr>
        <w:t xml:space="preserve"> </w:t>
      </w:r>
      <w:r w:rsidRPr="00EE6BB1">
        <w:rPr>
          <w:lang w:eastAsia="zh-CN"/>
        </w:rPr>
        <w:t>ms</w:t>
      </w:r>
      <w:r w:rsidRPr="00EE6BB1">
        <w:rPr>
          <w:rFonts w:hint="eastAsia"/>
          <w:lang w:eastAsia="zh-CN"/>
        </w:rPr>
        <w:t>到</w:t>
      </w:r>
      <w:r w:rsidRPr="00EE6BB1">
        <w:rPr>
          <w:lang w:eastAsia="zh-CN"/>
        </w:rPr>
        <w:t>50</w:t>
      </w:r>
      <w:r>
        <w:rPr>
          <w:lang w:eastAsia="zh-CN"/>
        </w:rPr>
        <w:t xml:space="preserve"> </w:t>
      </w:r>
      <w:r w:rsidRPr="00EE6BB1">
        <w:rPr>
          <w:lang w:eastAsia="zh-CN"/>
        </w:rPr>
        <w:t>ms</w:t>
      </w:r>
      <w:r w:rsidRPr="00EE6BB1">
        <w:rPr>
          <w:rFonts w:hint="eastAsia"/>
          <w:lang w:eastAsia="zh-CN"/>
        </w:rPr>
        <w:t>，甚至低于</w:t>
      </w:r>
      <w:r w:rsidRPr="00EE6BB1">
        <w:rPr>
          <w:lang w:eastAsia="zh-CN"/>
        </w:rPr>
        <w:t>10</w:t>
      </w:r>
      <w:r>
        <w:rPr>
          <w:lang w:eastAsia="zh-CN"/>
        </w:rPr>
        <w:t xml:space="preserve"> </w:t>
      </w:r>
      <w:r w:rsidRPr="00EE6BB1">
        <w:rPr>
          <w:lang w:eastAsia="zh-CN"/>
        </w:rPr>
        <w:t>ms</w:t>
      </w:r>
      <w:r w:rsidRPr="00EE6BB1">
        <w:rPr>
          <w:rFonts w:hint="eastAsia"/>
          <w:lang w:eastAsia="zh-CN"/>
        </w:rPr>
        <w:t>。所以</w:t>
      </w:r>
      <w:r w:rsidRPr="00EE6BB1">
        <w:rPr>
          <w:lang w:eastAsia="zh-CN"/>
        </w:rPr>
        <w:t>CLH</w:t>
      </w:r>
      <w:r w:rsidRPr="00EE6BB1">
        <w:rPr>
          <w:rFonts w:hint="eastAsia"/>
          <w:lang w:eastAsia="zh-CN"/>
        </w:rPr>
        <w:t>大大提高了切换速度并减少了切换延迟。在实验中，手动获取节点信息。节点数量是有限的。网络没有负载。所以上述所有内容都说明</w:t>
      </w:r>
      <w:r>
        <w:rPr>
          <w:rFonts w:hint="eastAsia"/>
          <w:lang w:eastAsia="zh-CN"/>
        </w:rPr>
        <w:t>本文</w:t>
      </w:r>
      <w:r w:rsidRPr="00EE6BB1">
        <w:rPr>
          <w:rFonts w:hint="eastAsia"/>
          <w:lang w:eastAsia="zh-CN"/>
        </w:rPr>
        <w:t>方法是高效的，甚至可以提供无缝切换。</w:t>
      </w:r>
    </w:p>
    <w:p w14:paraId="27EE7155" w14:textId="77777777" w:rsidR="002305B7" w:rsidRPr="00EE6BB1" w:rsidRDefault="002305B7" w:rsidP="002305B7">
      <w:pPr>
        <w:rPr>
          <w:lang w:eastAsia="zh-CN"/>
        </w:rPr>
      </w:pPr>
      <w:r w:rsidRPr="00EE6BB1">
        <w:rPr>
          <w:rFonts w:hint="eastAsia"/>
          <w:lang w:eastAsia="zh-CN"/>
        </w:rPr>
        <w:t>因为实验是在理想情况下进行的，没有任何负载，所以实验并不令人信服。</w:t>
      </w:r>
      <w:r>
        <w:rPr>
          <w:rFonts w:hint="eastAsia"/>
          <w:lang w:eastAsia="zh-CN"/>
        </w:rPr>
        <w:t>因此</w:t>
      </w:r>
      <w:r w:rsidRPr="00EE6BB1">
        <w:rPr>
          <w:rFonts w:hint="eastAsia"/>
          <w:lang w:eastAsia="zh-CN"/>
        </w:rPr>
        <w:t>分别用</w:t>
      </w:r>
      <w:r w:rsidRPr="00EE6BB1">
        <w:rPr>
          <w:lang w:eastAsia="zh-CN"/>
        </w:rPr>
        <w:t>10</w:t>
      </w:r>
      <w:r>
        <w:rPr>
          <w:lang w:eastAsia="zh-CN"/>
        </w:rPr>
        <w:t xml:space="preserve"> </w:t>
      </w:r>
      <w:r w:rsidRPr="00EE6BB1">
        <w:rPr>
          <w:lang w:eastAsia="zh-CN"/>
        </w:rPr>
        <w:t>Mbps</w:t>
      </w:r>
      <w:r w:rsidRPr="00EE6BB1">
        <w:rPr>
          <w:rFonts w:hint="eastAsia"/>
          <w:lang w:eastAsia="zh-CN"/>
        </w:rPr>
        <w:t>和</w:t>
      </w:r>
      <w:r w:rsidRPr="00EE6BB1">
        <w:rPr>
          <w:lang w:eastAsia="zh-CN"/>
        </w:rPr>
        <w:t>20</w:t>
      </w:r>
      <w:r>
        <w:rPr>
          <w:lang w:eastAsia="zh-CN"/>
        </w:rPr>
        <w:t xml:space="preserve"> </w:t>
      </w:r>
      <w:r w:rsidRPr="00EE6BB1">
        <w:rPr>
          <w:lang w:eastAsia="zh-CN"/>
        </w:rPr>
        <w:t>Mbps</w:t>
      </w:r>
      <w:r w:rsidRPr="00EE6BB1">
        <w:rPr>
          <w:rFonts w:hint="eastAsia"/>
          <w:lang w:eastAsia="zh-CN"/>
        </w:rPr>
        <w:t>负载测试切换延迟</w:t>
      </w:r>
      <w:r>
        <w:rPr>
          <w:rFonts w:hint="eastAsia"/>
          <w:lang w:eastAsia="zh-CN"/>
        </w:rPr>
        <w:t>，</w:t>
      </w:r>
      <w:r w:rsidRPr="00EE6BB1">
        <w:rPr>
          <w:rFonts w:hint="eastAsia"/>
          <w:lang w:eastAsia="zh-CN"/>
        </w:rPr>
        <w:t>延迟应随负载增加而增加。</w:t>
      </w:r>
    </w:p>
    <w:p w14:paraId="017E970F" w14:textId="77777777" w:rsidR="002305B7" w:rsidRPr="00EE6BB1" w:rsidRDefault="002305B7" w:rsidP="002305B7">
      <w:r w:rsidRPr="00EE6BB1">
        <w:rPr>
          <w:rFonts w:hint="eastAsia"/>
          <w:lang w:eastAsia="zh-CN"/>
        </w:rPr>
        <w:t>使用</w:t>
      </w:r>
      <w:r w:rsidRPr="00EE6BB1">
        <w:rPr>
          <w:lang w:eastAsia="zh-CN"/>
        </w:rPr>
        <w:t>D-ITG</w:t>
      </w:r>
      <w:r w:rsidRPr="00EE6BB1">
        <w:rPr>
          <w:rFonts w:hint="eastAsia"/>
          <w:lang w:eastAsia="zh-CN"/>
        </w:rPr>
        <w:t>（分布式互联网流量发生器）来控制链路负载。如图</w:t>
      </w:r>
      <w:r w:rsidR="00AC22D9">
        <w:rPr>
          <w:rFonts w:hint="eastAsia"/>
          <w:lang w:eastAsia="zh-CN"/>
        </w:rPr>
        <w:t>4.</w:t>
      </w:r>
      <w:r w:rsidRPr="00EE6BB1">
        <w:rPr>
          <w:lang w:eastAsia="zh-CN"/>
        </w:rPr>
        <w:t>7</w:t>
      </w:r>
      <w:r w:rsidRPr="00EE6BB1">
        <w:rPr>
          <w:rFonts w:hint="eastAsia"/>
          <w:lang w:eastAsia="zh-CN"/>
        </w:rPr>
        <w:t>所示，这是一个</w:t>
      </w:r>
      <w:r w:rsidRPr="00EE6BB1">
        <w:rPr>
          <w:lang w:eastAsia="zh-CN"/>
        </w:rPr>
        <w:t>10</w:t>
      </w:r>
      <w:r>
        <w:rPr>
          <w:lang w:eastAsia="zh-CN"/>
        </w:rPr>
        <w:t xml:space="preserve"> </w:t>
      </w:r>
      <w:r w:rsidRPr="00EE6BB1">
        <w:rPr>
          <w:lang w:eastAsia="zh-CN"/>
        </w:rPr>
        <w:t>Mbps</w:t>
      </w:r>
      <w:r w:rsidRPr="00EE6BB1">
        <w:rPr>
          <w:rFonts w:hint="eastAsia"/>
          <w:lang w:eastAsia="zh-CN"/>
        </w:rPr>
        <w:t>负载的实验。横坐标是以毫秒为单位的延迟值。</w:t>
      </w:r>
      <w:r w:rsidRPr="00EE6BB1">
        <w:rPr>
          <w:rFonts w:hint="eastAsia"/>
        </w:rPr>
        <w:t>纵坐标是某个时间点的频率。</w:t>
      </w:r>
    </w:p>
    <w:p w14:paraId="7075D15E" w14:textId="77777777" w:rsidR="002305B7" w:rsidRPr="00EE6BB1" w:rsidRDefault="0014685D" w:rsidP="002305B7">
      <w:pPr>
        <w:spacing w:line="360" w:lineRule="auto"/>
        <w:jc w:val="center"/>
      </w:pPr>
      <w:r>
        <w:rPr>
          <w:noProof/>
          <w:lang w:eastAsia="zh-CN" w:bidi="ar-SA"/>
        </w:rPr>
        <w:lastRenderedPageBreak/>
        <w:drawing>
          <wp:inline distT="0" distB="0" distL="0" distR="0" wp14:anchorId="1565E201" wp14:editId="009BF125">
            <wp:extent cx="3629660" cy="2346325"/>
            <wp:effectExtent l="0" t="0" r="0" b="0"/>
            <wp:docPr id="498" name="图片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8"/>
                    <pic:cNvPicPr>
                      <a:picLocks/>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629660" cy="2346325"/>
                    </a:xfrm>
                    <a:prstGeom prst="rect">
                      <a:avLst/>
                    </a:prstGeom>
                    <a:noFill/>
                    <a:ln>
                      <a:noFill/>
                    </a:ln>
                  </pic:spPr>
                </pic:pic>
              </a:graphicData>
            </a:graphic>
          </wp:inline>
        </w:drawing>
      </w:r>
    </w:p>
    <w:p w14:paraId="72EE08D2" w14:textId="77777777" w:rsidR="00230ED3" w:rsidRPr="00710717" w:rsidRDefault="00230ED3" w:rsidP="00710717">
      <w:pPr>
        <w:keepNext/>
        <w:ind w:firstLineChars="0" w:firstLine="0"/>
        <w:jc w:val="center"/>
        <w:rPr>
          <w:szCs w:val="24"/>
          <w:lang w:eastAsia="zh-CN"/>
        </w:rPr>
      </w:pPr>
      <w:bookmarkStart w:id="217" w:name="_Toc517958633"/>
      <w:r>
        <w:rPr>
          <w:rFonts w:hint="eastAsia"/>
        </w:rPr>
        <w:t>图</w:t>
      </w:r>
      <w:r>
        <w:rPr>
          <w:rFonts w:hint="eastAsia"/>
        </w:rPr>
        <w:t>4.</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Pr>
          <w:noProof/>
        </w:rPr>
        <w:t>7</w:t>
      </w:r>
      <w:r>
        <w:fldChar w:fldCharType="end"/>
      </w:r>
      <w:r>
        <w:t xml:space="preserve"> </w:t>
      </w:r>
      <w:r w:rsidRPr="00FF2EB2">
        <w:rPr>
          <w:rFonts w:hint="eastAsia"/>
        </w:rPr>
        <w:t>10 Mbps</w:t>
      </w:r>
      <w:r w:rsidRPr="00FF2EB2">
        <w:rPr>
          <w:rFonts w:hint="eastAsia"/>
        </w:rPr>
        <w:t>的切换延迟</w:t>
      </w:r>
      <w:bookmarkEnd w:id="217"/>
    </w:p>
    <w:p w14:paraId="30D54777" w14:textId="77777777" w:rsidR="002305B7" w:rsidRDefault="002305B7" w:rsidP="00710717">
      <w:pPr>
        <w:ind w:firstLineChars="0" w:firstLine="0"/>
        <w:jc w:val="center"/>
        <w:rPr>
          <w:szCs w:val="24"/>
          <w:lang w:eastAsia="zh-CN"/>
        </w:rPr>
      </w:pPr>
      <w:r w:rsidRPr="00710717">
        <w:rPr>
          <w:szCs w:val="24"/>
          <w:lang w:eastAsia="zh-CN"/>
        </w:rPr>
        <w:t xml:space="preserve">Fig. </w:t>
      </w:r>
      <w:r w:rsidR="002B3DC0" w:rsidRPr="00710717">
        <w:rPr>
          <w:szCs w:val="24"/>
          <w:lang w:eastAsia="zh-CN"/>
        </w:rPr>
        <w:t>4.</w:t>
      </w:r>
      <w:r w:rsidRPr="00710717">
        <w:rPr>
          <w:szCs w:val="24"/>
          <w:lang w:eastAsia="zh-CN"/>
        </w:rPr>
        <w:t>7 Handoff latency with 10 Mbps</w:t>
      </w:r>
    </w:p>
    <w:p w14:paraId="01237EB8" w14:textId="77777777" w:rsidR="00AC22D9" w:rsidRPr="00710717" w:rsidRDefault="00AC22D9" w:rsidP="00710717">
      <w:pPr>
        <w:ind w:firstLineChars="0" w:firstLine="0"/>
        <w:jc w:val="center"/>
        <w:rPr>
          <w:szCs w:val="24"/>
          <w:lang w:eastAsia="zh-CN"/>
        </w:rPr>
      </w:pPr>
    </w:p>
    <w:p w14:paraId="49C10E31" w14:textId="77777777" w:rsidR="002305B7" w:rsidRPr="00EE6BB1" w:rsidRDefault="002305B7" w:rsidP="002305B7">
      <w:pPr>
        <w:rPr>
          <w:lang w:eastAsia="zh-CN"/>
        </w:rPr>
      </w:pPr>
      <w:r w:rsidRPr="00EE6BB1">
        <w:rPr>
          <w:rFonts w:hint="eastAsia"/>
          <w:lang w:eastAsia="zh-CN"/>
        </w:rPr>
        <w:t>在图</w:t>
      </w:r>
      <w:r w:rsidR="00AC22D9">
        <w:rPr>
          <w:rFonts w:hint="eastAsia"/>
          <w:lang w:eastAsia="zh-CN"/>
        </w:rPr>
        <w:t>4.</w:t>
      </w:r>
      <w:r w:rsidRPr="00EE6BB1">
        <w:rPr>
          <w:lang w:eastAsia="zh-CN"/>
        </w:rPr>
        <w:t>7</w:t>
      </w:r>
      <w:r w:rsidRPr="00EE6BB1">
        <w:rPr>
          <w:rFonts w:hint="eastAsia"/>
          <w:lang w:eastAsia="zh-CN"/>
        </w:rPr>
        <w:t>中，可以看到用</w:t>
      </w:r>
      <w:r w:rsidRPr="00EE6BB1">
        <w:rPr>
          <w:lang w:eastAsia="zh-CN"/>
        </w:rPr>
        <w:t>10</w:t>
      </w:r>
      <w:r>
        <w:rPr>
          <w:lang w:eastAsia="zh-CN"/>
        </w:rPr>
        <w:t xml:space="preserve"> </w:t>
      </w:r>
      <w:r w:rsidRPr="00EE6BB1">
        <w:rPr>
          <w:lang w:eastAsia="zh-CN"/>
        </w:rPr>
        <w:t>Mbps</w:t>
      </w:r>
      <w:r w:rsidRPr="00EE6BB1">
        <w:rPr>
          <w:rFonts w:hint="eastAsia"/>
          <w:lang w:eastAsia="zh-CN"/>
        </w:rPr>
        <w:t>负载的</w:t>
      </w:r>
      <w:r w:rsidRPr="00EE6BB1">
        <w:rPr>
          <w:lang w:eastAsia="zh-CN"/>
        </w:rPr>
        <w:t>CLH</w:t>
      </w:r>
      <w:r w:rsidRPr="00EE6BB1">
        <w:rPr>
          <w:rFonts w:hint="eastAsia"/>
          <w:lang w:eastAsia="zh-CN"/>
        </w:rPr>
        <w:t>仍然可以快速切换。最小等待时间小于</w:t>
      </w:r>
      <w:r w:rsidRPr="00EE6BB1">
        <w:rPr>
          <w:lang w:eastAsia="zh-CN"/>
        </w:rPr>
        <w:t>20</w:t>
      </w:r>
      <w:r>
        <w:rPr>
          <w:lang w:eastAsia="zh-CN"/>
        </w:rPr>
        <w:t xml:space="preserve"> </w:t>
      </w:r>
      <w:r w:rsidRPr="00EE6BB1">
        <w:rPr>
          <w:lang w:eastAsia="zh-CN"/>
        </w:rPr>
        <w:t>ms</w:t>
      </w:r>
      <w:r w:rsidRPr="00EE6BB1">
        <w:rPr>
          <w:rFonts w:hint="eastAsia"/>
          <w:lang w:eastAsia="zh-CN"/>
        </w:rPr>
        <w:t>，大部分在</w:t>
      </w:r>
      <w:r w:rsidRPr="00EE6BB1">
        <w:rPr>
          <w:lang w:eastAsia="zh-CN"/>
        </w:rPr>
        <w:t>30</w:t>
      </w:r>
      <w:r>
        <w:rPr>
          <w:lang w:eastAsia="zh-CN"/>
        </w:rPr>
        <w:t xml:space="preserve"> </w:t>
      </w:r>
      <w:r w:rsidRPr="00EE6BB1">
        <w:rPr>
          <w:lang w:eastAsia="zh-CN"/>
        </w:rPr>
        <w:t>ms</w:t>
      </w:r>
      <w:r w:rsidRPr="00EE6BB1">
        <w:rPr>
          <w:rFonts w:hint="eastAsia"/>
          <w:lang w:eastAsia="zh-CN"/>
        </w:rPr>
        <w:t>内完成。最小的切换延迟约为</w:t>
      </w:r>
      <w:r w:rsidRPr="00EE6BB1">
        <w:rPr>
          <w:lang w:eastAsia="zh-CN"/>
        </w:rPr>
        <w:t>10</w:t>
      </w:r>
      <w:r>
        <w:rPr>
          <w:lang w:eastAsia="zh-CN"/>
        </w:rPr>
        <w:t xml:space="preserve"> </w:t>
      </w:r>
      <w:r w:rsidRPr="00EE6BB1">
        <w:rPr>
          <w:lang w:eastAsia="zh-CN"/>
        </w:rPr>
        <w:t>ms</w:t>
      </w:r>
      <w:r w:rsidRPr="00EE6BB1">
        <w:rPr>
          <w:rFonts w:hint="eastAsia"/>
          <w:lang w:eastAsia="zh-CN"/>
        </w:rPr>
        <w:t>，无负载。因此负载越区切换的延迟如预期那样增加。由于网络干扰和负载，越区切换延迟随着</w:t>
      </w:r>
      <w:r w:rsidRPr="00EE6BB1">
        <w:rPr>
          <w:lang w:eastAsia="zh-CN"/>
        </w:rPr>
        <w:t>RTT</w:t>
      </w:r>
      <w:r w:rsidRPr="00EE6BB1">
        <w:rPr>
          <w:rFonts w:hint="eastAsia"/>
          <w:lang w:eastAsia="zh-CN"/>
        </w:rPr>
        <w:t>的增加而增加。</w:t>
      </w:r>
    </w:p>
    <w:p w14:paraId="0E4A543B" w14:textId="77777777" w:rsidR="002305B7" w:rsidRPr="00EE6BB1" w:rsidRDefault="0014685D" w:rsidP="00710717">
      <w:pPr>
        <w:spacing w:line="360" w:lineRule="auto"/>
        <w:ind w:firstLineChars="0" w:firstLine="0"/>
        <w:jc w:val="center"/>
      </w:pPr>
      <w:r>
        <w:rPr>
          <w:noProof/>
          <w:lang w:eastAsia="zh-CN" w:bidi="ar-SA"/>
        </w:rPr>
        <w:drawing>
          <wp:inline distT="0" distB="0" distL="0" distR="0" wp14:anchorId="797ED56E" wp14:editId="11CED79F">
            <wp:extent cx="3223260" cy="2087245"/>
            <wp:effectExtent l="0" t="0" r="0" b="0"/>
            <wp:docPr id="499" name="图片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9"/>
                    <pic:cNvPicPr>
                      <a:picLocks/>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3223260" cy="2087245"/>
                    </a:xfrm>
                    <a:prstGeom prst="rect">
                      <a:avLst/>
                    </a:prstGeom>
                    <a:noFill/>
                    <a:ln>
                      <a:noFill/>
                    </a:ln>
                  </pic:spPr>
                </pic:pic>
              </a:graphicData>
            </a:graphic>
          </wp:inline>
        </w:drawing>
      </w:r>
    </w:p>
    <w:p w14:paraId="548E25FC" w14:textId="77777777" w:rsidR="00230ED3" w:rsidRPr="00710717" w:rsidRDefault="00230ED3" w:rsidP="00710717">
      <w:pPr>
        <w:ind w:firstLineChars="0" w:firstLine="0"/>
        <w:jc w:val="center"/>
        <w:rPr>
          <w:szCs w:val="24"/>
          <w:lang w:eastAsia="zh-CN"/>
        </w:rPr>
      </w:pPr>
      <w:bookmarkStart w:id="218" w:name="_Toc517958634"/>
      <w:r>
        <w:rPr>
          <w:rFonts w:hint="eastAsia"/>
          <w:lang w:eastAsia="zh-CN"/>
        </w:rPr>
        <w:t>图</w:t>
      </w:r>
      <w:r>
        <w:rPr>
          <w:rFonts w:hint="eastAsia"/>
          <w:lang w:eastAsia="zh-CN"/>
        </w:rPr>
        <w:t>4.</w:t>
      </w:r>
      <w:r>
        <w:fldChar w:fldCharType="begin"/>
      </w:r>
      <w:r>
        <w:rPr>
          <w:lang w:eastAsia="zh-CN"/>
        </w:rPr>
        <w:instrText xml:space="preserve"> </w:instrText>
      </w:r>
      <w:r>
        <w:rPr>
          <w:rFonts w:hint="eastAsia"/>
          <w:lang w:eastAsia="zh-CN"/>
        </w:rPr>
        <w:instrText xml:space="preserve">SEQ </w:instrText>
      </w:r>
      <w:r>
        <w:rPr>
          <w:rFonts w:hint="eastAsia"/>
          <w:lang w:eastAsia="zh-CN"/>
        </w:rPr>
        <w:instrText>图</w:instrText>
      </w:r>
      <w:r>
        <w:rPr>
          <w:rFonts w:hint="eastAsia"/>
          <w:lang w:eastAsia="zh-CN"/>
        </w:rPr>
        <w:instrText>4. \* ARABIC</w:instrText>
      </w:r>
      <w:r>
        <w:rPr>
          <w:lang w:eastAsia="zh-CN"/>
        </w:rPr>
        <w:instrText xml:space="preserve"> </w:instrText>
      </w:r>
      <w:r>
        <w:fldChar w:fldCharType="separate"/>
      </w:r>
      <w:r>
        <w:rPr>
          <w:noProof/>
          <w:lang w:eastAsia="zh-CN"/>
        </w:rPr>
        <w:t>8</w:t>
      </w:r>
      <w:r>
        <w:fldChar w:fldCharType="end"/>
      </w:r>
      <w:r>
        <w:rPr>
          <w:lang w:eastAsia="zh-CN"/>
        </w:rPr>
        <w:t xml:space="preserve"> </w:t>
      </w:r>
      <w:r w:rsidRPr="0097461F">
        <w:rPr>
          <w:rFonts w:hint="eastAsia"/>
          <w:lang w:eastAsia="zh-CN"/>
        </w:rPr>
        <w:t>20 Mbps</w:t>
      </w:r>
      <w:r w:rsidRPr="0097461F">
        <w:rPr>
          <w:rFonts w:hint="eastAsia"/>
          <w:lang w:eastAsia="zh-CN"/>
        </w:rPr>
        <w:t>的切换延迟</w:t>
      </w:r>
      <w:bookmarkEnd w:id="218"/>
    </w:p>
    <w:p w14:paraId="6C542A7B" w14:textId="77777777" w:rsidR="002305B7" w:rsidRDefault="002305B7" w:rsidP="00710717">
      <w:pPr>
        <w:ind w:firstLineChars="0" w:firstLine="0"/>
        <w:jc w:val="center"/>
        <w:rPr>
          <w:szCs w:val="24"/>
          <w:lang w:eastAsia="zh-CN"/>
        </w:rPr>
      </w:pPr>
      <w:r w:rsidRPr="00710717">
        <w:rPr>
          <w:szCs w:val="24"/>
          <w:lang w:eastAsia="zh-CN"/>
        </w:rPr>
        <w:t xml:space="preserve">Fig. </w:t>
      </w:r>
      <w:r w:rsidR="002B3DC0" w:rsidRPr="00710717">
        <w:rPr>
          <w:szCs w:val="24"/>
          <w:lang w:eastAsia="zh-CN"/>
        </w:rPr>
        <w:t>4.</w:t>
      </w:r>
      <w:r w:rsidRPr="00710717">
        <w:rPr>
          <w:szCs w:val="24"/>
          <w:lang w:eastAsia="zh-CN"/>
        </w:rPr>
        <w:t>8 Handoff latency with 20 Mbps</w:t>
      </w:r>
    </w:p>
    <w:p w14:paraId="73EEAD23" w14:textId="77777777" w:rsidR="00AC22D9" w:rsidRPr="00710717" w:rsidRDefault="00AC22D9" w:rsidP="00710717">
      <w:pPr>
        <w:ind w:firstLineChars="0" w:firstLine="0"/>
        <w:jc w:val="center"/>
        <w:rPr>
          <w:szCs w:val="24"/>
          <w:lang w:eastAsia="zh-CN"/>
        </w:rPr>
      </w:pPr>
    </w:p>
    <w:p w14:paraId="26750CAE" w14:textId="77777777" w:rsidR="002305B7" w:rsidRPr="00EE6BB1" w:rsidRDefault="002305B7" w:rsidP="002305B7">
      <w:pPr>
        <w:rPr>
          <w:lang w:eastAsia="zh-CN"/>
        </w:rPr>
      </w:pPr>
      <w:r w:rsidRPr="00EE6BB1">
        <w:rPr>
          <w:rFonts w:hint="eastAsia"/>
          <w:lang w:eastAsia="zh-CN"/>
        </w:rPr>
        <w:t>为了使实验数据更具说服力，</w:t>
      </w:r>
      <w:r>
        <w:rPr>
          <w:rFonts w:hint="eastAsia"/>
          <w:lang w:eastAsia="zh-CN"/>
        </w:rPr>
        <w:t>进一步使</w:t>
      </w:r>
      <w:r w:rsidRPr="00EE6BB1">
        <w:rPr>
          <w:rFonts w:hint="eastAsia"/>
          <w:lang w:eastAsia="zh-CN"/>
        </w:rPr>
        <w:t>用</w:t>
      </w:r>
      <w:r w:rsidRPr="00EE6BB1">
        <w:rPr>
          <w:lang w:eastAsia="zh-CN"/>
        </w:rPr>
        <w:t>20</w:t>
      </w:r>
      <w:r>
        <w:rPr>
          <w:lang w:eastAsia="zh-CN"/>
        </w:rPr>
        <w:t xml:space="preserve"> </w:t>
      </w:r>
      <w:r w:rsidRPr="00EE6BB1">
        <w:rPr>
          <w:lang w:eastAsia="zh-CN"/>
        </w:rPr>
        <w:t>Mbps</w:t>
      </w:r>
      <w:r w:rsidRPr="00EE6BB1">
        <w:rPr>
          <w:rFonts w:hint="eastAsia"/>
          <w:lang w:eastAsia="zh-CN"/>
        </w:rPr>
        <w:t>负载测试了切换延迟，如图</w:t>
      </w:r>
      <w:r w:rsidR="00AC22D9">
        <w:rPr>
          <w:rFonts w:hint="eastAsia"/>
          <w:lang w:eastAsia="zh-CN"/>
        </w:rPr>
        <w:t>4.</w:t>
      </w:r>
      <w:r w:rsidRPr="00EE6BB1">
        <w:rPr>
          <w:lang w:eastAsia="zh-CN"/>
        </w:rPr>
        <w:t>8</w:t>
      </w:r>
      <w:r w:rsidRPr="00EE6BB1">
        <w:rPr>
          <w:rFonts w:hint="eastAsia"/>
          <w:lang w:eastAsia="zh-CN"/>
        </w:rPr>
        <w:t>所示。具有</w:t>
      </w:r>
      <w:r w:rsidRPr="00EE6BB1">
        <w:rPr>
          <w:lang w:eastAsia="zh-CN"/>
        </w:rPr>
        <w:t>20</w:t>
      </w:r>
      <w:r>
        <w:rPr>
          <w:lang w:eastAsia="zh-CN"/>
        </w:rPr>
        <w:t xml:space="preserve"> </w:t>
      </w:r>
      <w:r w:rsidRPr="00EE6BB1">
        <w:rPr>
          <w:lang w:eastAsia="zh-CN"/>
        </w:rPr>
        <w:t>Mbps</w:t>
      </w:r>
      <w:r w:rsidRPr="00EE6BB1">
        <w:rPr>
          <w:rFonts w:hint="eastAsia"/>
          <w:lang w:eastAsia="zh-CN"/>
        </w:rPr>
        <w:t>负载的</w:t>
      </w:r>
      <w:r w:rsidRPr="00EE6BB1">
        <w:rPr>
          <w:lang w:eastAsia="zh-CN"/>
        </w:rPr>
        <w:t>CLH</w:t>
      </w:r>
      <w:r w:rsidRPr="00EE6BB1">
        <w:rPr>
          <w:rFonts w:hint="eastAsia"/>
          <w:lang w:eastAsia="zh-CN"/>
        </w:rPr>
        <w:t>的切换延迟在</w:t>
      </w:r>
      <w:r w:rsidRPr="00EE6BB1">
        <w:rPr>
          <w:lang w:eastAsia="zh-CN"/>
        </w:rPr>
        <w:t>30</w:t>
      </w:r>
      <w:r>
        <w:rPr>
          <w:lang w:eastAsia="zh-CN"/>
        </w:rPr>
        <w:t xml:space="preserve"> </w:t>
      </w:r>
      <w:r w:rsidRPr="00EE6BB1">
        <w:rPr>
          <w:lang w:eastAsia="zh-CN"/>
        </w:rPr>
        <w:t>ms</w:t>
      </w:r>
      <w:r w:rsidRPr="00EE6BB1">
        <w:rPr>
          <w:rFonts w:hint="eastAsia"/>
          <w:lang w:eastAsia="zh-CN"/>
        </w:rPr>
        <w:t>和</w:t>
      </w:r>
      <w:r w:rsidRPr="00EE6BB1">
        <w:rPr>
          <w:lang w:eastAsia="zh-CN"/>
        </w:rPr>
        <w:t>45</w:t>
      </w:r>
      <w:r>
        <w:rPr>
          <w:lang w:eastAsia="zh-CN"/>
        </w:rPr>
        <w:t xml:space="preserve"> </w:t>
      </w:r>
      <w:r w:rsidRPr="00EE6BB1">
        <w:rPr>
          <w:lang w:eastAsia="zh-CN"/>
        </w:rPr>
        <w:t>ms</w:t>
      </w:r>
      <w:r w:rsidRPr="00EE6BB1">
        <w:rPr>
          <w:rFonts w:hint="eastAsia"/>
          <w:lang w:eastAsia="zh-CN"/>
        </w:rPr>
        <w:t>之间波动。</w:t>
      </w:r>
      <w:r>
        <w:rPr>
          <w:rFonts w:hint="eastAsia"/>
          <w:lang w:eastAsia="zh-CN"/>
        </w:rPr>
        <w:t>因此可知</w:t>
      </w:r>
      <w:r w:rsidRPr="00EE6BB1">
        <w:rPr>
          <w:lang w:eastAsia="zh-CN"/>
        </w:rPr>
        <w:t>20</w:t>
      </w:r>
      <w:r>
        <w:rPr>
          <w:lang w:eastAsia="zh-CN"/>
        </w:rPr>
        <w:t xml:space="preserve"> </w:t>
      </w:r>
      <w:r w:rsidRPr="00EE6BB1">
        <w:rPr>
          <w:lang w:eastAsia="zh-CN"/>
        </w:rPr>
        <w:t>Mbps</w:t>
      </w:r>
      <w:r w:rsidRPr="00EE6BB1">
        <w:rPr>
          <w:rFonts w:hint="eastAsia"/>
          <w:lang w:eastAsia="zh-CN"/>
        </w:rPr>
        <w:t>的切换时延大于</w:t>
      </w:r>
      <w:r w:rsidRPr="00EE6BB1">
        <w:rPr>
          <w:lang w:eastAsia="zh-CN"/>
        </w:rPr>
        <w:t>10</w:t>
      </w:r>
      <w:r>
        <w:rPr>
          <w:lang w:eastAsia="zh-CN"/>
        </w:rPr>
        <w:t xml:space="preserve"> </w:t>
      </w:r>
      <w:r w:rsidRPr="00EE6BB1">
        <w:rPr>
          <w:lang w:eastAsia="zh-CN"/>
        </w:rPr>
        <w:t>Mbps</w:t>
      </w:r>
      <w:r w:rsidRPr="00EE6BB1">
        <w:rPr>
          <w:rFonts w:hint="eastAsia"/>
          <w:lang w:eastAsia="zh-CN"/>
        </w:rPr>
        <w:t>的切换时延和无负载时的切换时延，这与发现</w:t>
      </w:r>
      <w:r w:rsidRPr="00EE6BB1">
        <w:rPr>
          <w:lang w:eastAsia="zh-CN"/>
        </w:rPr>
        <w:t>RRT</w:t>
      </w:r>
      <w:r w:rsidRPr="00EE6BB1">
        <w:rPr>
          <w:rFonts w:hint="eastAsia"/>
          <w:lang w:eastAsia="zh-CN"/>
        </w:rPr>
        <w:t>随着网络负载的增加而增加相对应。</w:t>
      </w:r>
    </w:p>
    <w:p w14:paraId="73743784" w14:textId="77777777" w:rsidR="002305B7" w:rsidRPr="00EE6BB1" w:rsidRDefault="002305B7" w:rsidP="002305B7">
      <w:pPr>
        <w:rPr>
          <w:lang w:eastAsia="zh-CN"/>
        </w:rPr>
      </w:pPr>
      <w:r w:rsidRPr="00EE6BB1">
        <w:rPr>
          <w:rFonts w:hint="eastAsia"/>
          <w:lang w:eastAsia="zh-CN"/>
        </w:rPr>
        <w:lastRenderedPageBreak/>
        <w:t>当切换延迟大于分组到达间隔时间时，分组将丢失，随着切换延迟增加，分组丢失增加，分组丢失率等于切换延迟与分组到达间隔的比率。除了移动台产生的信号强度和分组转发路由问题外，终端设备的移动速度也会影响分组丢失。在这个仿真中，以相同的速度，链路层切换延迟减少使总切换延迟小于传统切换机制。因此，传统交换机制中的交换时延和丢包率也会降低。图</w:t>
      </w:r>
      <w:r w:rsidR="00AC22D9">
        <w:rPr>
          <w:rFonts w:hint="eastAsia"/>
          <w:lang w:eastAsia="zh-CN"/>
        </w:rPr>
        <w:t>4.</w:t>
      </w:r>
      <w:r w:rsidRPr="00EE6BB1">
        <w:rPr>
          <w:lang w:eastAsia="zh-CN"/>
        </w:rPr>
        <w:t>9</w:t>
      </w:r>
      <w:r w:rsidRPr="00EE6BB1">
        <w:rPr>
          <w:rFonts w:hint="eastAsia"/>
          <w:lang w:eastAsia="zh-CN"/>
        </w:rPr>
        <w:t>示出了切换过程中两个接入点之间的分组丢失。</w:t>
      </w:r>
    </w:p>
    <w:p w14:paraId="4C82A7A8" w14:textId="77777777" w:rsidR="002305B7" w:rsidRPr="00EE6BB1" w:rsidRDefault="0014685D" w:rsidP="002305B7">
      <w:pPr>
        <w:spacing w:line="360" w:lineRule="auto"/>
        <w:jc w:val="center"/>
      </w:pPr>
      <w:r>
        <w:rPr>
          <w:noProof/>
          <w:lang w:eastAsia="zh-CN" w:bidi="ar-SA"/>
        </w:rPr>
        <w:drawing>
          <wp:inline distT="0" distB="0" distL="0" distR="0" wp14:anchorId="4732BB1D" wp14:editId="004124E6">
            <wp:extent cx="3943985" cy="2198370"/>
            <wp:effectExtent l="0" t="0" r="0" b="0"/>
            <wp:docPr id="500" name="图片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0"/>
                    <pic:cNvPicPr>
                      <a:picLocks/>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3943985" cy="2198370"/>
                    </a:xfrm>
                    <a:prstGeom prst="rect">
                      <a:avLst/>
                    </a:prstGeom>
                    <a:noFill/>
                    <a:ln>
                      <a:noFill/>
                    </a:ln>
                  </pic:spPr>
                </pic:pic>
              </a:graphicData>
            </a:graphic>
          </wp:inline>
        </w:drawing>
      </w:r>
    </w:p>
    <w:p w14:paraId="4B66B6AA" w14:textId="77777777" w:rsidR="00230ED3" w:rsidRPr="00710717" w:rsidRDefault="00230ED3" w:rsidP="00710717">
      <w:pPr>
        <w:ind w:firstLineChars="0" w:firstLine="0"/>
        <w:jc w:val="center"/>
        <w:rPr>
          <w:szCs w:val="24"/>
          <w:lang w:eastAsia="zh-CN"/>
        </w:rPr>
      </w:pPr>
      <w:bookmarkStart w:id="219" w:name="_Toc517958635"/>
      <w:r>
        <w:rPr>
          <w:rFonts w:hint="eastAsia"/>
          <w:lang w:eastAsia="zh-CN"/>
        </w:rPr>
        <w:t>图</w:t>
      </w:r>
      <w:r>
        <w:rPr>
          <w:rFonts w:hint="eastAsia"/>
          <w:lang w:eastAsia="zh-CN"/>
        </w:rPr>
        <w:t>4.</w:t>
      </w:r>
      <w:r>
        <w:fldChar w:fldCharType="begin"/>
      </w:r>
      <w:r>
        <w:rPr>
          <w:lang w:eastAsia="zh-CN"/>
        </w:rPr>
        <w:instrText xml:space="preserve"> </w:instrText>
      </w:r>
      <w:r>
        <w:rPr>
          <w:rFonts w:hint="eastAsia"/>
          <w:lang w:eastAsia="zh-CN"/>
        </w:rPr>
        <w:instrText xml:space="preserve">SEQ </w:instrText>
      </w:r>
      <w:r>
        <w:rPr>
          <w:rFonts w:hint="eastAsia"/>
          <w:lang w:eastAsia="zh-CN"/>
        </w:rPr>
        <w:instrText>图</w:instrText>
      </w:r>
      <w:r>
        <w:rPr>
          <w:rFonts w:hint="eastAsia"/>
          <w:lang w:eastAsia="zh-CN"/>
        </w:rPr>
        <w:instrText>4. \* ARABIC</w:instrText>
      </w:r>
      <w:r>
        <w:rPr>
          <w:lang w:eastAsia="zh-CN"/>
        </w:rPr>
        <w:instrText xml:space="preserve"> </w:instrText>
      </w:r>
      <w:r>
        <w:fldChar w:fldCharType="separate"/>
      </w:r>
      <w:r>
        <w:rPr>
          <w:noProof/>
          <w:lang w:eastAsia="zh-CN"/>
        </w:rPr>
        <w:t>9</w:t>
      </w:r>
      <w:r>
        <w:fldChar w:fldCharType="end"/>
      </w:r>
      <w:r>
        <w:rPr>
          <w:lang w:eastAsia="zh-CN"/>
        </w:rPr>
        <w:t xml:space="preserve"> </w:t>
      </w:r>
      <w:r w:rsidRPr="008D330B">
        <w:rPr>
          <w:rFonts w:hint="eastAsia"/>
          <w:lang w:eastAsia="zh-CN"/>
        </w:rPr>
        <w:t>两个</w:t>
      </w:r>
      <w:r w:rsidRPr="008D330B">
        <w:rPr>
          <w:rFonts w:hint="eastAsia"/>
          <w:lang w:eastAsia="zh-CN"/>
        </w:rPr>
        <w:t>Aps</w:t>
      </w:r>
      <w:r w:rsidRPr="008D330B">
        <w:rPr>
          <w:rFonts w:hint="eastAsia"/>
          <w:lang w:eastAsia="zh-CN"/>
        </w:rPr>
        <w:t>的数据包切换丢失</w:t>
      </w:r>
      <w:bookmarkEnd w:id="219"/>
    </w:p>
    <w:p w14:paraId="3E7A8168" w14:textId="77777777" w:rsidR="002305B7" w:rsidRDefault="002305B7" w:rsidP="00710717">
      <w:pPr>
        <w:ind w:firstLineChars="0" w:firstLine="0"/>
        <w:jc w:val="center"/>
        <w:rPr>
          <w:szCs w:val="24"/>
          <w:lang w:eastAsia="zh-CN"/>
        </w:rPr>
      </w:pPr>
      <w:r w:rsidRPr="00710717">
        <w:rPr>
          <w:szCs w:val="24"/>
          <w:lang w:eastAsia="zh-CN"/>
        </w:rPr>
        <w:t xml:space="preserve">Fig. </w:t>
      </w:r>
      <w:r w:rsidR="002B3DC0" w:rsidRPr="00710717">
        <w:rPr>
          <w:szCs w:val="24"/>
          <w:lang w:eastAsia="zh-CN"/>
        </w:rPr>
        <w:t>4.</w:t>
      </w:r>
      <w:r w:rsidRPr="00710717">
        <w:rPr>
          <w:szCs w:val="24"/>
          <w:lang w:eastAsia="zh-CN"/>
        </w:rPr>
        <w:t>9 Packet loss of handoff of two APs</w:t>
      </w:r>
    </w:p>
    <w:p w14:paraId="7CC350F6" w14:textId="77777777" w:rsidR="008671E5" w:rsidRPr="00710717" w:rsidRDefault="008671E5" w:rsidP="00710717">
      <w:pPr>
        <w:ind w:firstLineChars="0" w:firstLine="0"/>
        <w:jc w:val="center"/>
        <w:rPr>
          <w:szCs w:val="24"/>
          <w:lang w:eastAsia="zh-CN"/>
        </w:rPr>
      </w:pPr>
    </w:p>
    <w:p w14:paraId="6C05F9EE" w14:textId="77777777" w:rsidR="002305B7" w:rsidRPr="002305B7" w:rsidRDefault="002305B7" w:rsidP="00CD0B7D">
      <w:pPr>
        <w:rPr>
          <w:lang w:eastAsia="zh-CN"/>
        </w:rPr>
      </w:pPr>
      <w:r w:rsidRPr="00EE6BB1">
        <w:rPr>
          <w:rFonts w:hint="eastAsia"/>
          <w:lang w:eastAsia="zh-CN"/>
        </w:rPr>
        <w:t>可以看到，</w:t>
      </w:r>
      <w:r>
        <w:rPr>
          <w:rFonts w:hint="eastAsia"/>
          <w:lang w:eastAsia="zh-CN"/>
        </w:rPr>
        <w:t>此</w:t>
      </w:r>
      <w:r w:rsidRPr="00EE6BB1">
        <w:rPr>
          <w:lang w:eastAsia="zh-CN"/>
        </w:rPr>
        <w:t>CLH</w:t>
      </w:r>
      <w:r w:rsidRPr="00EE6BB1">
        <w:rPr>
          <w:rFonts w:hint="eastAsia"/>
          <w:lang w:eastAsia="zh-CN"/>
        </w:rPr>
        <w:t>的丢包率比传统的方法要大。当速度在</w:t>
      </w:r>
      <w:r w:rsidRPr="00EE6BB1">
        <w:rPr>
          <w:lang w:eastAsia="zh-CN"/>
        </w:rPr>
        <w:t>5</w:t>
      </w:r>
      <w:r>
        <w:rPr>
          <w:lang w:eastAsia="zh-CN"/>
        </w:rPr>
        <w:t xml:space="preserve"> </w:t>
      </w:r>
      <w:r w:rsidRPr="00EE6BB1">
        <w:rPr>
          <w:lang w:eastAsia="zh-CN"/>
        </w:rPr>
        <w:t>mps</w:t>
      </w:r>
      <w:r w:rsidRPr="00EE6BB1">
        <w:rPr>
          <w:rFonts w:hint="eastAsia"/>
          <w:lang w:eastAsia="zh-CN"/>
        </w:rPr>
        <w:t>到</w:t>
      </w:r>
      <w:r w:rsidRPr="00EE6BB1">
        <w:rPr>
          <w:lang w:eastAsia="zh-CN"/>
        </w:rPr>
        <w:t>15</w:t>
      </w:r>
      <w:r w:rsidR="008D67A7">
        <w:rPr>
          <w:lang w:eastAsia="zh-CN"/>
        </w:rPr>
        <w:t xml:space="preserve"> </w:t>
      </w:r>
      <w:r w:rsidRPr="00EE6BB1">
        <w:rPr>
          <w:lang w:eastAsia="zh-CN"/>
        </w:rPr>
        <w:t>mps</w:t>
      </w:r>
      <w:r w:rsidRPr="00EE6BB1">
        <w:rPr>
          <w:rFonts w:hint="eastAsia"/>
          <w:lang w:eastAsia="zh-CN"/>
        </w:rPr>
        <w:t>之间时，数据包丢失随着速度的增加而变小。而随着移动速度增加大于</w:t>
      </w:r>
      <w:r w:rsidRPr="00EE6BB1">
        <w:rPr>
          <w:lang w:eastAsia="zh-CN"/>
        </w:rPr>
        <w:t>15</w:t>
      </w:r>
      <w:r w:rsidR="008D67A7">
        <w:rPr>
          <w:lang w:eastAsia="zh-CN"/>
        </w:rPr>
        <w:t xml:space="preserve"> </w:t>
      </w:r>
      <w:r w:rsidRPr="00EE6BB1">
        <w:rPr>
          <w:lang w:eastAsia="zh-CN"/>
        </w:rPr>
        <w:t>mps</w:t>
      </w:r>
      <w:r w:rsidRPr="00EE6BB1">
        <w:rPr>
          <w:rFonts w:hint="eastAsia"/>
          <w:lang w:eastAsia="zh-CN"/>
        </w:rPr>
        <w:t>，分组丢失并没有显示出太大的波动，一般处于相对稳定的趋势。</w:t>
      </w:r>
    </w:p>
    <w:p w14:paraId="3C52165F" w14:textId="77777777" w:rsidR="002305B7" w:rsidRDefault="006C7752" w:rsidP="002305B7">
      <w:pPr>
        <w:pStyle w:val="2"/>
        <w:spacing w:before="120"/>
        <w:rPr>
          <w:lang w:eastAsia="zh-CN"/>
        </w:rPr>
      </w:pPr>
      <w:bookmarkStart w:id="220" w:name="_Toc351292529"/>
      <w:bookmarkStart w:id="221" w:name="_Toc517963826"/>
      <w:bookmarkStart w:id="222" w:name="_Toc518474560"/>
      <w:r>
        <w:rPr>
          <w:rFonts w:hint="eastAsia"/>
          <w:lang w:eastAsia="zh-CN"/>
        </w:rPr>
        <w:t>4</w:t>
      </w:r>
      <w:r w:rsidR="00B138A1">
        <w:rPr>
          <w:rFonts w:hint="eastAsia"/>
          <w:lang w:eastAsia="zh-CN"/>
        </w:rPr>
        <w:t xml:space="preserve">.4 </w:t>
      </w:r>
      <w:bookmarkEnd w:id="220"/>
      <w:r w:rsidR="002305B7">
        <w:rPr>
          <w:lang w:eastAsia="zh-CN"/>
        </w:rPr>
        <w:t xml:space="preserve"> </w:t>
      </w:r>
      <w:r w:rsidR="00AC22D9">
        <w:rPr>
          <w:rFonts w:hint="eastAsia"/>
          <w:lang w:eastAsia="zh-CN"/>
        </w:rPr>
        <w:t>本章小结</w:t>
      </w:r>
      <w:bookmarkEnd w:id="221"/>
      <w:bookmarkEnd w:id="222"/>
    </w:p>
    <w:p w14:paraId="34311E8B" w14:textId="77777777" w:rsidR="002305B7" w:rsidRPr="00EE6BB1" w:rsidRDefault="002305B7" w:rsidP="002305B7">
      <w:pPr>
        <w:rPr>
          <w:lang w:eastAsia="zh-CN"/>
        </w:rPr>
      </w:pPr>
      <w:r w:rsidRPr="00EE6BB1">
        <w:rPr>
          <w:rFonts w:hint="eastAsia"/>
          <w:lang w:eastAsia="zh-CN"/>
        </w:rPr>
        <w:t>本</w:t>
      </w:r>
      <w:r>
        <w:rPr>
          <w:rFonts w:hint="eastAsia"/>
          <w:lang w:eastAsia="zh-CN"/>
        </w:rPr>
        <w:t>章</w:t>
      </w:r>
      <w:r w:rsidRPr="00EE6BB1">
        <w:rPr>
          <w:rFonts w:hint="eastAsia"/>
          <w:lang w:eastAsia="zh-CN"/>
        </w:rPr>
        <w:t>主要关注</w:t>
      </w:r>
      <w:r w:rsidRPr="00EE6BB1">
        <w:rPr>
          <w:lang w:eastAsia="zh-CN"/>
        </w:rPr>
        <w:t>WMN</w:t>
      </w:r>
      <w:r w:rsidRPr="00EE6BB1">
        <w:rPr>
          <w:rFonts w:hint="eastAsia"/>
          <w:lang w:eastAsia="zh-CN"/>
        </w:rPr>
        <w:t>中的快速切换并进行深入分析。基于切换阶段的详细分析，引入基于缓存列表的快速切换机制（</w:t>
      </w:r>
      <w:r w:rsidRPr="00EE6BB1">
        <w:rPr>
          <w:lang w:eastAsia="zh-CN"/>
        </w:rPr>
        <w:t>CLH</w:t>
      </w:r>
      <w:r w:rsidRPr="00EE6BB1">
        <w:rPr>
          <w:rFonts w:hint="eastAsia"/>
          <w:lang w:eastAsia="zh-CN"/>
        </w:rPr>
        <w:t>），以减少切换延迟。通过仿真发现</w:t>
      </w:r>
      <w:r w:rsidRPr="00EE6BB1">
        <w:rPr>
          <w:lang w:eastAsia="zh-CN"/>
        </w:rPr>
        <w:t>CLH</w:t>
      </w:r>
      <w:r w:rsidRPr="00EE6BB1">
        <w:rPr>
          <w:rFonts w:hint="eastAsia"/>
          <w:lang w:eastAsia="zh-CN"/>
        </w:rPr>
        <w:t>可以在真实的网络环境中工作。</w:t>
      </w:r>
      <w:r w:rsidR="00F8736D" w:rsidRPr="00EE6BB1">
        <w:rPr>
          <w:rFonts w:hint="eastAsia"/>
          <w:lang w:eastAsia="zh-CN"/>
        </w:rPr>
        <w:t>基于缓存列表的快速切换机制（</w:t>
      </w:r>
      <w:r w:rsidR="00F8736D" w:rsidRPr="00EE6BB1">
        <w:rPr>
          <w:lang w:eastAsia="zh-CN"/>
        </w:rPr>
        <w:t>CLH</w:t>
      </w:r>
      <w:r w:rsidR="00F8736D" w:rsidRPr="00EE6BB1">
        <w:rPr>
          <w:rFonts w:hint="eastAsia"/>
          <w:lang w:eastAsia="zh-CN"/>
        </w:rPr>
        <w:t>），包括两部分：第一，客户端需要保留可用接入点列表；其次，当客户端需要切换时，它将在主动扫描中发送验证请求帧而不是探测请求帧。结果表明最小切换时延在空载下仅为</w:t>
      </w:r>
      <w:r w:rsidR="00F8736D" w:rsidRPr="00EE6BB1">
        <w:rPr>
          <w:lang w:eastAsia="zh-CN"/>
        </w:rPr>
        <w:t>10</w:t>
      </w:r>
      <w:r w:rsidR="00F8736D">
        <w:rPr>
          <w:lang w:eastAsia="zh-CN"/>
        </w:rPr>
        <w:t xml:space="preserve"> </w:t>
      </w:r>
      <w:r w:rsidR="00F8736D" w:rsidRPr="00EE6BB1">
        <w:rPr>
          <w:lang w:eastAsia="zh-CN"/>
        </w:rPr>
        <w:t>ms</w:t>
      </w:r>
      <w:r w:rsidR="00F8736D" w:rsidRPr="00EE6BB1">
        <w:rPr>
          <w:rFonts w:hint="eastAsia"/>
          <w:lang w:eastAsia="zh-CN"/>
        </w:rPr>
        <w:t>。与传统的切换方法</w:t>
      </w:r>
      <w:r w:rsidR="00F8736D" w:rsidRPr="00EE6BB1">
        <w:rPr>
          <w:lang w:eastAsia="zh-CN"/>
        </w:rPr>
        <w:t>104</w:t>
      </w:r>
      <w:r w:rsidR="00F8736D">
        <w:rPr>
          <w:lang w:eastAsia="zh-CN"/>
        </w:rPr>
        <w:t xml:space="preserve"> </w:t>
      </w:r>
      <w:r w:rsidR="00F8736D" w:rsidRPr="00EE6BB1">
        <w:rPr>
          <w:lang w:eastAsia="zh-CN"/>
        </w:rPr>
        <w:t>ms</w:t>
      </w:r>
      <w:r w:rsidR="00F8736D" w:rsidRPr="00EE6BB1">
        <w:rPr>
          <w:rFonts w:hint="eastAsia"/>
          <w:lang w:eastAsia="zh-CN"/>
        </w:rPr>
        <w:t>延迟相比，</w:t>
      </w:r>
      <w:r w:rsidR="00F8736D" w:rsidRPr="00EE6BB1">
        <w:rPr>
          <w:lang w:eastAsia="zh-CN"/>
        </w:rPr>
        <w:t>CLH</w:t>
      </w:r>
      <w:r w:rsidR="00F8736D">
        <w:rPr>
          <w:rFonts w:hint="eastAsia"/>
          <w:lang w:eastAsia="zh-CN"/>
        </w:rPr>
        <w:t>可以提供更快的切换。同时，</w:t>
      </w:r>
      <w:r w:rsidR="00F8736D" w:rsidRPr="00EE6BB1">
        <w:rPr>
          <w:lang w:eastAsia="zh-CN"/>
        </w:rPr>
        <w:t>10 Mbps</w:t>
      </w:r>
      <w:r w:rsidR="00F8736D" w:rsidRPr="00EE6BB1">
        <w:rPr>
          <w:rFonts w:hint="eastAsia"/>
          <w:lang w:eastAsia="zh-CN"/>
        </w:rPr>
        <w:t>和</w:t>
      </w:r>
      <w:r w:rsidR="00F8736D" w:rsidRPr="00EE6BB1">
        <w:rPr>
          <w:lang w:eastAsia="zh-CN"/>
        </w:rPr>
        <w:t>20 Mbps</w:t>
      </w:r>
      <w:r w:rsidR="00F8736D">
        <w:rPr>
          <w:rFonts w:hint="eastAsia"/>
          <w:lang w:eastAsia="zh-CN"/>
        </w:rPr>
        <w:t>负载下的</w:t>
      </w:r>
      <w:r w:rsidR="00F8736D">
        <w:rPr>
          <w:rFonts w:hint="eastAsia"/>
          <w:lang w:eastAsia="zh-CN"/>
        </w:rPr>
        <w:t>CLH</w:t>
      </w:r>
      <w:r w:rsidR="00F8736D">
        <w:rPr>
          <w:rFonts w:hint="eastAsia"/>
          <w:lang w:eastAsia="zh-CN"/>
        </w:rPr>
        <w:t>切换延迟</w:t>
      </w:r>
      <w:r w:rsidR="00F8736D" w:rsidRPr="00EE6BB1">
        <w:rPr>
          <w:rFonts w:hint="eastAsia"/>
          <w:lang w:eastAsia="zh-CN"/>
        </w:rPr>
        <w:t>表明</w:t>
      </w:r>
      <w:r w:rsidR="00F8736D">
        <w:rPr>
          <w:rFonts w:hint="eastAsia"/>
          <w:lang w:eastAsia="zh-CN"/>
        </w:rPr>
        <w:t>：</w:t>
      </w:r>
      <w:r w:rsidR="00F8736D" w:rsidRPr="00EE6BB1">
        <w:rPr>
          <w:rFonts w:hint="eastAsia"/>
          <w:lang w:eastAsia="zh-CN"/>
        </w:rPr>
        <w:t>延迟会随着负载的增加而增加。原因很简单即负载增加，然后往返时间增加，所以延迟增加。</w:t>
      </w:r>
    </w:p>
    <w:p w14:paraId="5B6D80C7" w14:textId="77777777" w:rsidR="002305B7" w:rsidRDefault="002305B7" w:rsidP="002305B7">
      <w:pPr>
        <w:rPr>
          <w:lang w:eastAsia="zh-CN"/>
        </w:rPr>
      </w:pPr>
      <w:r w:rsidRPr="00EE6BB1">
        <w:rPr>
          <w:rFonts w:hint="eastAsia"/>
          <w:lang w:eastAsia="zh-CN"/>
        </w:rPr>
        <w:lastRenderedPageBreak/>
        <w:t>未来，</w:t>
      </w:r>
      <w:r>
        <w:rPr>
          <w:rFonts w:hint="eastAsia"/>
          <w:lang w:eastAsia="zh-CN"/>
        </w:rPr>
        <w:t>本工作</w:t>
      </w:r>
      <w:r w:rsidRPr="00EE6BB1">
        <w:rPr>
          <w:rFonts w:hint="eastAsia"/>
          <w:lang w:eastAsia="zh-CN"/>
        </w:rPr>
        <w:t>将从各个方面测试</w:t>
      </w:r>
      <w:r w:rsidRPr="00EE6BB1">
        <w:rPr>
          <w:lang w:eastAsia="zh-CN"/>
        </w:rPr>
        <w:t>CLH</w:t>
      </w:r>
      <w:r w:rsidRPr="00EE6BB1">
        <w:rPr>
          <w:rFonts w:hint="eastAsia"/>
          <w:lang w:eastAsia="zh-CN"/>
        </w:rPr>
        <w:t>的性能，比如测试不同信号下的协议性能，用不同的移动节点测试</w:t>
      </w:r>
      <w:r w:rsidRPr="00EE6BB1">
        <w:rPr>
          <w:lang w:eastAsia="zh-CN"/>
        </w:rPr>
        <w:t>CLH</w:t>
      </w:r>
      <w:r w:rsidRPr="00EE6BB1">
        <w:rPr>
          <w:rFonts w:hint="eastAsia"/>
          <w:lang w:eastAsia="zh-CN"/>
        </w:rPr>
        <w:t>，测试不同上层服务（如</w:t>
      </w:r>
      <w:r w:rsidRPr="00EE6BB1">
        <w:rPr>
          <w:lang w:eastAsia="zh-CN"/>
        </w:rPr>
        <w:t>TCP</w:t>
      </w:r>
      <w:r w:rsidRPr="00EE6BB1">
        <w:rPr>
          <w:rFonts w:hint="eastAsia"/>
          <w:lang w:eastAsia="zh-CN"/>
        </w:rPr>
        <w:t>服务）下的性能。</w:t>
      </w:r>
    </w:p>
    <w:p w14:paraId="12F23AAC" w14:textId="77777777" w:rsidR="00F07645" w:rsidRDefault="00F07645" w:rsidP="002305B7">
      <w:pPr>
        <w:rPr>
          <w:lang w:eastAsia="zh-CN"/>
        </w:rPr>
      </w:pPr>
    </w:p>
    <w:p w14:paraId="71C18CEE" w14:textId="77777777" w:rsidR="00995101" w:rsidRDefault="00995101" w:rsidP="002305B7">
      <w:pPr>
        <w:rPr>
          <w:lang w:eastAsia="zh-CN"/>
        </w:rPr>
      </w:pPr>
    </w:p>
    <w:p w14:paraId="29488C5C" w14:textId="77777777" w:rsidR="00995101" w:rsidRDefault="00995101" w:rsidP="002305B7">
      <w:pPr>
        <w:rPr>
          <w:lang w:eastAsia="zh-CN"/>
        </w:rPr>
      </w:pPr>
    </w:p>
    <w:p w14:paraId="5F3D6FAD" w14:textId="77777777" w:rsidR="00995101" w:rsidRDefault="00995101" w:rsidP="00710717">
      <w:pPr>
        <w:pStyle w:val="1"/>
        <w:spacing w:after="240"/>
        <w:rPr>
          <w:lang w:eastAsia="zh-CN"/>
        </w:rPr>
      </w:pPr>
    </w:p>
    <w:p w14:paraId="52F219E9" w14:textId="77777777" w:rsidR="00C20FE3" w:rsidRPr="00710717" w:rsidRDefault="00C20FE3" w:rsidP="00CD0B7D">
      <w:pPr>
        <w:rPr>
          <w:lang w:eastAsia="zh-CN"/>
        </w:rPr>
      </w:pPr>
    </w:p>
    <w:p w14:paraId="2CD8E639" w14:textId="77777777" w:rsidR="00C20FE3" w:rsidRDefault="00C20FE3">
      <w:pPr>
        <w:rPr>
          <w:lang w:eastAsia="zh-CN"/>
        </w:rPr>
      </w:pPr>
    </w:p>
    <w:p w14:paraId="1804E5BC" w14:textId="77777777" w:rsidR="00C20FE3" w:rsidRDefault="00C20FE3">
      <w:pPr>
        <w:rPr>
          <w:lang w:eastAsia="zh-CN"/>
        </w:rPr>
      </w:pPr>
    </w:p>
    <w:p w14:paraId="0EEE2CA6" w14:textId="77777777" w:rsidR="00C20FE3" w:rsidRDefault="00C20FE3">
      <w:pPr>
        <w:rPr>
          <w:lang w:eastAsia="zh-CN"/>
        </w:rPr>
      </w:pPr>
    </w:p>
    <w:p w14:paraId="62339D7E" w14:textId="77777777" w:rsidR="00C20FE3" w:rsidRDefault="00C20FE3">
      <w:pPr>
        <w:rPr>
          <w:lang w:eastAsia="zh-CN"/>
        </w:rPr>
      </w:pPr>
    </w:p>
    <w:p w14:paraId="712DC5A9" w14:textId="77777777" w:rsidR="00C20FE3" w:rsidRDefault="00C20FE3">
      <w:pPr>
        <w:rPr>
          <w:lang w:eastAsia="zh-CN"/>
        </w:rPr>
      </w:pPr>
    </w:p>
    <w:p w14:paraId="0404CAE7" w14:textId="77777777" w:rsidR="00C20FE3" w:rsidRDefault="00C20FE3">
      <w:pPr>
        <w:rPr>
          <w:lang w:eastAsia="zh-CN"/>
        </w:rPr>
      </w:pPr>
    </w:p>
    <w:p w14:paraId="46E89F9D" w14:textId="77777777" w:rsidR="00C20FE3" w:rsidRDefault="00C20FE3">
      <w:pPr>
        <w:rPr>
          <w:lang w:eastAsia="zh-CN"/>
        </w:rPr>
      </w:pPr>
    </w:p>
    <w:p w14:paraId="65401D81" w14:textId="77777777" w:rsidR="00C20FE3" w:rsidRDefault="00C20FE3">
      <w:pPr>
        <w:rPr>
          <w:lang w:eastAsia="zh-CN"/>
        </w:rPr>
      </w:pPr>
    </w:p>
    <w:p w14:paraId="67B8C50A" w14:textId="77777777" w:rsidR="00C20FE3" w:rsidRDefault="00C20FE3">
      <w:pPr>
        <w:rPr>
          <w:lang w:eastAsia="zh-CN"/>
        </w:rPr>
      </w:pPr>
    </w:p>
    <w:p w14:paraId="7C38574F" w14:textId="77777777" w:rsidR="007D6829" w:rsidRDefault="007D6829">
      <w:pPr>
        <w:rPr>
          <w:lang w:eastAsia="zh-CN"/>
        </w:rPr>
      </w:pPr>
    </w:p>
    <w:p w14:paraId="187A77AC" w14:textId="77777777" w:rsidR="007D6829" w:rsidRDefault="007D6829">
      <w:pPr>
        <w:rPr>
          <w:lang w:eastAsia="zh-CN"/>
        </w:rPr>
      </w:pPr>
    </w:p>
    <w:p w14:paraId="2D4DD2A2" w14:textId="77777777" w:rsidR="007D6829" w:rsidRDefault="007D6829">
      <w:pPr>
        <w:rPr>
          <w:lang w:eastAsia="zh-CN"/>
        </w:rPr>
      </w:pPr>
    </w:p>
    <w:p w14:paraId="1D965FD4" w14:textId="77777777" w:rsidR="007D6829" w:rsidRDefault="007D6829">
      <w:pPr>
        <w:rPr>
          <w:lang w:eastAsia="zh-CN"/>
        </w:rPr>
      </w:pPr>
    </w:p>
    <w:p w14:paraId="2CE70CBA" w14:textId="77777777" w:rsidR="007D6829" w:rsidRDefault="007D6829">
      <w:pPr>
        <w:rPr>
          <w:lang w:eastAsia="zh-CN"/>
        </w:rPr>
      </w:pPr>
    </w:p>
    <w:p w14:paraId="36E004B4" w14:textId="77777777" w:rsidR="007D6829" w:rsidRDefault="007D6829">
      <w:pPr>
        <w:rPr>
          <w:lang w:eastAsia="zh-CN"/>
        </w:rPr>
      </w:pPr>
    </w:p>
    <w:p w14:paraId="4B212BA8" w14:textId="77777777" w:rsidR="007D6829" w:rsidRDefault="007D6829">
      <w:pPr>
        <w:rPr>
          <w:lang w:eastAsia="zh-CN"/>
        </w:rPr>
      </w:pPr>
    </w:p>
    <w:p w14:paraId="5294A3B2" w14:textId="77777777" w:rsidR="007D6829" w:rsidRDefault="007D6829">
      <w:pPr>
        <w:rPr>
          <w:lang w:eastAsia="zh-CN"/>
        </w:rPr>
      </w:pPr>
    </w:p>
    <w:p w14:paraId="2B58D170" w14:textId="77777777" w:rsidR="007D6829" w:rsidRDefault="007D6829">
      <w:pPr>
        <w:rPr>
          <w:lang w:eastAsia="zh-CN"/>
        </w:rPr>
      </w:pPr>
    </w:p>
    <w:p w14:paraId="09676D23" w14:textId="77777777" w:rsidR="007D6829" w:rsidRDefault="007D6829">
      <w:pPr>
        <w:rPr>
          <w:lang w:eastAsia="zh-CN"/>
        </w:rPr>
      </w:pPr>
    </w:p>
    <w:p w14:paraId="5FD29B13" w14:textId="77777777" w:rsidR="007D6829" w:rsidRDefault="007D6829">
      <w:pPr>
        <w:rPr>
          <w:lang w:eastAsia="zh-CN"/>
        </w:rPr>
      </w:pPr>
    </w:p>
    <w:p w14:paraId="2D940D0F" w14:textId="77777777" w:rsidR="007D6829" w:rsidRDefault="007D6829">
      <w:pPr>
        <w:rPr>
          <w:lang w:eastAsia="zh-CN"/>
        </w:rPr>
      </w:pPr>
    </w:p>
    <w:p w14:paraId="23C5B42B" w14:textId="77777777" w:rsidR="007D6829" w:rsidRDefault="007D6829">
      <w:pPr>
        <w:rPr>
          <w:lang w:eastAsia="zh-CN"/>
        </w:rPr>
      </w:pPr>
    </w:p>
    <w:p w14:paraId="366BEF0B" w14:textId="77777777" w:rsidR="00C20FE3" w:rsidRDefault="00C20FE3">
      <w:pPr>
        <w:rPr>
          <w:lang w:eastAsia="zh-CN"/>
        </w:rPr>
      </w:pPr>
    </w:p>
    <w:p w14:paraId="65BE4DBD" w14:textId="77777777" w:rsidR="00C20FE3" w:rsidRDefault="00C20FE3">
      <w:pPr>
        <w:rPr>
          <w:lang w:eastAsia="zh-CN"/>
        </w:rPr>
      </w:pPr>
    </w:p>
    <w:p w14:paraId="50B93635" w14:textId="77777777" w:rsidR="00A1666E" w:rsidRPr="00FA5471" w:rsidRDefault="00A1666E" w:rsidP="00A1666E">
      <w:pPr>
        <w:pStyle w:val="1"/>
        <w:spacing w:after="240"/>
        <w:rPr>
          <w:lang w:eastAsia="zh-CN"/>
        </w:rPr>
      </w:pPr>
      <w:bookmarkStart w:id="223" w:name="_Toc517269180"/>
      <w:bookmarkStart w:id="224" w:name="_Toc517963827"/>
      <w:bookmarkStart w:id="225" w:name="_Toc518474561"/>
      <w:bookmarkStart w:id="226" w:name="_Toc351292532"/>
      <w:r w:rsidRPr="00095FF3">
        <w:rPr>
          <w:rFonts w:hint="eastAsia"/>
          <w:lang w:eastAsia="zh-CN"/>
        </w:rPr>
        <w:lastRenderedPageBreak/>
        <w:t xml:space="preserve">5  </w:t>
      </w:r>
      <w:bookmarkEnd w:id="223"/>
      <w:r>
        <w:rPr>
          <w:rFonts w:hint="eastAsia"/>
          <w:lang w:eastAsia="zh-CN"/>
        </w:rPr>
        <w:t>基于软件定义网络</w:t>
      </w:r>
      <w:r>
        <w:rPr>
          <w:rFonts w:hint="eastAsia"/>
          <w:lang w:eastAsia="zh-CN"/>
        </w:rPr>
        <w:t>SDN</w:t>
      </w:r>
      <w:r>
        <w:rPr>
          <w:rFonts w:hint="eastAsia"/>
          <w:lang w:eastAsia="zh-CN"/>
        </w:rPr>
        <w:t>的</w:t>
      </w:r>
      <w:r>
        <w:rPr>
          <w:rFonts w:hint="eastAsia"/>
          <w:lang w:eastAsia="zh-CN"/>
        </w:rPr>
        <w:t>Wi-Fi</w:t>
      </w:r>
      <w:r>
        <w:rPr>
          <w:rFonts w:hint="eastAsia"/>
          <w:lang w:eastAsia="zh-CN"/>
        </w:rPr>
        <w:t>负载均衡优化</w:t>
      </w:r>
      <w:bookmarkEnd w:id="224"/>
      <w:bookmarkEnd w:id="225"/>
    </w:p>
    <w:p w14:paraId="6C617454" w14:textId="77777777" w:rsidR="00A1666E" w:rsidRDefault="00A1666E" w:rsidP="00CD0B7D">
      <w:pPr>
        <w:tabs>
          <w:tab w:val="left" w:pos="377"/>
        </w:tabs>
        <w:rPr>
          <w:lang w:eastAsia="zh-CN"/>
        </w:rPr>
      </w:pPr>
      <w:r>
        <w:rPr>
          <w:rFonts w:hint="eastAsia"/>
          <w:lang w:eastAsia="zh-CN"/>
        </w:rPr>
        <w:t>Wi-Fi</w:t>
      </w:r>
      <w:r>
        <w:rPr>
          <w:rFonts w:hint="eastAsia"/>
          <w:lang w:eastAsia="zh-CN"/>
        </w:rPr>
        <w:t>已经成为了人们网上冲浪的首选方式。于是在在人流量比较大的地点，为了满足人们的需求，常常伴随着多个</w:t>
      </w:r>
      <w:r>
        <w:rPr>
          <w:rFonts w:hint="eastAsia"/>
          <w:lang w:eastAsia="zh-CN"/>
        </w:rPr>
        <w:t>Wi-Fi</w:t>
      </w:r>
      <w:r>
        <w:rPr>
          <w:rFonts w:hint="eastAsia"/>
          <w:lang w:eastAsia="zh-CN"/>
        </w:rPr>
        <w:t>接入点。在一个大的区域内的不同小的区域，分布着许许多多的节点。但是问题同时也出现了。在可以选择多个节点的场景的时候，应该选择哪个节点才是最优的。如果选择的节点不恰当的话，可能会导致用户的丢包率和延时很高。更糟糕的情况是，大部分的用户去选择同一个接入点，导致接入该接入点的用户得到很差的服务，同时其他的很多接入点只为很少的一部分用户服务，造成了资源的浪费。所以如何从在多个节点中选择应该哪一个成为合适接入的节点成为了一个比较重要的话题。这个问题实际上是一个优化的问题，如何调节用户和资源是这个问题的重中之重。</w:t>
      </w:r>
    </w:p>
    <w:p w14:paraId="71B8BBFD" w14:textId="77777777" w:rsidR="00A1666E" w:rsidRPr="00FA5471" w:rsidRDefault="00A1666E" w:rsidP="00710717">
      <w:pPr>
        <w:tabs>
          <w:tab w:val="left" w:pos="377"/>
        </w:tabs>
        <w:rPr>
          <w:lang w:eastAsia="zh-CN"/>
        </w:rPr>
      </w:pPr>
      <w:r>
        <w:rPr>
          <w:rFonts w:hint="eastAsia"/>
          <w:lang w:eastAsia="zh-CN"/>
        </w:rPr>
        <w:t>为了解决这个问题，本文使用了软件定义网络（</w:t>
      </w:r>
      <w:r>
        <w:rPr>
          <w:rFonts w:hint="eastAsia"/>
          <w:lang w:eastAsia="zh-CN"/>
        </w:rPr>
        <w:t>Software Defined Network, SDN</w:t>
      </w:r>
      <w:r>
        <w:rPr>
          <w:rFonts w:hint="eastAsia"/>
          <w:lang w:eastAsia="zh-CN"/>
        </w:rPr>
        <w:t>）。软件定义网络简单的来讲用网络模型中的高层的程序来控制底层的数据流。借助</w:t>
      </w:r>
      <w:r>
        <w:rPr>
          <w:rFonts w:hint="eastAsia"/>
          <w:lang w:eastAsia="zh-CN"/>
        </w:rPr>
        <w:t>SDN</w:t>
      </w:r>
      <w:r>
        <w:rPr>
          <w:rFonts w:hint="eastAsia"/>
          <w:lang w:eastAsia="zh-CN"/>
        </w:rPr>
        <w:t>网络，我们将把合适的用户和合适的接入点链接起来，减少了丢包和延时，并且使得网络资源充分利用。</w:t>
      </w:r>
    </w:p>
    <w:p w14:paraId="5710D451" w14:textId="77777777" w:rsidR="00A1666E" w:rsidRDefault="00A1666E" w:rsidP="00A1666E">
      <w:pPr>
        <w:pStyle w:val="2"/>
        <w:spacing w:before="120"/>
        <w:rPr>
          <w:lang w:eastAsia="zh-CN"/>
        </w:rPr>
      </w:pPr>
      <w:bookmarkStart w:id="227" w:name="_Toc517269181"/>
      <w:bookmarkStart w:id="228" w:name="_Toc517963828"/>
      <w:bookmarkStart w:id="229" w:name="_Toc518474562"/>
      <w:r>
        <w:rPr>
          <w:rFonts w:hint="eastAsia"/>
          <w:lang w:eastAsia="zh-CN"/>
        </w:rPr>
        <w:t xml:space="preserve">5.1 </w:t>
      </w:r>
      <w:bookmarkEnd w:id="227"/>
      <w:r w:rsidR="00177A41">
        <w:rPr>
          <w:lang w:eastAsia="zh-CN"/>
        </w:rPr>
        <w:t xml:space="preserve"> </w:t>
      </w:r>
      <w:r>
        <w:rPr>
          <w:rFonts w:hint="eastAsia"/>
          <w:lang w:eastAsia="zh-CN"/>
        </w:rPr>
        <w:t>前言</w:t>
      </w:r>
      <w:bookmarkEnd w:id="228"/>
      <w:bookmarkEnd w:id="229"/>
    </w:p>
    <w:p w14:paraId="3BAE078F" w14:textId="77777777" w:rsidR="00A1666E" w:rsidRDefault="00A1666E" w:rsidP="00A1666E">
      <w:pPr>
        <w:tabs>
          <w:tab w:val="left" w:pos="377"/>
        </w:tabs>
        <w:rPr>
          <w:lang w:eastAsia="zh-CN"/>
        </w:rPr>
      </w:pPr>
      <w:r>
        <w:rPr>
          <w:rFonts w:hint="eastAsia"/>
          <w:lang w:eastAsia="zh-CN"/>
        </w:rPr>
        <w:t>随着网络技术的日益普及，寻常的生活中</w:t>
      </w:r>
      <w:r>
        <w:rPr>
          <w:rFonts w:hint="eastAsia"/>
          <w:lang w:eastAsia="zh-CN"/>
        </w:rPr>
        <w:t>Wi-Fi</w:t>
      </w:r>
      <w:r>
        <w:rPr>
          <w:rFonts w:hint="eastAsia"/>
          <w:lang w:eastAsia="zh-CN"/>
        </w:rPr>
        <w:t>技术变得越来越不可缺少。不论在街头还是家中，还是机场，都会遇到越来越多的</w:t>
      </w:r>
      <w:r>
        <w:rPr>
          <w:rFonts w:hint="eastAsia"/>
          <w:lang w:eastAsia="zh-CN"/>
        </w:rPr>
        <w:t>Wi-Fi</w:t>
      </w:r>
      <w:r>
        <w:rPr>
          <w:rFonts w:hint="eastAsia"/>
          <w:lang w:eastAsia="zh-CN"/>
        </w:rPr>
        <w:t>，同时人们也越来也习惯使用</w:t>
      </w:r>
      <w:r>
        <w:rPr>
          <w:rFonts w:hint="eastAsia"/>
          <w:lang w:eastAsia="zh-CN"/>
        </w:rPr>
        <w:t>Wi-Fi</w:t>
      </w:r>
      <w:r>
        <w:rPr>
          <w:rFonts w:hint="eastAsia"/>
          <w:lang w:eastAsia="zh-CN"/>
        </w:rPr>
        <w:t>来进行上网。而且因为移动数据具有局限性，不仅仅是在费用和速度上，而且在在泛用性的角度上移动数据落后了</w:t>
      </w:r>
      <w:r>
        <w:rPr>
          <w:rFonts w:hint="eastAsia"/>
          <w:lang w:eastAsia="zh-CN"/>
        </w:rPr>
        <w:t>Wi-Fi</w:t>
      </w:r>
      <w:r>
        <w:rPr>
          <w:rFonts w:hint="eastAsia"/>
          <w:lang w:eastAsia="zh-CN"/>
        </w:rPr>
        <w:t>很多，不同国家生产的手机以及运营商的移动数据规范并不相同，但是</w:t>
      </w:r>
      <w:r>
        <w:rPr>
          <w:rFonts w:hint="eastAsia"/>
          <w:lang w:eastAsia="zh-CN"/>
        </w:rPr>
        <w:t>Wi-Fi</w:t>
      </w:r>
      <w:r>
        <w:rPr>
          <w:rFonts w:hint="eastAsia"/>
          <w:lang w:eastAsia="zh-CN"/>
        </w:rPr>
        <w:t>技术在全世界各地都是一样的，所以移动数据慢慢的被大家抛弃。</w:t>
      </w:r>
      <w:r>
        <w:rPr>
          <w:rFonts w:hint="eastAsia"/>
          <w:lang w:eastAsia="zh-CN"/>
        </w:rPr>
        <w:t>Wi-Fi</w:t>
      </w:r>
      <w:r>
        <w:rPr>
          <w:rFonts w:hint="eastAsia"/>
          <w:lang w:eastAsia="zh-CN"/>
        </w:rPr>
        <w:t>技术不断的发展，</w:t>
      </w:r>
      <w:r>
        <w:rPr>
          <w:rFonts w:hint="eastAsia"/>
          <w:lang w:eastAsia="zh-CN"/>
        </w:rPr>
        <w:t>802.11a</w:t>
      </w:r>
      <w:r>
        <w:rPr>
          <w:rFonts w:hint="eastAsia"/>
          <w:lang w:eastAsia="zh-CN"/>
        </w:rPr>
        <w:t>到</w:t>
      </w:r>
      <w:r>
        <w:rPr>
          <w:rFonts w:hint="eastAsia"/>
          <w:lang w:eastAsia="zh-CN"/>
        </w:rPr>
        <w:t>802.11e</w:t>
      </w:r>
      <w:r>
        <w:rPr>
          <w:rFonts w:hint="eastAsia"/>
          <w:lang w:eastAsia="zh-CN"/>
        </w:rPr>
        <w:t>，</w:t>
      </w:r>
      <w:r>
        <w:rPr>
          <w:rFonts w:hint="eastAsia"/>
          <w:lang w:eastAsia="zh-CN"/>
        </w:rPr>
        <w:t>Wi-Fi</w:t>
      </w:r>
      <w:r>
        <w:rPr>
          <w:rFonts w:hint="eastAsia"/>
          <w:lang w:eastAsia="zh-CN"/>
        </w:rPr>
        <w:t>技术不断的改进，技术的成熟带动了产业的发展，</w:t>
      </w:r>
      <w:r>
        <w:rPr>
          <w:rFonts w:hint="eastAsia"/>
          <w:lang w:eastAsia="zh-CN"/>
        </w:rPr>
        <w:t>Wi-Fi</w:t>
      </w:r>
      <w:r>
        <w:rPr>
          <w:rFonts w:hint="eastAsia"/>
          <w:lang w:eastAsia="zh-CN"/>
        </w:rPr>
        <w:t>设备也越来越普及。不仅仅是</w:t>
      </w:r>
      <w:r>
        <w:rPr>
          <w:rFonts w:hint="eastAsia"/>
          <w:lang w:eastAsia="zh-CN"/>
        </w:rPr>
        <w:t>Wi-Fi</w:t>
      </w:r>
      <w:r>
        <w:rPr>
          <w:rFonts w:hint="eastAsia"/>
          <w:lang w:eastAsia="zh-CN"/>
        </w:rPr>
        <w:t>的接入设备，使用</w:t>
      </w:r>
      <w:r>
        <w:rPr>
          <w:rFonts w:hint="eastAsia"/>
          <w:lang w:eastAsia="zh-CN"/>
        </w:rPr>
        <w:t>Wi-Fi</w:t>
      </w:r>
      <w:r>
        <w:rPr>
          <w:rFonts w:hint="eastAsia"/>
          <w:lang w:eastAsia="zh-CN"/>
        </w:rPr>
        <w:t>的设备也越来越多。在人们的日常生活中，不仅仅是使用</w:t>
      </w:r>
      <w:r>
        <w:rPr>
          <w:rFonts w:hint="eastAsia"/>
          <w:lang w:eastAsia="zh-CN"/>
        </w:rPr>
        <w:t>Wi-Fi</w:t>
      </w:r>
      <w:r>
        <w:rPr>
          <w:rFonts w:hint="eastAsia"/>
          <w:lang w:eastAsia="zh-CN"/>
        </w:rPr>
        <w:t>技术手机的数量越来越多，接入设备的数量和种类和功能也是越来越丰富，而且在将来也会更加的普及。现在正在研究的智能家居在某种程度上体现了这一点。在</w:t>
      </w:r>
      <w:r>
        <w:rPr>
          <w:rFonts w:hint="eastAsia"/>
          <w:lang w:eastAsia="zh-CN"/>
        </w:rPr>
        <w:t>Wi-Fi</w:t>
      </w:r>
      <w:r>
        <w:rPr>
          <w:rFonts w:hint="eastAsia"/>
          <w:lang w:eastAsia="zh-CN"/>
        </w:rPr>
        <w:t>技术普及之前，寻常人家一般使用电话上网的方式，没有</w:t>
      </w:r>
      <w:r>
        <w:rPr>
          <w:rFonts w:hint="eastAsia"/>
          <w:lang w:eastAsia="zh-CN"/>
        </w:rPr>
        <w:t>Wi-Fi</w:t>
      </w:r>
      <w:r>
        <w:rPr>
          <w:rFonts w:hint="eastAsia"/>
          <w:lang w:eastAsia="zh-CN"/>
        </w:rPr>
        <w:t>，除了电脑，家中也没有其他需要联网的设备。但是按照现在的趋势来看，将来基本上大部分的家具设备都会有联网的功能。</w:t>
      </w:r>
    </w:p>
    <w:p w14:paraId="1E64D484" w14:textId="77777777" w:rsidR="00A1666E" w:rsidRDefault="00A1666E" w:rsidP="00A1666E">
      <w:pPr>
        <w:tabs>
          <w:tab w:val="left" w:pos="377"/>
        </w:tabs>
        <w:rPr>
          <w:lang w:eastAsia="zh-CN"/>
        </w:rPr>
      </w:pPr>
      <w:r>
        <w:rPr>
          <w:rFonts w:hint="eastAsia"/>
          <w:lang w:eastAsia="zh-CN"/>
        </w:rPr>
        <w:t>不仅仅是现在，将来也是很有可能发生的一个问题，面对着为数众多的</w:t>
      </w:r>
      <w:r>
        <w:rPr>
          <w:rFonts w:hint="eastAsia"/>
          <w:lang w:eastAsia="zh-CN"/>
        </w:rPr>
        <w:t>Wi-Fi</w:t>
      </w:r>
      <w:r>
        <w:rPr>
          <w:rFonts w:hint="eastAsia"/>
          <w:lang w:eastAsia="zh-CN"/>
        </w:rPr>
        <w:t>接入点，到底应该选择哪一个接入点成为了一个比较重要的问题。</w:t>
      </w:r>
    </w:p>
    <w:p w14:paraId="1D397E15" w14:textId="77777777" w:rsidR="00A1666E" w:rsidRDefault="00A1666E" w:rsidP="00A1666E">
      <w:pPr>
        <w:tabs>
          <w:tab w:val="left" w:pos="377"/>
        </w:tabs>
        <w:rPr>
          <w:lang w:eastAsia="zh-CN"/>
        </w:rPr>
      </w:pPr>
      <w:r>
        <w:rPr>
          <w:rFonts w:hint="eastAsia"/>
          <w:lang w:eastAsia="zh-CN"/>
        </w:rPr>
        <w:lastRenderedPageBreak/>
        <w:t>在</w:t>
      </w:r>
      <w:r>
        <w:rPr>
          <w:rFonts w:hint="eastAsia"/>
          <w:lang w:eastAsia="zh-CN"/>
        </w:rPr>
        <w:t>Wi-Fi</w:t>
      </w:r>
      <w:r>
        <w:rPr>
          <w:rFonts w:hint="eastAsia"/>
          <w:lang w:eastAsia="zh-CN"/>
        </w:rPr>
        <w:t>技术没有普及之前，那个时候只有</w:t>
      </w:r>
      <w:r>
        <w:rPr>
          <w:rFonts w:hint="eastAsia"/>
          <w:lang w:eastAsia="zh-CN"/>
        </w:rPr>
        <w:t>Wi-Fi</w:t>
      </w:r>
      <w:r>
        <w:rPr>
          <w:rFonts w:hint="eastAsia"/>
          <w:lang w:eastAsia="zh-CN"/>
        </w:rPr>
        <w:t>的接入点并不是很多，于此同时，使用</w:t>
      </w:r>
      <w:r>
        <w:rPr>
          <w:rFonts w:hint="eastAsia"/>
          <w:lang w:eastAsia="zh-CN"/>
        </w:rPr>
        <w:t>Wi-Fi</w:t>
      </w:r>
      <w:r>
        <w:rPr>
          <w:rFonts w:hint="eastAsia"/>
          <w:lang w:eastAsia="zh-CN"/>
        </w:rPr>
        <w:t>技术的设备和人们也不是很多，在这种场景下，便诞生了传统的</w:t>
      </w:r>
      <w:r>
        <w:rPr>
          <w:rFonts w:hint="eastAsia"/>
          <w:lang w:eastAsia="zh-CN"/>
        </w:rPr>
        <w:t>Wi-Fi</w:t>
      </w:r>
      <w:r>
        <w:rPr>
          <w:rFonts w:hint="eastAsia"/>
          <w:lang w:eastAsia="zh-CN"/>
        </w:rPr>
        <w:t>连接方式。这种传统</w:t>
      </w:r>
      <w:r>
        <w:rPr>
          <w:rFonts w:hint="eastAsia"/>
          <w:lang w:eastAsia="zh-CN"/>
        </w:rPr>
        <w:t>Wi-Fi</w:t>
      </w:r>
      <w:r>
        <w:rPr>
          <w:rFonts w:hint="eastAsia"/>
          <w:lang w:eastAsia="zh-CN"/>
        </w:rPr>
        <w:t>接入方式在以前的场景中是比较合适，主要原因有当时的用户对</w:t>
      </w:r>
      <w:r>
        <w:rPr>
          <w:rFonts w:hint="eastAsia"/>
          <w:lang w:eastAsia="zh-CN"/>
        </w:rPr>
        <w:t>Wi-Fi</w:t>
      </w:r>
      <w:r>
        <w:rPr>
          <w:rFonts w:hint="eastAsia"/>
          <w:lang w:eastAsia="zh-CN"/>
        </w:rPr>
        <w:t>的需求不大，没有需求就没有市场，所以商家不需要安装布置大量的无线接入点来服务用户。因此在这种特定的场景下，连接</w:t>
      </w:r>
      <w:r>
        <w:rPr>
          <w:rFonts w:hint="eastAsia"/>
          <w:lang w:eastAsia="zh-CN"/>
        </w:rPr>
        <w:t>Wi-Fi</w:t>
      </w:r>
      <w:r>
        <w:rPr>
          <w:rFonts w:hint="eastAsia"/>
          <w:lang w:eastAsia="zh-CN"/>
        </w:rPr>
        <w:t>信号强度最强的无线接入点无疑是最佳的选择。因为没有其他人竞争资源，只要连接信号最好的无线接入点就可以获得优质的服务</w:t>
      </w:r>
      <w:r w:rsidR="00262261">
        <w:rPr>
          <w:lang w:eastAsia="zh-CN"/>
        </w:rPr>
        <w:fldChar w:fldCharType="begin"/>
      </w:r>
      <w:r w:rsidR="00262261">
        <w:rPr>
          <w:lang w:eastAsia="zh-CN"/>
        </w:rPr>
        <w:instrText xml:space="preserve"> ADDIN EN.CITE &lt;EndNote&gt;&lt;Cite&gt;&lt;Author&gt;Gong&lt;/Author&gt;&lt;Year&gt;2012&lt;/Year&gt;&lt;RecNum&gt;298&lt;/RecNum&gt;&lt;DisplayText&gt;[114]&lt;/DisplayText&gt;&lt;record&gt;&lt;rec-number&gt;298&lt;/rec-number&gt;&lt;foreign-keys&gt;&lt;key app="EN" db-id="z2dra9zfpwd2wbewe9cv9sspxf2pe2txattx" timestamp="1530088747"&gt;298&lt;/key&gt;&lt;/foreign-keys&gt;&lt;ref-type name="Conference Proceedings"&gt;10&lt;/ref-type&gt;&lt;contributors&gt;&lt;authors&gt;&lt;author&gt;Gong, Dawei&lt;/author&gt;&lt;author&gt;Yang, Yuanyuan&lt;/author&gt;&lt;/authors&gt;&lt;/contributors&gt;&lt;titles&gt;&lt;title&gt;AP association in 802.11n WLANs with heterogeneous clients&lt;/title&gt;&lt;secondary-title&gt;INFOCOM, 2012 Proceedings IEEE&lt;/secondary-title&gt;&lt;/titles&gt;&lt;keywords&gt;&lt;keyword&gt;Heterogeneous Clients&lt;/keyword&gt;&lt;keyword&gt;Wireless Local Area Networks (WLANs&lt;/keyword&gt;&lt;keyword&gt;IEEE 802.11n Standard&lt;/keyword&gt;&lt;keyword&gt;AP Association&lt;/keyword&gt;&lt;keyword&gt;Frame Aggregation&lt;/keyword&gt;&lt;/keywords&gt;&lt;dates&gt;&lt;year&gt;2012&lt;/year&gt;&lt;/dates&gt;&lt;urls&gt;&lt;/urls&gt;&lt;/record&gt;&lt;/Cite&gt;&lt;/EndNote&gt;</w:instrText>
      </w:r>
      <w:r w:rsidR="00262261">
        <w:rPr>
          <w:lang w:eastAsia="zh-CN"/>
        </w:rPr>
        <w:fldChar w:fldCharType="separate"/>
      </w:r>
      <w:r w:rsidR="00262261">
        <w:rPr>
          <w:noProof/>
          <w:lang w:eastAsia="zh-CN"/>
        </w:rPr>
        <w:t>[114]</w:t>
      </w:r>
      <w:r w:rsidR="00262261">
        <w:rPr>
          <w:lang w:eastAsia="zh-CN"/>
        </w:rPr>
        <w:fldChar w:fldCharType="end"/>
      </w:r>
      <w:r>
        <w:rPr>
          <w:rFonts w:hint="eastAsia"/>
          <w:lang w:eastAsia="zh-CN"/>
        </w:rPr>
        <w:t>。</w:t>
      </w:r>
    </w:p>
    <w:p w14:paraId="41A6B2F6" w14:textId="77777777" w:rsidR="00A1666E" w:rsidRDefault="00A1666E" w:rsidP="00A1666E">
      <w:pPr>
        <w:tabs>
          <w:tab w:val="left" w:pos="377"/>
        </w:tabs>
        <w:rPr>
          <w:lang w:eastAsia="zh-CN"/>
        </w:rPr>
      </w:pPr>
      <w:r>
        <w:rPr>
          <w:rFonts w:hint="eastAsia"/>
          <w:lang w:eastAsia="zh-CN"/>
        </w:rPr>
        <w:t>但是随着</w:t>
      </w:r>
      <w:r>
        <w:rPr>
          <w:rFonts w:hint="eastAsia"/>
          <w:lang w:eastAsia="zh-CN"/>
        </w:rPr>
        <w:t>Wi-Fi</w:t>
      </w:r>
      <w:r>
        <w:rPr>
          <w:rFonts w:hint="eastAsia"/>
          <w:lang w:eastAsia="zh-CN"/>
        </w:rPr>
        <w:t>技术的普及，在很多公共场所，面对众多的可以选择的接入点，如果仅仅按照传统的连接方式，会产生诸多的问题，最为常见的问题就是网络资源的使用率低下这一问题，用户明明以及连接着信号最强的接入点，但是为什么网速这么慢，延迟这么高，这些问题都是因为没有选择恰当的接入点导致的。这种事情现在在当前的环境下，常常发生。最常见的例子就是宿舍的收费</w:t>
      </w:r>
      <w:r>
        <w:rPr>
          <w:rFonts w:hint="eastAsia"/>
          <w:lang w:eastAsia="zh-CN"/>
        </w:rPr>
        <w:t>Wi-Fi</w:t>
      </w:r>
      <w:r>
        <w:rPr>
          <w:rFonts w:hint="eastAsia"/>
          <w:lang w:eastAsia="zh-CN"/>
        </w:rPr>
        <w:t>，虽然宿舍楼并不能算上一个大的场所，但是却拥有着很高的用户密度，在这种情况下，大家都连接了该收费的无线信号，直接导致了无线接入点负载很高，用户的服务质量会变的很差，甚至连认证界面都需要很久才能登陆，这种糟糕的情况甚至有可能导致恶性循环，服务质量（丢包高，高延时）越差，越是进行数据传输，进一步导致了情况的恶化，直到最后用户放弃了该节点的连接，是两败俱伤的行为</w:t>
      </w:r>
      <w:r w:rsidR="00262261">
        <w:rPr>
          <w:lang w:eastAsia="zh-CN"/>
        </w:rPr>
        <w:fldChar w:fldCharType="begin"/>
      </w:r>
      <w:r w:rsidR="00262261">
        <w:rPr>
          <w:lang w:eastAsia="zh-CN"/>
        </w:rPr>
        <w:instrText xml:space="preserve"> ADDIN EN.CITE &lt;EndNote&gt;&lt;Cite&gt;&lt;Author&gt;Li&lt;/Author&gt;&lt;Year&gt;2012&lt;/Year&gt;&lt;RecNum&gt;273&lt;/RecNum&gt;&lt;DisplayText&gt;[30]&lt;/DisplayText&gt;&lt;record&gt;&lt;rec-number&gt;273&lt;/rec-number&gt;&lt;foreign-keys&gt;&lt;key app="EN" db-id="z2dra9zfpwd2wbewe9cv9sspxf2pe2txattx" timestamp="1529932647"&gt;273&lt;/key&gt;&lt;/foreign-keys&gt;&lt;ref-type name="Conference Proceedings"&gt;10&lt;/ref-type&gt;&lt;contributors&gt;&lt;authors&gt;&lt;author&gt;Li, Erran Li&lt;/author&gt;&lt;author&gt;Mao, Z. Morley&lt;/author&gt;&lt;author&gt;Rexford, Jennifer&lt;/author&gt;&lt;/authors&gt;&lt;/contributors&gt;&lt;titles&gt;&lt;title&gt;Toward Software-Defined Cellular Networks&lt;/title&gt;&lt;secondary-title&gt;European Workshop on Software Defined NETWORKING&lt;/secondary-title&gt;&lt;/titles&gt;&lt;pages&gt;7-12&lt;/pages&gt;&lt;keywords&gt;&lt;keyword&gt;ieee computer society&lt;/keyword&gt;&lt;/keywords&gt;&lt;dates&gt;&lt;year&gt;2012&lt;/year&gt;&lt;/dates&gt;&lt;urls&gt;&lt;/urls&gt;&lt;/record&gt;&lt;/Cite&gt;&lt;/EndNote&gt;</w:instrText>
      </w:r>
      <w:r w:rsidR="00262261">
        <w:rPr>
          <w:lang w:eastAsia="zh-CN"/>
        </w:rPr>
        <w:fldChar w:fldCharType="separate"/>
      </w:r>
      <w:r w:rsidR="00262261">
        <w:rPr>
          <w:noProof/>
          <w:lang w:eastAsia="zh-CN"/>
        </w:rPr>
        <w:t>[30]</w:t>
      </w:r>
      <w:r w:rsidR="00262261">
        <w:rPr>
          <w:lang w:eastAsia="zh-CN"/>
        </w:rPr>
        <w:fldChar w:fldCharType="end"/>
      </w:r>
      <w:r>
        <w:rPr>
          <w:rFonts w:hint="eastAsia"/>
          <w:lang w:eastAsia="zh-CN"/>
        </w:rPr>
        <w:t>。</w:t>
      </w:r>
    </w:p>
    <w:p w14:paraId="332C5E36" w14:textId="77777777" w:rsidR="00A1666E" w:rsidRDefault="00A1666E" w:rsidP="00A1666E">
      <w:pPr>
        <w:tabs>
          <w:tab w:val="left" w:pos="377"/>
        </w:tabs>
        <w:rPr>
          <w:lang w:eastAsia="zh-CN"/>
        </w:rPr>
      </w:pPr>
      <w:r>
        <w:rPr>
          <w:rFonts w:hint="eastAsia"/>
          <w:lang w:eastAsia="zh-CN"/>
        </w:rPr>
        <w:t>为了解决这些问题，不断的有人进行探索与发现，希望通过传统的各种各样的方式来解决这个问题，但是目前并没有出现合适的解决方案。所以通过新的技术来解决这个问题成为了一个新的思路，于是一项新兴的技术步入了众人的眼球。</w:t>
      </w:r>
    </w:p>
    <w:p w14:paraId="48270519" w14:textId="77777777" w:rsidR="00A1666E" w:rsidRDefault="00A1666E" w:rsidP="00A1666E">
      <w:pPr>
        <w:tabs>
          <w:tab w:val="left" w:pos="377"/>
        </w:tabs>
        <w:rPr>
          <w:lang w:eastAsia="zh-CN"/>
        </w:rPr>
      </w:pPr>
      <w:r>
        <w:rPr>
          <w:rFonts w:hint="eastAsia"/>
          <w:lang w:eastAsia="zh-CN"/>
        </w:rPr>
        <w:t>这个为众多的团队提供新的曙光的技术就是</w:t>
      </w:r>
      <w:r>
        <w:rPr>
          <w:rFonts w:hint="eastAsia"/>
          <w:lang w:eastAsia="zh-CN"/>
        </w:rPr>
        <w:t>SDN</w:t>
      </w:r>
      <w:r>
        <w:rPr>
          <w:rFonts w:hint="eastAsia"/>
          <w:lang w:eastAsia="zh-CN"/>
        </w:rPr>
        <w:t>（</w:t>
      </w:r>
      <w:r>
        <w:rPr>
          <w:rFonts w:hint="eastAsia"/>
          <w:lang w:eastAsia="zh-CN"/>
        </w:rPr>
        <w:t>Software Defined Network</w:t>
      </w:r>
      <w:r>
        <w:rPr>
          <w:rFonts w:hint="eastAsia"/>
          <w:lang w:eastAsia="zh-CN"/>
        </w:rPr>
        <w:t>）即软件定义网络。软件定义网络是</w:t>
      </w:r>
      <w:r>
        <w:rPr>
          <w:rFonts w:hint="eastAsia"/>
          <w:lang w:eastAsia="zh-CN"/>
        </w:rPr>
        <w:t>Emulex</w:t>
      </w:r>
      <w:r>
        <w:rPr>
          <w:rFonts w:hint="eastAsia"/>
          <w:lang w:eastAsia="zh-CN"/>
        </w:rPr>
        <w:t>网络一种新型网络创新架构，是网络虚拟化的一种实现方式，其核心技术</w:t>
      </w:r>
      <w:r>
        <w:rPr>
          <w:rFonts w:hint="eastAsia"/>
          <w:lang w:eastAsia="zh-CN"/>
        </w:rPr>
        <w:t>OpenFlow</w:t>
      </w:r>
      <w:r>
        <w:rPr>
          <w:rFonts w:hint="eastAsia"/>
          <w:lang w:eastAsia="zh-CN"/>
        </w:rPr>
        <w:t>通过将网络设备控制面与数据面分离开来，从而实现了灵活控制网络流量的目的，使网络作为信息传输的管道变得更加智能。能灵活控制网络流量正是解决刚刚提到的问题的关键。之所以传统的连接算法会带来的这么多弊端的主要原因正是因为</w:t>
      </w:r>
      <w:r>
        <w:rPr>
          <w:rFonts w:hint="eastAsia"/>
          <w:lang w:eastAsia="zh-CN"/>
        </w:rPr>
        <w:t>WLAN</w:t>
      </w:r>
      <w:r>
        <w:rPr>
          <w:rFonts w:hint="eastAsia"/>
          <w:lang w:eastAsia="zh-CN"/>
        </w:rPr>
        <w:t>对流量的控制不灵活，只是单纯的将用户和信号最强的接入点进行连接，而没有灵活控制。所以</w:t>
      </w:r>
      <w:r>
        <w:rPr>
          <w:rFonts w:hint="eastAsia"/>
          <w:lang w:eastAsia="zh-CN"/>
        </w:rPr>
        <w:t>SDN</w:t>
      </w:r>
      <w:r>
        <w:rPr>
          <w:rFonts w:hint="eastAsia"/>
          <w:lang w:eastAsia="zh-CN"/>
        </w:rPr>
        <w:t>这一灵活控制流量的特性就被考虑到应用在解决由于负载不均衡导致</w:t>
      </w:r>
      <w:r>
        <w:rPr>
          <w:rFonts w:hint="eastAsia"/>
          <w:lang w:eastAsia="zh-CN"/>
        </w:rPr>
        <w:t>Wi-Fi</w:t>
      </w:r>
      <w:r>
        <w:rPr>
          <w:rFonts w:hint="eastAsia"/>
          <w:lang w:eastAsia="zh-CN"/>
        </w:rPr>
        <w:t>的性能下降的问题上</w:t>
      </w:r>
      <w:r w:rsidR="00262261">
        <w:rPr>
          <w:lang w:eastAsia="zh-CN"/>
        </w:rPr>
        <w:fldChar w:fldCharType="begin"/>
      </w:r>
      <w:r w:rsidR="00262261">
        <w:rPr>
          <w:lang w:eastAsia="zh-CN"/>
        </w:rPr>
        <w:instrText xml:space="preserve"> ADDIN EN.CITE &lt;EndNote&gt;&lt;Cite&gt;&lt;Author&gt;Erran Li&lt;/Author&gt;&lt;Year&gt;2008&lt;/Year&gt;&lt;RecNum&gt;51&lt;/RecNum&gt;&lt;DisplayText&gt;[74]&lt;/DisplayText&gt;&lt;record&gt;&lt;rec-number&gt;51&lt;/rec-number&gt;&lt;foreign-keys&gt;&lt;key app="EN" db-id="z2dra9zfpwd2wbewe9cv9sspxf2pe2txattx" timestamp="0"&gt;51&lt;/key&gt;&lt;/foreign-keys&gt;&lt;ref-type name="Journal Article"&gt;17&lt;/ref-type&gt;&lt;contributors&gt;&lt;authors&gt;&lt;author&gt;Erran Li, Li&lt;/author&gt;&lt;author&gt;Martin, Pal&lt;/author&gt;&lt;author&gt;Yang Richard, Yang&lt;/author&gt;&lt;/authors&gt;&lt;/contributors&gt;&lt;titles&gt;&lt;title&gt;Proportional Fairness in Multi-Rate Wireless LANs&lt;/title&gt;&lt;/titles&gt;&lt;dates&gt;&lt;year&gt;2008&lt;/year&gt;&lt;/dates&gt;&lt;urls&gt;&lt;/urls&gt;&lt;/record&gt;&lt;/Cite&gt;&lt;/EndNote&gt;</w:instrText>
      </w:r>
      <w:r w:rsidR="00262261">
        <w:rPr>
          <w:lang w:eastAsia="zh-CN"/>
        </w:rPr>
        <w:fldChar w:fldCharType="separate"/>
      </w:r>
      <w:r w:rsidR="00262261">
        <w:rPr>
          <w:noProof/>
          <w:lang w:eastAsia="zh-CN"/>
        </w:rPr>
        <w:t>[74]</w:t>
      </w:r>
      <w:r w:rsidR="00262261">
        <w:rPr>
          <w:lang w:eastAsia="zh-CN"/>
        </w:rPr>
        <w:fldChar w:fldCharType="end"/>
      </w:r>
      <w:r>
        <w:rPr>
          <w:rFonts w:hint="eastAsia"/>
          <w:lang w:eastAsia="zh-CN"/>
        </w:rPr>
        <w:t>。</w:t>
      </w:r>
    </w:p>
    <w:p w14:paraId="1BFB74DD" w14:textId="77777777" w:rsidR="00A1666E" w:rsidRPr="00663048" w:rsidRDefault="00A1666E" w:rsidP="00710717">
      <w:pPr>
        <w:rPr>
          <w:lang w:eastAsia="zh-CN"/>
        </w:rPr>
      </w:pPr>
      <w:r>
        <w:rPr>
          <w:rFonts w:hint="eastAsia"/>
          <w:lang w:eastAsia="zh-CN"/>
        </w:rPr>
        <w:t>SDN</w:t>
      </w:r>
      <w:r>
        <w:rPr>
          <w:rFonts w:hint="eastAsia"/>
          <w:lang w:eastAsia="zh-CN"/>
        </w:rPr>
        <w:t>网络之所以能够灵活的控制流量在很大程度上是因为</w:t>
      </w:r>
      <w:r>
        <w:rPr>
          <w:rFonts w:hint="eastAsia"/>
          <w:lang w:eastAsia="zh-CN"/>
        </w:rPr>
        <w:t>SDN</w:t>
      </w:r>
      <w:r>
        <w:rPr>
          <w:rFonts w:hint="eastAsia"/>
          <w:lang w:eastAsia="zh-CN"/>
        </w:rPr>
        <w:t>网络中控制层面与数据层面分离这一个特性，使得控制器有利于控制网络的数据流向，将核心算法运行在中央控制器中，极大的方便了控制器控制数据的流向，而且也使得数据的收集变得更加的方便</w:t>
      </w:r>
      <w:r w:rsidR="000D6335">
        <w:rPr>
          <w:lang w:eastAsia="zh-CN"/>
        </w:rPr>
        <w:fldChar w:fldCharType="begin"/>
      </w:r>
      <w:r w:rsidR="000D6335">
        <w:rPr>
          <w:lang w:eastAsia="zh-CN"/>
        </w:rPr>
        <w:instrText xml:space="preserve"> ADDIN EN.CITE &lt;EndNote&gt;&lt;Cite&gt;&lt;Author&gt;Bredel&lt;/Author&gt;&lt;Year&gt;2009&lt;/Year&gt;&lt;RecNum&gt;53&lt;/RecNum&gt;&lt;DisplayText&gt;[64]&lt;/DisplayText&gt;&lt;record&gt;&lt;rec-number&gt;53&lt;/rec-number&gt;&lt;foreign-keys&gt;&lt;key app="EN" db-id="z2dra9zfpwd2wbewe9cv9sspxf2pe2txattx" timestamp="0"&gt;53&lt;/key&gt;&lt;/foreign-keys&gt;&lt;ref-type name="Journal Article"&gt;17&lt;/ref-type&gt;&lt;contributors&gt;&lt;authors&gt;&lt;author&gt;Bredel, Michael&lt;/author&gt;&lt;author&gt;Fidler, Markus&lt;/author&gt;&lt;/authors&gt;&lt;/contributors&gt;&lt;titles&gt;&lt;title&gt;Understanding fairness and its impact on quality of service in IEEE 802.11&lt;/title&gt;&lt;/titles&gt;&lt;dates&gt;&lt;year&gt;2009&lt;/year&gt;&lt;/dates&gt;&lt;publisher&gt;IEEE&lt;/publisher&gt;&lt;urls&gt;&lt;/urls&gt;&lt;/record&gt;&lt;/Cite&gt;&lt;/EndNote&gt;</w:instrText>
      </w:r>
      <w:r w:rsidR="000D6335">
        <w:rPr>
          <w:lang w:eastAsia="zh-CN"/>
        </w:rPr>
        <w:fldChar w:fldCharType="separate"/>
      </w:r>
      <w:r w:rsidR="000D6335">
        <w:rPr>
          <w:noProof/>
          <w:lang w:eastAsia="zh-CN"/>
        </w:rPr>
        <w:t>[64]</w:t>
      </w:r>
      <w:r w:rsidR="000D6335">
        <w:rPr>
          <w:lang w:eastAsia="zh-CN"/>
        </w:rPr>
        <w:fldChar w:fldCharType="end"/>
      </w:r>
      <w:r>
        <w:rPr>
          <w:rFonts w:hint="eastAsia"/>
          <w:lang w:eastAsia="zh-CN"/>
        </w:rPr>
        <w:t>。数据的收集越高效，越有利于让系统的控制变得更加灵活。灵活的控制可</w:t>
      </w:r>
      <w:r>
        <w:rPr>
          <w:rFonts w:hint="eastAsia"/>
          <w:lang w:eastAsia="zh-CN"/>
        </w:rPr>
        <w:lastRenderedPageBreak/>
        <w:t>以使系统在应对复杂的网络的情景的时候游刃有余，对于用户来说就可以获得更好的用户体验。所以利用</w:t>
      </w:r>
      <w:r>
        <w:rPr>
          <w:rFonts w:hint="eastAsia"/>
          <w:lang w:eastAsia="zh-CN"/>
        </w:rPr>
        <w:t>SDN</w:t>
      </w:r>
      <w:r>
        <w:rPr>
          <w:rFonts w:hint="eastAsia"/>
          <w:lang w:eastAsia="zh-CN"/>
        </w:rPr>
        <w:t>网络的这几点特性可以解决这种问题。虽然</w:t>
      </w:r>
      <w:r>
        <w:rPr>
          <w:rFonts w:hint="eastAsia"/>
          <w:lang w:eastAsia="zh-CN"/>
        </w:rPr>
        <w:t>SDN</w:t>
      </w:r>
      <w:r>
        <w:rPr>
          <w:rFonts w:hint="eastAsia"/>
          <w:lang w:eastAsia="zh-CN"/>
        </w:rPr>
        <w:t>网络目前只是一种新兴的网络，但是我相信在不久的将来</w:t>
      </w:r>
      <w:r>
        <w:rPr>
          <w:rFonts w:hint="eastAsia"/>
          <w:lang w:eastAsia="zh-CN"/>
        </w:rPr>
        <w:t>SDN</w:t>
      </w:r>
      <w:r>
        <w:rPr>
          <w:rFonts w:hint="eastAsia"/>
          <w:lang w:eastAsia="zh-CN"/>
        </w:rPr>
        <w:t>网络就会逐渐迈进人们的生活之中</w:t>
      </w:r>
      <w:r w:rsidR="00262261">
        <w:rPr>
          <w:lang w:eastAsia="zh-CN"/>
        </w:rPr>
        <w:fldChar w:fldCharType="begin"/>
      </w:r>
      <w:r w:rsidR="00262261">
        <w:rPr>
          <w:lang w:eastAsia="zh-CN"/>
        </w:rPr>
        <w:instrText xml:space="preserve"> ADDIN EN.CITE &lt;EndNote&gt;&lt;Cite&gt;&lt;Author&gt;Ghomi&lt;/Author&gt;&lt;Year&gt;2017&lt;/Year&gt;&lt;RecNum&gt;302&lt;/RecNum&gt;&lt;DisplayText&gt;[115]&lt;/DisplayText&gt;&lt;record&gt;&lt;rec-number&gt;302&lt;/rec-number&gt;&lt;foreign-keys&gt;&lt;key app="EN" db-id="z2dra9zfpwd2wbewe9cv9sspxf2pe2txattx" timestamp="1530088747"&gt;302&lt;/key&gt;&lt;/foreign-keys&gt;&lt;ref-type name="Journal Article"&gt;17&lt;/ref-type&gt;&lt;contributors&gt;&lt;authors&gt;&lt;author&gt;Ghomi, Einollah Jafarnejad&lt;/author&gt;&lt;author&gt;Rahmani, Amir Masoud&lt;/author&gt;&lt;author&gt;Qader, Nooruldeen Nasih&lt;/author&gt;&lt;/authors&gt;&lt;/contributors&gt;&lt;titles&gt;&lt;title&gt;Load-balancing Algorithms in Cloud Computing: A Survey&lt;/title&gt;&lt;secondary-title&gt;Journal of Network &amp;amp; Computer Applications&lt;/secondary-title&gt;&lt;/titles&gt;&lt;periodical&gt;&lt;full-title&gt;Journal of Network &amp;amp; Computer Applications&lt;/full-title&gt;&lt;/periodical&gt;&lt;volume&gt;88&lt;/volume&gt;&lt;dates&gt;&lt;year&gt;2017&lt;/year&gt;&lt;/dates&gt;&lt;urls&gt;&lt;/urls&gt;&lt;/record&gt;&lt;/Cite&gt;&lt;/EndNote&gt;</w:instrText>
      </w:r>
      <w:r w:rsidR="00262261">
        <w:rPr>
          <w:lang w:eastAsia="zh-CN"/>
        </w:rPr>
        <w:fldChar w:fldCharType="separate"/>
      </w:r>
      <w:r w:rsidR="00262261">
        <w:rPr>
          <w:noProof/>
          <w:lang w:eastAsia="zh-CN"/>
        </w:rPr>
        <w:t>[115]</w:t>
      </w:r>
      <w:r w:rsidR="00262261">
        <w:rPr>
          <w:lang w:eastAsia="zh-CN"/>
        </w:rPr>
        <w:fldChar w:fldCharType="end"/>
      </w:r>
      <w:r>
        <w:rPr>
          <w:rFonts w:hint="eastAsia"/>
          <w:lang w:eastAsia="zh-CN"/>
        </w:rPr>
        <w:t>。</w:t>
      </w:r>
    </w:p>
    <w:p w14:paraId="18BF0187" w14:textId="77777777" w:rsidR="00A1666E" w:rsidRDefault="00A1666E" w:rsidP="00A1666E">
      <w:pPr>
        <w:pStyle w:val="2"/>
        <w:spacing w:before="120"/>
        <w:rPr>
          <w:lang w:eastAsia="zh-CN"/>
        </w:rPr>
      </w:pPr>
      <w:bookmarkStart w:id="230" w:name="_Toc517269183"/>
      <w:bookmarkStart w:id="231" w:name="_Toc517963829"/>
      <w:bookmarkStart w:id="232" w:name="_Toc518474563"/>
      <w:r>
        <w:rPr>
          <w:rFonts w:hint="eastAsia"/>
          <w:lang w:eastAsia="zh-CN"/>
        </w:rPr>
        <w:t xml:space="preserve">5.2  </w:t>
      </w:r>
      <w:bookmarkEnd w:id="230"/>
      <w:r>
        <w:rPr>
          <w:rFonts w:hint="eastAsia"/>
          <w:lang w:eastAsia="zh-CN"/>
        </w:rPr>
        <w:t>国内外研究现状</w:t>
      </w:r>
      <w:bookmarkEnd w:id="231"/>
      <w:bookmarkEnd w:id="232"/>
      <w:r>
        <w:rPr>
          <w:lang w:eastAsia="zh-CN"/>
        </w:rPr>
        <w:t xml:space="preserve"> </w:t>
      </w:r>
    </w:p>
    <w:p w14:paraId="72AA5734" w14:textId="77777777" w:rsidR="00A1666E" w:rsidRDefault="00A1666E" w:rsidP="00A1666E">
      <w:pPr>
        <w:rPr>
          <w:lang w:eastAsia="zh-CN"/>
        </w:rPr>
      </w:pPr>
      <w:r>
        <w:rPr>
          <w:rFonts w:hint="eastAsia"/>
          <w:lang w:eastAsia="zh-CN"/>
        </w:rPr>
        <w:t>虽然目前暂时没有已经应用在生活中的解决方案，但是至今有很多的团队和学者对这方面进行研究。</w:t>
      </w:r>
    </w:p>
    <w:p w14:paraId="0BE06AD1" w14:textId="77777777" w:rsidR="00A1666E" w:rsidRDefault="00A1666E" w:rsidP="00A1666E">
      <w:pPr>
        <w:rPr>
          <w:lang w:eastAsia="zh-CN"/>
        </w:rPr>
      </w:pPr>
      <w:r>
        <w:rPr>
          <w:rFonts w:hint="eastAsia"/>
          <w:lang w:eastAsia="zh-CN"/>
        </w:rPr>
        <w:t>目前针对负载均衡需要考虑的方面对于每个团队来讲都是不同的，有些人考虑的因素比较多，有些人考虑的因素比较少，</w:t>
      </w:r>
      <w:r>
        <w:rPr>
          <w:rFonts w:hint="eastAsia"/>
          <w:lang w:eastAsia="zh-CN"/>
        </w:rPr>
        <w:t>Li et al.</w:t>
      </w:r>
      <w:r>
        <w:rPr>
          <w:rFonts w:hint="eastAsia"/>
          <w:lang w:eastAsia="zh-CN"/>
        </w:rPr>
        <w:t>所做的工作</w:t>
      </w:r>
      <w:r w:rsidR="00262261">
        <w:rPr>
          <w:b/>
          <w:lang w:eastAsia="zh-CN"/>
        </w:rPr>
        <w:fldChar w:fldCharType="begin"/>
      </w:r>
      <w:r w:rsidR="00262261">
        <w:rPr>
          <w:b/>
          <w:lang w:eastAsia="zh-CN"/>
        </w:rPr>
        <w:instrText xml:space="preserve"> ADDIN EN.CITE &lt;EndNote&gt;&lt;Cite&gt;&lt;Author&gt;Li&lt;/Author&gt;&lt;Year&gt;2014&lt;/Year&gt;&lt;RecNum&gt;303&lt;/RecNum&gt;&lt;DisplayText&gt;[116]&lt;/DisplayText&gt;&lt;record&gt;&lt;rec-number&gt;303&lt;/rec-number&gt;&lt;foreign-keys&gt;&lt;key app="EN" db-id="z2dra9zfpwd2wbewe9cv9sspxf2pe2txattx" timestamp="1530088747"&gt;303&lt;/key&gt;&lt;/foreign-keys&gt;&lt;ref-type name="Journal Article"&gt;17&lt;/ref-type&gt;&lt;contributors&gt;&lt;authors&gt;&lt;author&gt;Li, Wei&lt;/author&gt;&lt;author&gt;Wang, Shengling&lt;/author&gt;&lt;author&gt;Cui, Yong&lt;/author&gt;&lt;author&gt;Cheng, Xiuzhen&lt;/author&gt;&lt;author&gt;Xin, Ran&lt;/author&gt;&lt;author&gt;Al-Rodhaan, Mznah A.&lt;/author&gt;&lt;author&gt;Al-Dhelaan, Abdullah&lt;/author&gt;&lt;/authors&gt;&lt;/contributors&gt;&lt;titles&gt;&lt;title&gt;AP Association for Proportional Fairness in Multirate WLANs&lt;/title&gt;&lt;secondary-title&gt;IEEE/ACM Transactions on Networking&lt;/secondary-title&gt;&lt;/titles&gt;&lt;periodical&gt;&lt;full-title&gt;IEEE/ACM Transactions on Networking&lt;/full-title&gt;&lt;/periodical&gt;&lt;pages&gt;191-202&lt;/pages&gt;&lt;volume&gt;22&lt;/volume&gt;&lt;number&gt;1&lt;/number&gt;&lt;keywords&gt;&lt;keyword&gt;proportional fairness&lt;/keyword&gt;&lt;keyword&gt;Access point (AP) association&lt;/keyword&gt;&lt;keyword&gt;bandwidth allocation&lt;/keyword&gt;&lt;keyword&gt;multirate WLANs&lt;/keyword&gt;&lt;/keywords&gt;&lt;dates&gt;&lt;year&gt;2014&lt;/year&gt;&lt;/dates&gt;&lt;urls&gt;&lt;/urls&gt;&lt;/record&gt;&lt;/Cite&gt;&lt;/EndNote&gt;</w:instrText>
      </w:r>
      <w:r w:rsidR="00262261">
        <w:rPr>
          <w:b/>
          <w:lang w:eastAsia="zh-CN"/>
        </w:rPr>
        <w:fldChar w:fldCharType="separate"/>
      </w:r>
      <w:r w:rsidR="00262261">
        <w:rPr>
          <w:b/>
          <w:noProof/>
          <w:lang w:eastAsia="zh-CN"/>
        </w:rPr>
        <w:t>[</w:t>
      </w:r>
      <w:r w:rsidR="00262261" w:rsidRPr="00710717">
        <w:rPr>
          <w:noProof/>
          <w:lang w:eastAsia="zh-CN"/>
        </w:rPr>
        <w:t>116</w:t>
      </w:r>
      <w:r w:rsidR="00262261">
        <w:rPr>
          <w:b/>
          <w:noProof/>
          <w:lang w:eastAsia="zh-CN"/>
        </w:rPr>
        <w:t>]</w:t>
      </w:r>
      <w:r w:rsidR="00262261">
        <w:rPr>
          <w:b/>
          <w:lang w:eastAsia="zh-CN"/>
        </w:rPr>
        <w:fldChar w:fldCharType="end"/>
      </w:r>
      <w:r>
        <w:rPr>
          <w:rFonts w:hint="eastAsia"/>
          <w:lang w:eastAsia="zh-CN"/>
        </w:rPr>
        <w:t>，他们仅仅单方面的重视公平性，并且提出了两种算法，分别叫做</w:t>
      </w:r>
      <w:r>
        <w:rPr>
          <w:rFonts w:hint="eastAsia"/>
          <w:lang w:eastAsia="zh-CN"/>
        </w:rPr>
        <w:t xml:space="preserve">NLAO-PF </w:t>
      </w:r>
      <w:r>
        <w:rPr>
          <w:rFonts w:hint="eastAsia"/>
          <w:lang w:eastAsia="zh-CN"/>
        </w:rPr>
        <w:t>和</w:t>
      </w:r>
      <w:r>
        <w:rPr>
          <w:rFonts w:hint="eastAsia"/>
          <w:lang w:eastAsia="zh-CN"/>
        </w:rPr>
        <w:t xml:space="preserve"> BPF</w:t>
      </w:r>
      <w:r>
        <w:rPr>
          <w:rFonts w:hint="eastAsia"/>
          <w:lang w:eastAsia="zh-CN"/>
        </w:rPr>
        <w:t>，并且他们把这个问题看作是一个非线性的比例公平问题。公平性在解决这个问题中固然重要，但是只考虑公平性是不会完整的解开这个难题的。虽然在传统的</w:t>
      </w:r>
      <w:r>
        <w:rPr>
          <w:rFonts w:hint="eastAsia"/>
          <w:lang w:eastAsia="zh-CN"/>
        </w:rPr>
        <w:t>Wi-Fi</w:t>
      </w:r>
      <w:r>
        <w:rPr>
          <w:rFonts w:hint="eastAsia"/>
          <w:lang w:eastAsia="zh-CN"/>
        </w:rPr>
        <w:t>连接算法中也缺失了公平性，只有信号强度高的接入点用户才会连接，信号强度低的接入点用户不会连接他，这种不公平性导致了用户接入现象的两极分化，负载不均衡在某种意义上可以称的上是公平性的丧失而导致的，但是却不仅仅只是因为公平性的缺失才发生的。</w:t>
      </w:r>
    </w:p>
    <w:p w14:paraId="3B6E9065" w14:textId="77777777" w:rsidR="00A1666E" w:rsidRDefault="00A1666E" w:rsidP="00A1666E">
      <w:pPr>
        <w:rPr>
          <w:lang w:eastAsia="zh-CN"/>
        </w:rPr>
      </w:pPr>
      <w:r>
        <w:rPr>
          <w:rFonts w:hint="eastAsia"/>
          <w:lang w:eastAsia="zh-CN"/>
        </w:rPr>
        <w:t xml:space="preserve">Kim et al. </w:t>
      </w:r>
      <w:r w:rsidR="00262261">
        <w:rPr>
          <w:b/>
          <w:lang w:eastAsia="zh-CN"/>
        </w:rPr>
        <w:fldChar w:fldCharType="begin"/>
      </w:r>
      <w:r w:rsidR="00262261">
        <w:rPr>
          <w:b/>
          <w:lang w:eastAsia="zh-CN"/>
        </w:rPr>
        <w:instrText xml:space="preserve"> ADDIN EN.CITE &lt;EndNote&gt;&lt;Cite&gt;&lt;Author&gt;Kim&lt;/Author&gt;&lt;Year&gt;2012&lt;/Year&gt;&lt;RecNum&gt;46&lt;/RecNum&gt;&lt;DisplayText&gt;[68]&lt;/DisplayText&gt;&lt;record&gt;&lt;rec-number&gt;46&lt;/rec-number&gt;&lt;foreign-keys&gt;&lt;key app="EN" db-id="z2dra9zfpwd2wbewe9cv9sspxf2pe2txattx" timestamp="0"&gt;46&lt;/key&gt;&lt;/foreign-keys&gt;&lt;ref-type name="Journal Article"&gt;17&lt;/ref-type&gt;&lt;contributors&gt;&lt;authors&gt;&lt;author&gt;Kim, Hongseok&lt;/author&gt;&lt;author&gt;De Veciana, Gustavo&lt;/author&gt;&lt;author&gt;Yang, Xiangying&lt;/author&gt;&lt;author&gt;Venkatachalam, Muthaiah&lt;/author&gt;&lt;/authors&gt;&lt;/contributors&gt;&lt;titles&gt;&lt;title&gt;Distributed $\alpha$-optimal user association and cell load balancing in wireless networks&lt;/title&gt;&lt;secondary-title&gt;IEEE/ACM Transactions on Networking (TON)&lt;/secondary-title&gt;&lt;/titles&gt;&lt;pages&gt;177--190&lt;/pages&gt;&lt;volume&gt;20&lt;/volume&gt;&lt;number&gt;1&lt;/number&gt;&lt;dates&gt;&lt;year&gt;2012&lt;/year&gt;&lt;/dates&gt;&lt;urls&gt;&lt;/urls&gt;&lt;/record&gt;&lt;/Cite&gt;&lt;/EndNote&gt;</w:instrText>
      </w:r>
      <w:r w:rsidR="00262261">
        <w:rPr>
          <w:b/>
          <w:lang w:eastAsia="zh-CN"/>
        </w:rPr>
        <w:fldChar w:fldCharType="separate"/>
      </w:r>
      <w:r w:rsidR="00262261">
        <w:rPr>
          <w:b/>
          <w:noProof/>
          <w:lang w:eastAsia="zh-CN"/>
        </w:rPr>
        <w:t>[</w:t>
      </w:r>
      <w:r w:rsidR="00262261" w:rsidRPr="00710717">
        <w:rPr>
          <w:noProof/>
          <w:lang w:eastAsia="zh-CN"/>
        </w:rPr>
        <w:t>68</w:t>
      </w:r>
      <w:r w:rsidR="00262261">
        <w:rPr>
          <w:b/>
          <w:noProof/>
          <w:lang w:eastAsia="zh-CN"/>
        </w:rPr>
        <w:t>]</w:t>
      </w:r>
      <w:r w:rsidR="00262261">
        <w:rPr>
          <w:b/>
          <w:lang w:eastAsia="zh-CN"/>
        </w:rPr>
        <w:fldChar w:fldCharType="end"/>
      </w:r>
      <w:r>
        <w:rPr>
          <w:rFonts w:hint="eastAsia"/>
          <w:lang w:eastAsia="zh-CN"/>
        </w:rPr>
        <w:t>开发了基于架构的无线用户关联框架网络，包含几个不同的用户关联策略，这些统称为“最佳用户关联”。他们还提出了一种迭代的分布式用户关联策略。在该方向中使用博弈论的相关知识同样是一个比较常见的手段。因为博弈论的研究范围就是对不同的个体之间的相互作用以及对结果的影响。在这个研究问题上，博弈论可以发挥它的作用。因为在这种场景下，每一对的用户与接入点的互动会影响其他的用户和接入点的联系。假设</w:t>
      </w:r>
      <w:r>
        <w:rPr>
          <w:rFonts w:hint="eastAsia"/>
          <w:lang w:eastAsia="zh-CN"/>
        </w:rPr>
        <w:t>S1</w:t>
      </w:r>
      <w:r>
        <w:rPr>
          <w:rFonts w:hint="eastAsia"/>
          <w:lang w:eastAsia="zh-CN"/>
        </w:rPr>
        <w:t>准备与</w:t>
      </w:r>
      <w:r>
        <w:rPr>
          <w:rFonts w:hint="eastAsia"/>
          <w:lang w:eastAsia="zh-CN"/>
        </w:rPr>
        <w:t>A1</w:t>
      </w:r>
      <w:r>
        <w:rPr>
          <w:rFonts w:hint="eastAsia"/>
          <w:lang w:eastAsia="zh-CN"/>
        </w:rPr>
        <w:t>进行连接，而</w:t>
      </w:r>
      <w:r>
        <w:rPr>
          <w:rFonts w:hint="eastAsia"/>
          <w:lang w:eastAsia="zh-CN"/>
        </w:rPr>
        <w:t>S2</w:t>
      </w:r>
      <w:r>
        <w:rPr>
          <w:rFonts w:hint="eastAsia"/>
          <w:lang w:eastAsia="zh-CN"/>
        </w:rPr>
        <w:t>稍晚一步，但是正因为</w:t>
      </w:r>
      <w:r>
        <w:rPr>
          <w:rFonts w:hint="eastAsia"/>
          <w:lang w:eastAsia="zh-CN"/>
        </w:rPr>
        <w:t>S2</w:t>
      </w:r>
      <w:r>
        <w:rPr>
          <w:rFonts w:hint="eastAsia"/>
          <w:lang w:eastAsia="zh-CN"/>
        </w:rPr>
        <w:t>稍晚一些所以才导致本来</w:t>
      </w:r>
      <w:r>
        <w:rPr>
          <w:rFonts w:hint="eastAsia"/>
          <w:lang w:eastAsia="zh-CN"/>
        </w:rPr>
        <w:t>S2</w:t>
      </w:r>
      <w:r>
        <w:rPr>
          <w:rFonts w:hint="eastAsia"/>
          <w:lang w:eastAsia="zh-CN"/>
        </w:rPr>
        <w:t>是可以与</w:t>
      </w:r>
      <w:r>
        <w:rPr>
          <w:rFonts w:hint="eastAsia"/>
          <w:lang w:eastAsia="zh-CN"/>
        </w:rPr>
        <w:t>A1</w:t>
      </w:r>
      <w:r>
        <w:rPr>
          <w:rFonts w:hint="eastAsia"/>
          <w:lang w:eastAsia="zh-CN"/>
        </w:rPr>
        <w:t>进行连接但是由于</w:t>
      </w:r>
      <w:r>
        <w:rPr>
          <w:rFonts w:hint="eastAsia"/>
          <w:lang w:eastAsia="zh-CN"/>
        </w:rPr>
        <w:t>S1</w:t>
      </w:r>
      <w:r>
        <w:rPr>
          <w:rFonts w:hint="eastAsia"/>
          <w:lang w:eastAsia="zh-CN"/>
        </w:rPr>
        <w:t>已经</w:t>
      </w:r>
      <w:r>
        <w:rPr>
          <w:rFonts w:hint="eastAsia"/>
          <w:lang w:eastAsia="zh-CN"/>
        </w:rPr>
        <w:t>A1</w:t>
      </w:r>
      <w:r>
        <w:rPr>
          <w:rFonts w:hint="eastAsia"/>
          <w:lang w:eastAsia="zh-CN"/>
        </w:rPr>
        <w:t>连接，</w:t>
      </w:r>
      <w:r>
        <w:rPr>
          <w:rFonts w:hint="eastAsia"/>
          <w:lang w:eastAsia="zh-CN"/>
        </w:rPr>
        <w:t>S2</w:t>
      </w:r>
      <w:r>
        <w:rPr>
          <w:rFonts w:hint="eastAsia"/>
          <w:lang w:eastAsia="zh-CN"/>
        </w:rPr>
        <w:t>连接</w:t>
      </w:r>
      <w:r>
        <w:rPr>
          <w:rFonts w:hint="eastAsia"/>
          <w:lang w:eastAsia="zh-CN"/>
        </w:rPr>
        <w:t>A1</w:t>
      </w:r>
      <w:r>
        <w:rPr>
          <w:rFonts w:hint="eastAsia"/>
          <w:lang w:eastAsia="zh-CN"/>
        </w:rPr>
        <w:t>不再是最优的选择方案。这种互相之间的影响正好是博弈论的讨论范围之内。</w:t>
      </w:r>
      <w:r>
        <w:rPr>
          <w:rFonts w:hint="eastAsia"/>
          <w:lang w:eastAsia="zh-CN"/>
        </w:rPr>
        <w:t>Yen et al.</w:t>
      </w:r>
      <w:r>
        <w:rPr>
          <w:rFonts w:hint="eastAsia"/>
          <w:b/>
          <w:lang w:eastAsia="zh-CN"/>
        </w:rPr>
        <w:t xml:space="preserve"> </w:t>
      </w:r>
      <w:r w:rsidR="000D6335">
        <w:rPr>
          <w:b/>
          <w:lang w:eastAsia="zh-CN"/>
        </w:rPr>
        <w:fldChar w:fldCharType="begin"/>
      </w:r>
      <w:r w:rsidR="000D6335">
        <w:rPr>
          <w:b/>
          <w:lang w:eastAsia="zh-CN"/>
        </w:rPr>
        <w:instrText xml:space="preserve"> ADDIN EN.CITE &lt;EndNote&gt;&lt;Cite&gt;&lt;Author&gt;Yen&lt;/Author&gt;&lt;Year&gt;2011&lt;/Year&gt;&lt;RecNum&gt;52&lt;/RecNum&gt;&lt;DisplayText&gt;[69]&lt;/DisplayText&gt;&lt;record&gt;&lt;rec-number&gt;52&lt;/rec-number&gt;&lt;foreign-keys&gt;&lt;key app="EN" db-id="z2dra9zfpwd2wbewe9cv9sspxf2pe2txattx" timestamp="0"&gt;52&lt;/key&gt;&lt;/foreign-keys&gt;&lt;ref-type name="Journal Article"&gt;17&lt;/ref-type&gt;&lt;contributors&gt;&lt;authors&gt;&lt;author&gt;Yen, Li-Hsing&lt;/author&gt;&lt;author&gt;Li, Jia-Jun&lt;/author&gt;&lt;author&gt;Lin, Che-Ming&lt;/author&gt;&lt;/authors&gt;&lt;/contributors&gt;&lt;titles&gt;&lt;title&gt;Stability and Fairness of AP Selection Game in IEEE 802.11 Access Networks&lt;/title&gt;&lt;tertiary-title&gt;TON&amp;apos;11&lt;/tertiary-title&gt;&lt;/titles&gt;&lt;dates&gt;&lt;year&gt;2011&lt;/year&gt;&lt;/dates&gt;&lt;urls&gt;&lt;/urls&gt;&lt;/record&gt;&lt;/Cite&gt;&lt;/EndNote&gt;</w:instrText>
      </w:r>
      <w:r w:rsidR="000D6335">
        <w:rPr>
          <w:b/>
          <w:lang w:eastAsia="zh-CN"/>
        </w:rPr>
        <w:fldChar w:fldCharType="separate"/>
      </w:r>
      <w:r w:rsidR="000D6335">
        <w:rPr>
          <w:b/>
          <w:noProof/>
          <w:lang w:eastAsia="zh-CN"/>
        </w:rPr>
        <w:t>[69]</w:t>
      </w:r>
      <w:r w:rsidR="000D6335">
        <w:rPr>
          <w:b/>
          <w:lang w:eastAsia="zh-CN"/>
        </w:rPr>
        <w:fldChar w:fldCharType="end"/>
      </w:r>
      <w:r>
        <w:rPr>
          <w:rFonts w:hint="eastAsia"/>
          <w:lang w:eastAsia="zh-CN"/>
        </w:rPr>
        <w:t>在博弈论的基础上，建立了一个</w:t>
      </w:r>
      <w:r>
        <w:rPr>
          <w:rFonts w:hint="eastAsia"/>
          <w:lang w:eastAsia="zh-CN"/>
        </w:rPr>
        <w:t>AP</w:t>
      </w:r>
      <w:r>
        <w:rPr>
          <w:rFonts w:hint="eastAsia"/>
          <w:lang w:eastAsia="zh-CN"/>
        </w:rPr>
        <w:t>选择方案。这个解决方案在全局的角度对每个用户实现了最大化的可用吞吐量。该解决方案中的</w:t>
      </w:r>
      <w:r>
        <w:rPr>
          <w:rFonts w:hint="eastAsia"/>
          <w:lang w:eastAsia="zh-CN"/>
        </w:rPr>
        <w:t>AP</w:t>
      </w:r>
      <w:r>
        <w:rPr>
          <w:rFonts w:hint="eastAsia"/>
          <w:lang w:eastAsia="zh-CN"/>
        </w:rPr>
        <w:t>的数量和用户的数量是相同，这种解决方案具有一定的局限性，在实际的情况下，虽然</w:t>
      </w:r>
      <w:r>
        <w:rPr>
          <w:rFonts w:hint="eastAsia"/>
          <w:lang w:eastAsia="zh-CN"/>
        </w:rPr>
        <w:t>AP</w:t>
      </w:r>
      <w:r>
        <w:rPr>
          <w:rFonts w:hint="eastAsia"/>
          <w:lang w:eastAsia="zh-CN"/>
        </w:rPr>
        <w:t>和用户的数量多有很多，但是用户的数量还是会远远大于</w:t>
      </w:r>
      <w:r>
        <w:rPr>
          <w:rFonts w:hint="eastAsia"/>
          <w:lang w:eastAsia="zh-CN"/>
        </w:rPr>
        <w:t>AP</w:t>
      </w:r>
      <w:r>
        <w:rPr>
          <w:rFonts w:hint="eastAsia"/>
          <w:lang w:eastAsia="zh-CN"/>
        </w:rPr>
        <w:t>的数量。</w:t>
      </w:r>
      <w:r>
        <w:rPr>
          <w:rFonts w:hint="eastAsia"/>
          <w:lang w:eastAsia="zh-CN"/>
        </w:rPr>
        <w:t>AP</w:t>
      </w:r>
      <w:r>
        <w:rPr>
          <w:rFonts w:hint="eastAsia"/>
          <w:lang w:eastAsia="zh-CN"/>
        </w:rPr>
        <w:t>的数量和用户数量一致，这种情景出现的概率非常少，一般在一个面积比较小的场所可能会出现，比如在居民楼中。</w:t>
      </w:r>
      <w:r>
        <w:rPr>
          <w:rFonts w:hint="eastAsia"/>
          <w:lang w:eastAsia="zh-CN"/>
        </w:rPr>
        <w:t xml:space="preserve">Keranidis et al. </w:t>
      </w:r>
      <w:r w:rsidR="00262261">
        <w:rPr>
          <w:b/>
          <w:lang w:eastAsia="zh-CN"/>
        </w:rPr>
        <w:fldChar w:fldCharType="begin"/>
      </w:r>
      <w:r w:rsidR="00262261">
        <w:rPr>
          <w:b/>
          <w:lang w:eastAsia="zh-CN"/>
        </w:rPr>
        <w:instrText xml:space="preserve"> ADDIN EN.CITE &lt;EndNote&gt;&lt;Cite&gt;&lt;Author&gt;Keranidis&lt;/Author&gt;&lt;Year&gt;2011&lt;/Year&gt;&lt;RecNum&gt;43&lt;/RecNum&gt;&lt;DisplayText&gt;[117]&lt;/DisplayText&gt;&lt;record&gt;&lt;rec-number&gt;43&lt;/rec-number&gt;&lt;foreign-keys&gt;&lt;key app="EN" db-id="z2dra9zfpwd2wbewe9cv9sspxf2pe2txattx" timestamp="0"&gt;43&lt;/key&gt;&lt;/foreign-keys&gt;&lt;ref-type name="Journal Article"&gt;17&lt;/ref-type&gt;&lt;contributors&gt;&lt;authors&gt;&lt;author&gt;Keranidis, Stratos&lt;/author&gt;&lt;author&gt;Korakis, Thanasis&lt;/author&gt;&lt;author&gt;Koutsopoulos, Iordanis&lt;/author&gt;&lt;author&gt;Tassiulas, Leandros&lt;/author&gt;&lt;/authors&gt;&lt;/contributors&gt;&lt;titles&gt;&lt;title&gt;Contention and traffic load-aware association in IEEE 802.11 WLANs: Algorithms and implementation&lt;/title&gt;&lt;/titles&gt;&lt;dates&gt;&lt;year&gt;2011&lt;/year&gt;&lt;/dates&gt;&lt;urls&gt;&lt;/urls&gt;&lt;/record&gt;&lt;/Cite&gt;&lt;/EndNote&gt;</w:instrText>
      </w:r>
      <w:r w:rsidR="00262261">
        <w:rPr>
          <w:b/>
          <w:lang w:eastAsia="zh-CN"/>
        </w:rPr>
        <w:fldChar w:fldCharType="separate"/>
      </w:r>
      <w:r w:rsidR="00262261">
        <w:rPr>
          <w:b/>
          <w:noProof/>
          <w:lang w:eastAsia="zh-CN"/>
        </w:rPr>
        <w:t>[</w:t>
      </w:r>
      <w:r w:rsidR="00262261" w:rsidRPr="00710717">
        <w:rPr>
          <w:noProof/>
          <w:lang w:eastAsia="zh-CN"/>
        </w:rPr>
        <w:t>117</w:t>
      </w:r>
      <w:r w:rsidR="00262261">
        <w:rPr>
          <w:b/>
          <w:noProof/>
          <w:lang w:eastAsia="zh-CN"/>
        </w:rPr>
        <w:t>]</w:t>
      </w:r>
      <w:r w:rsidR="00262261">
        <w:rPr>
          <w:b/>
          <w:lang w:eastAsia="zh-CN"/>
        </w:rPr>
        <w:fldChar w:fldCharType="end"/>
      </w:r>
      <w:r>
        <w:rPr>
          <w:rFonts w:hint="eastAsia"/>
          <w:lang w:eastAsia="zh-CN"/>
        </w:rPr>
        <w:t>建立了一个</w:t>
      </w:r>
      <w:r>
        <w:rPr>
          <w:rFonts w:hint="eastAsia"/>
          <w:lang w:eastAsia="zh-CN"/>
        </w:rPr>
        <w:t>AP</w:t>
      </w:r>
      <w:r>
        <w:rPr>
          <w:rFonts w:hint="eastAsia"/>
          <w:lang w:eastAsia="zh-CN"/>
        </w:rPr>
        <w:t>选择方案，这个方案以分布式的方式来追求每个用户吞吐量的总和，而且吞吐量包括了上行流量和下行流量。但是一味的追求吞吐量会导致不公平的现象发生，</w:t>
      </w:r>
      <w:r>
        <w:rPr>
          <w:rFonts w:hint="eastAsia"/>
          <w:lang w:eastAsia="zh-CN"/>
        </w:rPr>
        <w:lastRenderedPageBreak/>
        <w:t>因为追求了总的吞吐量，会有一些用户一直连接不上接入点，这种虽然让利益最大化，但是却无法保证每个人的服务，所以在解决这方面的问题的表现差强人意。</w:t>
      </w:r>
      <w:r>
        <w:rPr>
          <w:rFonts w:hint="eastAsia"/>
          <w:lang w:eastAsia="zh-CN"/>
        </w:rPr>
        <w:t>Papaoulakis et al.</w:t>
      </w:r>
      <w:r w:rsidR="008671E5">
        <w:rPr>
          <w:rFonts w:hint="eastAsia"/>
          <w:b/>
          <w:lang w:eastAsia="zh-CN"/>
        </w:rPr>
        <w:t xml:space="preserve"> </w:t>
      </w:r>
      <w:r w:rsidR="00262261">
        <w:rPr>
          <w:b/>
          <w:lang w:eastAsia="zh-CN"/>
        </w:rPr>
        <w:fldChar w:fldCharType="begin"/>
      </w:r>
      <w:r w:rsidR="00262261">
        <w:rPr>
          <w:b/>
          <w:lang w:eastAsia="zh-CN"/>
        </w:rPr>
        <w:instrText xml:space="preserve"> ADDIN EN.CITE &lt;EndNote&gt;&lt;Cite&gt;&lt;Author&gt;Papaoulakis&lt;/Author&gt;&lt;Year&gt;2008&lt;/Year&gt;&lt;RecNum&gt;35&lt;/RecNum&gt;&lt;DisplayText&gt;[71]&lt;/DisplayText&gt;&lt;record&gt;&lt;rec-number&gt;35&lt;/rec-number&gt;&lt;foreign-keys&gt;&lt;key app="EN" db-id="z2dra9zfpwd2wbewe9cv9sspxf2pe2txattx" timestamp="0"&gt;35&lt;/key&gt;&lt;/foreign-keys&gt;&lt;ref-type name="Journal Article"&gt;17&lt;/ref-type&gt;&lt;contributors&gt;&lt;authors&gt;&lt;author&gt;Papaoulakis, Nikolaos&lt;/author&gt;&lt;author&gt;Patrikakis, Charalampos Z.&lt;/author&gt;&lt;/authors&gt;&lt;/contributors&gt;&lt;titles&gt;&lt;title&gt;A proactive, terminal based best Access Point Selection Mechanism for Wirless LANs&lt;/title&gt;&lt;tertiary-title&gt;GLOBECOM &amp;apos;08&lt;/tertiary-title&gt;&lt;/titles&gt;&lt;dates&gt;&lt;year&gt;2008&lt;/year&gt;&lt;/dates&gt;&lt;urls&gt;&lt;/urls&gt;&lt;/record&gt;&lt;/Cite&gt;&lt;/EndNote&gt;</w:instrText>
      </w:r>
      <w:r w:rsidR="00262261">
        <w:rPr>
          <w:b/>
          <w:lang w:eastAsia="zh-CN"/>
        </w:rPr>
        <w:fldChar w:fldCharType="separate"/>
      </w:r>
      <w:r w:rsidR="00262261">
        <w:rPr>
          <w:b/>
          <w:noProof/>
          <w:lang w:eastAsia="zh-CN"/>
        </w:rPr>
        <w:t>[</w:t>
      </w:r>
      <w:r w:rsidR="00262261" w:rsidRPr="00710717">
        <w:rPr>
          <w:noProof/>
          <w:lang w:eastAsia="zh-CN"/>
        </w:rPr>
        <w:t>71</w:t>
      </w:r>
      <w:r w:rsidR="00262261">
        <w:rPr>
          <w:b/>
          <w:noProof/>
          <w:lang w:eastAsia="zh-CN"/>
        </w:rPr>
        <w:t>]</w:t>
      </w:r>
      <w:r w:rsidR="00262261">
        <w:rPr>
          <w:b/>
          <w:lang w:eastAsia="zh-CN"/>
        </w:rPr>
        <w:fldChar w:fldCharType="end"/>
      </w:r>
      <w:r>
        <w:rPr>
          <w:rFonts w:hint="eastAsia"/>
          <w:lang w:eastAsia="zh-CN"/>
        </w:rPr>
        <w:t>提出了一种新的</w:t>
      </w:r>
      <w:r>
        <w:rPr>
          <w:rFonts w:hint="eastAsia"/>
          <w:lang w:eastAsia="zh-CN"/>
        </w:rPr>
        <w:t>AP</w:t>
      </w:r>
      <w:r>
        <w:rPr>
          <w:rFonts w:hint="eastAsia"/>
          <w:lang w:eastAsia="zh-CN"/>
        </w:rPr>
        <w:t>选择机制，其中的选择标准不仅限于</w:t>
      </w:r>
      <w:r>
        <w:rPr>
          <w:rFonts w:hint="eastAsia"/>
          <w:lang w:eastAsia="zh-CN"/>
        </w:rPr>
        <w:t>RSSI</w:t>
      </w:r>
      <w:r>
        <w:rPr>
          <w:rFonts w:hint="eastAsia"/>
          <w:lang w:eastAsia="zh-CN"/>
        </w:rPr>
        <w:t>，而且还限于</w:t>
      </w:r>
      <w:r>
        <w:rPr>
          <w:rFonts w:hint="eastAsia"/>
          <w:lang w:eastAsia="zh-CN"/>
        </w:rPr>
        <w:t>AP</w:t>
      </w:r>
      <w:r>
        <w:rPr>
          <w:rFonts w:hint="eastAsia"/>
          <w:lang w:eastAsia="zh-CN"/>
        </w:rPr>
        <w:t>的流量。这一点和本文的做法是相似的，并重构了一个公式的总和这两个因素作为新的标准。但是，这篇论文没有给出任何令人信服的证据证明它的优点。本文在后面的章节中会介绍负载均衡算法的优点以及和传统算法的对比。</w:t>
      </w:r>
    </w:p>
    <w:p w14:paraId="1BA63C93" w14:textId="77777777" w:rsidR="00A1666E" w:rsidRDefault="00A1666E" w:rsidP="00CD0B7D">
      <w:pPr>
        <w:rPr>
          <w:lang w:eastAsia="zh-CN"/>
        </w:rPr>
      </w:pPr>
      <w:r>
        <w:rPr>
          <w:rFonts w:hint="eastAsia"/>
          <w:lang w:eastAsia="zh-CN"/>
        </w:rPr>
        <w:t>上述学者和团队的讨论很少使用多个维度来解决这个问题，</w:t>
      </w:r>
      <w:r>
        <w:rPr>
          <w:rFonts w:hint="eastAsia"/>
          <w:lang w:eastAsia="zh-CN"/>
        </w:rPr>
        <w:t>Le et al</w:t>
      </w:r>
      <w:r w:rsidR="00262261">
        <w:rPr>
          <w:lang w:eastAsia="zh-CN"/>
        </w:rPr>
        <w:t xml:space="preserve"> </w:t>
      </w:r>
      <w:r w:rsidR="00262261">
        <w:rPr>
          <w:b/>
          <w:lang w:eastAsia="zh-CN"/>
        </w:rPr>
        <w:fldChar w:fldCharType="begin"/>
      </w:r>
      <w:r w:rsidR="00262261">
        <w:rPr>
          <w:b/>
          <w:lang w:eastAsia="zh-CN"/>
        </w:rPr>
        <w:instrText xml:space="preserve"> ADDIN EN.CITE &lt;EndNote&gt;&lt;Cite&gt;&lt;Author&gt;Le&lt;/Author&gt;&lt;Year&gt;2012&lt;/Year&gt;&lt;RecNum&gt;49&lt;/RecNum&gt;&lt;DisplayText&gt;[72]&lt;/DisplayText&gt;&lt;record&gt;&lt;rec-number&gt;49&lt;/rec-number&gt;&lt;foreign-keys&gt;&lt;key app="EN" db-id="z2dra9zfpwd2wbewe9cv9sspxf2pe2txattx" timestamp="0"&gt;49&lt;/key&gt;&lt;/foreign-keys&gt;&lt;ref-type name="Journal Article"&gt;17&lt;/ref-type&gt;&lt;contributors&gt;&lt;authors&gt;&lt;author&gt;Le, Yuan&lt;/author&gt;&lt;author&gt;Ma, Liran&lt;/author&gt;&lt;author&gt;Cheng, Wei&lt;/author&gt;&lt;author&gt;Cheng, Xiuzhen&lt;/author&gt;&lt;author&gt;Chen, Biao&lt;/author&gt;&lt;/authors&gt;&lt;/contributors&gt;&lt;titles&gt;&lt;title&gt;Maximizing throughput when achieving time fairness in multi-rate wireless LANs&lt;/title&gt;&lt;/titles&gt;&lt;dates&gt;&lt;year&gt;2012&lt;/year&gt;&lt;/dates&gt;&lt;publisher&gt;IEEE&lt;/publisher&gt;&lt;urls&gt;&lt;/urls&gt;&lt;/record&gt;&lt;/Cite&gt;&lt;/EndNote&gt;</w:instrText>
      </w:r>
      <w:r w:rsidR="00262261">
        <w:rPr>
          <w:b/>
          <w:lang w:eastAsia="zh-CN"/>
        </w:rPr>
        <w:fldChar w:fldCharType="separate"/>
      </w:r>
      <w:r w:rsidR="00262261">
        <w:rPr>
          <w:b/>
          <w:noProof/>
          <w:lang w:eastAsia="zh-CN"/>
        </w:rPr>
        <w:t>[</w:t>
      </w:r>
      <w:r w:rsidR="00262261" w:rsidRPr="00710717">
        <w:rPr>
          <w:noProof/>
          <w:lang w:eastAsia="zh-CN"/>
        </w:rPr>
        <w:t>72</w:t>
      </w:r>
      <w:r w:rsidR="00262261">
        <w:rPr>
          <w:b/>
          <w:noProof/>
          <w:lang w:eastAsia="zh-CN"/>
        </w:rPr>
        <w:t>]</w:t>
      </w:r>
      <w:r w:rsidR="00262261">
        <w:rPr>
          <w:b/>
          <w:lang w:eastAsia="zh-CN"/>
        </w:rPr>
        <w:fldChar w:fldCharType="end"/>
      </w:r>
      <w:r>
        <w:rPr>
          <w:rFonts w:hint="eastAsia"/>
          <w:lang w:eastAsia="zh-CN"/>
        </w:rPr>
        <w:t>提出的算法中，用户设计了一个竞争窗口，通过竞争窗口来使用占据信道的时间。</w:t>
      </w:r>
      <w:r>
        <w:rPr>
          <w:rFonts w:hint="eastAsia"/>
          <w:lang w:eastAsia="zh-CN"/>
        </w:rPr>
        <w:t>Xie et al</w:t>
      </w:r>
      <w:r w:rsidR="008671E5">
        <w:rPr>
          <w:lang w:eastAsia="zh-CN"/>
        </w:rPr>
        <w:t xml:space="preserve"> </w:t>
      </w:r>
      <w:r w:rsidR="00262261">
        <w:rPr>
          <w:b/>
          <w:lang w:eastAsia="zh-CN"/>
        </w:rPr>
        <w:fldChar w:fldCharType="begin"/>
      </w:r>
      <w:r w:rsidR="00262261">
        <w:rPr>
          <w:b/>
          <w:lang w:eastAsia="zh-CN"/>
        </w:rPr>
        <w:instrText xml:space="preserve"> ADDIN EN.CITE &lt;EndNote&gt;&lt;Cite&gt;&lt;Author&gt;Lei&lt;/Author&gt;&lt;Year&gt;2009&lt;/Year&gt;&lt;RecNum&gt;37&lt;/RecNum&gt;&lt;DisplayText&gt;[118]&lt;/DisplayText&gt;&lt;record&gt;&lt;rec-number&gt;37&lt;/rec-number&gt;&lt;foreign-keys&gt;&lt;key app="EN" db-id="z2dra9zfpwd2wbewe9cv9sspxf2pe2txattx" timestamp="0"&gt;37&lt;/key&gt;&lt;/foreign-keys&gt;&lt;ref-type name="Journal Article"&gt;17&lt;/ref-type&gt;&lt;contributors&gt;&lt;authors&gt;&lt;author&gt;Lei, Xie&lt;/author&gt;&lt;author&gt;Qun, Li&lt;/author&gt;&lt;author&gt;Weizhen, Mao&lt;/author&gt;&lt;author&gt;Jie, Wu&lt;/author&gt;&lt;author&gt;Daoxu, Chen&lt;/author&gt;&lt;/authors&gt;&lt;/contributors&gt;&lt;titles&gt;&lt;title&gt;Achieving Efficiency and Fairness for Association Control in Vehicular Networks}, issue_date = {October 2009&lt;/title&gt;&lt;/titles&gt;&lt;pages&gt;324 - 333&lt;/pages&gt;&lt;dates&gt;&lt;year&gt;2009&lt;/year&gt;&lt;/dates&gt;&lt;urls&gt;&lt;/urls&gt;&lt;/record&gt;&lt;/Cite&gt;&lt;/EndNote&gt;</w:instrText>
      </w:r>
      <w:r w:rsidR="00262261">
        <w:rPr>
          <w:b/>
          <w:lang w:eastAsia="zh-CN"/>
        </w:rPr>
        <w:fldChar w:fldCharType="separate"/>
      </w:r>
      <w:r w:rsidR="00262261">
        <w:rPr>
          <w:b/>
          <w:noProof/>
          <w:lang w:eastAsia="zh-CN"/>
        </w:rPr>
        <w:t>[</w:t>
      </w:r>
      <w:r w:rsidR="00262261" w:rsidRPr="00710717">
        <w:rPr>
          <w:noProof/>
          <w:lang w:eastAsia="zh-CN"/>
        </w:rPr>
        <w:t>118</w:t>
      </w:r>
      <w:r w:rsidR="00262261">
        <w:rPr>
          <w:b/>
          <w:noProof/>
          <w:lang w:eastAsia="zh-CN"/>
        </w:rPr>
        <w:t>]</w:t>
      </w:r>
      <w:r w:rsidR="00262261">
        <w:rPr>
          <w:b/>
          <w:lang w:eastAsia="zh-CN"/>
        </w:rPr>
        <w:fldChar w:fldCharType="end"/>
      </w:r>
      <w:r>
        <w:rPr>
          <w:rFonts w:hint="eastAsia"/>
          <w:lang w:eastAsia="zh-CN"/>
        </w:rPr>
        <w:t>将这个问题看作是一个凸型的程序并且设计了一个根据链接作为权重的算法。但是这个算法是一种离线算法。对于</w:t>
      </w:r>
      <w:r>
        <w:rPr>
          <w:rFonts w:hint="eastAsia"/>
          <w:lang w:eastAsia="zh-CN"/>
        </w:rPr>
        <w:t>Wi-Fi</w:t>
      </w:r>
      <w:r>
        <w:rPr>
          <w:rFonts w:hint="eastAsia"/>
          <w:lang w:eastAsia="zh-CN"/>
        </w:rPr>
        <w:t>连接这种问题上来说，离线算法并不是一种现实的解决方案，离线算法需要知道即将到来的序列的内容，但是在实际的场景中，是不可能知道即将到来哪些用户以及用户的需求是什么。所以目前为止很少有团队像本文中一样，从多个角度的在线算法来解决该问题。</w:t>
      </w:r>
    </w:p>
    <w:p w14:paraId="536E8AA0" w14:textId="77777777" w:rsidR="00A1666E" w:rsidRDefault="00A1666E" w:rsidP="00A1666E">
      <w:pPr>
        <w:pStyle w:val="2"/>
        <w:spacing w:before="120"/>
        <w:rPr>
          <w:lang w:eastAsia="zh-CN"/>
        </w:rPr>
      </w:pPr>
      <w:bookmarkStart w:id="233" w:name="_Toc517269185"/>
      <w:bookmarkStart w:id="234" w:name="_Toc517963830"/>
      <w:bookmarkStart w:id="235" w:name="_Toc518474564"/>
      <w:r>
        <w:rPr>
          <w:rFonts w:hint="eastAsia"/>
          <w:lang w:eastAsia="zh-CN"/>
        </w:rPr>
        <w:t xml:space="preserve">5.3  </w:t>
      </w:r>
      <w:bookmarkEnd w:id="233"/>
      <w:r>
        <w:rPr>
          <w:rFonts w:hint="eastAsia"/>
          <w:lang w:eastAsia="zh-CN"/>
        </w:rPr>
        <w:t>负载均衡算法核心</w:t>
      </w:r>
      <w:bookmarkEnd w:id="234"/>
      <w:bookmarkEnd w:id="235"/>
    </w:p>
    <w:p w14:paraId="52C8F0F1" w14:textId="77777777" w:rsidR="00A1666E" w:rsidRDefault="00A1666E" w:rsidP="00A1666E">
      <w:pPr>
        <w:pStyle w:val="3"/>
        <w:spacing w:before="120"/>
        <w:rPr>
          <w:lang w:eastAsia="zh-CN"/>
        </w:rPr>
      </w:pPr>
      <w:bookmarkStart w:id="236" w:name="_Toc517963831"/>
      <w:bookmarkStart w:id="237" w:name="_Toc518474565"/>
      <w:r>
        <w:rPr>
          <w:lang w:eastAsia="zh-CN"/>
        </w:rPr>
        <w:t xml:space="preserve">5.3.1 </w:t>
      </w:r>
      <w:r w:rsidR="00343A83">
        <w:rPr>
          <w:lang w:eastAsia="zh-CN"/>
        </w:rPr>
        <w:t xml:space="preserve"> </w:t>
      </w:r>
      <w:r>
        <w:rPr>
          <w:rFonts w:hint="eastAsia"/>
          <w:lang w:eastAsia="zh-CN"/>
        </w:rPr>
        <w:t>网络系统描述</w:t>
      </w:r>
      <w:bookmarkEnd w:id="236"/>
      <w:bookmarkEnd w:id="237"/>
    </w:p>
    <w:p w14:paraId="01D03F12" w14:textId="77777777" w:rsidR="00A1666E" w:rsidRDefault="00A1666E" w:rsidP="00A1666E">
      <w:pPr>
        <w:rPr>
          <w:lang w:eastAsia="zh-CN"/>
        </w:rPr>
      </w:pPr>
      <w:r>
        <w:rPr>
          <w:rFonts w:hint="eastAsia"/>
          <w:lang w:eastAsia="zh-CN"/>
        </w:rPr>
        <w:t>本文中考虑的情景中的网络是基于</w:t>
      </w:r>
      <w:r>
        <w:rPr>
          <w:rFonts w:hint="eastAsia"/>
          <w:lang w:eastAsia="zh-CN"/>
        </w:rPr>
        <w:t>802.11e</w:t>
      </w:r>
      <w:r>
        <w:rPr>
          <w:rFonts w:hint="eastAsia"/>
          <w:lang w:eastAsia="zh-CN"/>
        </w:rPr>
        <w:t>的</w:t>
      </w:r>
      <w:r>
        <w:rPr>
          <w:rFonts w:hint="eastAsia"/>
          <w:lang w:eastAsia="zh-CN"/>
        </w:rPr>
        <w:t>WLAN</w:t>
      </w:r>
      <w:r>
        <w:rPr>
          <w:rFonts w:hint="eastAsia"/>
          <w:lang w:eastAsia="zh-CN"/>
        </w:rPr>
        <w:t>并且该网络拥有大量的不同的接入点可供用户选择。网络中的用户（</w:t>
      </w:r>
      <w:r>
        <w:rPr>
          <w:rFonts w:hint="eastAsia"/>
          <w:lang w:eastAsia="zh-CN"/>
        </w:rPr>
        <w:t>STAs</w:t>
      </w:r>
      <w:r>
        <w:rPr>
          <w:rFonts w:hint="eastAsia"/>
          <w:lang w:eastAsia="zh-CN"/>
        </w:rPr>
        <w:t>）均可以自由的到达或者离开。并没有限制</w:t>
      </w:r>
      <w:r>
        <w:rPr>
          <w:rFonts w:hint="eastAsia"/>
          <w:lang w:eastAsia="zh-CN"/>
        </w:rPr>
        <w:t>STA</w:t>
      </w:r>
      <w:r>
        <w:rPr>
          <w:rFonts w:hint="eastAsia"/>
          <w:lang w:eastAsia="zh-CN"/>
        </w:rPr>
        <w:t>必须在使用的时间段内不能提前离开或者只能按照规定的时间才能到达。所有的</w:t>
      </w:r>
      <w:r>
        <w:rPr>
          <w:rFonts w:hint="eastAsia"/>
          <w:lang w:eastAsia="zh-CN"/>
        </w:rPr>
        <w:t>AP</w:t>
      </w:r>
      <w:r>
        <w:rPr>
          <w:rFonts w:hint="eastAsia"/>
          <w:lang w:eastAsia="zh-CN"/>
        </w:rPr>
        <w:t>都连接到控制器（</w:t>
      </w:r>
      <w:r>
        <w:rPr>
          <w:rFonts w:hint="eastAsia"/>
          <w:lang w:eastAsia="zh-CN"/>
        </w:rPr>
        <w:t>SDN</w:t>
      </w:r>
      <w:r>
        <w:rPr>
          <w:rFonts w:hint="eastAsia"/>
          <w:lang w:eastAsia="zh-CN"/>
        </w:rPr>
        <w:t>网络中的控制器）</w:t>
      </w:r>
      <w:r>
        <w:rPr>
          <w:rFonts w:hint="eastAsia"/>
          <w:lang w:eastAsia="zh-CN"/>
        </w:rPr>
        <w:t>,</w:t>
      </w:r>
      <w:r>
        <w:rPr>
          <w:rFonts w:hint="eastAsia"/>
          <w:lang w:eastAsia="zh-CN"/>
        </w:rPr>
        <w:t>控制器来进行调度接入点与用户的连接与断开。当时间跨度比较大的时候，网络比较稳定，运行算法的时候得到的结果更加准确。所以本文在仿真的时候以较长的时间作为实验的时间。在算法运行的时候，每个用户通过一个无线信道连接一个接入点。</w:t>
      </w:r>
    </w:p>
    <w:p w14:paraId="2D105022" w14:textId="77777777" w:rsidR="00A1666E" w:rsidRDefault="00A1666E" w:rsidP="00A1666E">
      <w:pPr>
        <w:pStyle w:val="3"/>
        <w:spacing w:before="120"/>
        <w:rPr>
          <w:lang w:eastAsia="zh-CN"/>
        </w:rPr>
      </w:pPr>
      <w:bookmarkStart w:id="238" w:name="_Toc517963832"/>
      <w:bookmarkStart w:id="239" w:name="_Toc518474566"/>
      <w:r>
        <w:rPr>
          <w:lang w:eastAsia="zh-CN"/>
        </w:rPr>
        <w:t xml:space="preserve">5.3.2 </w:t>
      </w:r>
      <w:r w:rsidR="00343A83">
        <w:rPr>
          <w:lang w:eastAsia="zh-CN"/>
        </w:rPr>
        <w:t xml:space="preserve"> </w:t>
      </w:r>
      <w:r>
        <w:rPr>
          <w:rFonts w:hint="eastAsia"/>
          <w:lang w:eastAsia="zh-CN"/>
        </w:rPr>
        <w:t>算法原理</w:t>
      </w:r>
      <w:bookmarkEnd w:id="238"/>
      <w:bookmarkEnd w:id="239"/>
    </w:p>
    <w:p w14:paraId="65DF03D7" w14:textId="77777777" w:rsidR="00A1666E" w:rsidRDefault="00A1666E" w:rsidP="00A1666E">
      <w:pPr>
        <w:rPr>
          <w:lang w:eastAsia="zh-CN"/>
        </w:rPr>
      </w:pPr>
      <w:r>
        <w:rPr>
          <w:rFonts w:hint="eastAsia"/>
          <w:lang w:eastAsia="zh-CN"/>
        </w:rPr>
        <w:t>本文使用集合</w:t>
      </w:r>
      <w:r>
        <w:rPr>
          <w:rFonts w:hint="eastAsia"/>
          <w:lang w:eastAsia="zh-CN"/>
        </w:rPr>
        <w:t>S</w:t>
      </w:r>
      <w:r>
        <w:rPr>
          <w:rFonts w:hint="eastAsia"/>
          <w:lang w:eastAsia="zh-CN"/>
        </w:rPr>
        <w:t>表示所有用户（</w:t>
      </w:r>
      <w:r>
        <w:rPr>
          <w:rFonts w:hint="eastAsia"/>
          <w:lang w:eastAsia="zh-CN"/>
        </w:rPr>
        <w:t>STAs</w:t>
      </w:r>
      <w:r>
        <w:rPr>
          <w:rFonts w:hint="eastAsia"/>
          <w:lang w:eastAsia="zh-CN"/>
        </w:rPr>
        <w:t>）的集合</w:t>
      </w:r>
      <w:r>
        <w:rPr>
          <w:rFonts w:hint="eastAsia"/>
          <w:lang w:eastAsia="zh-CN"/>
        </w:rPr>
        <w:t>,</w:t>
      </w:r>
      <w:r>
        <w:rPr>
          <w:rFonts w:hint="eastAsia"/>
          <w:lang w:eastAsia="zh-CN"/>
        </w:rPr>
        <w:t>使用集合</w:t>
      </w:r>
      <w:r>
        <w:rPr>
          <w:rFonts w:hint="eastAsia"/>
          <w:lang w:eastAsia="zh-CN"/>
        </w:rPr>
        <w:t>A</w:t>
      </w:r>
      <w:r>
        <w:rPr>
          <w:rFonts w:hint="eastAsia"/>
          <w:lang w:eastAsia="zh-CN"/>
        </w:rPr>
        <w:t>表示所有的接入点（</w:t>
      </w:r>
      <w:r>
        <w:rPr>
          <w:rFonts w:hint="eastAsia"/>
          <w:lang w:eastAsia="zh-CN"/>
        </w:rPr>
        <w:t>APs</w:t>
      </w:r>
      <w:r>
        <w:rPr>
          <w:rFonts w:hint="eastAsia"/>
          <w:lang w:eastAsia="zh-CN"/>
        </w:rPr>
        <w:t>）的集合。在本文中，我们规定的</w:t>
      </w:r>
      <w:r>
        <w:rPr>
          <w:rFonts w:hint="eastAsia"/>
          <w:lang w:eastAsia="zh-CN"/>
        </w:rPr>
        <w:t xml:space="preserve">STA </w:t>
      </w:r>
      <w:r>
        <w:rPr>
          <w:rFonts w:hint="eastAsia"/>
          <w:lang w:eastAsia="zh-CN"/>
        </w:rPr>
        <w:t>所需带宽为</w:t>
      </w:r>
      <w:r>
        <w:rPr>
          <w:rFonts w:hint="eastAsia"/>
          <w:lang w:eastAsia="zh-CN"/>
        </w:rPr>
        <w:t>b</w:t>
      </w:r>
      <w:r>
        <w:rPr>
          <w:rFonts w:hint="eastAsia"/>
          <w:lang w:eastAsia="zh-CN"/>
        </w:rPr>
        <w:t>，要求关联时间的设置为</w:t>
      </w:r>
      <w:r>
        <w:rPr>
          <w:rFonts w:hint="eastAsia"/>
          <w:lang w:eastAsia="zh-CN"/>
        </w:rPr>
        <w:t>t</w:t>
      </w:r>
      <w:r>
        <w:rPr>
          <w:rFonts w:hint="eastAsia"/>
          <w:lang w:eastAsia="zh-CN"/>
        </w:rPr>
        <w:t>。接入点将尝试将所需带宽分配给其相关联的带宽</w:t>
      </w:r>
      <w:r>
        <w:rPr>
          <w:rFonts w:hint="eastAsia"/>
          <w:lang w:eastAsia="zh-CN"/>
        </w:rPr>
        <w:t>STA</w:t>
      </w:r>
      <w:r w:rsidR="008671E5">
        <w:rPr>
          <w:rFonts w:hint="eastAsia"/>
          <w:lang w:eastAsia="zh-CN"/>
        </w:rPr>
        <w:t>。</w:t>
      </w:r>
      <w:r>
        <w:rPr>
          <w:rFonts w:hint="eastAsia"/>
          <w:lang w:eastAsia="zh-CN"/>
        </w:rPr>
        <w:t>然后</w:t>
      </w:r>
      <w:r>
        <w:rPr>
          <w:rFonts w:hint="eastAsia"/>
          <w:lang w:eastAsia="zh-CN"/>
        </w:rPr>
        <w:t>STA</w:t>
      </w:r>
      <w:r>
        <w:rPr>
          <w:rFonts w:hint="eastAsia"/>
          <w:lang w:eastAsia="zh-CN"/>
        </w:rPr>
        <w:t>消耗分配给它们的所有带宽。</w:t>
      </w:r>
    </w:p>
    <w:p w14:paraId="37A337A2" w14:textId="77777777" w:rsidR="00A1666E" w:rsidRDefault="00A1666E" w:rsidP="00A1666E">
      <w:pPr>
        <w:rPr>
          <w:lang w:eastAsia="zh-CN"/>
        </w:rPr>
      </w:pPr>
      <w:r>
        <w:rPr>
          <w:rFonts w:hint="eastAsia"/>
          <w:lang w:eastAsia="zh-CN"/>
        </w:rPr>
        <w:t>当一个新的用户准备接入的时候，先根据以下的公式</w:t>
      </w:r>
    </w:p>
    <w:p w14:paraId="0B9A043E" w14:textId="77777777" w:rsidR="00A1666E" w:rsidRDefault="00A1666E" w:rsidP="00710717">
      <w:pPr>
        <w:ind w:firstLineChars="0" w:firstLine="0"/>
        <w:jc w:val="right"/>
        <w:rPr>
          <w:lang w:eastAsia="zh-CN"/>
        </w:rPr>
      </w:pPr>
      <w:r>
        <w:rPr>
          <w:lang w:eastAsia="zh-CN"/>
        </w:rPr>
        <w:t>(x)=1-e-(1-x)</w:t>
      </w:r>
      <w:r w:rsidR="00262261">
        <w:rPr>
          <w:lang w:eastAsia="zh-CN"/>
        </w:rPr>
        <w:t xml:space="preserve">                             </w:t>
      </w:r>
      <w:r w:rsidR="00262261">
        <w:rPr>
          <w:rFonts w:hint="eastAsia"/>
          <w:lang w:eastAsia="zh-CN"/>
        </w:rPr>
        <w:t>(</w:t>
      </w:r>
      <w:r w:rsidR="00262261">
        <w:rPr>
          <w:lang w:eastAsia="zh-CN"/>
        </w:rPr>
        <w:t>5.1</w:t>
      </w:r>
      <w:r w:rsidR="00262261">
        <w:rPr>
          <w:rFonts w:hint="eastAsia"/>
          <w:lang w:eastAsia="zh-CN"/>
        </w:rPr>
        <w:t>)</w:t>
      </w:r>
    </w:p>
    <w:p w14:paraId="2EA16F74" w14:textId="77777777" w:rsidR="00A1666E" w:rsidRDefault="00A1666E" w:rsidP="00A1666E">
      <w:pPr>
        <w:rPr>
          <w:lang w:eastAsia="zh-CN"/>
        </w:rPr>
      </w:pPr>
      <w:r>
        <w:rPr>
          <w:rFonts w:hint="eastAsia"/>
          <w:lang w:eastAsia="zh-CN"/>
        </w:rPr>
        <w:t>其中</w:t>
      </w:r>
      <w:r>
        <w:rPr>
          <w:rFonts w:hint="eastAsia"/>
          <w:lang w:eastAsia="zh-CN"/>
        </w:rPr>
        <w:t>x</w:t>
      </w:r>
      <w:r>
        <w:rPr>
          <w:rFonts w:hint="eastAsia"/>
          <w:lang w:eastAsia="zh-CN"/>
        </w:rPr>
        <w:t>为被分配的流量在</w:t>
      </w:r>
      <w:r>
        <w:rPr>
          <w:rFonts w:hint="eastAsia"/>
          <w:lang w:eastAsia="zh-CN"/>
        </w:rPr>
        <w:t>AP</w:t>
      </w:r>
      <w:r>
        <w:rPr>
          <w:rFonts w:hint="eastAsia"/>
          <w:lang w:eastAsia="zh-CN"/>
        </w:rPr>
        <w:t>的预算窗口的总流量内的比率。预算窗口的含义就是接入点和连接到该接入点的用户的已经分配的</w:t>
      </w:r>
      <w:r>
        <w:rPr>
          <w:rFonts w:hint="eastAsia"/>
          <w:lang w:eastAsia="zh-CN"/>
        </w:rPr>
        <w:t>,</w:t>
      </w:r>
      <w:r>
        <w:rPr>
          <w:rFonts w:hint="eastAsia"/>
          <w:lang w:eastAsia="zh-CN"/>
        </w:rPr>
        <w:t>即将在将来使用的流量。如图</w:t>
      </w:r>
      <w:r w:rsidR="008671E5">
        <w:rPr>
          <w:lang w:eastAsia="zh-CN"/>
        </w:rPr>
        <w:t>5.1</w:t>
      </w:r>
      <w:r>
        <w:rPr>
          <w:rFonts w:hint="eastAsia"/>
          <w:lang w:eastAsia="zh-CN"/>
        </w:rPr>
        <w:t>所示</w:t>
      </w:r>
      <w:r w:rsidR="008671E5">
        <w:rPr>
          <w:rFonts w:hint="eastAsia"/>
          <w:lang w:eastAsia="zh-CN"/>
        </w:rPr>
        <w:t>。</w:t>
      </w:r>
    </w:p>
    <w:p w14:paraId="023D8013" w14:textId="77777777" w:rsidR="00A1666E" w:rsidRDefault="00A1666E">
      <w:pPr>
        <w:rPr>
          <w:lang w:eastAsia="zh-CN"/>
        </w:rPr>
      </w:pPr>
      <w:r>
        <w:rPr>
          <w:rFonts w:hint="eastAsia"/>
          <w:lang w:eastAsia="zh-CN"/>
        </w:rPr>
        <w:lastRenderedPageBreak/>
        <w:t>红色的部分代表正在使用的带宽</w:t>
      </w:r>
      <w:r>
        <w:rPr>
          <w:rFonts w:hint="eastAsia"/>
          <w:lang w:eastAsia="zh-CN"/>
        </w:rPr>
        <w:t>,</w:t>
      </w:r>
      <w:r>
        <w:rPr>
          <w:rFonts w:hint="eastAsia"/>
          <w:lang w:eastAsia="zh-CN"/>
        </w:rPr>
        <w:t>蓝色的部分代表已经分配出去但是还尚未使用的带宽</w:t>
      </w:r>
      <w:r>
        <w:rPr>
          <w:rFonts w:hint="eastAsia"/>
          <w:lang w:eastAsia="zh-CN"/>
        </w:rPr>
        <w:t>,</w:t>
      </w:r>
      <w:r>
        <w:rPr>
          <w:rFonts w:hint="eastAsia"/>
          <w:lang w:eastAsia="zh-CN"/>
        </w:rPr>
        <w:t>白色的部分代表可以使用的带宽。显然这个函数随着</w:t>
      </w:r>
      <w:r>
        <w:rPr>
          <w:rFonts w:hint="eastAsia"/>
          <w:lang w:eastAsia="zh-CN"/>
        </w:rPr>
        <w:t>x</w:t>
      </w:r>
      <w:r>
        <w:rPr>
          <w:rFonts w:hint="eastAsia"/>
          <w:lang w:eastAsia="zh-CN"/>
        </w:rPr>
        <w:t>的增大是一个单调递减的函数</w:t>
      </w:r>
      <w:r w:rsidR="008671E5">
        <w:rPr>
          <w:rFonts w:hint="eastAsia"/>
          <w:lang w:eastAsia="zh-CN"/>
        </w:rPr>
        <w:t>，</w:t>
      </w:r>
      <w:r>
        <w:rPr>
          <w:rFonts w:hint="eastAsia"/>
          <w:lang w:eastAsia="zh-CN"/>
        </w:rPr>
        <w:t>x</w:t>
      </w:r>
      <w:r>
        <w:rPr>
          <w:rFonts w:hint="eastAsia"/>
          <w:lang w:eastAsia="zh-CN"/>
        </w:rPr>
        <w:t>越大</w:t>
      </w:r>
      <w:r w:rsidR="008671E5">
        <w:rPr>
          <w:rFonts w:hint="eastAsia"/>
          <w:lang w:eastAsia="zh-CN"/>
        </w:rPr>
        <w:t>，</w:t>
      </w:r>
      <w:r>
        <w:rPr>
          <w:rFonts w:hint="eastAsia"/>
          <w:lang w:eastAsia="zh-CN"/>
        </w:rPr>
        <w:t>所得到的结果越小。</w:t>
      </w:r>
      <w:r>
        <w:rPr>
          <w:rFonts w:hint="eastAsia"/>
          <w:lang w:eastAsia="zh-CN"/>
        </w:rPr>
        <w:t>x</w:t>
      </w:r>
      <w:r>
        <w:rPr>
          <w:rFonts w:hint="eastAsia"/>
          <w:lang w:eastAsia="zh-CN"/>
        </w:rPr>
        <w:t>值越大，意味着被分配的流量越多，那么该用户可能得到的带宽可能会越小。</w:t>
      </w:r>
    </w:p>
    <w:p w14:paraId="0C66FE98" w14:textId="77777777" w:rsidR="00A1666E" w:rsidRDefault="00A1666E" w:rsidP="00A1666E">
      <w:pPr>
        <w:rPr>
          <w:lang w:eastAsia="zh-CN"/>
        </w:rPr>
      </w:pPr>
      <w:r>
        <w:rPr>
          <w:lang w:eastAsia="zh-CN"/>
        </w:rPr>
        <w:t xml:space="preserve"> </w:t>
      </w:r>
      <w:r>
        <w:rPr>
          <w:noProof/>
          <w:lang w:eastAsia="zh-CN" w:bidi="ar-SA"/>
        </w:rPr>
        <w:drawing>
          <wp:inline distT="0" distB="0" distL="0" distR="0" wp14:anchorId="5E314B78" wp14:editId="2429121D">
            <wp:extent cx="4806315" cy="2215515"/>
            <wp:effectExtent l="0" t="0" r="0" b="0"/>
            <wp:docPr id="8490" name="图片 11" descr="毕业设计时间带宽图片"/>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1" descr="毕业设计时间带宽图片"/>
                    <pic:cNvPicPr>
                      <a:picLocks/>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4806315" cy="2215515"/>
                    </a:xfrm>
                    <a:prstGeom prst="rect">
                      <a:avLst/>
                    </a:prstGeom>
                    <a:noFill/>
                    <a:ln>
                      <a:noFill/>
                    </a:ln>
                  </pic:spPr>
                </pic:pic>
              </a:graphicData>
            </a:graphic>
          </wp:inline>
        </w:drawing>
      </w:r>
    </w:p>
    <w:p w14:paraId="6641CEB5" w14:textId="77777777" w:rsidR="00E755EA" w:rsidRPr="00180A5A" w:rsidRDefault="00E755EA" w:rsidP="00710717">
      <w:pPr>
        <w:ind w:firstLineChars="0" w:firstLine="0"/>
        <w:jc w:val="center"/>
        <w:rPr>
          <w:szCs w:val="24"/>
          <w:lang w:eastAsia="zh-CN"/>
        </w:rPr>
      </w:pPr>
      <w:bookmarkStart w:id="240" w:name="_Toc517958822"/>
      <w:r>
        <w:rPr>
          <w:rFonts w:hint="eastAsia"/>
        </w:rPr>
        <w:t>图</w:t>
      </w:r>
      <w:r>
        <w:rPr>
          <w:rFonts w:hint="eastAsia"/>
        </w:rPr>
        <w:t>5.</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Pr>
          <w:noProof/>
        </w:rPr>
        <w:t>1</w:t>
      </w:r>
      <w:r>
        <w:fldChar w:fldCharType="end"/>
      </w:r>
      <w:r>
        <w:t xml:space="preserve"> </w:t>
      </w:r>
      <w:r>
        <w:rPr>
          <w:rFonts w:hint="eastAsia"/>
        </w:rPr>
        <w:t>流量种类图</w:t>
      </w:r>
      <w:bookmarkEnd w:id="240"/>
    </w:p>
    <w:p w14:paraId="05A3DD26" w14:textId="77777777" w:rsidR="008671E5" w:rsidRPr="00180A5A" w:rsidRDefault="008671E5" w:rsidP="00710717">
      <w:pPr>
        <w:ind w:firstLineChars="0" w:firstLine="0"/>
        <w:jc w:val="center"/>
        <w:rPr>
          <w:szCs w:val="24"/>
          <w:lang w:eastAsia="zh-CN"/>
        </w:rPr>
      </w:pPr>
      <w:r w:rsidRPr="00180A5A">
        <w:rPr>
          <w:szCs w:val="24"/>
          <w:lang w:eastAsia="zh-CN"/>
        </w:rPr>
        <w:t>Fig. 5.1 Traffic class diagram</w:t>
      </w:r>
    </w:p>
    <w:p w14:paraId="7A67B878" w14:textId="77777777" w:rsidR="00A1666E" w:rsidRDefault="00A1666E" w:rsidP="00A1666E">
      <w:pPr>
        <w:ind w:firstLineChars="0" w:firstLine="0"/>
        <w:rPr>
          <w:lang w:eastAsia="zh-CN"/>
        </w:rPr>
      </w:pPr>
    </w:p>
    <w:p w14:paraId="781CC03D" w14:textId="77777777" w:rsidR="00A1666E" w:rsidRDefault="00A1666E" w:rsidP="00A1666E">
      <w:pPr>
        <w:ind w:firstLineChars="0" w:firstLine="0"/>
        <w:rPr>
          <w:lang w:eastAsia="zh-CN"/>
        </w:rPr>
      </w:pPr>
      <w:r>
        <w:rPr>
          <w:rFonts w:hint="eastAsia"/>
          <w:lang w:eastAsia="zh-CN"/>
        </w:rPr>
        <w:t>算法流程的一部分伪代码如下</w:t>
      </w:r>
    </w:p>
    <w:p w14:paraId="0207CCB0" w14:textId="77777777" w:rsidR="00A1666E" w:rsidRDefault="008671E5" w:rsidP="00710717">
      <w:pPr>
        <w:rPr>
          <w:lang w:eastAsia="zh-CN"/>
        </w:rPr>
      </w:pPr>
      <w:r w:rsidRPr="008671E5">
        <w:rPr>
          <w:rFonts w:hint="eastAsia"/>
          <w:lang w:eastAsia="zh-CN"/>
        </w:rPr>
        <w:t>要求：</w:t>
      </w:r>
      <w:r w:rsidRPr="008671E5">
        <w:rPr>
          <w:rFonts w:hint="eastAsia"/>
          <w:lang w:eastAsia="zh-CN"/>
        </w:rPr>
        <w:t>STA</w:t>
      </w:r>
      <w:r w:rsidRPr="008671E5">
        <w:rPr>
          <w:rFonts w:hint="eastAsia"/>
          <w:lang w:eastAsia="zh-CN"/>
        </w:rPr>
        <w:t>的带宽和时间需求，分别由</w:t>
      </w:r>
      <w:r w:rsidRPr="008671E5">
        <w:rPr>
          <w:rFonts w:hint="eastAsia"/>
          <w:lang w:eastAsia="zh-CN"/>
        </w:rPr>
        <w:t>b</w:t>
      </w:r>
      <w:r w:rsidRPr="008671E5">
        <w:rPr>
          <w:rFonts w:hint="eastAsia"/>
          <w:lang w:eastAsia="zh-CN"/>
        </w:rPr>
        <w:t>和</w:t>
      </w:r>
      <w:r w:rsidRPr="008671E5">
        <w:rPr>
          <w:rFonts w:hint="eastAsia"/>
          <w:lang w:eastAsia="zh-CN"/>
        </w:rPr>
        <w:t>t</w:t>
      </w:r>
      <w:r w:rsidRPr="008671E5">
        <w:rPr>
          <w:rFonts w:hint="eastAsia"/>
          <w:lang w:eastAsia="zh-CN"/>
        </w:rPr>
        <w:t>表示</w:t>
      </w:r>
      <w:r>
        <w:rPr>
          <w:rFonts w:hint="eastAsia"/>
          <w:lang w:eastAsia="zh-CN"/>
        </w:rPr>
        <w:t>。</w:t>
      </w:r>
      <w:r w:rsidR="00A1666E">
        <w:rPr>
          <w:rFonts w:hint="eastAsia"/>
          <w:lang w:eastAsia="zh-CN"/>
        </w:rPr>
        <w:t>(</w:t>
      </w:r>
      <w:r w:rsidR="00A1666E">
        <w:rPr>
          <w:rFonts w:hint="eastAsia"/>
          <w:lang w:eastAsia="zh-CN"/>
        </w:rPr>
        <w:t>上文提到的两个量</w:t>
      </w:r>
      <w:r w:rsidR="00A1666E">
        <w:rPr>
          <w:rFonts w:hint="eastAsia"/>
          <w:lang w:eastAsia="zh-CN"/>
        </w:rPr>
        <w:t>)</w:t>
      </w:r>
    </w:p>
    <w:p w14:paraId="00443E67" w14:textId="77777777" w:rsidR="00A1666E" w:rsidRDefault="00A1666E" w:rsidP="00A1666E">
      <w:pPr>
        <w:rPr>
          <w:lang w:eastAsia="zh-CN"/>
        </w:rPr>
      </w:pPr>
      <w:r>
        <w:rPr>
          <w:lang w:eastAsia="zh-CN"/>
        </w:rPr>
        <w:t xml:space="preserve"> </w:t>
      </w:r>
    </w:p>
    <w:tbl>
      <w:tblPr>
        <w:tblW w:w="0" w:type="auto"/>
        <w:tblInd w:w="360" w:type="dxa"/>
        <w:tblBorders>
          <w:top w:val="single" w:sz="4" w:space="0" w:color="auto"/>
          <w:bottom w:val="single" w:sz="4" w:space="0" w:color="auto"/>
          <w:insideH w:val="single" w:sz="4" w:space="0" w:color="auto"/>
          <w:insideV w:val="single" w:sz="4" w:space="0" w:color="auto"/>
        </w:tblBorders>
        <w:tblLook w:val="04A0" w:firstRow="1" w:lastRow="0" w:firstColumn="1" w:lastColumn="0" w:noHBand="0" w:noVBand="1"/>
      </w:tblPr>
      <w:tblGrid>
        <w:gridCol w:w="8296"/>
      </w:tblGrid>
      <w:tr w:rsidR="00742BDC" w:rsidRPr="00A52416" w14:paraId="7B77DA3A" w14:textId="77777777" w:rsidTr="00EC19B6">
        <w:tc>
          <w:tcPr>
            <w:tcW w:w="8296" w:type="dxa"/>
            <w:shd w:val="clear" w:color="auto" w:fill="auto"/>
          </w:tcPr>
          <w:p w14:paraId="551AAD51" w14:textId="77777777" w:rsidR="00742BDC" w:rsidRPr="00A52416" w:rsidRDefault="00742BDC" w:rsidP="00EC19B6">
            <w:pPr>
              <w:pStyle w:val="af7"/>
              <w:ind w:left="0" w:firstLineChars="0" w:firstLine="0"/>
              <w:jc w:val="left"/>
            </w:pPr>
            <w:r w:rsidRPr="00363BD8">
              <w:rPr>
                <w:rFonts w:hint="eastAsia"/>
                <w:noProof/>
              </w:rPr>
              <w:t>算法</w:t>
            </w:r>
            <w:r w:rsidRPr="00363BD8">
              <w:rPr>
                <w:noProof/>
              </w:rPr>
              <w:t>1 The AP-association algorithm</w:t>
            </w:r>
          </w:p>
        </w:tc>
      </w:tr>
      <w:tr w:rsidR="00742BDC" w:rsidRPr="00A52416" w14:paraId="288D08A2" w14:textId="77777777" w:rsidTr="00EC19B6">
        <w:tc>
          <w:tcPr>
            <w:tcW w:w="8296" w:type="dxa"/>
            <w:shd w:val="clear" w:color="auto" w:fill="auto"/>
          </w:tcPr>
          <w:p w14:paraId="3FFBE2E6" w14:textId="77777777" w:rsidR="00742BDC" w:rsidRPr="00363BD8" w:rsidRDefault="00742BDC" w:rsidP="00EC19B6">
            <w:pPr>
              <w:pStyle w:val="af7"/>
              <w:ind w:left="0" w:firstLineChars="0" w:firstLine="0"/>
              <w:jc w:val="left"/>
              <w:rPr>
                <w:noProof/>
              </w:rPr>
            </w:pPr>
            <w:r w:rsidRPr="00363BD8">
              <w:rPr>
                <w:noProof/>
              </w:rPr>
              <w:t>Require</w:t>
            </w:r>
            <w:r w:rsidRPr="00363BD8">
              <w:rPr>
                <w:rFonts w:hint="eastAsia"/>
                <w:noProof/>
              </w:rPr>
              <w:t>：</w:t>
            </w:r>
            <w:r w:rsidRPr="00363BD8">
              <w:rPr>
                <w:noProof/>
              </w:rPr>
              <w:t xml:space="preserve">bandwidth and time demand of STA </w:t>
            </w:r>
            <w:r w:rsidRPr="0066337A">
              <w:rPr>
                <w:noProof/>
              </w:rPr>
              <w:fldChar w:fldCharType="begin"/>
            </w:r>
            <w:r w:rsidRPr="0066337A">
              <w:rPr>
                <w:noProof/>
              </w:rPr>
              <w:instrText xml:space="preserve"> QUOTE  </w:instrText>
            </w:r>
            <w:r w:rsidRPr="0066337A">
              <w:rPr>
                <w:noProof/>
              </w:rPr>
              <w:fldChar w:fldCharType="end"/>
            </w:r>
            <w:r w:rsidRPr="00363BD8">
              <w:rPr>
                <w:noProof/>
              </w:rPr>
              <w:t xml:space="preserve">, represented by </w:t>
            </w:r>
            <w:r w:rsidRPr="0066337A">
              <w:rPr>
                <w:noProof/>
              </w:rPr>
              <w:fldChar w:fldCharType="begin"/>
            </w:r>
            <w:r w:rsidRPr="0066337A">
              <w:rPr>
                <w:noProof/>
              </w:rPr>
              <w:instrText xml:space="preserve"> QUOTE  </w:instrText>
            </w:r>
            <w:r w:rsidRPr="0066337A">
              <w:rPr>
                <w:noProof/>
              </w:rPr>
              <w:fldChar w:fldCharType="end"/>
            </w:r>
            <w:r w:rsidRPr="00363BD8">
              <w:rPr>
                <w:noProof/>
              </w:rPr>
              <w:t xml:space="preserve"> and </w:t>
            </w:r>
            <w:r w:rsidRPr="0066337A">
              <w:rPr>
                <w:noProof/>
              </w:rPr>
              <w:fldChar w:fldCharType="begin"/>
            </w:r>
            <w:r w:rsidRPr="0066337A">
              <w:rPr>
                <w:noProof/>
              </w:rPr>
              <w:instrText xml:space="preserve"> QUOTE  </w:instrText>
            </w:r>
            <w:r w:rsidRPr="0066337A">
              <w:rPr>
                <w:noProof/>
              </w:rPr>
              <w:fldChar w:fldCharType="end"/>
            </w:r>
            <w:r w:rsidRPr="00363BD8">
              <w:rPr>
                <w:noProof/>
              </w:rPr>
              <w:t xml:space="preserve"> respectively.</w:t>
            </w:r>
          </w:p>
          <w:p w14:paraId="3D3C66E6" w14:textId="77777777" w:rsidR="00742BDC" w:rsidRPr="00363BD8" w:rsidRDefault="00742BDC" w:rsidP="00EC19B6">
            <w:pPr>
              <w:pStyle w:val="af7"/>
              <w:ind w:left="0" w:firstLineChars="0" w:firstLine="0"/>
              <w:jc w:val="left"/>
              <w:rPr>
                <w:noProof/>
              </w:rPr>
            </w:pPr>
            <w:r w:rsidRPr="00363BD8">
              <w:rPr>
                <w:noProof/>
              </w:rPr>
              <w:t>Ensure</w:t>
            </w:r>
            <w:r w:rsidRPr="00363BD8">
              <w:rPr>
                <w:rFonts w:hint="eastAsia"/>
                <w:noProof/>
              </w:rPr>
              <w:t>：</w:t>
            </w:r>
            <w:r w:rsidRPr="0066337A">
              <w:rPr>
                <w:noProof/>
              </w:rPr>
              <w:fldChar w:fldCharType="begin"/>
            </w:r>
            <w:r w:rsidRPr="0066337A">
              <w:rPr>
                <w:noProof/>
              </w:rPr>
              <w:instrText xml:space="preserve"> QUOTE  </w:instrText>
            </w:r>
            <w:r w:rsidRPr="0066337A">
              <w:rPr>
                <w:noProof/>
              </w:rPr>
              <w:fldChar w:fldCharType="end"/>
            </w:r>
            <w:r w:rsidRPr="00363BD8">
              <w:rPr>
                <w:noProof/>
              </w:rPr>
              <w:t xml:space="preserve"> of STA </w:t>
            </w:r>
            <w:r w:rsidRPr="0066337A">
              <w:rPr>
                <w:noProof/>
              </w:rPr>
              <w:fldChar w:fldCharType="begin"/>
            </w:r>
            <w:r w:rsidRPr="0066337A">
              <w:rPr>
                <w:noProof/>
              </w:rPr>
              <w:instrText xml:space="preserve"> QUOTE  </w:instrText>
            </w:r>
            <w:r w:rsidRPr="0066337A">
              <w:rPr>
                <w:noProof/>
              </w:rPr>
              <w:fldChar w:fldCharType="end"/>
            </w:r>
          </w:p>
          <w:p w14:paraId="51445B1F" w14:textId="77777777" w:rsidR="00742BDC" w:rsidRPr="00363BD8" w:rsidRDefault="00742BDC" w:rsidP="00EC19B6">
            <w:pPr>
              <w:pStyle w:val="af7"/>
              <w:ind w:left="0" w:firstLineChars="0" w:firstLine="0"/>
              <w:jc w:val="left"/>
              <w:rPr>
                <w:noProof/>
              </w:rPr>
            </w:pPr>
            <w:r w:rsidRPr="00363BD8">
              <w:rPr>
                <w:noProof/>
              </w:rPr>
              <w:t>1:</w:t>
            </w:r>
            <w:r w:rsidRPr="0066337A">
              <w:rPr>
                <w:noProof/>
              </w:rPr>
              <w:fldChar w:fldCharType="begin"/>
            </w:r>
            <w:r w:rsidRPr="0066337A">
              <w:rPr>
                <w:noProof/>
              </w:rPr>
              <w:instrText xml:space="preserve"> QUOTE  </w:instrText>
            </w:r>
            <w:r w:rsidRPr="0066337A">
              <w:rPr>
                <w:noProof/>
              </w:rPr>
              <w:fldChar w:fldCharType="end"/>
            </w:r>
          </w:p>
          <w:p w14:paraId="46689EBC" w14:textId="77777777" w:rsidR="00742BDC" w:rsidRPr="00363BD8" w:rsidRDefault="00742BDC" w:rsidP="00EC19B6">
            <w:pPr>
              <w:pStyle w:val="af7"/>
              <w:ind w:left="0" w:firstLineChars="0" w:firstLine="0"/>
              <w:jc w:val="left"/>
              <w:rPr>
                <w:noProof/>
              </w:rPr>
            </w:pPr>
            <w:r w:rsidRPr="00363BD8">
              <w:rPr>
                <w:noProof/>
              </w:rPr>
              <w:t>2: for</w:t>
            </w:r>
            <w:r w:rsidRPr="0066337A">
              <w:rPr>
                <w:noProof/>
              </w:rPr>
              <w:fldChar w:fldCharType="begin"/>
            </w:r>
            <w:r w:rsidRPr="0066337A">
              <w:rPr>
                <w:noProof/>
              </w:rPr>
              <w:instrText xml:space="preserve"> QUOTE  </w:instrText>
            </w:r>
            <w:r w:rsidRPr="0066337A">
              <w:rPr>
                <w:noProof/>
              </w:rPr>
              <w:fldChar w:fldCharType="end"/>
            </w:r>
            <w:r w:rsidRPr="00363BD8">
              <w:rPr>
                <w:noProof/>
              </w:rPr>
              <w:t xml:space="preserve"> in all Aps do</w:t>
            </w:r>
          </w:p>
          <w:p w14:paraId="369E7068" w14:textId="77777777" w:rsidR="00742BDC" w:rsidRPr="00363BD8" w:rsidRDefault="00742BDC" w:rsidP="00EC19B6">
            <w:pPr>
              <w:pStyle w:val="af7"/>
              <w:ind w:left="0" w:firstLineChars="0" w:firstLine="0"/>
              <w:jc w:val="left"/>
              <w:rPr>
                <w:noProof/>
              </w:rPr>
            </w:pPr>
            <w:r w:rsidRPr="00363BD8">
              <w:rPr>
                <w:noProof/>
              </w:rPr>
              <w:t>3:</w:t>
            </w:r>
            <w:r w:rsidRPr="0066337A">
              <w:rPr>
                <w:noProof/>
              </w:rPr>
              <w:fldChar w:fldCharType="begin"/>
            </w:r>
            <w:r w:rsidRPr="0066337A">
              <w:rPr>
                <w:noProof/>
              </w:rPr>
              <w:instrText xml:space="preserve"> QUOTE  </w:instrText>
            </w:r>
            <w:r w:rsidRPr="0066337A">
              <w:rPr>
                <w:noProof/>
              </w:rPr>
              <w:fldChar w:fldCharType="end"/>
            </w:r>
          </w:p>
          <w:p w14:paraId="774B2503" w14:textId="77777777" w:rsidR="00742BDC" w:rsidRPr="00363BD8" w:rsidRDefault="00742BDC" w:rsidP="00EC19B6">
            <w:pPr>
              <w:pStyle w:val="af7"/>
              <w:ind w:left="0" w:firstLineChars="0" w:firstLine="0"/>
              <w:jc w:val="left"/>
              <w:rPr>
                <w:noProof/>
              </w:rPr>
            </w:pPr>
            <w:r w:rsidRPr="00363BD8">
              <w:rPr>
                <w:noProof/>
              </w:rPr>
              <w:t xml:space="preserve">4:  if </w:t>
            </w:r>
            <w:r w:rsidRPr="0066337A">
              <w:rPr>
                <w:noProof/>
              </w:rPr>
              <w:fldChar w:fldCharType="begin"/>
            </w:r>
            <w:r w:rsidRPr="0066337A">
              <w:rPr>
                <w:noProof/>
              </w:rPr>
              <w:instrText xml:space="preserve"> QUOTE  </w:instrText>
            </w:r>
            <w:r w:rsidRPr="0066337A">
              <w:rPr>
                <w:noProof/>
              </w:rPr>
              <w:fldChar w:fldCharType="end"/>
            </w:r>
            <w:r w:rsidRPr="00363BD8">
              <w:rPr>
                <w:noProof/>
              </w:rPr>
              <w:t xml:space="preserve"> then</w:t>
            </w:r>
          </w:p>
          <w:p w14:paraId="18D7DF20" w14:textId="77777777" w:rsidR="00742BDC" w:rsidRPr="00363BD8" w:rsidRDefault="00742BDC" w:rsidP="00EC19B6">
            <w:pPr>
              <w:pStyle w:val="af7"/>
              <w:ind w:left="0" w:firstLineChars="0" w:firstLine="0"/>
              <w:jc w:val="left"/>
              <w:rPr>
                <w:noProof/>
              </w:rPr>
            </w:pPr>
            <w:r w:rsidRPr="00363BD8">
              <w:rPr>
                <w:noProof/>
              </w:rPr>
              <w:t xml:space="preserve">5:    </w:t>
            </w:r>
            <w:r w:rsidRPr="0066337A">
              <w:rPr>
                <w:noProof/>
              </w:rPr>
              <w:fldChar w:fldCharType="begin"/>
            </w:r>
            <w:r w:rsidRPr="0066337A">
              <w:rPr>
                <w:noProof/>
              </w:rPr>
              <w:instrText xml:space="preserve"> QUOTE  </w:instrText>
            </w:r>
            <w:r w:rsidRPr="0066337A">
              <w:rPr>
                <w:noProof/>
              </w:rPr>
              <w:fldChar w:fldCharType="end"/>
            </w:r>
          </w:p>
          <w:p w14:paraId="2C978BFE" w14:textId="77777777" w:rsidR="00742BDC" w:rsidRPr="00363BD8" w:rsidRDefault="00742BDC" w:rsidP="00EC19B6">
            <w:pPr>
              <w:pStyle w:val="af7"/>
              <w:ind w:left="0" w:firstLineChars="0" w:firstLine="0"/>
              <w:jc w:val="left"/>
              <w:rPr>
                <w:noProof/>
              </w:rPr>
            </w:pPr>
            <w:r w:rsidRPr="00363BD8">
              <w:rPr>
                <w:noProof/>
              </w:rPr>
              <w:t xml:space="preserve">6:    </w:t>
            </w:r>
            <w:r w:rsidRPr="0066337A">
              <w:rPr>
                <w:noProof/>
              </w:rPr>
              <w:fldChar w:fldCharType="begin"/>
            </w:r>
            <w:r w:rsidRPr="0066337A">
              <w:rPr>
                <w:noProof/>
              </w:rPr>
              <w:instrText xml:space="preserve"> QUOTE  </w:instrText>
            </w:r>
            <w:r w:rsidRPr="0066337A">
              <w:rPr>
                <w:noProof/>
              </w:rPr>
              <w:fldChar w:fldCharType="end"/>
            </w:r>
          </w:p>
          <w:p w14:paraId="4CE2600C" w14:textId="77777777" w:rsidR="00742BDC" w:rsidRPr="00363BD8" w:rsidRDefault="00742BDC" w:rsidP="00EC19B6">
            <w:pPr>
              <w:pStyle w:val="af7"/>
              <w:ind w:left="0" w:firstLineChars="0" w:firstLine="0"/>
              <w:jc w:val="left"/>
              <w:rPr>
                <w:noProof/>
              </w:rPr>
            </w:pPr>
            <w:r w:rsidRPr="00363BD8">
              <w:rPr>
                <w:noProof/>
              </w:rPr>
              <w:t xml:space="preserve">7:  end if </w:t>
            </w:r>
          </w:p>
          <w:p w14:paraId="238B7EDC" w14:textId="77777777" w:rsidR="00742BDC" w:rsidRPr="00363BD8" w:rsidRDefault="00742BDC" w:rsidP="00EC19B6">
            <w:pPr>
              <w:pStyle w:val="af7"/>
              <w:ind w:left="0" w:firstLineChars="0" w:firstLine="0"/>
              <w:jc w:val="left"/>
              <w:rPr>
                <w:noProof/>
              </w:rPr>
            </w:pPr>
            <w:r w:rsidRPr="00363BD8">
              <w:rPr>
                <w:noProof/>
              </w:rPr>
              <w:t xml:space="preserve">8: end for </w:t>
            </w:r>
          </w:p>
          <w:p w14:paraId="398E70E0" w14:textId="77777777" w:rsidR="00742BDC" w:rsidRPr="00363BD8" w:rsidRDefault="00742BDC" w:rsidP="00EC19B6">
            <w:pPr>
              <w:pStyle w:val="af7"/>
              <w:ind w:left="0" w:firstLineChars="0" w:firstLine="0"/>
              <w:jc w:val="left"/>
              <w:rPr>
                <w:noProof/>
              </w:rPr>
            </w:pPr>
            <w:r w:rsidRPr="00363BD8">
              <w:rPr>
                <w:noProof/>
              </w:rPr>
              <w:t xml:space="preserve">9: </w:t>
            </w:r>
            <w:r w:rsidRPr="0066337A">
              <w:rPr>
                <w:noProof/>
              </w:rPr>
              <w:fldChar w:fldCharType="begin"/>
            </w:r>
            <w:r w:rsidRPr="0066337A">
              <w:rPr>
                <w:noProof/>
              </w:rPr>
              <w:instrText xml:space="preserve"> QUOTE  </w:instrText>
            </w:r>
            <w:r w:rsidRPr="0066337A">
              <w:rPr>
                <w:noProof/>
              </w:rPr>
              <w:fldChar w:fldCharType="end"/>
            </w:r>
            <w:r w:rsidRPr="00363BD8">
              <w:rPr>
                <w:noProof/>
              </w:rPr>
              <w:t xml:space="preserve"> is the chosen AP for STA </w:t>
            </w:r>
            <w:r w:rsidRPr="0066337A">
              <w:rPr>
                <w:noProof/>
              </w:rPr>
              <w:fldChar w:fldCharType="begin"/>
            </w:r>
            <w:r w:rsidRPr="0066337A">
              <w:rPr>
                <w:noProof/>
              </w:rPr>
              <w:instrText xml:space="preserve"> QUOTE  </w:instrText>
            </w:r>
            <w:r w:rsidRPr="0066337A">
              <w:rPr>
                <w:noProof/>
              </w:rPr>
              <w:fldChar w:fldCharType="end"/>
            </w:r>
          </w:p>
        </w:tc>
      </w:tr>
    </w:tbl>
    <w:p w14:paraId="4590FEBA" w14:textId="77777777" w:rsidR="00A1666E" w:rsidRDefault="00A1666E" w:rsidP="00710717">
      <w:pPr>
        <w:ind w:firstLineChars="0" w:firstLine="0"/>
        <w:rPr>
          <w:lang w:eastAsia="zh-CN"/>
        </w:rPr>
      </w:pPr>
    </w:p>
    <w:p w14:paraId="6688F12C" w14:textId="77777777" w:rsidR="00A1666E" w:rsidRDefault="00A1666E" w:rsidP="00A1666E">
      <w:pPr>
        <w:rPr>
          <w:lang w:eastAsia="zh-CN"/>
        </w:rPr>
      </w:pPr>
      <w:r>
        <w:rPr>
          <w:rFonts w:hint="eastAsia"/>
          <w:lang w:eastAsia="zh-CN"/>
        </w:rPr>
        <w:t>在算法中</w:t>
      </w:r>
      <w:r w:rsidR="00AE4C33">
        <w:rPr>
          <w:rFonts w:hint="eastAsia"/>
          <w:lang w:eastAsia="zh-CN"/>
        </w:rPr>
        <w:t>，</w:t>
      </w:r>
      <w:r>
        <w:rPr>
          <w:rFonts w:hint="eastAsia"/>
          <w:lang w:eastAsia="zh-CN"/>
        </w:rPr>
        <w:t>当一个新的</w:t>
      </w:r>
      <w:r>
        <w:rPr>
          <w:rFonts w:hint="eastAsia"/>
          <w:lang w:eastAsia="zh-CN"/>
        </w:rPr>
        <w:t>AP</w:t>
      </w:r>
      <w:r>
        <w:rPr>
          <w:rFonts w:hint="eastAsia"/>
          <w:lang w:eastAsia="zh-CN"/>
        </w:rPr>
        <w:t>接入的时候，计算</w:t>
      </w:r>
      <w:r>
        <w:rPr>
          <w:rFonts w:hint="eastAsia"/>
          <w:lang w:eastAsia="zh-CN"/>
        </w:rPr>
        <w:t>(x)</w:t>
      </w:r>
      <w:r>
        <w:rPr>
          <w:rFonts w:hint="eastAsia"/>
          <w:lang w:eastAsia="zh-CN"/>
        </w:rPr>
        <w:t>的值</w:t>
      </w:r>
      <w:r>
        <w:rPr>
          <w:rFonts w:hint="eastAsia"/>
          <w:lang w:eastAsia="zh-CN"/>
        </w:rPr>
        <w:t>,</w:t>
      </w:r>
      <w:r>
        <w:rPr>
          <w:rFonts w:hint="eastAsia"/>
          <w:lang w:eastAsia="zh-CN"/>
        </w:rPr>
        <w:t>然后判断</w:t>
      </w:r>
      <w:r>
        <w:rPr>
          <w:rFonts w:hint="eastAsia"/>
          <w:lang w:eastAsia="zh-CN"/>
        </w:rPr>
        <w:t>bid</w:t>
      </w:r>
      <w:r>
        <w:rPr>
          <w:rFonts w:hint="eastAsia"/>
          <w:lang w:eastAsia="zh-CN"/>
        </w:rPr>
        <w:t>的值是否超出了总量</w:t>
      </w:r>
      <w:r w:rsidR="00CD0B7D">
        <w:rPr>
          <w:rFonts w:hint="eastAsia"/>
          <w:lang w:eastAsia="zh-CN"/>
        </w:rPr>
        <w:t>，</w:t>
      </w:r>
      <w:r>
        <w:rPr>
          <w:rFonts w:hint="eastAsia"/>
          <w:lang w:eastAsia="zh-CN"/>
        </w:rPr>
        <w:t>如果没有超出的话</w:t>
      </w:r>
      <w:r>
        <w:rPr>
          <w:rFonts w:hint="eastAsia"/>
          <w:lang w:eastAsia="zh-CN"/>
        </w:rPr>
        <w:t>,</w:t>
      </w:r>
      <w:r>
        <w:rPr>
          <w:rFonts w:hint="eastAsia"/>
          <w:lang w:eastAsia="zh-CN"/>
        </w:rPr>
        <w:t>就将与所需的带宽相乘</w:t>
      </w:r>
      <w:r w:rsidR="00CD0B7D">
        <w:rPr>
          <w:rFonts w:hint="eastAsia"/>
          <w:lang w:eastAsia="zh-CN"/>
        </w:rPr>
        <w:t>，</w:t>
      </w:r>
      <w:r>
        <w:rPr>
          <w:rFonts w:hint="eastAsia"/>
          <w:lang w:eastAsia="zh-CN"/>
        </w:rPr>
        <w:t>得到的结果就是判断该</w:t>
      </w:r>
      <w:r>
        <w:rPr>
          <w:rFonts w:hint="eastAsia"/>
          <w:lang w:eastAsia="zh-CN"/>
        </w:rPr>
        <w:t>AP</w:t>
      </w:r>
      <w:r>
        <w:rPr>
          <w:rFonts w:hint="eastAsia"/>
          <w:lang w:eastAsia="zh-CN"/>
        </w:rPr>
        <w:t>是否是一个合适的接入点。</w:t>
      </w:r>
    </w:p>
    <w:p w14:paraId="2E990964" w14:textId="77777777" w:rsidR="00A1666E" w:rsidRDefault="00A1666E" w:rsidP="00710717">
      <w:pPr>
        <w:rPr>
          <w:lang w:eastAsia="zh-CN"/>
        </w:rPr>
      </w:pPr>
      <w:r>
        <w:rPr>
          <w:rFonts w:hint="eastAsia"/>
          <w:lang w:eastAsia="zh-CN"/>
        </w:rPr>
        <w:t>这里面应用到的内容参照了</w:t>
      </w:r>
      <w:r>
        <w:rPr>
          <w:rFonts w:hint="eastAsia"/>
          <w:lang w:eastAsia="zh-CN"/>
        </w:rPr>
        <w:t>Google</w:t>
      </w:r>
      <w:r>
        <w:rPr>
          <w:rFonts w:hint="eastAsia"/>
          <w:lang w:eastAsia="zh-CN"/>
        </w:rPr>
        <w:t>的</w:t>
      </w:r>
      <w:r>
        <w:rPr>
          <w:rFonts w:hint="eastAsia"/>
          <w:lang w:eastAsia="zh-CN"/>
        </w:rPr>
        <w:t>Adword</w:t>
      </w:r>
      <w:r>
        <w:rPr>
          <w:rFonts w:hint="eastAsia"/>
          <w:lang w:eastAsia="zh-CN"/>
        </w:rPr>
        <w:t>关键字算法</w:t>
      </w:r>
      <w:r w:rsidRPr="00C16D73">
        <w:rPr>
          <w:rFonts w:hint="eastAsia"/>
          <w:lang w:eastAsia="zh-CN"/>
        </w:rPr>
        <w:t>。的值就类似于关键字算法中的质量得分，</w:t>
      </w:r>
      <w:r w:rsidRPr="00C16D73">
        <w:rPr>
          <w:lang w:eastAsia="zh-CN"/>
        </w:rPr>
        <w:t>bid</w:t>
      </w:r>
      <w:r w:rsidRPr="00C16D73">
        <w:rPr>
          <w:rFonts w:hint="eastAsia"/>
          <w:lang w:eastAsia="zh-CN"/>
        </w:rPr>
        <w:t>相当</w:t>
      </w:r>
      <w:r>
        <w:rPr>
          <w:rFonts w:hint="eastAsia"/>
          <w:lang w:eastAsia="zh-CN"/>
        </w:rPr>
        <w:t>于出价。两者共同约束共同作为参考的内容，反应出了这个接入点的负载情况。在关键字算法中，虽然可能出价不是很高但是他的网页的质量非常的高，这种情况下仍然可能获得较好的排名，反之亦然，他的网页质量比较普通，但是出价非常的高，这种情况下仍可能获得较好的排名。</w:t>
      </w:r>
    </w:p>
    <w:p w14:paraId="400A0417" w14:textId="77777777" w:rsidR="00A1666E" w:rsidRDefault="00A1666E" w:rsidP="00A1666E">
      <w:pPr>
        <w:pStyle w:val="3"/>
        <w:spacing w:before="120"/>
        <w:rPr>
          <w:lang w:eastAsia="zh-CN"/>
        </w:rPr>
      </w:pPr>
      <w:bookmarkStart w:id="241" w:name="_Toc517963833"/>
      <w:bookmarkStart w:id="242" w:name="_Toc518474567"/>
      <w:r>
        <w:rPr>
          <w:lang w:eastAsia="zh-CN"/>
        </w:rPr>
        <w:t xml:space="preserve">5.3.3 </w:t>
      </w:r>
      <w:r w:rsidR="00343A83">
        <w:rPr>
          <w:lang w:eastAsia="zh-CN"/>
        </w:rPr>
        <w:t xml:space="preserve"> </w:t>
      </w:r>
      <w:r>
        <w:rPr>
          <w:rFonts w:hint="eastAsia"/>
          <w:lang w:eastAsia="zh-CN"/>
        </w:rPr>
        <w:t>负载均衡算法分析</w:t>
      </w:r>
      <w:bookmarkEnd w:id="241"/>
      <w:bookmarkEnd w:id="242"/>
    </w:p>
    <w:p w14:paraId="5B4BBA20" w14:textId="77777777" w:rsidR="00A1666E" w:rsidRDefault="00A1666E" w:rsidP="00A1666E">
      <w:pPr>
        <w:rPr>
          <w:lang w:eastAsia="zh-CN"/>
        </w:rPr>
      </w:pPr>
      <w:r>
        <w:rPr>
          <w:rFonts w:hint="eastAsia"/>
          <w:lang w:eastAsia="zh-CN"/>
        </w:rPr>
        <w:t>从用户的角度考虑几种极端情况，</w:t>
      </w:r>
      <w:r w:rsidRPr="00C16D73">
        <w:rPr>
          <w:rFonts w:hint="eastAsia"/>
          <w:lang w:eastAsia="zh-CN"/>
        </w:rPr>
        <w:t>分别是</w:t>
      </w:r>
      <w:r w:rsidRPr="00C16D73">
        <w:rPr>
          <w:lang w:eastAsia="zh-CN"/>
        </w:rPr>
        <w:t>bid</w:t>
      </w:r>
      <w:r w:rsidRPr="00C16D73">
        <w:rPr>
          <w:rFonts w:hint="eastAsia"/>
          <w:lang w:eastAsia="zh-CN"/>
        </w:rPr>
        <w:t>与取比较大的值和比较小的值的情况。当</w:t>
      </w:r>
      <w:r w:rsidRPr="00C16D73">
        <w:rPr>
          <w:lang w:eastAsia="zh-CN"/>
        </w:rPr>
        <w:t>bid</w:t>
      </w:r>
      <w:r w:rsidRPr="00C16D73">
        <w:rPr>
          <w:rFonts w:hint="eastAsia"/>
          <w:lang w:eastAsia="zh-CN"/>
        </w:rPr>
        <w:t>比较大而的值比较小的话，代表着用户的需求非常大，而且该接入点可以满足该用户的需求。但是特别小代表着该接入点的负载比较高，这种情况下即便是可以满足用户的需求，但是服务质量会很差。所以这个乘积的值不会很高，这个节点可能不是最佳的节点，算法继续进行计算直到获得最佳的接入点。当</w:t>
      </w:r>
      <w:r w:rsidRPr="00C16D73">
        <w:rPr>
          <w:lang w:eastAsia="zh-CN"/>
        </w:rPr>
        <w:t>bid</w:t>
      </w:r>
      <w:r w:rsidRPr="00C16D73">
        <w:rPr>
          <w:rFonts w:hint="eastAsia"/>
          <w:lang w:eastAsia="zh-CN"/>
        </w:rPr>
        <w:t>比较大而也比较大</w:t>
      </w:r>
      <w:r>
        <w:rPr>
          <w:rFonts w:hint="eastAsia"/>
          <w:lang w:eastAsia="zh-CN"/>
        </w:rPr>
        <w:t>，说明这个节点不仅仅有能力给用户服务，而且可以给予很高的服务质量，这种节点的数值比较大，很有可能作为接入点的。当</w:t>
      </w:r>
      <w:r>
        <w:rPr>
          <w:rFonts w:hint="eastAsia"/>
          <w:lang w:eastAsia="zh-CN"/>
        </w:rPr>
        <w:t>bid</w:t>
      </w:r>
      <w:r>
        <w:rPr>
          <w:rFonts w:hint="eastAsia"/>
          <w:lang w:eastAsia="zh-CN"/>
        </w:rPr>
        <w:t>比较小而比较小，代表虽然所需要的带宽不是很多但是该节点的服务质量并不是很好，所以可能不会接入该节点。当</w:t>
      </w:r>
      <w:r>
        <w:rPr>
          <w:rFonts w:hint="eastAsia"/>
          <w:lang w:eastAsia="zh-CN"/>
        </w:rPr>
        <w:t>bid</w:t>
      </w:r>
      <w:r>
        <w:rPr>
          <w:rFonts w:hint="eastAsia"/>
          <w:lang w:eastAsia="zh-CN"/>
        </w:rPr>
        <w:t>比较小而比较大的时候，代表着虽然用户的需求小，但是仍然能够很好的给用户提供服务，在这种情况下很有可能选择该节点作为接入点。</w:t>
      </w:r>
    </w:p>
    <w:p w14:paraId="03303A51" w14:textId="77777777" w:rsidR="00A1666E" w:rsidRDefault="00A1666E" w:rsidP="00A1666E">
      <w:pPr>
        <w:rPr>
          <w:lang w:eastAsia="zh-CN"/>
        </w:rPr>
      </w:pPr>
      <w:r>
        <w:rPr>
          <w:rFonts w:hint="eastAsia"/>
          <w:lang w:eastAsia="zh-CN"/>
        </w:rPr>
        <w:t>从接入点的角度来考虑，如果该接入点的负载很高，即便能够提供给该用户服务，这么做会导致负载更加高，与此同时如果有节点负载很低，也能提供给用户服务，这种情况下就负载低的节点就会提供服务，这种高负载的节点不需要继续接受用户，而低负载的节点可以进一步接受客服，实现了负载的均衡，极大减缓了两极分化的出现，让网络的资源能够充分的利用。当接入点同时面对多个用户的时候，有的用户需求比较大，有的用户需求比较小，这种情况下，需求较大的用户会优先获得服务，这也符合常理，但是需求小的用户却不会因次而饿死，因为需求大的用户获得服务之后，节点的负载就会变高，这个时候就该节点可能就不是适合的接入点了，这个时候就可以寻找其他的接入点进行接入。</w:t>
      </w:r>
    </w:p>
    <w:p w14:paraId="6C39DCFC" w14:textId="77777777" w:rsidR="00A1666E" w:rsidRDefault="00A1666E" w:rsidP="00A1666E">
      <w:pPr>
        <w:rPr>
          <w:lang w:eastAsia="zh-CN"/>
        </w:rPr>
      </w:pPr>
      <w:r>
        <w:rPr>
          <w:rFonts w:hint="eastAsia"/>
          <w:lang w:eastAsia="zh-CN"/>
        </w:rPr>
        <w:t>从公平性的角度来考虑，这里的所指的公平是比例公平。在调度算法中，一般常见的有三种算法，分别是轮询算法，最大载干算法，以及比例公平算法。轮询算法是每个用户的地位都是绝对相同的，每个用户都会轮到自己，但是这种做法的效率非常的低。</w:t>
      </w:r>
      <w:r>
        <w:rPr>
          <w:rFonts w:hint="eastAsia"/>
          <w:lang w:eastAsia="zh-CN"/>
        </w:rPr>
        <w:lastRenderedPageBreak/>
        <w:t>最大载干算法是只考虑到系统的最大吞吐量，有些需求比较小的用户，可能永远的等不到服务。比例公平是上述两者的平衡。在本文的负载均衡算法中，在某种程度上可以说是一种比例公平的算法，只不过平衡的是用户与接入点。所有的接入点不会空载，也不会满载（在所有用户的需求极大的情况下可能出现所有接入点都满载的情况，但是这种情况不论是什么算法都会出现的所以不在本文的讨论范围之内）。每个接入点都拥有相近的负载。对于用户来讲每个用户都会连接到一个负载不高的接入点，而且肯定都会连接到的，不会出现无法获得服务的状态。</w:t>
      </w:r>
    </w:p>
    <w:p w14:paraId="02DFAC29" w14:textId="77777777" w:rsidR="00A1666E" w:rsidRDefault="00A1666E" w:rsidP="00A1666E">
      <w:pPr>
        <w:rPr>
          <w:lang w:eastAsia="zh-CN"/>
        </w:rPr>
      </w:pPr>
      <w:r>
        <w:rPr>
          <w:rFonts w:hint="eastAsia"/>
          <w:lang w:eastAsia="zh-CN"/>
        </w:rPr>
        <w:t>从稳定性的角度来考虑，不同的接入点尽可能的分担了用户的需求，不同的用户尽可能的连接到了不同的节点，所有的鸡蛋装在了不同的篮子里面，当其中的某个或者某些节点发送了故障的时候，不会造成大量的用户突然无法上网的情况，只有连接该接入点的一小部分用户会突然断网，而且一旦发生了故障之后，用户可以很快的较为平均的连接到其他的剩余的节点，可以较为快速的恢复状态。但是在传统的接入算法中，一旦信号强度最强的接入点突然发生故障，此时大量的用户会连接不上互联网，而且这些用户为了继续连接互联网，会寻找曾经的信号第二强，目前信号强度第一强的接入点，此时相当大量的用户同时想要接入同一个节点势必造成服务质量的极大下降甚至由于该接入点之前就存在一些用户，新涌入用户获得服务质量要比在之前的节点获得的服务还要差很多。而且不仅仅是对新的用户，对于原本在该接入点接入的用户都会受到相当大的影响。</w:t>
      </w:r>
    </w:p>
    <w:p w14:paraId="59DC47A2" w14:textId="77777777" w:rsidR="00A1666E" w:rsidRPr="00BD7196" w:rsidRDefault="00A1666E" w:rsidP="00A1666E">
      <w:pPr>
        <w:pStyle w:val="2"/>
        <w:spacing w:before="120"/>
        <w:rPr>
          <w:lang w:eastAsia="zh-CN"/>
        </w:rPr>
      </w:pPr>
      <w:bookmarkStart w:id="243" w:name="_Toc517963834"/>
      <w:bookmarkStart w:id="244" w:name="_Toc518474568"/>
      <w:r>
        <w:rPr>
          <w:rFonts w:hint="eastAsia"/>
          <w:lang w:eastAsia="zh-CN"/>
        </w:rPr>
        <w:t xml:space="preserve">5.4  </w:t>
      </w:r>
      <w:r w:rsidRPr="00BD7196">
        <w:rPr>
          <w:rFonts w:hint="eastAsia"/>
          <w:lang w:eastAsia="zh-CN"/>
        </w:rPr>
        <w:t>负载均衡算法在</w:t>
      </w:r>
      <w:r w:rsidRPr="00BD7196">
        <w:rPr>
          <w:rFonts w:hint="eastAsia"/>
          <w:lang w:eastAsia="zh-CN"/>
        </w:rPr>
        <w:t>SDN</w:t>
      </w:r>
      <w:r w:rsidRPr="00BD7196">
        <w:rPr>
          <w:rFonts w:hint="eastAsia"/>
          <w:lang w:eastAsia="zh-CN"/>
        </w:rPr>
        <w:t>网络中应用的流程图</w:t>
      </w:r>
      <w:bookmarkEnd w:id="243"/>
      <w:bookmarkEnd w:id="244"/>
    </w:p>
    <w:p w14:paraId="72B4E82B" w14:textId="77777777" w:rsidR="00A1666E" w:rsidRDefault="00A1666E" w:rsidP="00A1666E">
      <w:pPr>
        <w:rPr>
          <w:lang w:eastAsia="zh-CN"/>
        </w:rPr>
      </w:pPr>
      <w:r>
        <w:rPr>
          <w:rFonts w:hint="eastAsia"/>
          <w:lang w:eastAsia="zh-CN"/>
        </w:rPr>
        <w:t>见图</w:t>
      </w:r>
      <w:r w:rsidR="008671E5">
        <w:rPr>
          <w:lang w:eastAsia="zh-CN"/>
        </w:rPr>
        <w:t>5.2</w:t>
      </w:r>
      <w:r>
        <w:rPr>
          <w:rFonts w:hint="eastAsia"/>
          <w:lang w:eastAsia="zh-CN"/>
        </w:rPr>
        <w:t>所示，当用户想要通过</w:t>
      </w:r>
      <w:r>
        <w:rPr>
          <w:rFonts w:hint="eastAsia"/>
          <w:lang w:eastAsia="zh-CN"/>
        </w:rPr>
        <w:t>SDN</w:t>
      </w:r>
      <w:r>
        <w:rPr>
          <w:rFonts w:hint="eastAsia"/>
          <w:lang w:eastAsia="zh-CN"/>
        </w:rPr>
        <w:t>网络来上网的时候，首先用户先要把这些数据（这些数据中包含了用户的需求）通过</w:t>
      </w:r>
      <w:r>
        <w:rPr>
          <w:rFonts w:hint="eastAsia"/>
          <w:lang w:eastAsia="zh-CN"/>
        </w:rPr>
        <w:t>SDN</w:t>
      </w:r>
      <w:r>
        <w:rPr>
          <w:rFonts w:hint="eastAsia"/>
          <w:lang w:eastAsia="zh-CN"/>
        </w:rPr>
        <w:t>流管理器或者</w:t>
      </w:r>
      <w:r>
        <w:rPr>
          <w:rFonts w:hint="eastAsia"/>
          <w:lang w:eastAsia="zh-CN"/>
        </w:rPr>
        <w:t>OVS</w:t>
      </w:r>
      <w:r>
        <w:rPr>
          <w:rFonts w:hint="eastAsia"/>
          <w:lang w:eastAsia="zh-CN"/>
        </w:rPr>
        <w:t>交换机发送到了本地控制器，于此同时，存在一个全局的控制器，该全局控制器拥有所有的</w:t>
      </w:r>
      <w:r>
        <w:rPr>
          <w:rFonts w:hint="eastAsia"/>
          <w:lang w:eastAsia="zh-CN"/>
        </w:rPr>
        <w:t>AP</w:t>
      </w:r>
      <w:r>
        <w:rPr>
          <w:rFonts w:hint="eastAsia"/>
          <w:lang w:eastAsia="zh-CN"/>
        </w:rPr>
        <w:t>和用户的信息，并且将这些信息提供给本地的控制器。然后本地控制器将这些数据，发送给</w:t>
      </w:r>
      <w:r>
        <w:rPr>
          <w:rFonts w:hint="eastAsia"/>
          <w:lang w:eastAsia="zh-CN"/>
        </w:rPr>
        <w:t>Wi-Fi</w:t>
      </w:r>
      <w:r>
        <w:rPr>
          <w:rFonts w:hint="eastAsia"/>
          <w:lang w:eastAsia="zh-CN"/>
        </w:rPr>
        <w:t>调度模块，然后</w:t>
      </w:r>
      <w:r>
        <w:rPr>
          <w:rFonts w:hint="eastAsia"/>
          <w:lang w:eastAsia="zh-CN"/>
        </w:rPr>
        <w:t>Wi-Fi</w:t>
      </w:r>
      <w:r>
        <w:rPr>
          <w:rFonts w:hint="eastAsia"/>
          <w:lang w:eastAsia="zh-CN"/>
        </w:rPr>
        <w:t>调度模块利用这些数据，并且运行负载均衡算法，进行挑选</w:t>
      </w:r>
      <w:r>
        <w:rPr>
          <w:rFonts w:hint="eastAsia"/>
          <w:lang w:eastAsia="zh-CN"/>
        </w:rPr>
        <w:t>AP</w:t>
      </w:r>
      <w:r>
        <w:rPr>
          <w:rFonts w:hint="eastAsia"/>
          <w:lang w:eastAsia="zh-CN"/>
        </w:rPr>
        <w:t>，当选择了适当的</w:t>
      </w:r>
      <w:r>
        <w:rPr>
          <w:rFonts w:hint="eastAsia"/>
          <w:lang w:eastAsia="zh-CN"/>
        </w:rPr>
        <w:t>AP</w:t>
      </w:r>
      <w:r>
        <w:rPr>
          <w:rFonts w:hint="eastAsia"/>
          <w:lang w:eastAsia="zh-CN"/>
        </w:rPr>
        <w:t>的时候，进行下一步的检测，检测的目的是判断该接入点的信号强度是否可以满足正常的无线信号的交流。即便按照之前的算法，选择出了一个非常合适的接入点，该节点可能剩余的带宽的量很高可以满足用户的需求，但是该节点的信号强度非常的弱，这就会导致用户在使用互联网的时候，导致可能会有较高的延迟和丢包。所以这一步是最后的一步，但是也是最关键的一步。</w:t>
      </w:r>
    </w:p>
    <w:p w14:paraId="213BB40E" w14:textId="77777777" w:rsidR="00A1666E" w:rsidRDefault="00A1666E" w:rsidP="00A1666E">
      <w:pPr>
        <w:jc w:val="center"/>
      </w:pPr>
      <w:r>
        <w:rPr>
          <w:noProof/>
          <w:lang w:eastAsia="zh-CN" w:bidi="ar-SA"/>
        </w:rPr>
        <w:lastRenderedPageBreak/>
        <w:drawing>
          <wp:inline distT="0" distB="0" distL="0" distR="0" wp14:anchorId="56A8AA64" wp14:editId="1F9D9F96">
            <wp:extent cx="4829907" cy="3505200"/>
            <wp:effectExtent l="0" t="0" r="0" b="0"/>
            <wp:docPr id="8492" name="Picture 8492" descr="未命名文件"/>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03" descr="未命名文件"/>
                    <pic:cNvPicPr>
                      <a:picLocks/>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4840582" cy="3512947"/>
                    </a:xfrm>
                    <a:prstGeom prst="rect">
                      <a:avLst/>
                    </a:prstGeom>
                    <a:noFill/>
                    <a:ln>
                      <a:noFill/>
                    </a:ln>
                  </pic:spPr>
                </pic:pic>
              </a:graphicData>
            </a:graphic>
          </wp:inline>
        </w:drawing>
      </w:r>
    </w:p>
    <w:p w14:paraId="0A774F70" w14:textId="77777777" w:rsidR="00E755EA" w:rsidRDefault="00E755EA" w:rsidP="00D1698D">
      <w:pPr>
        <w:jc w:val="center"/>
        <w:rPr>
          <w:lang w:eastAsia="zh-CN"/>
        </w:rPr>
      </w:pPr>
      <w:bookmarkStart w:id="245" w:name="_Toc517958823"/>
      <w:r>
        <w:rPr>
          <w:rFonts w:hint="eastAsia"/>
          <w:lang w:eastAsia="zh-CN"/>
        </w:rPr>
        <w:t>图</w:t>
      </w:r>
      <w:r>
        <w:rPr>
          <w:rFonts w:hint="eastAsia"/>
          <w:lang w:eastAsia="zh-CN"/>
        </w:rPr>
        <w:t>5.</w:t>
      </w:r>
      <w:r>
        <w:rPr>
          <w:lang w:eastAsia="zh-CN"/>
        </w:rPr>
        <w:fldChar w:fldCharType="begin"/>
      </w:r>
      <w:r>
        <w:rPr>
          <w:lang w:eastAsia="zh-CN"/>
        </w:rPr>
        <w:instrText xml:space="preserve"> </w:instrText>
      </w:r>
      <w:r>
        <w:rPr>
          <w:rFonts w:hint="eastAsia"/>
          <w:lang w:eastAsia="zh-CN"/>
        </w:rPr>
        <w:instrText xml:space="preserve">SEQ </w:instrText>
      </w:r>
      <w:r>
        <w:rPr>
          <w:rFonts w:hint="eastAsia"/>
          <w:lang w:eastAsia="zh-CN"/>
        </w:rPr>
        <w:instrText>图</w:instrText>
      </w:r>
      <w:r>
        <w:rPr>
          <w:rFonts w:hint="eastAsia"/>
          <w:lang w:eastAsia="zh-CN"/>
        </w:rPr>
        <w:instrText>5. \* ARABIC</w:instrText>
      </w:r>
      <w:r>
        <w:rPr>
          <w:lang w:eastAsia="zh-CN"/>
        </w:rPr>
        <w:instrText xml:space="preserve"> </w:instrText>
      </w:r>
      <w:r>
        <w:rPr>
          <w:lang w:eastAsia="zh-CN"/>
        </w:rPr>
        <w:fldChar w:fldCharType="separate"/>
      </w:r>
      <w:r>
        <w:rPr>
          <w:noProof/>
          <w:lang w:eastAsia="zh-CN"/>
        </w:rPr>
        <w:t>2</w:t>
      </w:r>
      <w:r>
        <w:rPr>
          <w:lang w:eastAsia="zh-CN"/>
        </w:rPr>
        <w:fldChar w:fldCharType="end"/>
      </w:r>
      <w:r>
        <w:rPr>
          <w:lang w:eastAsia="zh-CN"/>
        </w:rPr>
        <w:t xml:space="preserve"> </w:t>
      </w:r>
      <w:r>
        <w:rPr>
          <w:rFonts w:hint="eastAsia"/>
          <w:lang w:eastAsia="zh-CN"/>
        </w:rPr>
        <w:t>流程图</w:t>
      </w:r>
      <w:bookmarkEnd w:id="245"/>
    </w:p>
    <w:p w14:paraId="1E2F20B4" w14:textId="77777777" w:rsidR="008671E5" w:rsidRDefault="007E1E16" w:rsidP="00A1666E">
      <w:pPr>
        <w:jc w:val="center"/>
        <w:rPr>
          <w:lang w:eastAsia="zh-CN"/>
        </w:rPr>
      </w:pPr>
      <w:r>
        <w:rPr>
          <w:rFonts w:hint="eastAsia"/>
          <w:lang w:eastAsia="zh-CN"/>
        </w:rPr>
        <w:t xml:space="preserve">Fig. 5.2 Flow </w:t>
      </w:r>
      <w:r>
        <w:rPr>
          <w:lang w:eastAsia="zh-CN"/>
        </w:rPr>
        <w:t>c</w:t>
      </w:r>
      <w:r w:rsidR="008671E5">
        <w:rPr>
          <w:rFonts w:hint="eastAsia"/>
          <w:lang w:eastAsia="zh-CN"/>
        </w:rPr>
        <w:t>hart</w:t>
      </w:r>
    </w:p>
    <w:p w14:paraId="110668E5" w14:textId="77777777" w:rsidR="00A1666E" w:rsidRDefault="00A1666E" w:rsidP="00A1666E">
      <w:pPr>
        <w:rPr>
          <w:lang w:eastAsia="zh-CN"/>
        </w:rPr>
      </w:pPr>
    </w:p>
    <w:p w14:paraId="3DF2C1F4" w14:textId="77777777" w:rsidR="00A1666E" w:rsidRDefault="00A1666E" w:rsidP="00A1666E">
      <w:pPr>
        <w:rPr>
          <w:lang w:eastAsia="zh-CN"/>
        </w:rPr>
      </w:pPr>
      <w:r>
        <w:rPr>
          <w:rFonts w:hint="eastAsia"/>
          <w:lang w:eastAsia="zh-CN"/>
        </w:rPr>
        <w:t>由于这一步是属于</w:t>
      </w:r>
      <w:r>
        <w:rPr>
          <w:rFonts w:hint="eastAsia"/>
          <w:lang w:eastAsia="zh-CN"/>
        </w:rPr>
        <w:t>SDN</w:t>
      </w:r>
      <w:r>
        <w:rPr>
          <w:rFonts w:hint="eastAsia"/>
          <w:lang w:eastAsia="zh-CN"/>
        </w:rPr>
        <w:t>网络在连接用户与节点的执行过程中的，所以并没有体现了负载均衡算法中。</w:t>
      </w:r>
    </w:p>
    <w:p w14:paraId="2507804A" w14:textId="77777777" w:rsidR="00A1666E" w:rsidRDefault="00A1666E" w:rsidP="00A1666E">
      <w:pPr>
        <w:pStyle w:val="2"/>
        <w:spacing w:before="120"/>
        <w:rPr>
          <w:lang w:eastAsia="zh-CN"/>
        </w:rPr>
      </w:pPr>
      <w:bookmarkStart w:id="246" w:name="_Toc517963835"/>
      <w:bookmarkStart w:id="247" w:name="_Toc518474569"/>
      <w:r>
        <w:rPr>
          <w:rFonts w:hint="eastAsia"/>
          <w:lang w:eastAsia="zh-CN"/>
        </w:rPr>
        <w:t xml:space="preserve">5.5  </w:t>
      </w:r>
      <w:r w:rsidRPr="00BD7196">
        <w:rPr>
          <w:rFonts w:hint="eastAsia"/>
          <w:lang w:eastAsia="zh-CN"/>
        </w:rPr>
        <w:t>传统的算法与负载均衡算法的应用场合</w:t>
      </w:r>
      <w:bookmarkEnd w:id="246"/>
      <w:bookmarkEnd w:id="247"/>
    </w:p>
    <w:p w14:paraId="2BD157C6" w14:textId="77777777" w:rsidR="00A1666E" w:rsidRDefault="00A1666E" w:rsidP="00A1666E">
      <w:pPr>
        <w:pStyle w:val="3"/>
        <w:spacing w:before="120"/>
        <w:rPr>
          <w:lang w:eastAsia="zh-CN"/>
        </w:rPr>
      </w:pPr>
      <w:bookmarkStart w:id="248" w:name="_Toc517963836"/>
      <w:bookmarkStart w:id="249" w:name="_Toc518474570"/>
      <w:r>
        <w:rPr>
          <w:rFonts w:hint="eastAsia"/>
          <w:lang w:eastAsia="zh-CN"/>
        </w:rPr>
        <w:t xml:space="preserve">5.5.1  </w:t>
      </w:r>
      <w:r>
        <w:rPr>
          <w:rFonts w:hint="eastAsia"/>
          <w:lang w:eastAsia="zh-CN"/>
        </w:rPr>
        <w:t>传统算法的适用场合</w:t>
      </w:r>
      <w:bookmarkEnd w:id="248"/>
      <w:bookmarkEnd w:id="249"/>
    </w:p>
    <w:p w14:paraId="192105F2" w14:textId="77777777" w:rsidR="00A1666E" w:rsidRDefault="00A1666E" w:rsidP="00A1666E">
      <w:pPr>
        <w:rPr>
          <w:lang w:eastAsia="zh-CN"/>
        </w:rPr>
      </w:pPr>
      <w:r>
        <w:rPr>
          <w:rFonts w:hint="eastAsia"/>
          <w:lang w:eastAsia="zh-CN"/>
        </w:rPr>
        <w:t>传统算法适合在小型的场所，人流量比较少的场所中应用，传统的算法因为其流程比较简单，所以更加节约时间，更加快捷。能够让用户的连接体验更好。</w:t>
      </w:r>
    </w:p>
    <w:p w14:paraId="22EDE58A" w14:textId="77777777" w:rsidR="00A1666E" w:rsidRDefault="00A1666E" w:rsidP="00A1666E">
      <w:pPr>
        <w:pStyle w:val="3"/>
        <w:spacing w:before="120"/>
        <w:rPr>
          <w:lang w:eastAsia="zh-CN"/>
        </w:rPr>
      </w:pPr>
      <w:bookmarkStart w:id="250" w:name="_Toc517963837"/>
      <w:bookmarkStart w:id="251" w:name="_Toc518474571"/>
      <w:r>
        <w:rPr>
          <w:rFonts w:hint="eastAsia"/>
          <w:lang w:eastAsia="zh-CN"/>
        </w:rPr>
        <w:t xml:space="preserve">5.5.2  </w:t>
      </w:r>
      <w:r>
        <w:rPr>
          <w:rFonts w:hint="eastAsia"/>
          <w:lang w:eastAsia="zh-CN"/>
        </w:rPr>
        <w:t>负载均衡算法的应用场合</w:t>
      </w:r>
      <w:bookmarkEnd w:id="250"/>
      <w:bookmarkEnd w:id="251"/>
    </w:p>
    <w:p w14:paraId="1B8BA3B2" w14:textId="77777777" w:rsidR="00A1666E" w:rsidRDefault="00A1666E" w:rsidP="00A1666E">
      <w:pPr>
        <w:rPr>
          <w:lang w:eastAsia="zh-CN"/>
        </w:rPr>
      </w:pPr>
      <w:r>
        <w:rPr>
          <w:rFonts w:hint="eastAsia"/>
          <w:lang w:eastAsia="zh-CN"/>
        </w:rPr>
        <w:t>负载均衡算法适合应用在大型的场所，人流量比较多的场所。在这种场所接入点的数量会很多，而且</w:t>
      </w:r>
      <w:r>
        <w:rPr>
          <w:rFonts w:hint="eastAsia"/>
          <w:lang w:eastAsia="zh-CN"/>
        </w:rPr>
        <w:t>SDN</w:t>
      </w:r>
      <w:r>
        <w:rPr>
          <w:rFonts w:hint="eastAsia"/>
          <w:lang w:eastAsia="zh-CN"/>
        </w:rPr>
        <w:t>网络部署在大型的场所要比部署在小型场所更加合算。在家庭网络中布置</w:t>
      </w:r>
      <w:r>
        <w:rPr>
          <w:rFonts w:hint="eastAsia"/>
          <w:lang w:eastAsia="zh-CN"/>
        </w:rPr>
        <w:t>SDN</w:t>
      </w:r>
      <w:r>
        <w:rPr>
          <w:rFonts w:hint="eastAsia"/>
          <w:lang w:eastAsia="zh-CN"/>
        </w:rPr>
        <w:t>网络有些大材小用而且在硬件方便和金钱方便上也会造成不必要的浪费。但是在小型场所中布置</w:t>
      </w:r>
      <w:r>
        <w:rPr>
          <w:rFonts w:hint="eastAsia"/>
          <w:lang w:eastAsia="zh-CN"/>
        </w:rPr>
        <w:t>SDN</w:t>
      </w:r>
      <w:r>
        <w:rPr>
          <w:rFonts w:hint="eastAsia"/>
          <w:lang w:eastAsia="zh-CN"/>
        </w:rPr>
        <w:t>网络，在理论上是绝对可行的。</w:t>
      </w:r>
      <w:r>
        <w:rPr>
          <w:rFonts w:hint="eastAsia"/>
          <w:lang w:eastAsia="zh-CN"/>
        </w:rPr>
        <w:t>AP</w:t>
      </w:r>
      <w:r>
        <w:rPr>
          <w:rFonts w:hint="eastAsia"/>
          <w:lang w:eastAsia="zh-CN"/>
        </w:rPr>
        <w:t>接入点少的话，同样会选择最优的节点作为接入点的</w:t>
      </w:r>
      <w:r>
        <w:rPr>
          <w:lang w:eastAsia="zh-CN"/>
        </w:rPr>
        <w:t>。</w:t>
      </w:r>
    </w:p>
    <w:p w14:paraId="57139EDB" w14:textId="77777777" w:rsidR="00A1666E" w:rsidRDefault="00A1666E" w:rsidP="00A1666E">
      <w:pPr>
        <w:pStyle w:val="2"/>
        <w:spacing w:before="120"/>
        <w:rPr>
          <w:lang w:eastAsia="zh-CN"/>
        </w:rPr>
      </w:pPr>
      <w:bookmarkStart w:id="252" w:name="_Toc517963838"/>
      <w:bookmarkStart w:id="253" w:name="_Toc518474572"/>
      <w:r>
        <w:rPr>
          <w:rFonts w:hint="eastAsia"/>
          <w:lang w:eastAsia="zh-CN"/>
        </w:rPr>
        <w:lastRenderedPageBreak/>
        <w:t xml:space="preserve">5.6  </w:t>
      </w:r>
      <w:r>
        <w:rPr>
          <w:rFonts w:hint="eastAsia"/>
          <w:lang w:eastAsia="zh-CN"/>
        </w:rPr>
        <w:t>仿真结果</w:t>
      </w:r>
      <w:bookmarkEnd w:id="252"/>
      <w:bookmarkEnd w:id="253"/>
    </w:p>
    <w:p w14:paraId="26C2246E" w14:textId="77777777" w:rsidR="00A1666E" w:rsidRPr="00BD7196" w:rsidRDefault="00A1666E" w:rsidP="00A1666E">
      <w:pPr>
        <w:pStyle w:val="3"/>
        <w:spacing w:before="120"/>
        <w:rPr>
          <w:lang w:eastAsia="zh-CN"/>
        </w:rPr>
      </w:pPr>
      <w:bookmarkStart w:id="254" w:name="_Toc517963839"/>
      <w:bookmarkStart w:id="255" w:name="_Toc518474573"/>
      <w:r>
        <w:rPr>
          <w:rFonts w:hint="eastAsia"/>
          <w:lang w:eastAsia="zh-CN"/>
        </w:rPr>
        <w:t>5.</w:t>
      </w:r>
      <w:r w:rsidRPr="00BD7196">
        <w:rPr>
          <w:rFonts w:hint="eastAsia"/>
          <w:lang w:eastAsia="zh-CN"/>
        </w:rPr>
        <w:t>6.1</w:t>
      </w:r>
      <w:r w:rsidRPr="00BD7196">
        <w:rPr>
          <w:lang w:eastAsia="zh-CN"/>
        </w:rPr>
        <w:t xml:space="preserve"> </w:t>
      </w:r>
      <w:r w:rsidR="008671E5">
        <w:rPr>
          <w:lang w:eastAsia="zh-CN"/>
        </w:rPr>
        <w:t xml:space="preserve"> </w:t>
      </w:r>
      <w:r w:rsidRPr="00BD7196">
        <w:rPr>
          <w:rFonts w:hint="eastAsia"/>
          <w:lang w:eastAsia="zh-CN"/>
        </w:rPr>
        <w:t>算法的竞争比</w:t>
      </w:r>
      <w:bookmarkEnd w:id="254"/>
      <w:bookmarkEnd w:id="255"/>
    </w:p>
    <w:p w14:paraId="00FC66E2" w14:textId="77777777" w:rsidR="00A1666E" w:rsidRPr="00710717" w:rsidRDefault="00A1666E" w:rsidP="00710717">
      <w:pPr>
        <w:tabs>
          <w:tab w:val="left" w:pos="377"/>
        </w:tabs>
        <w:rPr>
          <w:rFonts w:ascii="宋体" w:hAnsi="宋体" w:cs="宋体"/>
          <w:szCs w:val="21"/>
          <w:lang w:eastAsia="zh-CN"/>
        </w:rPr>
      </w:pPr>
      <w:r>
        <w:rPr>
          <w:rFonts w:hint="eastAsia"/>
          <w:lang w:eastAsia="zh-CN"/>
        </w:rPr>
        <w:t>该负载均衡算法的竞争比为</w:t>
      </w:r>
      <w:r>
        <w:rPr>
          <w:rFonts w:hint="eastAsia"/>
          <w:lang w:eastAsia="zh-CN"/>
        </w:rPr>
        <w:t>1-1/e</w:t>
      </w:r>
      <w:r w:rsidR="008671E5">
        <w:rPr>
          <w:rFonts w:hint="eastAsia"/>
          <w:lang w:eastAsia="zh-CN"/>
        </w:rPr>
        <w:t>。</w:t>
      </w:r>
      <w:r>
        <w:rPr>
          <w:rFonts w:hint="eastAsia"/>
          <w:lang w:eastAsia="zh-CN"/>
        </w:rPr>
        <w:t>图</w:t>
      </w:r>
      <w:r w:rsidR="008671E5">
        <w:rPr>
          <w:rFonts w:hint="eastAsia"/>
          <w:lang w:eastAsia="zh-CN"/>
        </w:rPr>
        <w:t>5.</w:t>
      </w:r>
      <w:r w:rsidR="008671E5">
        <w:rPr>
          <w:lang w:eastAsia="zh-CN"/>
        </w:rPr>
        <w:t>3</w:t>
      </w:r>
      <w:r>
        <w:rPr>
          <w:rFonts w:hint="eastAsia"/>
          <w:lang w:eastAsia="zh-CN"/>
        </w:rPr>
        <w:t>中红色的曲线为传统的算法的竞争比</w:t>
      </w:r>
      <w:r>
        <w:rPr>
          <w:rFonts w:hint="eastAsia"/>
          <w:lang w:eastAsia="zh-CN"/>
        </w:rPr>
        <w:t>,</w:t>
      </w:r>
      <w:r>
        <w:rPr>
          <w:rFonts w:hint="eastAsia"/>
          <w:lang w:eastAsia="zh-CN"/>
        </w:rPr>
        <w:t>蓝色的曲线为本文中负载均衡算法的竞争比。黑色的线为值为</w:t>
      </w:r>
      <w:r>
        <w:rPr>
          <w:rFonts w:hint="eastAsia"/>
          <w:lang w:eastAsia="zh-CN"/>
        </w:rPr>
        <w:t>1-1/e</w:t>
      </w:r>
      <w:r>
        <w:rPr>
          <w:rFonts w:hint="eastAsia"/>
          <w:lang w:eastAsia="zh-CN"/>
        </w:rPr>
        <w:t>的常数函数</w:t>
      </w:r>
      <w:r>
        <w:rPr>
          <w:rFonts w:hint="eastAsia"/>
          <w:lang w:eastAsia="zh-CN"/>
        </w:rPr>
        <w:t>,</w:t>
      </w:r>
      <w:r>
        <w:rPr>
          <w:rFonts w:hint="eastAsia"/>
          <w:lang w:eastAsia="zh-CN"/>
        </w:rPr>
        <w:t>可以从这里看出负载均衡的算法要比传统的算法更加的表现良好。传统的算法的竞争比只有</w:t>
      </w:r>
      <w:r>
        <w:rPr>
          <w:rFonts w:hint="eastAsia"/>
          <w:lang w:eastAsia="zh-CN"/>
        </w:rPr>
        <w:t>0.3</w:t>
      </w:r>
      <w:r>
        <w:rPr>
          <w:rFonts w:hint="eastAsia"/>
          <w:lang w:eastAsia="zh-CN"/>
        </w:rPr>
        <w:t>左右，这一点也证明了传统算法的确实是一种效率比较低的算法。</w:t>
      </w:r>
    </w:p>
    <w:p w14:paraId="6E039430" w14:textId="77777777" w:rsidR="00A1666E" w:rsidRDefault="00A1666E" w:rsidP="00A1666E">
      <w:pPr>
        <w:tabs>
          <w:tab w:val="left" w:pos="377"/>
        </w:tabs>
        <w:ind w:firstLineChars="209" w:firstLine="502"/>
        <w:rPr>
          <w:lang w:eastAsia="zh-CN"/>
        </w:rPr>
      </w:pPr>
    </w:p>
    <w:p w14:paraId="1A58D619" w14:textId="77777777" w:rsidR="00A1666E" w:rsidRDefault="00A1666E" w:rsidP="00A1666E">
      <w:pPr>
        <w:tabs>
          <w:tab w:val="left" w:pos="377"/>
        </w:tabs>
        <w:ind w:firstLineChars="209" w:firstLine="502"/>
        <w:jc w:val="center"/>
      </w:pPr>
      <w:r>
        <w:rPr>
          <w:noProof/>
          <w:lang w:eastAsia="zh-CN" w:bidi="ar-SA"/>
        </w:rPr>
        <w:drawing>
          <wp:inline distT="0" distB="0" distL="0" distR="0" wp14:anchorId="7D000E7C" wp14:editId="0638B8D1">
            <wp:extent cx="4724400" cy="2497016"/>
            <wp:effectExtent l="0" t="0" r="0" b="5080"/>
            <wp:docPr id="8493" name="Picture 8493" descr="竞争比"/>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04" descr="竞争比"/>
                    <pic:cNvPicPr>
                      <a:picLocks/>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4728148" cy="2498997"/>
                    </a:xfrm>
                    <a:prstGeom prst="rect">
                      <a:avLst/>
                    </a:prstGeom>
                    <a:noFill/>
                    <a:ln>
                      <a:noFill/>
                    </a:ln>
                  </pic:spPr>
                </pic:pic>
              </a:graphicData>
            </a:graphic>
          </wp:inline>
        </w:drawing>
      </w:r>
    </w:p>
    <w:p w14:paraId="5D1A483C" w14:textId="77777777" w:rsidR="00E755EA" w:rsidRPr="00710717" w:rsidRDefault="00E755EA" w:rsidP="00D1698D">
      <w:pPr>
        <w:jc w:val="center"/>
        <w:rPr>
          <w:lang w:eastAsia="zh-CN"/>
        </w:rPr>
      </w:pPr>
      <w:bookmarkStart w:id="256" w:name="_Toc517958824"/>
      <w:bookmarkStart w:id="257" w:name="_Toc3989"/>
      <w:r>
        <w:rPr>
          <w:rFonts w:hint="eastAsia"/>
          <w:lang w:eastAsia="zh-CN"/>
        </w:rPr>
        <w:t>图</w:t>
      </w:r>
      <w:r>
        <w:rPr>
          <w:rFonts w:hint="eastAsia"/>
          <w:lang w:eastAsia="zh-CN"/>
        </w:rPr>
        <w:t>5.</w:t>
      </w:r>
      <w:r>
        <w:rPr>
          <w:lang w:eastAsia="zh-CN"/>
        </w:rPr>
        <w:fldChar w:fldCharType="begin"/>
      </w:r>
      <w:r>
        <w:rPr>
          <w:lang w:eastAsia="zh-CN"/>
        </w:rPr>
        <w:instrText xml:space="preserve"> </w:instrText>
      </w:r>
      <w:r>
        <w:rPr>
          <w:rFonts w:hint="eastAsia"/>
          <w:lang w:eastAsia="zh-CN"/>
        </w:rPr>
        <w:instrText xml:space="preserve">SEQ </w:instrText>
      </w:r>
      <w:r>
        <w:rPr>
          <w:rFonts w:hint="eastAsia"/>
          <w:lang w:eastAsia="zh-CN"/>
        </w:rPr>
        <w:instrText>图</w:instrText>
      </w:r>
      <w:r>
        <w:rPr>
          <w:rFonts w:hint="eastAsia"/>
          <w:lang w:eastAsia="zh-CN"/>
        </w:rPr>
        <w:instrText>5. \* ARABIC</w:instrText>
      </w:r>
      <w:r>
        <w:rPr>
          <w:lang w:eastAsia="zh-CN"/>
        </w:rPr>
        <w:instrText xml:space="preserve"> </w:instrText>
      </w:r>
      <w:r>
        <w:rPr>
          <w:lang w:eastAsia="zh-CN"/>
        </w:rPr>
        <w:fldChar w:fldCharType="separate"/>
      </w:r>
      <w:r>
        <w:rPr>
          <w:noProof/>
          <w:lang w:eastAsia="zh-CN"/>
        </w:rPr>
        <w:t>3</w:t>
      </w:r>
      <w:r>
        <w:rPr>
          <w:lang w:eastAsia="zh-CN"/>
        </w:rPr>
        <w:fldChar w:fldCharType="end"/>
      </w:r>
      <w:r>
        <w:rPr>
          <w:lang w:eastAsia="zh-CN"/>
        </w:rPr>
        <w:t xml:space="preserve"> </w:t>
      </w:r>
      <w:r w:rsidRPr="00B41D13">
        <w:rPr>
          <w:rFonts w:hint="eastAsia"/>
          <w:lang w:eastAsia="zh-CN"/>
        </w:rPr>
        <w:t>算法竞争比</w:t>
      </w:r>
      <w:bookmarkEnd w:id="256"/>
    </w:p>
    <w:p w14:paraId="545206C1" w14:textId="77777777" w:rsidR="007E1E16" w:rsidRPr="00710717" w:rsidRDefault="007E1E16" w:rsidP="00A1666E">
      <w:pPr>
        <w:jc w:val="center"/>
        <w:rPr>
          <w:lang w:eastAsia="zh-CN"/>
        </w:rPr>
      </w:pPr>
      <w:r w:rsidRPr="00710717">
        <w:rPr>
          <w:lang w:eastAsia="zh-CN"/>
        </w:rPr>
        <w:t>Fig. 5.3 Algorithm competition</w:t>
      </w:r>
    </w:p>
    <w:p w14:paraId="69D9F599" w14:textId="77777777" w:rsidR="00A1666E" w:rsidRDefault="00A1666E" w:rsidP="00A1666E">
      <w:pPr>
        <w:rPr>
          <w:rFonts w:ascii="宋体" w:hAnsi="宋体" w:cs="宋体"/>
          <w:szCs w:val="21"/>
          <w:lang w:eastAsia="zh-CN"/>
        </w:rPr>
      </w:pPr>
    </w:p>
    <w:p w14:paraId="69AFE677" w14:textId="77777777" w:rsidR="00A1666E" w:rsidRPr="00BD7196" w:rsidRDefault="00A1666E" w:rsidP="00A1666E">
      <w:pPr>
        <w:pStyle w:val="3"/>
        <w:spacing w:before="120"/>
        <w:rPr>
          <w:lang w:eastAsia="zh-CN"/>
        </w:rPr>
      </w:pPr>
      <w:bookmarkStart w:id="258" w:name="_Toc517963840"/>
      <w:bookmarkStart w:id="259" w:name="_Toc518474574"/>
      <w:r>
        <w:rPr>
          <w:rFonts w:hint="eastAsia"/>
          <w:lang w:eastAsia="zh-CN"/>
        </w:rPr>
        <w:t>5.6</w:t>
      </w:r>
      <w:r w:rsidRPr="00BD7196">
        <w:rPr>
          <w:rFonts w:hint="eastAsia"/>
          <w:lang w:eastAsia="zh-CN"/>
        </w:rPr>
        <w:t xml:space="preserve">.2  </w:t>
      </w:r>
      <w:r w:rsidRPr="00BD7196">
        <w:rPr>
          <w:rFonts w:hint="eastAsia"/>
          <w:lang w:eastAsia="zh-CN"/>
        </w:rPr>
        <w:t>负载均衡算法中各个</w:t>
      </w:r>
      <w:r w:rsidRPr="00BD7196">
        <w:rPr>
          <w:lang w:eastAsia="zh-CN"/>
        </w:rPr>
        <w:t>AP</w:t>
      </w:r>
      <w:r w:rsidRPr="00BD7196">
        <w:rPr>
          <w:rFonts w:hint="eastAsia"/>
          <w:lang w:eastAsia="zh-CN"/>
        </w:rPr>
        <w:t>的负载情况</w:t>
      </w:r>
      <w:bookmarkEnd w:id="257"/>
      <w:bookmarkEnd w:id="258"/>
      <w:bookmarkEnd w:id="259"/>
    </w:p>
    <w:p w14:paraId="1C29550D" w14:textId="77777777" w:rsidR="00A1666E" w:rsidRDefault="00A1666E" w:rsidP="00A1666E">
      <w:pPr>
        <w:tabs>
          <w:tab w:val="left" w:pos="377"/>
        </w:tabs>
        <w:rPr>
          <w:lang w:eastAsia="zh-CN"/>
        </w:rPr>
      </w:pPr>
      <w:r>
        <w:rPr>
          <w:rFonts w:hint="eastAsia"/>
          <w:lang w:eastAsia="zh-CN"/>
        </w:rPr>
        <w:t>图</w:t>
      </w:r>
      <w:r w:rsidR="007E1E16">
        <w:rPr>
          <w:rFonts w:hint="eastAsia"/>
          <w:lang w:eastAsia="zh-CN"/>
        </w:rPr>
        <w:t>5.</w:t>
      </w:r>
      <w:r w:rsidR="007E1E16">
        <w:rPr>
          <w:lang w:eastAsia="zh-CN"/>
        </w:rPr>
        <w:t>4</w:t>
      </w:r>
      <w:r>
        <w:rPr>
          <w:rFonts w:hint="eastAsia"/>
          <w:lang w:eastAsia="zh-CN"/>
        </w:rPr>
        <w:t>横轴代表时间单位为小时（</w:t>
      </w:r>
      <w:r>
        <w:rPr>
          <w:rFonts w:hint="eastAsia"/>
          <w:lang w:eastAsia="zh-CN"/>
        </w:rPr>
        <w:t>h</w:t>
      </w:r>
      <w:r>
        <w:rPr>
          <w:rFonts w:hint="eastAsia"/>
          <w:lang w:eastAsia="zh-CN"/>
        </w:rPr>
        <w:t>），纵轴代表通信量（即前文提到的</w:t>
      </w:r>
      <w:r>
        <w:rPr>
          <w:rFonts w:hint="eastAsia"/>
          <w:lang w:eastAsia="zh-CN"/>
        </w:rPr>
        <w:t>bid</w:t>
      </w:r>
      <w:r>
        <w:rPr>
          <w:rFonts w:hint="eastAsia"/>
          <w:lang w:eastAsia="zh-CN"/>
        </w:rPr>
        <w:t>）单位为</w:t>
      </w:r>
      <w:r>
        <w:rPr>
          <w:rFonts w:hint="eastAsia"/>
          <w:lang w:eastAsia="zh-CN"/>
        </w:rPr>
        <w:t>Mb</w:t>
      </w:r>
      <w:r>
        <w:rPr>
          <w:rFonts w:hint="eastAsia"/>
          <w:lang w:eastAsia="zh-CN"/>
        </w:rPr>
        <w:t>。随着时间的发展通信量从最开始的</w:t>
      </w:r>
      <w:r>
        <w:rPr>
          <w:rFonts w:hint="eastAsia"/>
          <w:lang w:eastAsia="zh-CN"/>
        </w:rPr>
        <w:t>0</w:t>
      </w:r>
      <w:r>
        <w:rPr>
          <w:rFonts w:hint="eastAsia"/>
          <w:lang w:eastAsia="zh-CN"/>
        </w:rPr>
        <w:t>，经历了两个高峰一个低谷，最后变为</w:t>
      </w:r>
      <w:r>
        <w:rPr>
          <w:rFonts w:hint="eastAsia"/>
          <w:lang w:eastAsia="zh-CN"/>
        </w:rPr>
        <w:t>0</w:t>
      </w:r>
      <w:r>
        <w:rPr>
          <w:rFonts w:hint="eastAsia"/>
          <w:lang w:eastAsia="zh-CN"/>
        </w:rPr>
        <w:t>。</w:t>
      </w:r>
    </w:p>
    <w:p w14:paraId="78B083D3" w14:textId="77777777" w:rsidR="00A1666E" w:rsidRDefault="00A1666E" w:rsidP="00A1666E">
      <w:pPr>
        <w:tabs>
          <w:tab w:val="left" w:pos="377"/>
        </w:tabs>
        <w:jc w:val="center"/>
      </w:pPr>
      <w:r>
        <w:rPr>
          <w:noProof/>
          <w:lang w:eastAsia="zh-CN" w:bidi="ar-SA"/>
        </w:rPr>
        <w:lastRenderedPageBreak/>
        <w:drawing>
          <wp:inline distT="0" distB="0" distL="0" distR="0" wp14:anchorId="4916D083" wp14:editId="0B4A2056">
            <wp:extent cx="4232275" cy="2977515"/>
            <wp:effectExtent l="0" t="0" r="0" b="0"/>
            <wp:docPr id="8494" name="Picture 8494" descr="需求图"/>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05" descr="需求图"/>
                    <pic:cNvPicPr>
                      <a:picLocks/>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4232275" cy="2977515"/>
                    </a:xfrm>
                    <a:prstGeom prst="rect">
                      <a:avLst/>
                    </a:prstGeom>
                    <a:noFill/>
                    <a:ln>
                      <a:noFill/>
                    </a:ln>
                  </pic:spPr>
                </pic:pic>
              </a:graphicData>
            </a:graphic>
          </wp:inline>
        </w:drawing>
      </w:r>
    </w:p>
    <w:p w14:paraId="26BE2705" w14:textId="77777777" w:rsidR="00E755EA" w:rsidRPr="00CA2D6E" w:rsidRDefault="00E755EA" w:rsidP="00D1698D">
      <w:pPr>
        <w:jc w:val="center"/>
        <w:rPr>
          <w:lang w:eastAsia="zh-CN"/>
        </w:rPr>
      </w:pPr>
      <w:bookmarkStart w:id="260" w:name="_Toc517958825"/>
      <w:r>
        <w:rPr>
          <w:rFonts w:hint="eastAsia"/>
          <w:lang w:eastAsia="zh-CN"/>
        </w:rPr>
        <w:t>图</w:t>
      </w:r>
      <w:r>
        <w:rPr>
          <w:rFonts w:hint="eastAsia"/>
          <w:lang w:eastAsia="zh-CN"/>
        </w:rPr>
        <w:t>5.</w:t>
      </w:r>
      <w:r>
        <w:rPr>
          <w:lang w:eastAsia="zh-CN"/>
        </w:rPr>
        <w:fldChar w:fldCharType="begin"/>
      </w:r>
      <w:r>
        <w:rPr>
          <w:lang w:eastAsia="zh-CN"/>
        </w:rPr>
        <w:instrText xml:space="preserve"> </w:instrText>
      </w:r>
      <w:r>
        <w:rPr>
          <w:rFonts w:hint="eastAsia"/>
          <w:lang w:eastAsia="zh-CN"/>
        </w:rPr>
        <w:instrText xml:space="preserve">SEQ </w:instrText>
      </w:r>
      <w:r>
        <w:rPr>
          <w:rFonts w:hint="eastAsia"/>
          <w:lang w:eastAsia="zh-CN"/>
        </w:rPr>
        <w:instrText>图</w:instrText>
      </w:r>
      <w:r>
        <w:rPr>
          <w:rFonts w:hint="eastAsia"/>
          <w:lang w:eastAsia="zh-CN"/>
        </w:rPr>
        <w:instrText>5. \* ARABIC</w:instrText>
      </w:r>
      <w:r>
        <w:rPr>
          <w:lang w:eastAsia="zh-CN"/>
        </w:rPr>
        <w:instrText xml:space="preserve"> </w:instrText>
      </w:r>
      <w:r>
        <w:rPr>
          <w:lang w:eastAsia="zh-CN"/>
        </w:rPr>
        <w:fldChar w:fldCharType="separate"/>
      </w:r>
      <w:r>
        <w:rPr>
          <w:noProof/>
          <w:lang w:eastAsia="zh-CN"/>
        </w:rPr>
        <w:t>4</w:t>
      </w:r>
      <w:r>
        <w:rPr>
          <w:lang w:eastAsia="zh-CN"/>
        </w:rPr>
        <w:fldChar w:fldCharType="end"/>
      </w:r>
      <w:r>
        <w:rPr>
          <w:lang w:eastAsia="zh-CN"/>
        </w:rPr>
        <w:t xml:space="preserve"> </w:t>
      </w:r>
      <w:r w:rsidRPr="006C2D96">
        <w:rPr>
          <w:rFonts w:hint="eastAsia"/>
          <w:lang w:eastAsia="zh-CN"/>
        </w:rPr>
        <w:t>流量图</w:t>
      </w:r>
      <w:bookmarkEnd w:id="260"/>
    </w:p>
    <w:p w14:paraId="67EBBDE9" w14:textId="77777777" w:rsidR="007E1E16" w:rsidRPr="00CA2D6E" w:rsidRDefault="007E1E16" w:rsidP="007E1E16">
      <w:pPr>
        <w:jc w:val="center"/>
        <w:rPr>
          <w:lang w:eastAsia="zh-CN"/>
        </w:rPr>
      </w:pPr>
      <w:r w:rsidRPr="00CA2D6E">
        <w:rPr>
          <w:lang w:eastAsia="zh-CN"/>
        </w:rPr>
        <w:t>Fig.</w:t>
      </w:r>
      <w:r>
        <w:rPr>
          <w:lang w:eastAsia="zh-CN"/>
        </w:rPr>
        <w:t xml:space="preserve"> 5.4</w:t>
      </w:r>
      <w:r w:rsidRPr="00CA2D6E">
        <w:rPr>
          <w:lang w:eastAsia="zh-CN"/>
        </w:rPr>
        <w:t xml:space="preserve"> Traffic Chart</w:t>
      </w:r>
    </w:p>
    <w:p w14:paraId="59E17E57" w14:textId="77777777" w:rsidR="00A1666E" w:rsidRDefault="00A1666E" w:rsidP="00A1666E">
      <w:pPr>
        <w:tabs>
          <w:tab w:val="left" w:pos="377"/>
        </w:tabs>
        <w:rPr>
          <w:lang w:eastAsia="zh-CN"/>
        </w:rPr>
      </w:pPr>
    </w:p>
    <w:p w14:paraId="3AB8C29F" w14:textId="77777777" w:rsidR="00A1666E" w:rsidRDefault="00A1666E" w:rsidP="00A1666E">
      <w:pPr>
        <w:tabs>
          <w:tab w:val="left" w:pos="377"/>
        </w:tabs>
        <w:rPr>
          <w:lang w:eastAsia="zh-CN"/>
        </w:rPr>
      </w:pPr>
      <w:r>
        <w:rPr>
          <w:rFonts w:hint="eastAsia"/>
          <w:lang w:eastAsia="zh-CN"/>
        </w:rPr>
        <w:t>下面的那张图</w:t>
      </w:r>
      <w:r w:rsidR="007E1E16">
        <w:rPr>
          <w:rFonts w:hint="eastAsia"/>
          <w:lang w:eastAsia="zh-CN"/>
        </w:rPr>
        <w:t>5.</w:t>
      </w:r>
      <w:r w:rsidR="007E1E16">
        <w:rPr>
          <w:lang w:eastAsia="zh-CN"/>
        </w:rPr>
        <w:t>5</w:t>
      </w:r>
      <w:r>
        <w:rPr>
          <w:rFonts w:hint="eastAsia"/>
          <w:lang w:eastAsia="zh-CN"/>
        </w:rPr>
        <w:t>横轴代表时间单位为小时（</w:t>
      </w:r>
      <w:r>
        <w:rPr>
          <w:rFonts w:hint="eastAsia"/>
          <w:lang w:eastAsia="zh-CN"/>
        </w:rPr>
        <w:t>h</w:t>
      </w:r>
      <w:r>
        <w:rPr>
          <w:rFonts w:hint="eastAsia"/>
          <w:lang w:eastAsia="zh-CN"/>
        </w:rPr>
        <w:t>），纵轴代表通信量。各个</w:t>
      </w:r>
      <w:r>
        <w:rPr>
          <w:rFonts w:hint="eastAsia"/>
          <w:lang w:eastAsia="zh-CN"/>
        </w:rPr>
        <w:t>AP</w:t>
      </w:r>
      <w:r>
        <w:rPr>
          <w:rFonts w:hint="eastAsia"/>
          <w:lang w:eastAsia="zh-CN"/>
        </w:rPr>
        <w:t>的负载都有对应的曲线，一共有九条曲线，代表着该环境下一共有九个</w:t>
      </w:r>
      <w:r>
        <w:rPr>
          <w:rFonts w:hint="eastAsia"/>
          <w:lang w:eastAsia="zh-CN"/>
        </w:rPr>
        <w:t>AP</w:t>
      </w:r>
      <w:r>
        <w:rPr>
          <w:rFonts w:hint="eastAsia"/>
          <w:lang w:eastAsia="zh-CN"/>
        </w:rPr>
        <w:t>，各个</w:t>
      </w:r>
      <w:r>
        <w:rPr>
          <w:rFonts w:hint="eastAsia"/>
          <w:lang w:eastAsia="zh-CN"/>
        </w:rPr>
        <w:t>AP</w:t>
      </w:r>
      <w:r>
        <w:rPr>
          <w:rFonts w:hint="eastAsia"/>
          <w:lang w:eastAsia="zh-CN"/>
        </w:rPr>
        <w:t>的负载曲线和用户的需求曲线形状相似。这说明该仿真运行正常，在用户需求大的时候，所有的接入点的负载都会变大，在用户需求小的时候，所有的接入点的负载会变小，接入点的负载随着用户的需求的改变而改变。</w:t>
      </w:r>
    </w:p>
    <w:p w14:paraId="5D0F20A2" w14:textId="77777777" w:rsidR="00A1666E" w:rsidRDefault="00A1666E" w:rsidP="00710717">
      <w:pPr>
        <w:jc w:val="center"/>
        <w:rPr>
          <w:lang w:eastAsia="zh-CN"/>
        </w:rPr>
      </w:pPr>
      <w:r>
        <w:rPr>
          <w:noProof/>
          <w:lang w:eastAsia="zh-CN" w:bidi="ar-SA"/>
        </w:rPr>
        <w:drawing>
          <wp:inline distT="0" distB="0" distL="0" distR="0" wp14:anchorId="35C7488D" wp14:editId="393723BD">
            <wp:extent cx="3341077" cy="2309446"/>
            <wp:effectExtent l="0" t="0" r="0" b="2540"/>
            <wp:docPr id="8495" name="Picture 8495" descr="各个AP的负载情况"/>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06" descr="各个AP的负载情况"/>
                    <pic:cNvPicPr>
                      <a:picLocks/>
                    </pic:cNvPicPr>
                  </pic:nvPicPr>
                  <pic:blipFill rotWithShape="1">
                    <a:blip r:embed="rId226">
                      <a:extLst>
                        <a:ext uri="{28A0092B-C50C-407E-A947-70E740481C1C}">
                          <a14:useLocalDpi xmlns:a14="http://schemas.microsoft.com/office/drawing/2010/main" val="0"/>
                        </a:ext>
                      </a:extLst>
                    </a:blip>
                    <a:srcRect l="24783"/>
                    <a:stretch/>
                  </pic:blipFill>
                  <pic:spPr bwMode="auto">
                    <a:xfrm>
                      <a:off x="0" y="0"/>
                      <a:ext cx="3346350" cy="2313091"/>
                    </a:xfrm>
                    <a:prstGeom prst="rect">
                      <a:avLst/>
                    </a:prstGeom>
                    <a:noFill/>
                    <a:ln>
                      <a:noFill/>
                    </a:ln>
                    <a:extLst>
                      <a:ext uri="{53640926-AAD7-44D8-BBD7-CCE9431645EC}">
                        <a14:shadowObscured xmlns:a14="http://schemas.microsoft.com/office/drawing/2010/main"/>
                      </a:ext>
                    </a:extLst>
                  </pic:spPr>
                </pic:pic>
              </a:graphicData>
            </a:graphic>
          </wp:inline>
        </w:drawing>
      </w:r>
    </w:p>
    <w:p w14:paraId="2863BCA5" w14:textId="77777777" w:rsidR="00E755EA" w:rsidRPr="00710717" w:rsidRDefault="00E755EA" w:rsidP="00710717">
      <w:pPr>
        <w:jc w:val="center"/>
        <w:rPr>
          <w:lang w:eastAsia="zh-CN"/>
        </w:rPr>
      </w:pPr>
      <w:bookmarkStart w:id="261" w:name="_Toc517958826"/>
      <w:r>
        <w:rPr>
          <w:rFonts w:hint="eastAsia"/>
          <w:lang w:eastAsia="zh-CN"/>
        </w:rPr>
        <w:t>图</w:t>
      </w:r>
      <w:r>
        <w:rPr>
          <w:rFonts w:hint="eastAsia"/>
          <w:lang w:eastAsia="zh-CN"/>
        </w:rPr>
        <w:t>5.</w:t>
      </w:r>
      <w:r>
        <w:rPr>
          <w:lang w:eastAsia="zh-CN"/>
        </w:rPr>
        <w:fldChar w:fldCharType="begin"/>
      </w:r>
      <w:r>
        <w:rPr>
          <w:lang w:eastAsia="zh-CN"/>
        </w:rPr>
        <w:instrText xml:space="preserve"> </w:instrText>
      </w:r>
      <w:r>
        <w:rPr>
          <w:rFonts w:hint="eastAsia"/>
          <w:lang w:eastAsia="zh-CN"/>
        </w:rPr>
        <w:instrText xml:space="preserve">SEQ </w:instrText>
      </w:r>
      <w:r>
        <w:rPr>
          <w:rFonts w:hint="eastAsia"/>
          <w:lang w:eastAsia="zh-CN"/>
        </w:rPr>
        <w:instrText>图</w:instrText>
      </w:r>
      <w:r>
        <w:rPr>
          <w:rFonts w:hint="eastAsia"/>
          <w:lang w:eastAsia="zh-CN"/>
        </w:rPr>
        <w:instrText>5. \* ARABIC</w:instrText>
      </w:r>
      <w:r>
        <w:rPr>
          <w:lang w:eastAsia="zh-CN"/>
        </w:rPr>
        <w:instrText xml:space="preserve"> </w:instrText>
      </w:r>
      <w:r>
        <w:rPr>
          <w:lang w:eastAsia="zh-CN"/>
        </w:rPr>
        <w:fldChar w:fldCharType="separate"/>
      </w:r>
      <w:r>
        <w:rPr>
          <w:noProof/>
          <w:lang w:eastAsia="zh-CN"/>
        </w:rPr>
        <w:t>5</w:t>
      </w:r>
      <w:r>
        <w:rPr>
          <w:lang w:eastAsia="zh-CN"/>
        </w:rPr>
        <w:fldChar w:fldCharType="end"/>
      </w:r>
      <w:r>
        <w:rPr>
          <w:lang w:eastAsia="zh-CN"/>
        </w:rPr>
        <w:t xml:space="preserve"> </w:t>
      </w:r>
      <w:r w:rsidRPr="00372755">
        <w:rPr>
          <w:rFonts w:hint="eastAsia"/>
          <w:lang w:eastAsia="zh-CN"/>
        </w:rPr>
        <w:t>AP</w:t>
      </w:r>
      <w:r w:rsidRPr="00372755">
        <w:rPr>
          <w:rFonts w:hint="eastAsia"/>
          <w:lang w:eastAsia="zh-CN"/>
        </w:rPr>
        <w:t>负载图</w:t>
      </w:r>
      <w:bookmarkEnd w:id="261"/>
    </w:p>
    <w:p w14:paraId="1548DEF6" w14:textId="77777777" w:rsidR="007E1E16" w:rsidRDefault="007E1E16" w:rsidP="00710717">
      <w:pPr>
        <w:jc w:val="center"/>
        <w:rPr>
          <w:lang w:eastAsia="zh-CN"/>
        </w:rPr>
      </w:pPr>
      <w:r>
        <w:rPr>
          <w:lang w:eastAsia="zh-CN"/>
        </w:rPr>
        <w:t>Fig.</w:t>
      </w:r>
      <w:r w:rsidRPr="007E1E16">
        <w:rPr>
          <w:lang w:eastAsia="zh-CN"/>
        </w:rPr>
        <w:t xml:space="preserve"> 5.5 AP load diagram</w:t>
      </w:r>
    </w:p>
    <w:p w14:paraId="279E2EC1" w14:textId="77777777" w:rsidR="00A1666E" w:rsidRDefault="00A1666E" w:rsidP="00A1666E">
      <w:pPr>
        <w:tabs>
          <w:tab w:val="left" w:pos="377"/>
        </w:tabs>
        <w:rPr>
          <w:lang w:eastAsia="zh-CN"/>
        </w:rPr>
      </w:pPr>
    </w:p>
    <w:p w14:paraId="7A745C1B" w14:textId="77777777" w:rsidR="00A1666E" w:rsidRDefault="00A1666E" w:rsidP="00A1666E">
      <w:pPr>
        <w:rPr>
          <w:lang w:eastAsia="zh-CN"/>
        </w:rPr>
      </w:pPr>
      <w:r>
        <w:rPr>
          <w:rFonts w:hint="eastAsia"/>
          <w:lang w:eastAsia="zh-CN"/>
        </w:rPr>
        <w:lastRenderedPageBreak/>
        <w:t>而且更为重要的一点可以看出各个</w:t>
      </w:r>
      <w:r>
        <w:rPr>
          <w:rFonts w:hint="eastAsia"/>
          <w:lang w:eastAsia="zh-CN"/>
        </w:rPr>
        <w:t>AP</w:t>
      </w:r>
      <w:r>
        <w:rPr>
          <w:rFonts w:hint="eastAsia"/>
          <w:lang w:eastAsia="zh-CN"/>
        </w:rPr>
        <w:t>之间的负载很接近，各个曲线彼此靠拢，曲线彼此很接近代表着不同的</w:t>
      </w:r>
      <w:r>
        <w:rPr>
          <w:rFonts w:hint="eastAsia"/>
          <w:lang w:eastAsia="zh-CN"/>
        </w:rPr>
        <w:t>AP</w:t>
      </w:r>
      <w:r>
        <w:rPr>
          <w:rFonts w:hint="eastAsia"/>
          <w:lang w:eastAsia="zh-CN"/>
        </w:rPr>
        <w:t>节点的负载几乎相同，表明了负载均衡算法在这种环境下表现的让人很满意。虽然彼此靠近但是在同一时刻仍然有一些差距表明各个节点的处理能力可能存在一些不同，有些节点高一些，有些节点低一些。如果在机场等公共场所实现了的话，就不会出现信号强度很强但是服务质量不好这样的现象了。</w:t>
      </w:r>
    </w:p>
    <w:p w14:paraId="5CFE6846" w14:textId="77777777" w:rsidR="00A1666E" w:rsidRPr="00BD7196" w:rsidRDefault="00A1666E" w:rsidP="00A1666E">
      <w:pPr>
        <w:pStyle w:val="3"/>
        <w:spacing w:before="120"/>
        <w:rPr>
          <w:lang w:eastAsia="zh-CN"/>
        </w:rPr>
      </w:pPr>
      <w:bookmarkStart w:id="262" w:name="_Toc21462"/>
      <w:bookmarkStart w:id="263" w:name="_Toc517963841"/>
      <w:bookmarkStart w:id="264" w:name="_Toc518474575"/>
      <w:r>
        <w:rPr>
          <w:rFonts w:hint="eastAsia"/>
          <w:lang w:eastAsia="zh-CN"/>
        </w:rPr>
        <w:t>5.</w:t>
      </w:r>
      <w:r w:rsidRPr="00BD7196">
        <w:rPr>
          <w:rFonts w:hint="eastAsia"/>
          <w:lang w:eastAsia="zh-CN"/>
        </w:rPr>
        <w:t>6</w:t>
      </w:r>
      <w:r w:rsidRPr="00AF76F8">
        <w:rPr>
          <w:rFonts w:hint="eastAsia"/>
          <w:lang w:eastAsia="zh-CN"/>
        </w:rPr>
        <w:t xml:space="preserve">.3  </w:t>
      </w:r>
      <w:r w:rsidRPr="00AF76F8">
        <w:rPr>
          <w:rFonts w:hint="eastAsia"/>
          <w:lang w:eastAsia="zh-CN"/>
        </w:rPr>
        <w:t>传统算法中各个</w:t>
      </w:r>
      <w:r w:rsidRPr="00AF76F8">
        <w:rPr>
          <w:lang w:eastAsia="zh-CN"/>
        </w:rPr>
        <w:t>AP</w:t>
      </w:r>
      <w:r w:rsidRPr="00AF76F8">
        <w:rPr>
          <w:rFonts w:hint="eastAsia"/>
          <w:lang w:eastAsia="zh-CN"/>
        </w:rPr>
        <w:t>的负载情况</w:t>
      </w:r>
      <w:bookmarkEnd w:id="262"/>
      <w:bookmarkEnd w:id="263"/>
      <w:bookmarkEnd w:id="264"/>
    </w:p>
    <w:p w14:paraId="26F337FF" w14:textId="77777777" w:rsidR="00A1666E" w:rsidRDefault="00A1666E" w:rsidP="00A1666E">
      <w:pPr>
        <w:tabs>
          <w:tab w:val="left" w:pos="377"/>
        </w:tabs>
        <w:rPr>
          <w:lang w:eastAsia="zh-CN"/>
        </w:rPr>
      </w:pPr>
      <w:r>
        <w:rPr>
          <w:rFonts w:hint="eastAsia"/>
          <w:lang w:eastAsia="zh-CN"/>
        </w:rPr>
        <w:t>图</w:t>
      </w:r>
      <w:r w:rsidR="007E1E16">
        <w:rPr>
          <w:rFonts w:hint="eastAsia"/>
          <w:lang w:eastAsia="zh-CN"/>
        </w:rPr>
        <w:t>5.</w:t>
      </w:r>
      <w:r w:rsidR="007E1E16">
        <w:rPr>
          <w:lang w:eastAsia="zh-CN"/>
        </w:rPr>
        <w:t>6</w:t>
      </w:r>
      <w:r>
        <w:rPr>
          <w:rFonts w:hint="eastAsia"/>
          <w:lang w:eastAsia="zh-CN"/>
        </w:rPr>
        <w:t>横轴代表时间单位为小时（</w:t>
      </w:r>
      <w:r>
        <w:rPr>
          <w:rFonts w:hint="eastAsia"/>
          <w:lang w:eastAsia="zh-CN"/>
        </w:rPr>
        <w:t>h</w:t>
      </w:r>
      <w:r>
        <w:rPr>
          <w:rFonts w:hint="eastAsia"/>
          <w:lang w:eastAsia="zh-CN"/>
        </w:rPr>
        <w:t>），纵轴代表通信量（即前文提到的</w:t>
      </w:r>
      <w:r>
        <w:rPr>
          <w:rFonts w:hint="eastAsia"/>
          <w:lang w:eastAsia="zh-CN"/>
        </w:rPr>
        <w:t>bid</w:t>
      </w:r>
      <w:r>
        <w:rPr>
          <w:rFonts w:hint="eastAsia"/>
          <w:lang w:eastAsia="zh-CN"/>
        </w:rPr>
        <w:t>）单位为</w:t>
      </w:r>
      <w:r>
        <w:rPr>
          <w:rFonts w:hint="eastAsia"/>
          <w:lang w:eastAsia="zh-CN"/>
        </w:rPr>
        <w:t>Mb</w:t>
      </w:r>
      <w:r>
        <w:rPr>
          <w:rFonts w:hint="eastAsia"/>
          <w:lang w:eastAsia="zh-CN"/>
        </w:rPr>
        <w:t>。随着时间的发展通信量从最开始的</w:t>
      </w:r>
      <w:r>
        <w:rPr>
          <w:rFonts w:hint="eastAsia"/>
          <w:lang w:eastAsia="zh-CN"/>
        </w:rPr>
        <w:t>0</w:t>
      </w:r>
      <w:r>
        <w:rPr>
          <w:rFonts w:hint="eastAsia"/>
          <w:lang w:eastAsia="zh-CN"/>
        </w:rPr>
        <w:t>，经历了两个高峰一个低谷，最后变为</w:t>
      </w:r>
      <w:r>
        <w:rPr>
          <w:rFonts w:hint="eastAsia"/>
          <w:lang w:eastAsia="zh-CN"/>
        </w:rPr>
        <w:t>0</w:t>
      </w:r>
      <w:r>
        <w:rPr>
          <w:rFonts w:hint="eastAsia"/>
          <w:lang w:eastAsia="zh-CN"/>
        </w:rPr>
        <w:t>。</w:t>
      </w:r>
    </w:p>
    <w:p w14:paraId="5BB8010F" w14:textId="77777777" w:rsidR="00A1666E" w:rsidRDefault="00A1666E" w:rsidP="00A1666E">
      <w:pPr>
        <w:tabs>
          <w:tab w:val="left" w:pos="377"/>
        </w:tabs>
        <w:rPr>
          <w:lang w:eastAsia="zh-CN"/>
        </w:rPr>
      </w:pPr>
      <w:r>
        <w:rPr>
          <w:rFonts w:hint="eastAsia"/>
          <w:lang w:eastAsia="zh-CN"/>
        </w:rPr>
        <w:t xml:space="preserve">           </w:t>
      </w:r>
    </w:p>
    <w:p w14:paraId="3D0D8AF8" w14:textId="77777777" w:rsidR="00A1666E" w:rsidRDefault="00A1666E" w:rsidP="00A1666E">
      <w:pPr>
        <w:tabs>
          <w:tab w:val="left" w:pos="377"/>
        </w:tabs>
        <w:jc w:val="center"/>
      </w:pPr>
      <w:r>
        <w:rPr>
          <w:noProof/>
          <w:lang w:eastAsia="zh-CN" w:bidi="ar-SA"/>
        </w:rPr>
        <w:drawing>
          <wp:inline distT="0" distB="0" distL="0" distR="0" wp14:anchorId="1362CD53" wp14:editId="506B9D74">
            <wp:extent cx="3786554" cy="2301198"/>
            <wp:effectExtent l="0" t="0" r="0" b="0"/>
            <wp:docPr id="8496" name="Picture 8496" descr="需求图"/>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07" descr="需求图"/>
                    <pic:cNvPicPr>
                      <a:picLocks/>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3786554" cy="2301198"/>
                    </a:xfrm>
                    <a:prstGeom prst="rect">
                      <a:avLst/>
                    </a:prstGeom>
                    <a:noFill/>
                    <a:ln>
                      <a:noFill/>
                    </a:ln>
                  </pic:spPr>
                </pic:pic>
              </a:graphicData>
            </a:graphic>
          </wp:inline>
        </w:drawing>
      </w:r>
    </w:p>
    <w:p w14:paraId="4B9922DC" w14:textId="77777777" w:rsidR="00E755EA" w:rsidRPr="00710717" w:rsidRDefault="00E755EA" w:rsidP="00710717">
      <w:pPr>
        <w:keepNext/>
        <w:jc w:val="center"/>
        <w:rPr>
          <w:lang w:eastAsia="zh-CN"/>
        </w:rPr>
      </w:pPr>
      <w:bookmarkStart w:id="265" w:name="_Toc517958827"/>
      <w:r>
        <w:rPr>
          <w:rFonts w:hint="eastAsia"/>
          <w:lang w:eastAsia="zh-CN"/>
        </w:rPr>
        <w:t>图</w:t>
      </w:r>
      <w:r>
        <w:rPr>
          <w:rFonts w:hint="eastAsia"/>
          <w:lang w:eastAsia="zh-CN"/>
        </w:rPr>
        <w:t>5.</w:t>
      </w:r>
      <w:r>
        <w:rPr>
          <w:lang w:eastAsia="zh-CN"/>
        </w:rPr>
        <w:fldChar w:fldCharType="begin"/>
      </w:r>
      <w:r>
        <w:rPr>
          <w:lang w:eastAsia="zh-CN"/>
        </w:rPr>
        <w:instrText xml:space="preserve"> </w:instrText>
      </w:r>
      <w:r>
        <w:rPr>
          <w:rFonts w:hint="eastAsia"/>
          <w:lang w:eastAsia="zh-CN"/>
        </w:rPr>
        <w:instrText xml:space="preserve">SEQ </w:instrText>
      </w:r>
      <w:r>
        <w:rPr>
          <w:rFonts w:hint="eastAsia"/>
          <w:lang w:eastAsia="zh-CN"/>
        </w:rPr>
        <w:instrText>图</w:instrText>
      </w:r>
      <w:r>
        <w:rPr>
          <w:rFonts w:hint="eastAsia"/>
          <w:lang w:eastAsia="zh-CN"/>
        </w:rPr>
        <w:instrText>5. \* ARABIC</w:instrText>
      </w:r>
      <w:r>
        <w:rPr>
          <w:lang w:eastAsia="zh-CN"/>
        </w:rPr>
        <w:instrText xml:space="preserve"> </w:instrText>
      </w:r>
      <w:r>
        <w:rPr>
          <w:lang w:eastAsia="zh-CN"/>
        </w:rPr>
        <w:fldChar w:fldCharType="separate"/>
      </w:r>
      <w:r>
        <w:rPr>
          <w:noProof/>
          <w:lang w:eastAsia="zh-CN"/>
        </w:rPr>
        <w:t>6</w:t>
      </w:r>
      <w:r>
        <w:rPr>
          <w:lang w:eastAsia="zh-CN"/>
        </w:rPr>
        <w:fldChar w:fldCharType="end"/>
      </w:r>
      <w:r>
        <w:rPr>
          <w:lang w:eastAsia="zh-CN"/>
        </w:rPr>
        <w:t xml:space="preserve"> </w:t>
      </w:r>
      <w:r w:rsidRPr="00CF6195">
        <w:rPr>
          <w:rFonts w:hint="eastAsia"/>
          <w:lang w:eastAsia="zh-CN"/>
        </w:rPr>
        <w:t>流量图</w:t>
      </w:r>
      <w:bookmarkEnd w:id="265"/>
    </w:p>
    <w:p w14:paraId="4CDB38CC" w14:textId="77777777" w:rsidR="007E1E16" w:rsidRPr="00710717" w:rsidRDefault="007E1E16" w:rsidP="00710717">
      <w:pPr>
        <w:jc w:val="center"/>
        <w:rPr>
          <w:lang w:eastAsia="zh-CN"/>
        </w:rPr>
      </w:pPr>
      <w:r w:rsidRPr="00710717">
        <w:rPr>
          <w:lang w:eastAsia="zh-CN"/>
        </w:rPr>
        <w:t>Fig. 5.6 Traffic Chart</w:t>
      </w:r>
    </w:p>
    <w:p w14:paraId="111ED303" w14:textId="77777777" w:rsidR="00A1666E" w:rsidRDefault="00A1666E" w:rsidP="00710717">
      <w:pPr>
        <w:tabs>
          <w:tab w:val="left" w:pos="377"/>
        </w:tabs>
        <w:ind w:firstLineChars="0" w:firstLine="0"/>
        <w:rPr>
          <w:lang w:eastAsia="zh-CN"/>
        </w:rPr>
      </w:pPr>
    </w:p>
    <w:p w14:paraId="6691D8F4" w14:textId="77777777" w:rsidR="00A1666E" w:rsidRDefault="00A1666E" w:rsidP="00A1666E">
      <w:pPr>
        <w:tabs>
          <w:tab w:val="left" w:pos="377"/>
        </w:tabs>
        <w:rPr>
          <w:lang w:eastAsia="zh-CN"/>
        </w:rPr>
      </w:pPr>
      <w:r>
        <w:rPr>
          <w:rFonts w:hint="eastAsia"/>
          <w:lang w:eastAsia="zh-CN"/>
        </w:rPr>
        <w:t>下面的那张图</w:t>
      </w:r>
      <w:r w:rsidR="007E1E16">
        <w:rPr>
          <w:rFonts w:hint="eastAsia"/>
          <w:lang w:eastAsia="zh-CN"/>
        </w:rPr>
        <w:t>5.</w:t>
      </w:r>
      <w:r w:rsidR="007E1E16">
        <w:rPr>
          <w:lang w:eastAsia="zh-CN"/>
        </w:rPr>
        <w:t>6</w:t>
      </w:r>
      <w:r>
        <w:rPr>
          <w:rFonts w:hint="eastAsia"/>
          <w:lang w:eastAsia="zh-CN"/>
        </w:rPr>
        <w:t>代表着各个</w:t>
      </w:r>
      <w:r>
        <w:rPr>
          <w:rFonts w:hint="eastAsia"/>
          <w:lang w:eastAsia="zh-CN"/>
        </w:rPr>
        <w:t>AP</w:t>
      </w:r>
      <w:r>
        <w:rPr>
          <w:rFonts w:hint="eastAsia"/>
          <w:lang w:eastAsia="zh-CN"/>
        </w:rPr>
        <w:t>的负载曲线，横轴代表时间单位为小时（</w:t>
      </w:r>
      <w:r>
        <w:rPr>
          <w:rFonts w:hint="eastAsia"/>
          <w:lang w:eastAsia="zh-CN"/>
        </w:rPr>
        <w:t>h</w:t>
      </w:r>
      <w:r>
        <w:rPr>
          <w:rFonts w:hint="eastAsia"/>
          <w:lang w:eastAsia="zh-CN"/>
        </w:rPr>
        <w:t>），纵轴代表通信量。虽然同样都是九条曲线，但是各个曲线之间的距离却非常大，在相同的时刻，不同的</w:t>
      </w:r>
      <w:r>
        <w:rPr>
          <w:rFonts w:hint="eastAsia"/>
          <w:lang w:eastAsia="zh-CN"/>
        </w:rPr>
        <w:t>AP</w:t>
      </w:r>
      <w:r>
        <w:rPr>
          <w:rFonts w:hint="eastAsia"/>
          <w:lang w:eastAsia="zh-CN"/>
        </w:rPr>
        <w:t>的负载却产生了很大的差异，这代表着传统算法的各个</w:t>
      </w:r>
      <w:r>
        <w:rPr>
          <w:rFonts w:hint="eastAsia"/>
          <w:lang w:eastAsia="zh-CN"/>
        </w:rPr>
        <w:t>AP</w:t>
      </w:r>
      <w:r>
        <w:rPr>
          <w:rFonts w:hint="eastAsia"/>
          <w:lang w:eastAsia="zh-CN"/>
        </w:rPr>
        <w:t>的负载很不平衡，有的</w:t>
      </w:r>
      <w:r>
        <w:rPr>
          <w:rFonts w:hint="eastAsia"/>
          <w:lang w:eastAsia="zh-CN"/>
        </w:rPr>
        <w:t>AP</w:t>
      </w:r>
      <w:r>
        <w:rPr>
          <w:rFonts w:hint="eastAsia"/>
          <w:lang w:eastAsia="zh-CN"/>
        </w:rPr>
        <w:t>负载非常高，有的</w:t>
      </w:r>
      <w:r>
        <w:rPr>
          <w:rFonts w:hint="eastAsia"/>
          <w:lang w:eastAsia="zh-CN"/>
        </w:rPr>
        <w:t>AP</w:t>
      </w:r>
      <w:r>
        <w:rPr>
          <w:rFonts w:hint="eastAsia"/>
          <w:lang w:eastAsia="zh-CN"/>
        </w:rPr>
        <w:t>负载却很低，彼此之间的差距特别大。该结果与现实中的预期的结果是相同的。这样的情形就是目前人流量密集的公共场所的的仿真。在现实的场景中</w:t>
      </w:r>
      <w:r>
        <w:rPr>
          <w:rFonts w:hint="eastAsia"/>
          <w:lang w:eastAsia="zh-CN"/>
        </w:rPr>
        <w:t>AP1</w:t>
      </w:r>
      <w:r>
        <w:rPr>
          <w:rFonts w:hint="eastAsia"/>
          <w:lang w:eastAsia="zh-CN"/>
        </w:rPr>
        <w:t>就是信号最强但同时也是连接人数最多的接入点，在这种情况下，丢包和延迟现象会非常明显，带来非常差的服务。与此同时却又两个</w:t>
      </w:r>
      <w:r>
        <w:rPr>
          <w:rFonts w:hint="eastAsia"/>
          <w:lang w:eastAsia="zh-CN"/>
        </w:rPr>
        <w:t>AP</w:t>
      </w:r>
      <w:r>
        <w:rPr>
          <w:rFonts w:hint="eastAsia"/>
          <w:lang w:eastAsia="zh-CN"/>
        </w:rPr>
        <w:t>几乎是零负载，因为信号的强度比较弱，所以没有用户肯接入该接入点，造成了网络带宽资源的浪费。</w:t>
      </w:r>
    </w:p>
    <w:p w14:paraId="043CF1B2" w14:textId="77777777" w:rsidR="00A1666E" w:rsidRDefault="00A1666E" w:rsidP="00A1666E">
      <w:pPr>
        <w:tabs>
          <w:tab w:val="left" w:pos="377"/>
        </w:tabs>
        <w:rPr>
          <w:lang w:eastAsia="zh-CN"/>
        </w:rPr>
      </w:pPr>
    </w:p>
    <w:p w14:paraId="3110E01B" w14:textId="77777777" w:rsidR="00A1666E" w:rsidRDefault="00A1666E" w:rsidP="00A1666E">
      <w:pPr>
        <w:tabs>
          <w:tab w:val="left" w:pos="377"/>
        </w:tabs>
        <w:jc w:val="center"/>
      </w:pPr>
      <w:r>
        <w:rPr>
          <w:noProof/>
          <w:lang w:eastAsia="zh-CN" w:bidi="ar-SA"/>
        </w:rPr>
        <w:lastRenderedPageBreak/>
        <w:drawing>
          <wp:inline distT="0" distB="0" distL="0" distR="0" wp14:anchorId="4B843CBD" wp14:editId="2B1AF115">
            <wp:extent cx="3798277" cy="2624538"/>
            <wp:effectExtent l="0" t="0" r="0" b="0"/>
            <wp:docPr id="8497" name="Picture 8497" descr="传统算法的图"/>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08" descr="传统算法的图"/>
                    <pic:cNvPicPr>
                      <a:picLocks/>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3798277" cy="2624538"/>
                    </a:xfrm>
                    <a:prstGeom prst="rect">
                      <a:avLst/>
                    </a:prstGeom>
                    <a:noFill/>
                    <a:ln>
                      <a:noFill/>
                    </a:ln>
                  </pic:spPr>
                </pic:pic>
              </a:graphicData>
            </a:graphic>
          </wp:inline>
        </w:drawing>
      </w:r>
    </w:p>
    <w:p w14:paraId="6F722640" w14:textId="77777777" w:rsidR="00E755EA" w:rsidRPr="00710717" w:rsidRDefault="00E755EA" w:rsidP="00D1698D">
      <w:pPr>
        <w:jc w:val="center"/>
        <w:rPr>
          <w:lang w:eastAsia="zh-CN"/>
        </w:rPr>
      </w:pPr>
      <w:bookmarkStart w:id="266" w:name="_Toc517958828"/>
      <w:r>
        <w:rPr>
          <w:rFonts w:hint="eastAsia"/>
          <w:lang w:eastAsia="zh-CN"/>
        </w:rPr>
        <w:t>图</w:t>
      </w:r>
      <w:r>
        <w:rPr>
          <w:rFonts w:hint="eastAsia"/>
          <w:lang w:eastAsia="zh-CN"/>
        </w:rPr>
        <w:t>5.</w:t>
      </w:r>
      <w:r>
        <w:rPr>
          <w:lang w:eastAsia="zh-CN"/>
        </w:rPr>
        <w:fldChar w:fldCharType="begin"/>
      </w:r>
      <w:r>
        <w:rPr>
          <w:lang w:eastAsia="zh-CN"/>
        </w:rPr>
        <w:instrText xml:space="preserve"> </w:instrText>
      </w:r>
      <w:r>
        <w:rPr>
          <w:rFonts w:hint="eastAsia"/>
          <w:lang w:eastAsia="zh-CN"/>
        </w:rPr>
        <w:instrText xml:space="preserve">SEQ </w:instrText>
      </w:r>
      <w:r>
        <w:rPr>
          <w:rFonts w:hint="eastAsia"/>
          <w:lang w:eastAsia="zh-CN"/>
        </w:rPr>
        <w:instrText>图</w:instrText>
      </w:r>
      <w:r>
        <w:rPr>
          <w:rFonts w:hint="eastAsia"/>
          <w:lang w:eastAsia="zh-CN"/>
        </w:rPr>
        <w:instrText>5. \* ARABIC</w:instrText>
      </w:r>
      <w:r>
        <w:rPr>
          <w:lang w:eastAsia="zh-CN"/>
        </w:rPr>
        <w:instrText xml:space="preserve"> </w:instrText>
      </w:r>
      <w:r>
        <w:rPr>
          <w:lang w:eastAsia="zh-CN"/>
        </w:rPr>
        <w:fldChar w:fldCharType="separate"/>
      </w:r>
      <w:r>
        <w:rPr>
          <w:lang w:eastAsia="zh-CN"/>
        </w:rPr>
        <w:t>7</w:t>
      </w:r>
      <w:r>
        <w:rPr>
          <w:lang w:eastAsia="zh-CN"/>
        </w:rPr>
        <w:fldChar w:fldCharType="end"/>
      </w:r>
      <w:r>
        <w:rPr>
          <w:lang w:eastAsia="zh-CN"/>
        </w:rPr>
        <w:t xml:space="preserve"> </w:t>
      </w:r>
      <w:r w:rsidRPr="00EA50A0">
        <w:rPr>
          <w:rFonts w:hint="eastAsia"/>
          <w:lang w:eastAsia="zh-CN"/>
        </w:rPr>
        <w:t>AP</w:t>
      </w:r>
      <w:r w:rsidRPr="00EA50A0">
        <w:rPr>
          <w:rFonts w:hint="eastAsia"/>
          <w:lang w:eastAsia="zh-CN"/>
        </w:rPr>
        <w:t>负载图</w:t>
      </w:r>
      <w:bookmarkEnd w:id="266"/>
    </w:p>
    <w:p w14:paraId="0932592B" w14:textId="77777777" w:rsidR="007E1E16" w:rsidRDefault="007E1E16" w:rsidP="007E1E16">
      <w:pPr>
        <w:jc w:val="center"/>
        <w:rPr>
          <w:lang w:eastAsia="zh-CN"/>
        </w:rPr>
      </w:pPr>
      <w:r>
        <w:rPr>
          <w:lang w:eastAsia="zh-CN"/>
        </w:rPr>
        <w:t>Fig. 5.7</w:t>
      </w:r>
      <w:r w:rsidRPr="007E1E16">
        <w:rPr>
          <w:lang w:eastAsia="zh-CN"/>
        </w:rPr>
        <w:t xml:space="preserve"> AP load diagram</w:t>
      </w:r>
    </w:p>
    <w:p w14:paraId="6B937A18" w14:textId="77777777" w:rsidR="007E1E16" w:rsidRDefault="007E1E16" w:rsidP="00710717">
      <w:pPr>
        <w:ind w:firstLineChars="0" w:firstLine="0"/>
        <w:rPr>
          <w:rFonts w:ascii="宋体" w:hAnsi="宋体" w:cs="宋体"/>
          <w:szCs w:val="21"/>
          <w:lang w:eastAsia="zh-CN"/>
        </w:rPr>
      </w:pPr>
    </w:p>
    <w:p w14:paraId="13BFE2C2" w14:textId="77777777" w:rsidR="00A1666E" w:rsidRDefault="00A1666E" w:rsidP="00A1666E">
      <w:pPr>
        <w:pStyle w:val="2"/>
        <w:spacing w:before="120"/>
        <w:rPr>
          <w:lang w:eastAsia="zh-CN"/>
        </w:rPr>
      </w:pPr>
      <w:bookmarkStart w:id="267" w:name="_Toc517963842"/>
      <w:bookmarkStart w:id="268" w:name="_Toc518474576"/>
      <w:r>
        <w:rPr>
          <w:rFonts w:hint="eastAsia"/>
          <w:lang w:eastAsia="zh-CN"/>
        </w:rPr>
        <w:t xml:space="preserve">5.7  </w:t>
      </w:r>
      <w:r w:rsidR="00742BDC">
        <w:rPr>
          <w:rFonts w:hint="eastAsia"/>
          <w:lang w:eastAsia="zh-CN"/>
        </w:rPr>
        <w:t>本章小结</w:t>
      </w:r>
      <w:bookmarkEnd w:id="267"/>
      <w:bookmarkEnd w:id="268"/>
    </w:p>
    <w:p w14:paraId="436ADFA7" w14:textId="77777777" w:rsidR="00A1666E" w:rsidRPr="00710717" w:rsidRDefault="00A1666E" w:rsidP="00A1666E">
      <w:pPr>
        <w:tabs>
          <w:tab w:val="left" w:pos="377"/>
        </w:tabs>
        <w:rPr>
          <w:szCs w:val="21"/>
          <w:lang w:eastAsia="zh-CN"/>
        </w:rPr>
      </w:pPr>
      <w:bookmarkStart w:id="269" w:name="OLE_LINK3"/>
      <w:bookmarkStart w:id="270" w:name="OLE_LINK4"/>
      <w:r w:rsidRPr="00710717">
        <w:rPr>
          <w:rFonts w:hint="eastAsia"/>
          <w:szCs w:val="21"/>
          <w:lang w:eastAsia="zh-CN"/>
        </w:rPr>
        <w:t>传统的</w:t>
      </w:r>
      <w:r w:rsidRPr="00710717">
        <w:rPr>
          <w:szCs w:val="21"/>
          <w:lang w:eastAsia="zh-CN"/>
        </w:rPr>
        <w:t>Wi-Fi</w:t>
      </w:r>
      <w:r w:rsidRPr="00710717">
        <w:rPr>
          <w:rFonts w:hint="eastAsia"/>
          <w:szCs w:val="21"/>
          <w:lang w:eastAsia="zh-CN"/>
        </w:rPr>
        <w:t>连接机制在</w:t>
      </w:r>
      <w:r w:rsidRPr="00710717">
        <w:rPr>
          <w:szCs w:val="21"/>
          <w:lang w:eastAsia="zh-CN"/>
        </w:rPr>
        <w:t>Wi-Fi</w:t>
      </w:r>
      <w:r w:rsidRPr="00710717">
        <w:rPr>
          <w:rFonts w:hint="eastAsia"/>
          <w:szCs w:val="21"/>
          <w:lang w:eastAsia="zh-CN"/>
        </w:rPr>
        <w:t>技术刚刚兴起的时候，在一些普通的日常生活下的表现还算不错。比较简单的连接方式使得连接比较迅速。只是根据信号强度最为连接依据，提高了连接的效率。</w:t>
      </w:r>
    </w:p>
    <w:p w14:paraId="7612E5D4" w14:textId="77777777" w:rsidR="00A1666E" w:rsidRPr="00DC5DA1" w:rsidRDefault="00A1666E" w:rsidP="00A1666E">
      <w:pPr>
        <w:tabs>
          <w:tab w:val="left" w:pos="377"/>
        </w:tabs>
        <w:rPr>
          <w:rFonts w:ascii="宋体" w:hAnsi="宋体" w:cs="宋体"/>
          <w:szCs w:val="21"/>
          <w:lang w:eastAsia="zh-CN"/>
        </w:rPr>
      </w:pPr>
      <w:r w:rsidRPr="00710717">
        <w:rPr>
          <w:rFonts w:hint="eastAsia"/>
          <w:szCs w:val="21"/>
          <w:lang w:eastAsia="zh-CN"/>
        </w:rPr>
        <w:t>但是随着</w:t>
      </w:r>
      <w:r w:rsidRPr="00710717">
        <w:rPr>
          <w:szCs w:val="21"/>
          <w:lang w:eastAsia="zh-CN"/>
        </w:rPr>
        <w:t>Wi-Fi</w:t>
      </w:r>
      <w:r w:rsidRPr="00710717">
        <w:rPr>
          <w:rFonts w:hint="eastAsia"/>
          <w:szCs w:val="21"/>
          <w:lang w:eastAsia="zh-CN"/>
        </w:rPr>
        <w:t>技术的普及，之前的传统的方式在人流量较多的场所下的表现很差，丢包率和网络延时都非常高，用户得到了较差的网络体验。而且在这种情境下，信号强度较高的节点的负载要远远高于信号强度低的节点，造成了网络资源分配的两极分化，同时增加了网络的不稳定性，让网络更加容易受到攻击。之所以产生这种现象的原因就是传统的</w:t>
      </w:r>
      <w:r w:rsidRPr="00710717">
        <w:rPr>
          <w:szCs w:val="21"/>
          <w:lang w:eastAsia="zh-CN"/>
        </w:rPr>
        <w:t>Wi-Fi</w:t>
      </w:r>
      <w:r w:rsidRPr="00710717">
        <w:rPr>
          <w:rFonts w:hint="eastAsia"/>
          <w:szCs w:val="21"/>
          <w:lang w:eastAsia="zh-CN"/>
        </w:rPr>
        <w:t>连接的时候只是针对信号强度这一个影响因素，但是该影响因素不能完全代表着接入点的状态，只能代表着一个静态的量</w:t>
      </w:r>
      <w:r w:rsidRPr="00DC5DA1">
        <w:rPr>
          <w:rFonts w:ascii="宋体" w:hAnsi="宋体" w:cs="宋体" w:hint="eastAsia"/>
          <w:szCs w:val="21"/>
          <w:lang w:eastAsia="zh-CN"/>
        </w:rPr>
        <w:t>，不能动态的表示节点的状态。</w:t>
      </w:r>
    </w:p>
    <w:p w14:paraId="4E07DFE4" w14:textId="77777777" w:rsidR="00A1666E" w:rsidRPr="00710717" w:rsidRDefault="007E1E16" w:rsidP="00A1666E">
      <w:pPr>
        <w:tabs>
          <w:tab w:val="left" w:pos="377"/>
        </w:tabs>
        <w:rPr>
          <w:szCs w:val="21"/>
          <w:lang w:eastAsia="zh-CN"/>
        </w:rPr>
      </w:pPr>
      <w:r>
        <w:rPr>
          <w:rFonts w:hint="eastAsia"/>
          <w:szCs w:val="21"/>
          <w:lang w:eastAsia="zh-CN"/>
        </w:rPr>
        <w:t>为了解决这一问题，</w:t>
      </w:r>
      <w:r w:rsidR="00A1666E" w:rsidRPr="00710717">
        <w:rPr>
          <w:rFonts w:hint="eastAsia"/>
          <w:szCs w:val="21"/>
          <w:lang w:eastAsia="zh-CN"/>
        </w:rPr>
        <w:t>借助</w:t>
      </w:r>
      <w:r w:rsidR="00A1666E" w:rsidRPr="00710717">
        <w:rPr>
          <w:szCs w:val="21"/>
          <w:lang w:eastAsia="zh-CN"/>
        </w:rPr>
        <w:t>SDN</w:t>
      </w:r>
      <w:r w:rsidR="00A1666E" w:rsidRPr="00710717">
        <w:rPr>
          <w:rFonts w:hint="eastAsia"/>
          <w:szCs w:val="21"/>
          <w:lang w:eastAsia="zh-CN"/>
        </w:rPr>
        <w:t>网络这一新兴的网络体系。因为</w:t>
      </w:r>
      <w:r w:rsidR="00A1666E" w:rsidRPr="00710717">
        <w:rPr>
          <w:szCs w:val="21"/>
          <w:lang w:eastAsia="zh-CN"/>
        </w:rPr>
        <w:t>SDN</w:t>
      </w:r>
      <w:r w:rsidR="00A1666E" w:rsidRPr="00710717">
        <w:rPr>
          <w:rFonts w:hint="eastAsia"/>
          <w:szCs w:val="21"/>
          <w:lang w:eastAsia="zh-CN"/>
        </w:rPr>
        <w:t>网络拥有的容易控制数据流这一特性，所以</w:t>
      </w:r>
      <w:r w:rsidR="00A1666E" w:rsidRPr="00710717">
        <w:rPr>
          <w:szCs w:val="21"/>
          <w:lang w:eastAsia="zh-CN"/>
        </w:rPr>
        <w:t>SDN</w:t>
      </w:r>
      <w:r w:rsidR="00A1666E" w:rsidRPr="00710717">
        <w:rPr>
          <w:rFonts w:hint="eastAsia"/>
          <w:szCs w:val="21"/>
          <w:lang w:eastAsia="zh-CN"/>
        </w:rPr>
        <w:t>网络成为了解决该问题的不二选择。在</w:t>
      </w:r>
      <w:r w:rsidR="00A1666E" w:rsidRPr="00710717">
        <w:rPr>
          <w:szCs w:val="21"/>
          <w:lang w:eastAsia="zh-CN"/>
        </w:rPr>
        <w:t>SDN</w:t>
      </w:r>
      <w:r w:rsidR="00A1666E" w:rsidRPr="00710717">
        <w:rPr>
          <w:rFonts w:hint="eastAsia"/>
          <w:szCs w:val="21"/>
          <w:lang w:eastAsia="zh-CN"/>
        </w:rPr>
        <w:t>网络的控制器中安装负载均衡算法。负载均衡算法是根据多个维度进行考虑的，既包括了用户的需求，也包括也节点的状态。用户的需求这个影响因子通过用户的需求带宽来反映，节点的状态通过流量窗口经过一个函数运算的值来体现。在流量窗口中反映出了该节点的负载情况，负载高的话，流量窗口就会比较拥挤。</w:t>
      </w:r>
    </w:p>
    <w:p w14:paraId="1F24FAA2" w14:textId="77777777" w:rsidR="00A1666E" w:rsidRPr="00710717" w:rsidRDefault="00A1666E" w:rsidP="00A1666E">
      <w:pPr>
        <w:tabs>
          <w:tab w:val="left" w:pos="377"/>
        </w:tabs>
        <w:rPr>
          <w:szCs w:val="21"/>
          <w:lang w:eastAsia="zh-CN"/>
        </w:rPr>
      </w:pPr>
      <w:r w:rsidRPr="00710717">
        <w:rPr>
          <w:rFonts w:hint="eastAsia"/>
          <w:szCs w:val="21"/>
          <w:lang w:eastAsia="zh-CN"/>
        </w:rPr>
        <w:t>在进行仿真的时候，模拟了一个有两个峰值的流量来源，对算法进行测试。结果非常让人满意。传统算法在各个接入点的负载和预料的一样，不同的接入点的负载差距非</w:t>
      </w:r>
      <w:r w:rsidRPr="00710717">
        <w:rPr>
          <w:rFonts w:hint="eastAsia"/>
          <w:szCs w:val="21"/>
          <w:lang w:eastAsia="zh-CN"/>
        </w:rPr>
        <w:lastRenderedPageBreak/>
        <w:t>常大，整个网络的吞吐量远远低于负载均衡算法下的吞吐量。在负载均衡算法下的各个接入点的负载非常的相近，而且整个网络的吞吐量远远高于传统算法网络的吞吐量。</w:t>
      </w:r>
    </w:p>
    <w:p w14:paraId="68AFD34B" w14:textId="77777777" w:rsidR="00A1666E" w:rsidRPr="00710717" w:rsidRDefault="00A1666E" w:rsidP="00A1666E">
      <w:pPr>
        <w:tabs>
          <w:tab w:val="left" w:pos="377"/>
        </w:tabs>
        <w:rPr>
          <w:szCs w:val="21"/>
          <w:lang w:eastAsia="zh-CN"/>
        </w:rPr>
      </w:pPr>
      <w:r w:rsidRPr="00710717">
        <w:rPr>
          <w:rFonts w:hint="eastAsia"/>
          <w:szCs w:val="21"/>
          <w:lang w:eastAsia="zh-CN"/>
        </w:rPr>
        <w:t>所以在本篇论文中的借助在</w:t>
      </w:r>
      <w:r w:rsidRPr="00710717">
        <w:rPr>
          <w:szCs w:val="21"/>
          <w:lang w:eastAsia="zh-CN"/>
        </w:rPr>
        <w:t>SDN</w:t>
      </w:r>
      <w:r w:rsidRPr="00710717">
        <w:rPr>
          <w:rFonts w:hint="eastAsia"/>
          <w:szCs w:val="21"/>
          <w:lang w:eastAsia="zh-CN"/>
        </w:rPr>
        <w:t>网络的使用负载均衡算法，来平衡多个接入点以及用户的平衡，通过使不同的接入点的负载相近，达到网络的资源得到了合理的分配的目的，同时提高了网络的运行效率，于此同时还增强了网络的抗干扰性和稳定性，即便在发生一些突发的情况，不会波及太多的用户并且可以在较短的时间内恢复到常态。</w:t>
      </w:r>
    </w:p>
    <w:bookmarkEnd w:id="269"/>
    <w:bookmarkEnd w:id="270"/>
    <w:p w14:paraId="3C49D829" w14:textId="77777777" w:rsidR="00A1666E" w:rsidRPr="008612C8" w:rsidRDefault="00A1666E" w:rsidP="00A1666E">
      <w:pPr>
        <w:rPr>
          <w:lang w:eastAsia="zh-CN"/>
        </w:rPr>
      </w:pPr>
    </w:p>
    <w:p w14:paraId="77F676A8" w14:textId="77777777" w:rsidR="00B138A1" w:rsidRDefault="00A1666E" w:rsidP="001D0743">
      <w:pPr>
        <w:rPr>
          <w:lang w:eastAsia="zh-CN"/>
        </w:rPr>
      </w:pPr>
      <w:r w:rsidRPr="00FD2902" w:rsidDel="00A1666E">
        <w:rPr>
          <w:rFonts w:hint="eastAsia"/>
          <w:lang w:eastAsia="zh-CN"/>
        </w:rPr>
        <w:t xml:space="preserve"> </w:t>
      </w:r>
      <w:bookmarkEnd w:id="226"/>
    </w:p>
    <w:p w14:paraId="4532FC19" w14:textId="77777777" w:rsidR="00B138A1" w:rsidRDefault="00B138A1" w:rsidP="001D0743">
      <w:pPr>
        <w:pStyle w:val="1"/>
        <w:spacing w:after="240"/>
        <w:rPr>
          <w:lang w:eastAsia="zh-CN"/>
        </w:rPr>
      </w:pPr>
      <w:r>
        <w:rPr>
          <w:lang w:eastAsia="zh-CN"/>
        </w:rPr>
        <w:br w:type="page"/>
      </w:r>
      <w:bookmarkStart w:id="271" w:name="_Toc351292537"/>
      <w:bookmarkStart w:id="272" w:name="_Toc517963843"/>
      <w:bookmarkStart w:id="273" w:name="_Toc518474577"/>
      <w:r w:rsidR="006C7752">
        <w:rPr>
          <w:rFonts w:hint="eastAsia"/>
          <w:lang w:eastAsia="zh-CN"/>
        </w:rPr>
        <w:lastRenderedPageBreak/>
        <w:t>6</w:t>
      </w:r>
      <w:r w:rsidR="006A4162">
        <w:rPr>
          <w:rFonts w:hint="eastAsia"/>
          <w:lang w:eastAsia="zh-CN"/>
        </w:rPr>
        <w:t xml:space="preserve"> </w:t>
      </w:r>
      <w:r w:rsidR="00CF156D">
        <w:rPr>
          <w:rFonts w:hint="eastAsia"/>
          <w:lang w:eastAsia="zh-CN"/>
        </w:rPr>
        <w:t xml:space="preserve"> </w:t>
      </w:r>
      <w:r w:rsidR="00140447">
        <w:rPr>
          <w:rFonts w:hint="eastAsia"/>
          <w:lang w:eastAsia="zh-CN"/>
        </w:rPr>
        <w:t>结论</w:t>
      </w:r>
      <w:r w:rsidR="00493594">
        <w:rPr>
          <w:rFonts w:hint="eastAsia"/>
          <w:lang w:eastAsia="zh-CN"/>
        </w:rPr>
        <w:t>与展望</w:t>
      </w:r>
      <w:bookmarkEnd w:id="271"/>
      <w:bookmarkEnd w:id="272"/>
      <w:bookmarkEnd w:id="273"/>
    </w:p>
    <w:p w14:paraId="4FFE28AB" w14:textId="77777777" w:rsidR="00BA71C4" w:rsidRPr="00AE4C33" w:rsidRDefault="00BA71C4" w:rsidP="001D0743">
      <w:pPr>
        <w:pStyle w:val="2"/>
        <w:spacing w:before="120"/>
        <w:rPr>
          <w:lang w:eastAsia="zh-CN"/>
        </w:rPr>
      </w:pPr>
      <w:bookmarkStart w:id="274" w:name="_Toc517963844"/>
      <w:bookmarkStart w:id="275" w:name="_Toc518474578"/>
      <w:r w:rsidRPr="00AE4C33">
        <w:rPr>
          <w:lang w:eastAsia="zh-CN"/>
        </w:rPr>
        <w:t xml:space="preserve">6.1 </w:t>
      </w:r>
      <w:r w:rsidR="00CF156D" w:rsidRPr="00AE4C33">
        <w:rPr>
          <w:lang w:eastAsia="zh-CN"/>
        </w:rPr>
        <w:t xml:space="preserve"> </w:t>
      </w:r>
      <w:r w:rsidRPr="00AE4C33">
        <w:rPr>
          <w:rFonts w:hint="eastAsia"/>
          <w:lang w:eastAsia="zh-CN"/>
        </w:rPr>
        <w:t>结论</w:t>
      </w:r>
      <w:bookmarkEnd w:id="274"/>
      <w:bookmarkEnd w:id="275"/>
    </w:p>
    <w:p w14:paraId="646AFCF0" w14:textId="77777777" w:rsidR="00410050" w:rsidRDefault="00366BB9" w:rsidP="007D498E">
      <w:pPr>
        <w:rPr>
          <w:lang w:eastAsia="zh-CN"/>
        </w:rPr>
      </w:pPr>
      <w:r>
        <w:rPr>
          <w:lang w:eastAsia="zh-CN"/>
        </w:rPr>
        <w:t xml:space="preserve">(1) </w:t>
      </w:r>
      <w:r w:rsidR="00276764">
        <w:rPr>
          <w:rFonts w:hint="eastAsia"/>
          <w:lang w:eastAsia="zh-CN"/>
        </w:rPr>
        <w:t>新的在线关联算法能够</w:t>
      </w:r>
      <w:r w:rsidR="007D498E" w:rsidRPr="00363BD8">
        <w:rPr>
          <w:rFonts w:hint="eastAsia"/>
          <w:lang w:eastAsia="zh-CN"/>
        </w:rPr>
        <w:t>处理任何序列的</w:t>
      </w:r>
      <w:r w:rsidR="007D498E" w:rsidRPr="00363BD8">
        <w:rPr>
          <w:lang w:eastAsia="zh-CN"/>
        </w:rPr>
        <w:t>ST</w:t>
      </w:r>
      <w:r w:rsidR="007D498E">
        <w:rPr>
          <w:rFonts w:hint="eastAsia"/>
          <w:lang w:eastAsia="zh-CN"/>
        </w:rPr>
        <w:t>A</w:t>
      </w:r>
      <w:r w:rsidR="007D498E">
        <w:rPr>
          <w:rFonts w:hint="eastAsia"/>
          <w:lang w:eastAsia="zh-CN"/>
        </w:rPr>
        <w:t>（</w:t>
      </w:r>
      <w:r w:rsidR="007D498E" w:rsidRPr="00363BD8">
        <w:rPr>
          <w:rFonts w:hint="eastAsia"/>
          <w:lang w:eastAsia="zh-CN"/>
        </w:rPr>
        <w:t>一天</w:t>
      </w:r>
      <w:r w:rsidR="007D498E">
        <w:rPr>
          <w:rFonts w:hint="eastAsia"/>
          <w:lang w:eastAsia="zh-CN"/>
        </w:rPr>
        <w:t>）</w:t>
      </w:r>
      <w:r w:rsidR="00276764">
        <w:rPr>
          <w:rFonts w:hint="eastAsia"/>
          <w:lang w:eastAsia="zh-CN"/>
        </w:rPr>
        <w:t>，该算法的</w:t>
      </w:r>
      <w:r w:rsidR="007D498E" w:rsidRPr="00363BD8">
        <w:rPr>
          <w:rFonts w:hint="eastAsia"/>
          <w:lang w:eastAsia="zh-CN"/>
        </w:rPr>
        <w:t>一个重要优势</w:t>
      </w:r>
      <w:r w:rsidR="00276764">
        <w:rPr>
          <w:rFonts w:hint="eastAsia"/>
          <w:lang w:eastAsia="zh-CN"/>
        </w:rPr>
        <w:t>是</w:t>
      </w:r>
      <w:r w:rsidR="007D498E" w:rsidRPr="00363BD8">
        <w:rPr>
          <w:rFonts w:hint="eastAsia"/>
          <w:lang w:eastAsia="zh-CN"/>
        </w:rPr>
        <w:t>不需要任何周期性的离线优化解决方案</w:t>
      </w:r>
      <w:r w:rsidR="00276764">
        <w:rPr>
          <w:rFonts w:hint="eastAsia"/>
          <w:lang w:eastAsia="zh-CN"/>
        </w:rPr>
        <w:t>。</w:t>
      </w:r>
      <w:r w:rsidR="007D498E" w:rsidRPr="00363BD8">
        <w:rPr>
          <w:rFonts w:hint="eastAsia"/>
          <w:lang w:eastAsia="zh-CN"/>
        </w:rPr>
        <w:t>严格的证明</w:t>
      </w:r>
      <w:r w:rsidR="00276764">
        <w:rPr>
          <w:rFonts w:hint="eastAsia"/>
          <w:lang w:eastAsia="zh-CN"/>
        </w:rPr>
        <w:t>表示</w:t>
      </w:r>
      <w:r w:rsidR="007D498E" w:rsidRPr="00363BD8">
        <w:rPr>
          <w:rFonts w:hint="eastAsia"/>
          <w:lang w:eastAsia="zh-CN"/>
        </w:rPr>
        <w:t>，当</w:t>
      </w:r>
      <w:r w:rsidR="007D498E" w:rsidRPr="00363BD8">
        <w:rPr>
          <w:lang w:eastAsia="zh-CN"/>
        </w:rPr>
        <w:t>AP</w:t>
      </w:r>
      <w:r w:rsidR="007D498E" w:rsidRPr="00363BD8">
        <w:rPr>
          <w:rFonts w:hint="eastAsia"/>
          <w:lang w:eastAsia="zh-CN"/>
        </w:rPr>
        <w:t>分配其关联的</w:t>
      </w:r>
      <w:r w:rsidR="007D498E" w:rsidRPr="00363BD8">
        <w:rPr>
          <w:lang w:eastAsia="zh-CN"/>
        </w:rPr>
        <w:t>STA</w:t>
      </w:r>
      <w:r w:rsidR="007D498E" w:rsidRPr="00363BD8">
        <w:rPr>
          <w:rFonts w:hint="eastAsia"/>
          <w:lang w:eastAsia="zh-CN"/>
        </w:rPr>
        <w:t>的所需带宽时，该算法的竞争比率为</w:t>
      </w:r>
      <w:r w:rsidR="007D498E" w:rsidRPr="0066337A">
        <w:fldChar w:fldCharType="begin"/>
      </w:r>
      <w:r w:rsidR="007D498E" w:rsidRPr="0066337A">
        <w:rPr>
          <w:lang w:eastAsia="zh-CN"/>
        </w:rPr>
        <w:instrText xml:space="preserve"> QUOTE  </w:instrText>
      </w:r>
      <w:r w:rsidR="007D498E" w:rsidRPr="0066337A">
        <w:fldChar w:fldCharType="end"/>
      </w:r>
      <w:r w:rsidR="007D498E" w:rsidRPr="00363BD8">
        <w:rPr>
          <w:rFonts w:hint="eastAsia"/>
          <w:lang w:eastAsia="zh-CN"/>
        </w:rPr>
        <w:t>。将此属性扩展到其他可行的带宽分配机制和有界需求的</w:t>
      </w:r>
      <w:r w:rsidR="007D498E" w:rsidRPr="00363BD8">
        <w:rPr>
          <w:lang w:eastAsia="zh-CN"/>
        </w:rPr>
        <w:t>STA</w:t>
      </w:r>
      <w:r w:rsidR="007D498E" w:rsidRPr="00363BD8">
        <w:rPr>
          <w:rFonts w:hint="eastAsia"/>
          <w:lang w:eastAsia="zh-CN"/>
        </w:rPr>
        <w:t>。通过仿真和实验来评估算法的性能</w:t>
      </w:r>
      <w:r w:rsidR="007D498E">
        <w:rPr>
          <w:rFonts w:hint="eastAsia"/>
          <w:lang w:eastAsia="zh-CN"/>
        </w:rPr>
        <w:t>，</w:t>
      </w:r>
      <w:r w:rsidR="007D498E" w:rsidRPr="00363BD8">
        <w:rPr>
          <w:rFonts w:hint="eastAsia"/>
          <w:lang w:eastAsia="zh-CN"/>
        </w:rPr>
        <w:t>结果表明，与传统的关联算法相比，所提出的关联算法可以将网络流量提高</w:t>
      </w:r>
      <w:r w:rsidR="007D498E" w:rsidRPr="00363BD8">
        <w:rPr>
          <w:lang w:eastAsia="zh-CN"/>
        </w:rPr>
        <w:t>37</w:t>
      </w:r>
      <w:r w:rsidR="007D498E" w:rsidRPr="00363BD8">
        <w:rPr>
          <w:rFonts w:hint="eastAsia"/>
          <w:lang w:eastAsia="zh-CN"/>
        </w:rPr>
        <w:t>％以上。即使在拥塞较少的网络中，</w:t>
      </w:r>
      <w:r w:rsidR="007D498E">
        <w:rPr>
          <w:rFonts w:hint="eastAsia"/>
          <w:lang w:eastAsia="zh-CN"/>
        </w:rPr>
        <w:t>该</w:t>
      </w:r>
      <w:r w:rsidR="007D498E" w:rsidRPr="00363BD8">
        <w:rPr>
          <w:rFonts w:hint="eastAsia"/>
          <w:lang w:eastAsia="zh-CN"/>
        </w:rPr>
        <w:t>算法在性能上也比</w:t>
      </w:r>
      <w:r w:rsidR="007D498E" w:rsidRPr="00363BD8">
        <w:rPr>
          <w:lang w:eastAsia="zh-CN"/>
        </w:rPr>
        <w:t>SSF</w:t>
      </w:r>
      <w:r w:rsidR="007D498E" w:rsidRPr="00363BD8">
        <w:rPr>
          <w:rFonts w:hint="eastAsia"/>
          <w:lang w:eastAsia="zh-CN"/>
        </w:rPr>
        <w:t>和</w:t>
      </w:r>
      <w:r w:rsidR="007D498E" w:rsidRPr="00363BD8">
        <w:rPr>
          <w:lang w:eastAsia="zh-CN"/>
        </w:rPr>
        <w:t>LAB</w:t>
      </w:r>
      <w:r w:rsidR="007D498E" w:rsidRPr="00363BD8">
        <w:rPr>
          <w:rFonts w:hint="eastAsia"/>
          <w:lang w:eastAsia="zh-CN"/>
        </w:rPr>
        <w:t>有更好的表现。</w:t>
      </w:r>
    </w:p>
    <w:p w14:paraId="777674B3" w14:textId="77777777" w:rsidR="006D15B8" w:rsidRDefault="00366BB9" w:rsidP="007D498E">
      <w:pPr>
        <w:rPr>
          <w:lang w:eastAsia="zh-CN"/>
        </w:rPr>
      </w:pPr>
      <w:r>
        <w:rPr>
          <w:lang w:eastAsia="zh-CN"/>
        </w:rPr>
        <w:t xml:space="preserve">(2) </w:t>
      </w:r>
      <w:r w:rsidR="00410050">
        <w:rPr>
          <w:rFonts w:hint="eastAsia"/>
          <w:lang w:eastAsia="zh-CN"/>
        </w:rPr>
        <w:t>使用</w:t>
      </w:r>
      <w:r w:rsidR="000C246C">
        <w:rPr>
          <w:rFonts w:hint="eastAsia"/>
          <w:lang w:eastAsia="zh-CN"/>
        </w:rPr>
        <w:t>智能手机耳机端口来提供功率和数据，使</w:t>
      </w:r>
      <w:r w:rsidR="006D15B8" w:rsidRPr="00710717">
        <w:rPr>
          <w:rFonts w:hint="eastAsia"/>
          <w:lang w:eastAsia="zh-CN"/>
        </w:rPr>
        <w:t>语音接口具有更经济的反向传输。</w:t>
      </w:r>
      <w:r w:rsidR="000C246C">
        <w:rPr>
          <w:rFonts w:hint="eastAsia"/>
          <w:lang w:eastAsia="zh-CN"/>
        </w:rPr>
        <w:t>在此基础上，创建</w:t>
      </w:r>
      <w:r w:rsidR="006D15B8" w:rsidRPr="00710717">
        <w:rPr>
          <w:rFonts w:hint="eastAsia"/>
          <w:lang w:eastAsia="zh-CN"/>
        </w:rPr>
        <w:t>增强的</w:t>
      </w:r>
      <w:r w:rsidR="006D15B8" w:rsidRPr="00710717">
        <w:rPr>
          <w:lang w:eastAsia="zh-CN"/>
        </w:rPr>
        <w:t>Lempel-Ziv-Welch</w:t>
      </w:r>
      <w:r w:rsidR="006D15B8" w:rsidRPr="00710717">
        <w:rPr>
          <w:rFonts w:hint="eastAsia"/>
          <w:lang w:eastAsia="zh-CN"/>
        </w:rPr>
        <w:t>编码方案</w:t>
      </w:r>
      <w:r w:rsidR="000C246C">
        <w:rPr>
          <w:rFonts w:hint="eastAsia"/>
          <w:lang w:eastAsia="zh-CN"/>
        </w:rPr>
        <w:t>（</w:t>
      </w:r>
      <w:r w:rsidR="000C246C" w:rsidRPr="00710717">
        <w:rPr>
          <w:lang w:eastAsia="zh-CN"/>
        </w:rPr>
        <w:t>LZW-Huffmam</w:t>
      </w:r>
      <w:r w:rsidR="000C246C">
        <w:rPr>
          <w:rFonts w:hint="eastAsia"/>
          <w:lang w:eastAsia="zh-CN"/>
        </w:rPr>
        <w:t>）帮助更快地传输数据。此外，将其应用于</w:t>
      </w:r>
      <w:r w:rsidR="000C246C" w:rsidRPr="00710717">
        <w:rPr>
          <w:rFonts w:hint="eastAsia"/>
          <w:lang w:eastAsia="zh-CN"/>
        </w:rPr>
        <w:t>自行设计</w:t>
      </w:r>
      <w:r w:rsidR="000C246C">
        <w:rPr>
          <w:rFonts w:hint="eastAsia"/>
          <w:lang w:eastAsia="zh-CN"/>
        </w:rPr>
        <w:t>的</w:t>
      </w:r>
      <w:r w:rsidR="000C246C" w:rsidRPr="00710717">
        <w:rPr>
          <w:lang w:eastAsia="zh-CN"/>
        </w:rPr>
        <w:t>MIHBS</w:t>
      </w:r>
      <w:r w:rsidR="000C246C" w:rsidRPr="00710717">
        <w:rPr>
          <w:rFonts w:hint="eastAsia"/>
          <w:lang w:eastAsia="zh-CN"/>
        </w:rPr>
        <w:t>通过通用音频与移动电话进行连</w:t>
      </w:r>
      <w:r w:rsidR="000C246C">
        <w:rPr>
          <w:rFonts w:hint="eastAsia"/>
          <w:lang w:eastAsia="zh-CN"/>
        </w:rPr>
        <w:t>的移动分机中</w:t>
      </w:r>
      <w:r w:rsidR="006D15B8" w:rsidRPr="00710717">
        <w:rPr>
          <w:rFonts w:hint="eastAsia"/>
          <w:lang w:eastAsia="zh-CN"/>
        </w:rPr>
        <w:t>。通过使用</w:t>
      </w:r>
      <w:r w:rsidR="006D15B8" w:rsidRPr="00710717">
        <w:rPr>
          <w:lang w:eastAsia="zh-CN"/>
        </w:rPr>
        <w:t>LZW-Huffman</w:t>
      </w:r>
      <w:r w:rsidR="006D15B8" w:rsidRPr="00710717">
        <w:rPr>
          <w:rFonts w:hint="eastAsia"/>
          <w:lang w:eastAsia="zh-CN"/>
        </w:rPr>
        <w:t>，</w:t>
      </w:r>
      <w:r w:rsidR="006D15B8" w:rsidRPr="00710717">
        <w:rPr>
          <w:lang w:eastAsia="zh-CN"/>
        </w:rPr>
        <w:t>MIHBS</w:t>
      </w:r>
      <w:r w:rsidR="006D15B8" w:rsidRPr="00710717">
        <w:rPr>
          <w:rFonts w:hint="eastAsia"/>
          <w:lang w:eastAsia="zh-CN"/>
        </w:rPr>
        <w:t>的带宽增加了</w:t>
      </w:r>
      <w:r w:rsidR="006D15B8" w:rsidRPr="00710717">
        <w:rPr>
          <w:lang w:eastAsia="zh-CN"/>
        </w:rPr>
        <w:t>52</w:t>
      </w:r>
      <w:r w:rsidR="000C246C">
        <w:rPr>
          <w:rFonts w:hint="eastAsia"/>
          <w:lang w:eastAsia="zh-CN"/>
        </w:rPr>
        <w:t>％。</w:t>
      </w:r>
      <w:r w:rsidR="00410050">
        <w:rPr>
          <w:rFonts w:hint="eastAsia"/>
          <w:lang w:eastAsia="zh-CN"/>
        </w:rPr>
        <w:t>不仅使</w:t>
      </w:r>
      <w:r w:rsidR="006D15B8" w:rsidRPr="00710717">
        <w:rPr>
          <w:rFonts w:hint="eastAsia"/>
          <w:lang w:eastAsia="zh-CN"/>
        </w:rPr>
        <w:t>消费者通过智能手机方便而且高效地访问</w:t>
      </w:r>
      <w:r w:rsidR="006D15B8" w:rsidRPr="00710717">
        <w:rPr>
          <w:lang w:eastAsia="zh-CN"/>
        </w:rPr>
        <w:t>WSN</w:t>
      </w:r>
      <w:r w:rsidR="006D15B8" w:rsidRPr="00710717">
        <w:rPr>
          <w:rFonts w:hint="eastAsia"/>
          <w:lang w:eastAsia="zh-CN"/>
        </w:rPr>
        <w:t>，而且适合研究人员构建测试平台。</w:t>
      </w:r>
      <w:r w:rsidR="00410050">
        <w:rPr>
          <w:rFonts w:hint="eastAsia"/>
          <w:lang w:eastAsia="zh-CN"/>
        </w:rPr>
        <w:t>同时，</w:t>
      </w:r>
      <w:r w:rsidR="006D15B8" w:rsidRPr="00710717">
        <w:rPr>
          <w:rFonts w:hint="eastAsia"/>
          <w:lang w:eastAsia="zh-CN"/>
        </w:rPr>
        <w:t>利用</w:t>
      </w:r>
      <w:r w:rsidR="006D15B8" w:rsidRPr="00710717">
        <w:rPr>
          <w:lang w:eastAsia="zh-CN"/>
        </w:rPr>
        <w:t>LZW-Huffman</w:t>
      </w:r>
      <w:r w:rsidR="006D15B8" w:rsidRPr="00710717">
        <w:rPr>
          <w:rFonts w:hint="eastAsia"/>
          <w:lang w:eastAsia="zh-CN"/>
        </w:rPr>
        <w:t>编码，数据压缩率得到了有效提高。</w:t>
      </w:r>
    </w:p>
    <w:p w14:paraId="1667FE5A" w14:textId="77777777" w:rsidR="006D15B8" w:rsidRPr="00EE6BB1" w:rsidRDefault="00366BB9" w:rsidP="00475C95">
      <w:pPr>
        <w:rPr>
          <w:lang w:eastAsia="zh-CN"/>
        </w:rPr>
      </w:pPr>
      <w:r w:rsidRPr="008561AF">
        <w:rPr>
          <w:lang w:eastAsia="zh-CN"/>
        </w:rPr>
        <w:t>(3)</w:t>
      </w:r>
      <w:r>
        <w:rPr>
          <w:lang w:eastAsia="zh-CN"/>
        </w:rPr>
        <w:t xml:space="preserve"> </w:t>
      </w:r>
      <w:r w:rsidR="000E1CAA" w:rsidRPr="00EE6BB1">
        <w:rPr>
          <w:rFonts w:hint="eastAsia"/>
          <w:lang w:eastAsia="zh-CN"/>
        </w:rPr>
        <w:t>基于缓存列表的快速切换机制（</w:t>
      </w:r>
      <w:r w:rsidR="000E1CAA" w:rsidRPr="00EE6BB1">
        <w:rPr>
          <w:lang w:eastAsia="zh-CN"/>
        </w:rPr>
        <w:t>CLH</w:t>
      </w:r>
      <w:r w:rsidR="000E1CAA" w:rsidRPr="00EE6BB1">
        <w:rPr>
          <w:rFonts w:hint="eastAsia"/>
          <w:lang w:eastAsia="zh-CN"/>
        </w:rPr>
        <w:t>），包括两部分：第一，客户端需要保留可用接入点列表；其次，当客户端需要切换时，它将在主动扫描中发送验证请求帧而不是探测请求帧。结果表明最小切换时延在空载下仅为</w:t>
      </w:r>
      <w:r w:rsidR="000E1CAA" w:rsidRPr="00EE6BB1">
        <w:rPr>
          <w:lang w:eastAsia="zh-CN"/>
        </w:rPr>
        <w:t>10</w:t>
      </w:r>
      <w:r w:rsidR="000E1CAA">
        <w:rPr>
          <w:lang w:eastAsia="zh-CN"/>
        </w:rPr>
        <w:t xml:space="preserve"> </w:t>
      </w:r>
      <w:r w:rsidR="000E1CAA" w:rsidRPr="00EE6BB1">
        <w:rPr>
          <w:lang w:eastAsia="zh-CN"/>
        </w:rPr>
        <w:t>ms</w:t>
      </w:r>
      <w:r w:rsidR="000E1CAA" w:rsidRPr="00EE6BB1">
        <w:rPr>
          <w:rFonts w:hint="eastAsia"/>
          <w:lang w:eastAsia="zh-CN"/>
        </w:rPr>
        <w:t>。与传统的切换方法</w:t>
      </w:r>
      <w:r w:rsidR="000E1CAA" w:rsidRPr="00EE6BB1">
        <w:rPr>
          <w:lang w:eastAsia="zh-CN"/>
        </w:rPr>
        <w:t>104</w:t>
      </w:r>
      <w:r w:rsidR="000E1CAA">
        <w:rPr>
          <w:lang w:eastAsia="zh-CN"/>
        </w:rPr>
        <w:t xml:space="preserve"> </w:t>
      </w:r>
      <w:r w:rsidR="000E1CAA" w:rsidRPr="00EE6BB1">
        <w:rPr>
          <w:lang w:eastAsia="zh-CN"/>
        </w:rPr>
        <w:t>ms</w:t>
      </w:r>
      <w:r w:rsidR="000E1CAA" w:rsidRPr="00EE6BB1">
        <w:rPr>
          <w:rFonts w:hint="eastAsia"/>
          <w:lang w:eastAsia="zh-CN"/>
        </w:rPr>
        <w:t>延迟相比，</w:t>
      </w:r>
      <w:r w:rsidR="000E1CAA" w:rsidRPr="00EE6BB1">
        <w:rPr>
          <w:lang w:eastAsia="zh-CN"/>
        </w:rPr>
        <w:t>CLH</w:t>
      </w:r>
      <w:r w:rsidR="00475C95">
        <w:rPr>
          <w:rFonts w:hint="eastAsia"/>
          <w:lang w:eastAsia="zh-CN"/>
        </w:rPr>
        <w:t>可以提供更快的切换。同时，</w:t>
      </w:r>
      <w:r w:rsidR="000E1CAA" w:rsidRPr="00EE6BB1">
        <w:rPr>
          <w:lang w:eastAsia="zh-CN"/>
        </w:rPr>
        <w:t>10 Mbps</w:t>
      </w:r>
      <w:r w:rsidR="000E1CAA" w:rsidRPr="00EE6BB1">
        <w:rPr>
          <w:rFonts w:hint="eastAsia"/>
          <w:lang w:eastAsia="zh-CN"/>
        </w:rPr>
        <w:t>和</w:t>
      </w:r>
      <w:r w:rsidR="000E1CAA" w:rsidRPr="00EE6BB1">
        <w:rPr>
          <w:lang w:eastAsia="zh-CN"/>
        </w:rPr>
        <w:t>20 Mbps</w:t>
      </w:r>
      <w:r w:rsidR="00475C95">
        <w:rPr>
          <w:rFonts w:hint="eastAsia"/>
          <w:lang w:eastAsia="zh-CN"/>
        </w:rPr>
        <w:t>负载下的</w:t>
      </w:r>
      <w:r w:rsidR="00475C95">
        <w:rPr>
          <w:rFonts w:hint="eastAsia"/>
          <w:lang w:eastAsia="zh-CN"/>
        </w:rPr>
        <w:t>CLH</w:t>
      </w:r>
      <w:r w:rsidR="00475C95">
        <w:rPr>
          <w:rFonts w:hint="eastAsia"/>
          <w:lang w:eastAsia="zh-CN"/>
        </w:rPr>
        <w:t>切换延迟</w:t>
      </w:r>
      <w:r w:rsidR="000E1CAA" w:rsidRPr="00EE6BB1">
        <w:rPr>
          <w:rFonts w:hint="eastAsia"/>
          <w:lang w:eastAsia="zh-CN"/>
        </w:rPr>
        <w:t>表明</w:t>
      </w:r>
      <w:r w:rsidR="00475C95">
        <w:rPr>
          <w:rFonts w:hint="eastAsia"/>
          <w:lang w:eastAsia="zh-CN"/>
        </w:rPr>
        <w:t>：</w:t>
      </w:r>
      <w:r w:rsidR="000E1CAA" w:rsidRPr="00EE6BB1">
        <w:rPr>
          <w:rFonts w:hint="eastAsia"/>
          <w:lang w:eastAsia="zh-CN"/>
        </w:rPr>
        <w:t>延迟会随着负载的增加而增加。原因很简单即负载增加，然后往返时间增加，所以延迟增加。</w:t>
      </w:r>
    </w:p>
    <w:p w14:paraId="2E9577F9" w14:textId="77777777" w:rsidR="006D15B8" w:rsidRPr="007E5C2B" w:rsidRDefault="00366BB9" w:rsidP="007E5C2B">
      <w:pPr>
        <w:tabs>
          <w:tab w:val="left" w:pos="377"/>
        </w:tabs>
        <w:rPr>
          <w:rFonts w:ascii="宋体" w:hAnsi="宋体" w:cs="宋体"/>
          <w:szCs w:val="21"/>
          <w:lang w:eastAsia="zh-CN"/>
        </w:rPr>
      </w:pPr>
      <w:r w:rsidRPr="008561AF">
        <w:rPr>
          <w:lang w:eastAsia="zh-CN"/>
        </w:rPr>
        <w:t>(4)</w:t>
      </w:r>
      <w:r>
        <w:rPr>
          <w:lang w:eastAsia="zh-CN"/>
        </w:rPr>
        <w:t xml:space="preserve"> </w:t>
      </w:r>
      <w:r w:rsidR="006D15B8" w:rsidRPr="00710717">
        <w:rPr>
          <w:rFonts w:hint="eastAsia"/>
          <w:szCs w:val="21"/>
          <w:lang w:eastAsia="zh-CN"/>
        </w:rPr>
        <w:t>在</w:t>
      </w:r>
      <w:r w:rsidR="006D15B8" w:rsidRPr="00710717">
        <w:rPr>
          <w:szCs w:val="21"/>
          <w:lang w:eastAsia="zh-CN"/>
        </w:rPr>
        <w:t>SDN</w:t>
      </w:r>
      <w:r w:rsidR="006D15B8" w:rsidRPr="00710717">
        <w:rPr>
          <w:rFonts w:hint="eastAsia"/>
          <w:szCs w:val="21"/>
          <w:lang w:eastAsia="zh-CN"/>
        </w:rPr>
        <w:t>网络的控制器中安装负载均衡算法。在进行仿真的时候，模</w:t>
      </w:r>
      <w:r w:rsidR="009064FC">
        <w:rPr>
          <w:rFonts w:hint="eastAsia"/>
          <w:szCs w:val="21"/>
          <w:lang w:eastAsia="zh-CN"/>
        </w:rPr>
        <w:t>拟了一个有两个峰值的流量来源，对算法进行测试。</w:t>
      </w:r>
      <w:r w:rsidR="006D15B8" w:rsidRPr="00710717">
        <w:rPr>
          <w:rFonts w:hint="eastAsia"/>
          <w:szCs w:val="21"/>
          <w:lang w:eastAsia="zh-CN"/>
        </w:rPr>
        <w:t>传统算法在各个接入点的负载和预料的一样，不同的接入点的负载差距非常大，整个网络的吞吐量远远低于负载均衡算法下的吞吐量。在负载均衡算法下的各个接入点的负载非常的相近，而且整个网络的吞吐量远远高于传统算法网络的吞吐量。达到网络的</w:t>
      </w:r>
      <w:r w:rsidR="009064FC">
        <w:rPr>
          <w:rFonts w:hint="eastAsia"/>
          <w:szCs w:val="21"/>
          <w:lang w:eastAsia="zh-CN"/>
        </w:rPr>
        <w:t>资源得到了合理的分配的目的，提高了网络的运行效率，</w:t>
      </w:r>
      <w:r w:rsidR="006D15B8" w:rsidRPr="00710717">
        <w:rPr>
          <w:rFonts w:hint="eastAsia"/>
          <w:szCs w:val="21"/>
          <w:lang w:eastAsia="zh-CN"/>
        </w:rPr>
        <w:t>增强了网络的抗干扰性和稳定性</w:t>
      </w:r>
      <w:r w:rsidR="009064FC">
        <w:rPr>
          <w:rFonts w:hint="eastAsia"/>
          <w:szCs w:val="21"/>
          <w:lang w:eastAsia="zh-CN"/>
        </w:rPr>
        <w:t>。</w:t>
      </w:r>
    </w:p>
    <w:p w14:paraId="3728448E" w14:textId="77777777" w:rsidR="00D4194C" w:rsidRPr="00AE4C33" w:rsidRDefault="00D4194C" w:rsidP="007E5C2B">
      <w:pPr>
        <w:pStyle w:val="2"/>
        <w:spacing w:before="120"/>
        <w:rPr>
          <w:lang w:eastAsia="zh-CN"/>
        </w:rPr>
      </w:pPr>
      <w:bookmarkStart w:id="276" w:name="_Toc517963845"/>
      <w:bookmarkStart w:id="277" w:name="_Toc518474579"/>
      <w:r w:rsidRPr="00AE4C33">
        <w:rPr>
          <w:lang w:eastAsia="zh-CN"/>
        </w:rPr>
        <w:t xml:space="preserve">6.2 </w:t>
      </w:r>
      <w:r w:rsidR="00CF156D" w:rsidRPr="00AE4C33">
        <w:rPr>
          <w:lang w:eastAsia="zh-CN"/>
        </w:rPr>
        <w:t xml:space="preserve"> </w:t>
      </w:r>
      <w:r w:rsidRPr="00AE4C33">
        <w:rPr>
          <w:rFonts w:hint="eastAsia"/>
          <w:lang w:eastAsia="zh-CN"/>
        </w:rPr>
        <w:t>创新点</w:t>
      </w:r>
      <w:bookmarkEnd w:id="276"/>
      <w:bookmarkEnd w:id="277"/>
    </w:p>
    <w:p w14:paraId="1EDABECD" w14:textId="77777777" w:rsidR="00366BB9" w:rsidRDefault="00366BB9" w:rsidP="00366BB9">
      <w:pPr>
        <w:rPr>
          <w:lang w:eastAsia="zh-CN"/>
        </w:rPr>
      </w:pPr>
      <w:r>
        <w:rPr>
          <w:lang w:eastAsia="zh-CN"/>
        </w:rPr>
        <w:t xml:space="preserve">(1) </w:t>
      </w:r>
      <w:r>
        <w:rPr>
          <w:rFonts w:hint="eastAsia"/>
          <w:lang w:eastAsia="zh-CN"/>
        </w:rPr>
        <w:t>基于</w:t>
      </w:r>
      <w:r w:rsidRPr="00363BD8">
        <w:rPr>
          <w:rFonts w:hint="eastAsia"/>
          <w:lang w:eastAsia="zh-CN"/>
        </w:rPr>
        <w:t>关联算法的竞争比是</w:t>
      </w:r>
      <w:r>
        <w:rPr>
          <w:lang w:eastAsia="zh-CN"/>
        </w:rPr>
        <w:t>1-1/</w:t>
      </w:r>
      <w:r w:rsidRPr="00363BD8">
        <w:rPr>
          <w:lang w:eastAsia="zh-CN"/>
        </w:rPr>
        <w:t>e</w:t>
      </w:r>
      <w:r>
        <w:rPr>
          <w:rFonts w:hint="eastAsia"/>
          <w:lang w:eastAsia="zh-CN"/>
        </w:rPr>
        <w:t>的理论分析</w:t>
      </w:r>
      <w:r w:rsidRPr="00363BD8">
        <w:rPr>
          <w:rFonts w:hint="eastAsia"/>
          <w:lang w:eastAsia="zh-CN"/>
        </w:rPr>
        <w:t>，提出了一种新的在线关联算法来处理任何序列的</w:t>
      </w:r>
      <w:r w:rsidRPr="00363BD8">
        <w:rPr>
          <w:lang w:eastAsia="zh-CN"/>
        </w:rPr>
        <w:t>ST</w:t>
      </w:r>
      <w:r>
        <w:rPr>
          <w:rFonts w:hint="eastAsia"/>
          <w:lang w:eastAsia="zh-CN"/>
        </w:rPr>
        <w:t>A</w:t>
      </w:r>
      <w:r>
        <w:rPr>
          <w:rFonts w:hint="eastAsia"/>
          <w:lang w:eastAsia="zh-CN"/>
        </w:rPr>
        <w:t>。</w:t>
      </w:r>
    </w:p>
    <w:p w14:paraId="48D66F53" w14:textId="77777777" w:rsidR="00366BB9" w:rsidRPr="00D34D3A" w:rsidRDefault="00366BB9" w:rsidP="00366BB9">
      <w:pPr>
        <w:rPr>
          <w:lang w:eastAsia="zh-CN"/>
        </w:rPr>
      </w:pPr>
      <w:r>
        <w:rPr>
          <w:lang w:eastAsia="zh-CN"/>
        </w:rPr>
        <w:lastRenderedPageBreak/>
        <w:t>(2)</w:t>
      </w:r>
      <w:r w:rsidRPr="00D34D3A">
        <w:rPr>
          <w:rFonts w:hint="eastAsia"/>
          <w:lang w:eastAsia="zh-CN"/>
        </w:rPr>
        <w:t xml:space="preserve"> </w:t>
      </w:r>
      <w:r>
        <w:rPr>
          <w:rFonts w:hint="eastAsia"/>
          <w:lang w:eastAsia="zh-CN"/>
        </w:rPr>
        <w:t>使用无处不在的智能手机耳机端口提供功率和数据，创立了</w:t>
      </w:r>
      <w:r w:rsidRPr="00710717">
        <w:rPr>
          <w:rFonts w:hint="eastAsia"/>
          <w:lang w:eastAsia="zh-CN"/>
        </w:rPr>
        <w:t>一种增强的</w:t>
      </w:r>
      <w:r w:rsidRPr="00710717">
        <w:rPr>
          <w:lang w:eastAsia="zh-CN"/>
        </w:rPr>
        <w:t>Lempel-Ziv-Welch</w:t>
      </w:r>
      <w:r w:rsidRPr="00710717">
        <w:rPr>
          <w:rFonts w:hint="eastAsia"/>
          <w:lang w:eastAsia="zh-CN"/>
        </w:rPr>
        <w:t>编码方案</w:t>
      </w:r>
      <w:r>
        <w:rPr>
          <w:rFonts w:hint="eastAsia"/>
          <w:lang w:eastAsia="zh-CN"/>
        </w:rPr>
        <w:t>，</w:t>
      </w:r>
      <w:r w:rsidRPr="00710717">
        <w:rPr>
          <w:rFonts w:hint="eastAsia"/>
          <w:lang w:eastAsia="zh-CN"/>
        </w:rPr>
        <w:t>称为</w:t>
      </w:r>
      <w:r w:rsidRPr="00710717">
        <w:rPr>
          <w:lang w:eastAsia="zh-CN"/>
        </w:rPr>
        <w:t>LZW-Huffmam</w:t>
      </w:r>
      <w:r>
        <w:rPr>
          <w:rFonts w:hint="eastAsia"/>
          <w:lang w:eastAsia="zh-CN"/>
        </w:rPr>
        <w:t>。</w:t>
      </w:r>
    </w:p>
    <w:p w14:paraId="6579AD79" w14:textId="77777777" w:rsidR="00366BB9" w:rsidRPr="008561AF" w:rsidRDefault="00366BB9" w:rsidP="00366BB9">
      <w:pPr>
        <w:rPr>
          <w:lang w:eastAsia="zh-CN"/>
        </w:rPr>
      </w:pPr>
      <w:r w:rsidRPr="008561AF">
        <w:rPr>
          <w:lang w:eastAsia="zh-CN"/>
        </w:rPr>
        <w:t xml:space="preserve">(3) </w:t>
      </w:r>
      <w:r w:rsidRPr="008561AF">
        <w:rPr>
          <w:rFonts w:hint="eastAsia"/>
          <w:lang w:eastAsia="zh-CN"/>
        </w:rPr>
        <w:t>针对时间敏感型应用的无线网状网络（</w:t>
      </w:r>
      <w:r w:rsidRPr="008561AF">
        <w:rPr>
          <w:lang w:eastAsia="zh-CN"/>
        </w:rPr>
        <w:t>WMN</w:t>
      </w:r>
      <w:r w:rsidRPr="008561AF">
        <w:rPr>
          <w:rFonts w:hint="eastAsia"/>
          <w:lang w:eastAsia="zh-CN"/>
        </w:rPr>
        <w:t>）中有界数据传输延迟的无缝连接，提出了一种基于缓存列表的快速切换机制（</w:t>
      </w:r>
      <w:r w:rsidRPr="008561AF">
        <w:rPr>
          <w:lang w:eastAsia="zh-CN"/>
        </w:rPr>
        <w:t>CLH</w:t>
      </w:r>
      <w:r w:rsidRPr="008561AF">
        <w:rPr>
          <w:rFonts w:hint="eastAsia"/>
          <w:lang w:eastAsia="zh-CN"/>
        </w:rPr>
        <w:t>）。</w:t>
      </w:r>
    </w:p>
    <w:p w14:paraId="0800F17F" w14:textId="77777777" w:rsidR="00366BB9" w:rsidRPr="00710717" w:rsidRDefault="00366BB9" w:rsidP="00366BB9">
      <w:pPr>
        <w:rPr>
          <w:highlight w:val="yellow"/>
          <w:lang w:eastAsia="zh-CN"/>
        </w:rPr>
      </w:pPr>
      <w:r w:rsidRPr="008561AF">
        <w:rPr>
          <w:lang w:eastAsia="zh-CN"/>
        </w:rPr>
        <w:t xml:space="preserve">(4) </w:t>
      </w:r>
      <w:r w:rsidRPr="008561AF">
        <w:rPr>
          <w:rFonts w:hint="eastAsia"/>
          <w:lang w:eastAsia="zh-CN"/>
        </w:rPr>
        <w:t>使用软件定义网络</w:t>
      </w:r>
      <w:r>
        <w:rPr>
          <w:rFonts w:hint="eastAsia"/>
          <w:lang w:eastAsia="zh-CN"/>
        </w:rPr>
        <w:t>（</w:t>
      </w:r>
      <w:r>
        <w:rPr>
          <w:rFonts w:hint="eastAsia"/>
          <w:lang w:eastAsia="zh-CN"/>
        </w:rPr>
        <w:t>Software Defined Network, SDN</w:t>
      </w:r>
      <w:r>
        <w:rPr>
          <w:rFonts w:hint="eastAsia"/>
          <w:lang w:eastAsia="zh-CN"/>
        </w:rPr>
        <w:t>）把合适的用户和合适的接入点链接起来，减少了丢包和延时，使得网络资源的充分利用</w:t>
      </w:r>
    </w:p>
    <w:p w14:paraId="273D5640" w14:textId="77777777" w:rsidR="00BA71C4" w:rsidRPr="00AE4C33" w:rsidRDefault="00BA71C4" w:rsidP="001D0743">
      <w:pPr>
        <w:pStyle w:val="2"/>
        <w:spacing w:before="120"/>
        <w:rPr>
          <w:lang w:eastAsia="zh-CN"/>
        </w:rPr>
      </w:pPr>
      <w:bookmarkStart w:id="278" w:name="_Toc517963846"/>
      <w:bookmarkStart w:id="279" w:name="_Toc518474580"/>
      <w:r w:rsidRPr="00AE4C33">
        <w:rPr>
          <w:lang w:eastAsia="zh-CN"/>
        </w:rPr>
        <w:t>6.</w:t>
      </w:r>
      <w:r w:rsidR="00D4194C" w:rsidRPr="00AE4C33">
        <w:rPr>
          <w:lang w:eastAsia="zh-CN"/>
        </w:rPr>
        <w:t>3</w:t>
      </w:r>
      <w:r w:rsidRPr="00AE4C33">
        <w:rPr>
          <w:lang w:eastAsia="zh-CN"/>
        </w:rPr>
        <w:t xml:space="preserve"> </w:t>
      </w:r>
      <w:r w:rsidR="00CF156D" w:rsidRPr="00AE4C33">
        <w:rPr>
          <w:lang w:eastAsia="zh-CN"/>
        </w:rPr>
        <w:t xml:space="preserve"> </w:t>
      </w:r>
      <w:r w:rsidRPr="00AE4C33">
        <w:rPr>
          <w:rFonts w:hint="eastAsia"/>
          <w:lang w:eastAsia="zh-CN"/>
        </w:rPr>
        <w:t>展望</w:t>
      </w:r>
      <w:bookmarkEnd w:id="278"/>
      <w:bookmarkEnd w:id="279"/>
    </w:p>
    <w:p w14:paraId="7722A92B" w14:textId="77777777" w:rsidR="00410050" w:rsidRDefault="00366BB9" w:rsidP="00410050">
      <w:pPr>
        <w:rPr>
          <w:lang w:eastAsia="zh-CN"/>
        </w:rPr>
      </w:pPr>
      <w:r>
        <w:rPr>
          <w:lang w:eastAsia="zh-CN"/>
        </w:rPr>
        <w:t xml:space="preserve">(1) </w:t>
      </w:r>
      <w:r w:rsidR="00410050">
        <w:rPr>
          <w:rFonts w:hint="eastAsia"/>
          <w:lang w:eastAsia="zh-CN"/>
        </w:rPr>
        <w:t>在自主构建的测试平台上测试和验证该</w:t>
      </w:r>
      <w:r w:rsidR="00410050" w:rsidRPr="00BC59BE">
        <w:rPr>
          <w:rFonts w:hint="eastAsia"/>
          <w:lang w:eastAsia="zh-CN"/>
        </w:rPr>
        <w:t>关联算法的性能，使用更多的</w:t>
      </w:r>
      <w:r w:rsidR="00410050" w:rsidRPr="00BC59BE">
        <w:rPr>
          <w:rFonts w:hint="eastAsia"/>
          <w:lang w:eastAsia="zh-CN"/>
        </w:rPr>
        <w:t>AP</w:t>
      </w:r>
      <w:r w:rsidR="00410050" w:rsidRPr="00BC59BE">
        <w:rPr>
          <w:rFonts w:hint="eastAsia"/>
          <w:lang w:eastAsia="zh-CN"/>
        </w:rPr>
        <w:t>和更多的</w:t>
      </w:r>
      <w:r w:rsidR="00410050" w:rsidRPr="00BC59BE">
        <w:rPr>
          <w:rFonts w:hint="eastAsia"/>
          <w:lang w:eastAsia="zh-CN"/>
        </w:rPr>
        <w:t>STA</w:t>
      </w:r>
      <w:r w:rsidR="00410050" w:rsidRPr="00BC59BE">
        <w:rPr>
          <w:rFonts w:hint="eastAsia"/>
          <w:lang w:eastAsia="zh-CN"/>
        </w:rPr>
        <w:t>。</w:t>
      </w:r>
      <w:r w:rsidR="00410050">
        <w:rPr>
          <w:rFonts w:hint="eastAsia"/>
          <w:lang w:eastAsia="zh-CN"/>
        </w:rPr>
        <w:t>在这种情况下，</w:t>
      </w:r>
      <w:r w:rsidR="00410050" w:rsidRPr="00BC59BE">
        <w:rPr>
          <w:rFonts w:hint="eastAsia"/>
          <w:lang w:eastAsia="zh-CN"/>
        </w:rPr>
        <w:t>试图找出这个实验与前一个实验的区别，以优化</w:t>
      </w:r>
      <w:r w:rsidR="00410050">
        <w:rPr>
          <w:rFonts w:hint="eastAsia"/>
          <w:lang w:eastAsia="zh-CN"/>
        </w:rPr>
        <w:t>该</w:t>
      </w:r>
      <w:r w:rsidR="00410050" w:rsidRPr="00BC59BE">
        <w:rPr>
          <w:rFonts w:hint="eastAsia"/>
          <w:lang w:eastAsia="zh-CN"/>
        </w:rPr>
        <w:t>关联算法。同时，在模型中将考虑到会影响拥塞网络性能的干扰。</w:t>
      </w:r>
    </w:p>
    <w:p w14:paraId="07C0C13F" w14:textId="77777777" w:rsidR="000E1CAA" w:rsidRDefault="00AE4C33" w:rsidP="000E1CAA">
      <w:pPr>
        <w:rPr>
          <w:lang w:eastAsia="zh-CN"/>
        </w:rPr>
      </w:pPr>
      <w:r>
        <w:rPr>
          <w:lang w:eastAsia="zh-CN"/>
        </w:rPr>
        <w:t>(2</w:t>
      </w:r>
      <w:r w:rsidR="00366BB9" w:rsidRPr="008561AF">
        <w:rPr>
          <w:lang w:eastAsia="zh-CN"/>
        </w:rPr>
        <w:t>)</w:t>
      </w:r>
      <w:r w:rsidR="00366BB9">
        <w:rPr>
          <w:lang w:eastAsia="zh-CN"/>
        </w:rPr>
        <w:t xml:space="preserve"> </w:t>
      </w:r>
      <w:r w:rsidR="000E1CAA" w:rsidRPr="00EE6BB1">
        <w:rPr>
          <w:rFonts w:hint="eastAsia"/>
          <w:lang w:eastAsia="zh-CN"/>
        </w:rPr>
        <w:t>从各方面测试</w:t>
      </w:r>
      <w:r w:rsidR="000E1CAA" w:rsidRPr="00EE6BB1">
        <w:rPr>
          <w:lang w:eastAsia="zh-CN"/>
        </w:rPr>
        <w:t>CLH</w:t>
      </w:r>
      <w:r w:rsidR="000E1CAA" w:rsidRPr="00EE6BB1">
        <w:rPr>
          <w:rFonts w:hint="eastAsia"/>
          <w:lang w:eastAsia="zh-CN"/>
        </w:rPr>
        <w:t>的性能，</w:t>
      </w:r>
      <w:r w:rsidR="00F8736D">
        <w:rPr>
          <w:rFonts w:hint="eastAsia"/>
          <w:lang w:eastAsia="zh-CN"/>
        </w:rPr>
        <w:t>例如</w:t>
      </w:r>
      <w:r w:rsidR="000E1CAA" w:rsidRPr="00EE6BB1">
        <w:rPr>
          <w:rFonts w:hint="eastAsia"/>
          <w:lang w:eastAsia="zh-CN"/>
        </w:rPr>
        <w:t>测试不同信号下的协议性能，用不同的移动节点测试</w:t>
      </w:r>
      <w:r w:rsidR="000E1CAA" w:rsidRPr="00EE6BB1">
        <w:rPr>
          <w:lang w:eastAsia="zh-CN"/>
        </w:rPr>
        <w:t>CLH</w:t>
      </w:r>
      <w:r w:rsidR="000E1CAA" w:rsidRPr="00EE6BB1">
        <w:rPr>
          <w:rFonts w:hint="eastAsia"/>
          <w:lang w:eastAsia="zh-CN"/>
        </w:rPr>
        <w:t>，测试不同上层服务（如</w:t>
      </w:r>
      <w:r w:rsidR="000E1CAA" w:rsidRPr="00EE6BB1">
        <w:rPr>
          <w:lang w:eastAsia="zh-CN"/>
        </w:rPr>
        <w:t>TCP</w:t>
      </w:r>
      <w:r w:rsidR="000E1CAA" w:rsidRPr="00EE6BB1">
        <w:rPr>
          <w:rFonts w:hint="eastAsia"/>
          <w:lang w:eastAsia="zh-CN"/>
        </w:rPr>
        <w:t>服务）下的性能。</w:t>
      </w:r>
    </w:p>
    <w:p w14:paraId="08C253A6" w14:textId="77777777" w:rsidR="006633A0" w:rsidRDefault="006633A0" w:rsidP="001D0743">
      <w:pPr>
        <w:rPr>
          <w:lang w:eastAsia="zh-CN"/>
        </w:rPr>
      </w:pPr>
    </w:p>
    <w:p w14:paraId="220FBEE7" w14:textId="77777777" w:rsidR="009219C1" w:rsidRDefault="00B138A1" w:rsidP="00710717">
      <w:pPr>
        <w:pStyle w:val="ab"/>
        <w:spacing w:after="240"/>
        <w:rPr>
          <w:lang w:eastAsia="zh-CN"/>
        </w:rPr>
      </w:pPr>
      <w:r>
        <w:rPr>
          <w:lang w:eastAsia="zh-CN"/>
        </w:rPr>
        <w:br w:type="page"/>
      </w:r>
      <w:bookmarkStart w:id="280" w:name="_Toc351292538"/>
      <w:bookmarkStart w:id="281" w:name="_Toc517963847"/>
      <w:bookmarkStart w:id="282" w:name="_Toc518474581"/>
      <w:r w:rsidRPr="00654BE3">
        <w:rPr>
          <w:rFonts w:hint="eastAsia"/>
          <w:lang w:eastAsia="zh-CN"/>
        </w:rPr>
        <w:lastRenderedPageBreak/>
        <w:t>参</w:t>
      </w:r>
      <w:r w:rsidRPr="00654BE3">
        <w:rPr>
          <w:rFonts w:hint="eastAsia"/>
          <w:lang w:eastAsia="zh-CN"/>
        </w:rPr>
        <w:t xml:space="preserve"> </w:t>
      </w:r>
      <w:r w:rsidRPr="00654BE3">
        <w:rPr>
          <w:rFonts w:hint="eastAsia"/>
          <w:lang w:eastAsia="zh-CN"/>
        </w:rPr>
        <w:t>考</w:t>
      </w:r>
      <w:r w:rsidRPr="00654BE3">
        <w:rPr>
          <w:rFonts w:hint="eastAsia"/>
          <w:lang w:eastAsia="zh-CN"/>
        </w:rPr>
        <w:t xml:space="preserve"> </w:t>
      </w:r>
      <w:r w:rsidRPr="00654BE3">
        <w:rPr>
          <w:rFonts w:hint="eastAsia"/>
          <w:lang w:eastAsia="zh-CN"/>
        </w:rPr>
        <w:t>文</w:t>
      </w:r>
      <w:r w:rsidRPr="00654BE3">
        <w:rPr>
          <w:rFonts w:hint="eastAsia"/>
          <w:lang w:eastAsia="zh-CN"/>
        </w:rPr>
        <w:t xml:space="preserve"> </w:t>
      </w:r>
      <w:r w:rsidRPr="00654BE3">
        <w:rPr>
          <w:rFonts w:hint="eastAsia"/>
          <w:lang w:eastAsia="zh-CN"/>
        </w:rPr>
        <w:t>献</w:t>
      </w:r>
      <w:bookmarkStart w:id="283" w:name="参考文献范例"/>
      <w:bookmarkEnd w:id="280"/>
      <w:bookmarkEnd w:id="281"/>
      <w:bookmarkEnd w:id="282"/>
      <w:bookmarkEnd w:id="283"/>
    </w:p>
    <w:p w14:paraId="511B7537" w14:textId="77777777" w:rsidR="00343A83" w:rsidRPr="00343A83" w:rsidRDefault="009219C1" w:rsidP="00710717">
      <w:pPr>
        <w:pStyle w:val="EndNoteBibliography"/>
        <w:spacing w:line="300" w:lineRule="auto"/>
        <w:ind w:firstLine="400"/>
        <w:rPr>
          <w:noProof/>
        </w:rPr>
      </w:pPr>
      <w:r>
        <w:rPr>
          <w:lang w:eastAsia="zh-CN"/>
        </w:rPr>
        <w:fldChar w:fldCharType="begin"/>
      </w:r>
      <w:r>
        <w:rPr>
          <w:lang w:eastAsia="zh-CN"/>
        </w:rPr>
        <w:instrText xml:space="preserve"> ADDIN EN.REFLIST </w:instrText>
      </w:r>
      <w:r>
        <w:rPr>
          <w:lang w:eastAsia="zh-CN"/>
        </w:rPr>
        <w:fldChar w:fldCharType="separate"/>
      </w:r>
      <w:r w:rsidR="00343A83" w:rsidRPr="00343A83">
        <w:rPr>
          <w:noProof/>
        </w:rPr>
        <w:t>[1] HAAS R. Forwarding and Control Element Separation (ForCES) MIB[J]. Traffic, 2010,23(3):págs. 6-8.</w:t>
      </w:r>
    </w:p>
    <w:p w14:paraId="256C9BE5" w14:textId="77777777" w:rsidR="00343A83" w:rsidRPr="00343A83" w:rsidRDefault="00343A83" w:rsidP="00710717">
      <w:pPr>
        <w:pStyle w:val="EndNoteBibliography"/>
        <w:spacing w:line="300" w:lineRule="auto"/>
        <w:ind w:firstLine="400"/>
        <w:rPr>
          <w:noProof/>
        </w:rPr>
      </w:pPr>
      <w:r w:rsidRPr="00343A83">
        <w:rPr>
          <w:noProof/>
        </w:rPr>
        <w:t>[2] MCKEOWN N., ANDERSON T., BALAKRISHNAN H., PARULKAR G., et al. OpenFlow:enabling innovation in campus networks[J]. Acm Sigcomm Computer Communication Review, 2008,38(2):69-74.</w:t>
      </w:r>
    </w:p>
    <w:p w14:paraId="52A55CA8" w14:textId="77777777" w:rsidR="00343A83" w:rsidRPr="00343A83" w:rsidRDefault="00343A83" w:rsidP="00710717">
      <w:pPr>
        <w:pStyle w:val="EndNoteBibliography"/>
        <w:spacing w:line="300" w:lineRule="auto"/>
        <w:ind w:firstLine="400"/>
        <w:rPr>
          <w:noProof/>
        </w:rPr>
      </w:pPr>
      <w:r w:rsidRPr="00343A83">
        <w:rPr>
          <w:noProof/>
        </w:rPr>
        <w:t>[3] CAMPBELL A. T., KATZELA I., MIKI K., VICENTE J. Open Signaling for ATM, INTERNET and Mobile Networks (OPENSIG'98)[J]. Acm Sigcomm Computer Communication Review, 1999,33(2):15-28.</w:t>
      </w:r>
    </w:p>
    <w:p w14:paraId="2CE08946" w14:textId="77777777" w:rsidR="00343A83" w:rsidRPr="00343A83" w:rsidRDefault="00343A83" w:rsidP="00710717">
      <w:pPr>
        <w:pStyle w:val="EndNoteBibliography"/>
        <w:spacing w:line="300" w:lineRule="auto"/>
        <w:ind w:firstLine="400"/>
        <w:rPr>
          <w:noProof/>
        </w:rPr>
      </w:pPr>
      <w:r w:rsidRPr="00343A83">
        <w:rPr>
          <w:noProof/>
        </w:rPr>
        <w:t>[4] TENNENHOUSE D. L., SMITH J. M., SINCOSKIE W. D., WETHERALL D. J., et al., editors. A Survey of Active Network Research. IEEE Communications Magazine; 1997.</w:t>
      </w:r>
    </w:p>
    <w:p w14:paraId="3CFF2004" w14:textId="77777777" w:rsidR="00343A83" w:rsidRPr="00343A83" w:rsidRDefault="00343A83" w:rsidP="00710717">
      <w:pPr>
        <w:pStyle w:val="EndNoteBibliography"/>
        <w:spacing w:line="300" w:lineRule="auto"/>
        <w:ind w:firstLine="400"/>
        <w:rPr>
          <w:noProof/>
        </w:rPr>
      </w:pPr>
      <w:r w:rsidRPr="00343A83">
        <w:rPr>
          <w:noProof/>
        </w:rPr>
        <w:t>[5] TENNENHOUSE D. L., WETHERALL D. J., editors. Towards an active network architecture. DARPA Active NEtworks Conference and Exposition, 2002 Proceedings; 2002.</w:t>
      </w:r>
    </w:p>
    <w:p w14:paraId="227C0E46" w14:textId="77777777" w:rsidR="00343A83" w:rsidRPr="00343A83" w:rsidRDefault="00343A83" w:rsidP="00710717">
      <w:pPr>
        <w:pStyle w:val="EndNoteBibliography"/>
        <w:spacing w:line="300" w:lineRule="auto"/>
        <w:ind w:firstLine="400"/>
        <w:rPr>
          <w:noProof/>
        </w:rPr>
      </w:pPr>
      <w:r w:rsidRPr="00343A83">
        <w:rPr>
          <w:noProof/>
        </w:rPr>
        <w:t>[6] MOORE J. T. Towards Practical Programmable Packets[J]. Technical Report, 2001.</w:t>
      </w:r>
    </w:p>
    <w:p w14:paraId="0C3C5E96" w14:textId="77777777" w:rsidR="00343A83" w:rsidRPr="00343A83" w:rsidRDefault="00343A83" w:rsidP="00710717">
      <w:pPr>
        <w:pStyle w:val="EndNoteBibliography"/>
        <w:spacing w:line="300" w:lineRule="auto"/>
        <w:ind w:firstLine="400"/>
        <w:rPr>
          <w:noProof/>
        </w:rPr>
      </w:pPr>
      <w:r w:rsidRPr="00343A83">
        <w:rPr>
          <w:noProof/>
        </w:rPr>
        <w:t>[7] MERWE J. E. V. D., LESLIE I. M. Switchlets and Dynamic Virtual ATM Networks: Springer US; 1997. 355-68 p.</w:t>
      </w:r>
    </w:p>
    <w:p w14:paraId="03055B17" w14:textId="77777777" w:rsidR="00343A83" w:rsidRPr="00343A83" w:rsidRDefault="00343A83" w:rsidP="00710717">
      <w:pPr>
        <w:pStyle w:val="EndNoteBibliography"/>
        <w:spacing w:line="300" w:lineRule="auto"/>
        <w:ind w:firstLine="400"/>
        <w:rPr>
          <w:noProof/>
        </w:rPr>
      </w:pPr>
      <w:r w:rsidRPr="00343A83">
        <w:rPr>
          <w:noProof/>
        </w:rPr>
        <w:t>[8] MERWE J. E. V. D., ROONEY S., LESLIE L., CROSBY S. The Tempest-a practical framework for network programmability[J]. IEEE Network the Magazine of Global Internetworking, 1998,12(3):20-8.</w:t>
      </w:r>
    </w:p>
    <w:p w14:paraId="7F84367A" w14:textId="77777777" w:rsidR="00343A83" w:rsidRPr="00343A83" w:rsidRDefault="00343A83" w:rsidP="00710717">
      <w:pPr>
        <w:pStyle w:val="EndNoteBibliography"/>
        <w:spacing w:line="300" w:lineRule="auto"/>
        <w:ind w:firstLine="400"/>
        <w:rPr>
          <w:noProof/>
        </w:rPr>
      </w:pPr>
      <w:r w:rsidRPr="00343A83">
        <w:rPr>
          <w:noProof/>
        </w:rPr>
        <w:t>[9] CAESAR M., CALDWELL D., FEAMSTER N., REXFORD J., et al. Design and implementation of a routing control platform[J]. 2005,2.</w:t>
      </w:r>
    </w:p>
    <w:p w14:paraId="0E2ADE36" w14:textId="77777777" w:rsidR="00343A83" w:rsidRPr="00343A83" w:rsidRDefault="00343A83" w:rsidP="00710717">
      <w:pPr>
        <w:pStyle w:val="EndNoteBibliography"/>
        <w:spacing w:line="300" w:lineRule="auto"/>
        <w:ind w:firstLine="400"/>
        <w:rPr>
          <w:noProof/>
        </w:rPr>
      </w:pPr>
      <w:r w:rsidRPr="00343A83">
        <w:rPr>
          <w:noProof/>
        </w:rPr>
        <w:t>[10] GUDE N., KOPONEN T., PETTIT J., PFAFF B., et al. NOX:towards an operating system for networks[J]. Acm Sigcomm Computer Communication Review, 2008,38(3):105-10.</w:t>
      </w:r>
    </w:p>
    <w:p w14:paraId="1D9B79C9" w14:textId="77777777" w:rsidR="00343A83" w:rsidRPr="00343A83" w:rsidRDefault="00343A83" w:rsidP="00710717">
      <w:pPr>
        <w:pStyle w:val="EndNoteBibliography"/>
        <w:spacing w:line="300" w:lineRule="auto"/>
        <w:ind w:firstLine="400"/>
        <w:rPr>
          <w:noProof/>
        </w:rPr>
      </w:pPr>
      <w:r w:rsidRPr="00343A83">
        <w:rPr>
          <w:noProof/>
        </w:rPr>
        <w:t>[11] CASADO M., FREEDMAN M. J., PETTIT J., LUO J., et al. Ethane: taking control of the enterprise[J]. Acm Sigcomm Computer Communication Review, 2007,37(4):1-12.</w:t>
      </w:r>
    </w:p>
    <w:p w14:paraId="709BE863" w14:textId="77777777" w:rsidR="00343A83" w:rsidRPr="00343A83" w:rsidRDefault="00343A83" w:rsidP="00710717">
      <w:pPr>
        <w:pStyle w:val="EndNoteBibliography"/>
        <w:spacing w:line="300" w:lineRule="auto"/>
        <w:ind w:firstLine="400"/>
        <w:rPr>
          <w:noProof/>
        </w:rPr>
      </w:pPr>
      <w:r w:rsidRPr="00343A83">
        <w:rPr>
          <w:noProof/>
        </w:rPr>
        <w:t>[12] PASSARELLA A. Review: A survey on content-centric technologies for the current Internet: CDN and P2P solutions: Elsevier Science Publishers B. V.; 2012. 1-32 p.</w:t>
      </w:r>
    </w:p>
    <w:p w14:paraId="282F0C09" w14:textId="77777777" w:rsidR="00343A83" w:rsidRPr="00343A83" w:rsidRDefault="00343A83" w:rsidP="00710717">
      <w:pPr>
        <w:pStyle w:val="EndNoteBibliography"/>
        <w:spacing w:line="300" w:lineRule="auto"/>
        <w:ind w:firstLine="400"/>
        <w:rPr>
          <w:noProof/>
        </w:rPr>
      </w:pPr>
      <w:r w:rsidRPr="00343A83">
        <w:rPr>
          <w:noProof/>
        </w:rPr>
        <w:t>[13] TANYINGYONG V., HIDELL M., SJÖDIN P., editors. Improving PC-based OpenFlow switching performance2010.</w:t>
      </w:r>
    </w:p>
    <w:p w14:paraId="2FED88AB" w14:textId="77777777" w:rsidR="00343A83" w:rsidRPr="00343A83" w:rsidRDefault="00343A83" w:rsidP="00710717">
      <w:pPr>
        <w:pStyle w:val="EndNoteBibliography"/>
        <w:spacing w:line="300" w:lineRule="auto"/>
        <w:ind w:firstLine="400"/>
        <w:rPr>
          <w:noProof/>
        </w:rPr>
      </w:pPr>
      <w:r w:rsidRPr="00343A83">
        <w:rPr>
          <w:noProof/>
        </w:rPr>
        <w:t>[14] BIANCO A., BIRKE R., GIRAUDO L., PALACIN M., editors. OpenFlow Switching: Data Plane Performance. IEEE International Conference on Communications; 2010.</w:t>
      </w:r>
    </w:p>
    <w:p w14:paraId="46A0C1F7" w14:textId="77777777" w:rsidR="00343A83" w:rsidRPr="00343A83" w:rsidRDefault="00343A83" w:rsidP="00710717">
      <w:pPr>
        <w:pStyle w:val="EndNoteBibliography"/>
        <w:spacing w:line="300" w:lineRule="auto"/>
        <w:ind w:firstLine="400"/>
        <w:rPr>
          <w:noProof/>
        </w:rPr>
      </w:pPr>
      <w:r w:rsidRPr="00343A83">
        <w:rPr>
          <w:noProof/>
        </w:rPr>
        <w:t>[15] STEPHENS B., COX A., FELTER W., DIXON C., et al., editors. PAST:scalable ethernet for data centers. International Conference on Emerging NETWORKING Experiments and Technologies; 2012.</w:t>
      </w:r>
    </w:p>
    <w:p w14:paraId="203E0343" w14:textId="77777777" w:rsidR="00343A83" w:rsidRPr="00343A83" w:rsidRDefault="00343A83" w:rsidP="00710717">
      <w:pPr>
        <w:pStyle w:val="EndNoteBibliography"/>
        <w:spacing w:line="300" w:lineRule="auto"/>
        <w:ind w:firstLine="400"/>
        <w:rPr>
          <w:noProof/>
        </w:rPr>
      </w:pPr>
      <w:r w:rsidRPr="00343A83">
        <w:rPr>
          <w:noProof/>
        </w:rPr>
        <w:t>[16] YU M., REXFORD J., FREEDMAN M. J., WANG J., editors. Scalable flow-based networking with DIFANE2010.</w:t>
      </w:r>
    </w:p>
    <w:p w14:paraId="060FF5B7" w14:textId="77777777" w:rsidR="00343A83" w:rsidRPr="00343A83" w:rsidRDefault="00343A83" w:rsidP="00710717">
      <w:pPr>
        <w:pStyle w:val="EndNoteBibliography"/>
        <w:spacing w:line="300" w:lineRule="auto"/>
        <w:ind w:firstLine="400"/>
        <w:rPr>
          <w:noProof/>
        </w:rPr>
      </w:pPr>
      <w:r w:rsidRPr="00343A83">
        <w:rPr>
          <w:noProof/>
        </w:rPr>
        <w:t>[17] TOOTOONCHIAN A., GORBUNOV S., GANJALI Y., CASADO M., et al., editors. On Controller Performance in Software-Deﬁned Networks. Usenix Conference on Hot Topics in Management of Internet, Cloud, and Enterprise Networks and Services; 2012.</w:t>
      </w:r>
    </w:p>
    <w:p w14:paraId="2D520ED3" w14:textId="77777777" w:rsidR="00343A83" w:rsidRPr="00343A83" w:rsidRDefault="00343A83" w:rsidP="00710717">
      <w:pPr>
        <w:pStyle w:val="EndNoteBibliography"/>
        <w:spacing w:line="300" w:lineRule="auto"/>
        <w:ind w:firstLine="400"/>
        <w:rPr>
          <w:noProof/>
        </w:rPr>
      </w:pPr>
      <w:r w:rsidRPr="00343A83">
        <w:rPr>
          <w:noProof/>
        </w:rPr>
        <w:t>[18] VOELLMY A., KIM H., FEAMSTER N., editors. Procera: a language for high-level reactive network control. The Workshop on Hot Topics in Software Defined Networks; 2012.</w:t>
      </w:r>
    </w:p>
    <w:p w14:paraId="400F87F9" w14:textId="77777777" w:rsidR="00343A83" w:rsidRPr="00343A83" w:rsidRDefault="00343A83" w:rsidP="00710717">
      <w:pPr>
        <w:pStyle w:val="EndNoteBibliography"/>
        <w:spacing w:line="300" w:lineRule="auto"/>
        <w:ind w:firstLine="400"/>
        <w:rPr>
          <w:noProof/>
        </w:rPr>
      </w:pPr>
      <w:r w:rsidRPr="00343A83">
        <w:rPr>
          <w:noProof/>
        </w:rPr>
        <w:t>[19] LEVIN D., WUNDSAM A., HELLER B., HANDIGOL N., et al. Logically centralized?: state distribution trade-offs in software defined networks[J]. Proceedings of the First Workshop on Hot Topics in Software Defined Networks, 2012:1-6.</w:t>
      </w:r>
    </w:p>
    <w:p w14:paraId="2EE034B3" w14:textId="77777777" w:rsidR="00343A83" w:rsidRPr="00343A83" w:rsidRDefault="00343A83" w:rsidP="00710717">
      <w:pPr>
        <w:pStyle w:val="EndNoteBibliography"/>
        <w:spacing w:line="300" w:lineRule="auto"/>
        <w:ind w:firstLine="400"/>
        <w:rPr>
          <w:noProof/>
        </w:rPr>
      </w:pPr>
      <w:r w:rsidRPr="00343A83">
        <w:rPr>
          <w:noProof/>
        </w:rPr>
        <w:t>[20] KOPONEN T., CASADO M., GUDE N., STRIBLING J., et al., editors. Onix: a distributed control platform for large-scale production networks. Usenix Conference on Operating Systems Design and Implementation; 2010.</w:t>
      </w:r>
    </w:p>
    <w:p w14:paraId="6A527750" w14:textId="77777777" w:rsidR="00343A83" w:rsidRPr="00343A83" w:rsidRDefault="00343A83" w:rsidP="00710717">
      <w:pPr>
        <w:pStyle w:val="EndNoteBibliography"/>
        <w:spacing w:line="300" w:lineRule="auto"/>
        <w:ind w:firstLine="400"/>
        <w:rPr>
          <w:noProof/>
        </w:rPr>
      </w:pPr>
      <w:r w:rsidRPr="00343A83">
        <w:rPr>
          <w:noProof/>
        </w:rPr>
        <w:lastRenderedPageBreak/>
        <w:t>[21] SHERWOOD R., CHAN M., COVINGTON A., GIBB G., et al. Carving research slices out of your production networks with OpenFlow[J]. Acm Sigcomm Computer Communication Review, 2010,40(1):129-30.</w:t>
      </w:r>
    </w:p>
    <w:p w14:paraId="78B8326B" w14:textId="77777777" w:rsidR="00343A83" w:rsidRPr="00343A83" w:rsidRDefault="00343A83" w:rsidP="00710717">
      <w:pPr>
        <w:pStyle w:val="EndNoteBibliography"/>
        <w:spacing w:line="300" w:lineRule="auto"/>
        <w:ind w:firstLine="400"/>
        <w:rPr>
          <w:noProof/>
        </w:rPr>
      </w:pPr>
      <w:r w:rsidRPr="00343A83">
        <w:rPr>
          <w:noProof/>
        </w:rPr>
        <w:t>[22] HENDERSON T. R., LACAGE M., RILEY G. F., editors. Network Simulations with the ns-3 Simulator2008.</w:t>
      </w:r>
    </w:p>
    <w:p w14:paraId="4D732476" w14:textId="77777777" w:rsidR="00343A83" w:rsidRPr="00343A83" w:rsidRDefault="00343A83" w:rsidP="00710717">
      <w:pPr>
        <w:pStyle w:val="EndNoteBibliography"/>
        <w:spacing w:line="300" w:lineRule="auto"/>
        <w:ind w:firstLine="400"/>
        <w:rPr>
          <w:noProof/>
        </w:rPr>
      </w:pPr>
      <w:r w:rsidRPr="00343A83">
        <w:rPr>
          <w:noProof/>
        </w:rPr>
        <w:t>[23] CANINI M., VENZANO D., PERE, NI P., et al. A NICE way to test openflow applications[J]. Proceedings of Usenix Symposium on Networked Systems Design &amp; Implementation, 2012:10-.</w:t>
      </w:r>
    </w:p>
    <w:p w14:paraId="554AAACB" w14:textId="77777777" w:rsidR="00343A83" w:rsidRPr="00343A83" w:rsidRDefault="00343A83" w:rsidP="00710717">
      <w:pPr>
        <w:pStyle w:val="EndNoteBibliography"/>
        <w:spacing w:line="300" w:lineRule="auto"/>
        <w:ind w:firstLine="400"/>
        <w:rPr>
          <w:noProof/>
        </w:rPr>
      </w:pPr>
      <w:r w:rsidRPr="00343A83">
        <w:rPr>
          <w:noProof/>
        </w:rPr>
        <w:t>[24] MAI H., KHURSHID A., AGARWAL R., CAESAR M., et al. Debugging the data plane with anteater[J]. Acm Sigcomm Computer Communication Review, 2015,41(4):290-301.</w:t>
      </w:r>
    </w:p>
    <w:p w14:paraId="2C87051D" w14:textId="77777777" w:rsidR="00343A83" w:rsidRPr="00343A83" w:rsidRDefault="00343A83" w:rsidP="00710717">
      <w:pPr>
        <w:pStyle w:val="EndNoteBibliography"/>
        <w:spacing w:line="300" w:lineRule="auto"/>
        <w:ind w:firstLine="400"/>
        <w:rPr>
          <w:noProof/>
        </w:rPr>
      </w:pPr>
      <w:r w:rsidRPr="00343A83">
        <w:rPr>
          <w:noProof/>
        </w:rPr>
        <w:t>[25] WUNDSAM A., DAN L., SEETHARAMAN S., FELDMANN A., editors. OFRewind: enabling record and replay troubleshooting for networks. Usenix Conference on Usenix Technical Conference; 2011.</w:t>
      </w:r>
    </w:p>
    <w:p w14:paraId="52DBFB6E" w14:textId="77777777" w:rsidR="00343A83" w:rsidRPr="00343A83" w:rsidRDefault="00343A83" w:rsidP="00710717">
      <w:pPr>
        <w:pStyle w:val="EndNoteBibliography"/>
        <w:spacing w:line="300" w:lineRule="auto"/>
        <w:ind w:firstLine="400"/>
        <w:rPr>
          <w:noProof/>
        </w:rPr>
      </w:pPr>
      <w:r w:rsidRPr="00343A83">
        <w:rPr>
          <w:noProof/>
        </w:rPr>
        <w:t>[26] NAYAK A. K., REIMERS A., FEAMSTER N., CLARK R., editors. Resonance: dynamic access control for enterprise networks. ACM Workshop on Research on Enterprise NETWORKING; 2009.</w:t>
      </w:r>
    </w:p>
    <w:p w14:paraId="5C499941" w14:textId="77777777" w:rsidR="00343A83" w:rsidRPr="00343A83" w:rsidRDefault="00343A83" w:rsidP="00710717">
      <w:pPr>
        <w:pStyle w:val="EndNoteBibliography"/>
        <w:spacing w:line="300" w:lineRule="auto"/>
        <w:ind w:firstLine="400"/>
        <w:rPr>
          <w:noProof/>
        </w:rPr>
      </w:pPr>
      <w:r w:rsidRPr="00343A83">
        <w:rPr>
          <w:noProof/>
        </w:rPr>
        <w:t>[27] REITBLATT M., FOSTER N., REXFORD J., SCHLESINGER C., et al. Abstractions for network update[J]. Acm Sigcomm Computer Communication Review, 2012,42(4):323-34.</w:t>
      </w:r>
    </w:p>
    <w:p w14:paraId="0E893AD8" w14:textId="77777777" w:rsidR="00343A83" w:rsidRPr="00343A83" w:rsidRDefault="00343A83" w:rsidP="00710717">
      <w:pPr>
        <w:pStyle w:val="EndNoteBibliography"/>
        <w:spacing w:line="300" w:lineRule="auto"/>
        <w:ind w:firstLine="400"/>
        <w:rPr>
          <w:noProof/>
        </w:rPr>
      </w:pPr>
      <w:r w:rsidRPr="00343A83">
        <w:rPr>
          <w:noProof/>
        </w:rPr>
        <w:t>[28] SHIRAYANAGI H., YAMADA H., KONO K., editors. Honeyguide: A VM migration-aware network topology for saving energy consumption in data center networks. Computers and Communications; 2012.</w:t>
      </w:r>
    </w:p>
    <w:p w14:paraId="41A316FB" w14:textId="77777777" w:rsidR="00343A83" w:rsidRPr="00343A83" w:rsidRDefault="00343A83" w:rsidP="00710717">
      <w:pPr>
        <w:pStyle w:val="EndNoteBibliography"/>
        <w:spacing w:line="300" w:lineRule="auto"/>
        <w:ind w:firstLine="400"/>
        <w:rPr>
          <w:noProof/>
        </w:rPr>
      </w:pPr>
      <w:r w:rsidRPr="00343A83">
        <w:rPr>
          <w:noProof/>
        </w:rPr>
        <w:t>[29] YAP K. K., SHERWOOD R., KOBAYASHI M., HUANG T. Y., et al., editors. Blueprint for introducing innovation into wireless mobile networks2010.</w:t>
      </w:r>
    </w:p>
    <w:p w14:paraId="28B582F6" w14:textId="77777777" w:rsidR="00343A83" w:rsidRPr="00343A83" w:rsidRDefault="00343A83" w:rsidP="00710717">
      <w:pPr>
        <w:pStyle w:val="EndNoteBibliography"/>
        <w:spacing w:line="300" w:lineRule="auto"/>
        <w:ind w:firstLine="400"/>
        <w:rPr>
          <w:noProof/>
        </w:rPr>
      </w:pPr>
      <w:r w:rsidRPr="00343A83">
        <w:rPr>
          <w:noProof/>
        </w:rPr>
        <w:t>[30] LI E. L., MAO Z. M., REXFORD J., editors. Toward Software-Defined Cellular Networks. European Workshop on Software Defined NETWORKING; 2012.</w:t>
      </w:r>
    </w:p>
    <w:p w14:paraId="566DE0CC" w14:textId="77777777" w:rsidR="00343A83" w:rsidRPr="00343A83" w:rsidRDefault="00343A83" w:rsidP="00710717">
      <w:pPr>
        <w:pStyle w:val="EndNoteBibliography"/>
        <w:spacing w:line="300" w:lineRule="auto"/>
        <w:ind w:firstLine="400"/>
        <w:rPr>
          <w:noProof/>
        </w:rPr>
      </w:pPr>
      <w:r w:rsidRPr="00343A83">
        <w:rPr>
          <w:noProof/>
        </w:rPr>
        <w:t>[31] SURESH L., SCHULZ-ZANDER J., MERZ R., FELDMANN A., et al., editors. Towards programmable enterprise WLANS with Odin. The Workshop on Hot Topics in Software Defined Networks; 2012.</w:t>
      </w:r>
    </w:p>
    <w:p w14:paraId="5055CC3F" w14:textId="77777777" w:rsidR="00343A83" w:rsidRPr="00343A83" w:rsidRDefault="00343A83" w:rsidP="00710717">
      <w:pPr>
        <w:pStyle w:val="EndNoteBibliography"/>
        <w:spacing w:line="300" w:lineRule="auto"/>
        <w:ind w:firstLine="400"/>
        <w:rPr>
          <w:noProof/>
        </w:rPr>
      </w:pPr>
      <w:r w:rsidRPr="00343A83">
        <w:rPr>
          <w:noProof/>
        </w:rPr>
        <w:t>[32] GUDLA V. R., DAS S., SHASTRI A., PARULKAR G., et al., editors. Experimental Demonstration of OpenFlow Control of Packet and Circuit Switches. Optical Fiber Communication; 2010.</w:t>
      </w:r>
    </w:p>
    <w:p w14:paraId="06897A70" w14:textId="77777777" w:rsidR="00343A83" w:rsidRPr="00343A83" w:rsidRDefault="00343A83" w:rsidP="00710717">
      <w:pPr>
        <w:pStyle w:val="EndNoteBibliography"/>
        <w:spacing w:line="300" w:lineRule="auto"/>
        <w:ind w:firstLine="400"/>
        <w:rPr>
          <w:noProof/>
        </w:rPr>
      </w:pPr>
      <w:r w:rsidRPr="00343A83">
        <w:rPr>
          <w:noProof/>
        </w:rPr>
        <w:t>[33] GUO H., MORITA I., WU J., LIU L., et al., editors. OpenFlow-based Wavelength Path Control in Transparent Optical Networks: a Proof-of-Concept Demonstration. European Conference and Exhibition on Optical Communication; 2011.</w:t>
      </w:r>
    </w:p>
    <w:p w14:paraId="632ABD3A" w14:textId="77777777" w:rsidR="00343A83" w:rsidRPr="00343A83" w:rsidRDefault="00343A83" w:rsidP="00710717">
      <w:pPr>
        <w:pStyle w:val="EndNoteBibliography"/>
        <w:spacing w:line="300" w:lineRule="auto"/>
        <w:ind w:firstLine="400"/>
        <w:rPr>
          <w:noProof/>
        </w:rPr>
      </w:pPr>
      <w:r w:rsidRPr="00343A83">
        <w:rPr>
          <w:noProof/>
        </w:rPr>
        <w:t>[34] PATEL A. N., JI P. N., WANG T. QoS-aware optical burst switching in OpenFlow based Software-Defined Optical Networks2013. 275-80 p.</w:t>
      </w:r>
    </w:p>
    <w:p w14:paraId="79AA5027" w14:textId="77777777" w:rsidR="00343A83" w:rsidRPr="00343A83" w:rsidRDefault="00343A83" w:rsidP="00710717">
      <w:pPr>
        <w:pStyle w:val="EndNoteBibliography"/>
        <w:spacing w:line="300" w:lineRule="auto"/>
        <w:ind w:firstLine="400"/>
        <w:rPr>
          <w:noProof/>
        </w:rPr>
      </w:pPr>
      <w:r w:rsidRPr="00343A83">
        <w:rPr>
          <w:noProof/>
        </w:rPr>
        <w:t>[35] CALVERT K. L., EDWARDS W. K., FEAMSTER N., GRINTER R. E., et al., editors. Instrumenting home networks. ACM SIGCOMM Workshop on Home Networks; 2010.</w:t>
      </w:r>
    </w:p>
    <w:p w14:paraId="15D1F290" w14:textId="77777777" w:rsidR="00343A83" w:rsidRPr="00343A83" w:rsidRDefault="00343A83" w:rsidP="00710717">
      <w:pPr>
        <w:pStyle w:val="EndNoteBibliography"/>
        <w:spacing w:line="300" w:lineRule="auto"/>
        <w:ind w:firstLine="400"/>
        <w:rPr>
          <w:noProof/>
        </w:rPr>
      </w:pPr>
      <w:r w:rsidRPr="00343A83">
        <w:rPr>
          <w:noProof/>
        </w:rPr>
        <w:t>[36] FEAMSTER N., editor Outsourcing home network security. ACM SIGCOMM Workshop on Home Networks; 2010.</w:t>
      </w:r>
    </w:p>
    <w:p w14:paraId="325344AC" w14:textId="77777777" w:rsidR="00343A83" w:rsidRPr="00343A83" w:rsidRDefault="00343A83" w:rsidP="00710717">
      <w:pPr>
        <w:pStyle w:val="EndNoteBibliography"/>
        <w:spacing w:line="300" w:lineRule="auto"/>
        <w:ind w:firstLine="400"/>
        <w:rPr>
          <w:noProof/>
        </w:rPr>
      </w:pPr>
      <w:r w:rsidRPr="00343A83">
        <w:rPr>
          <w:noProof/>
        </w:rPr>
        <w:t>[37] MORTIER R., RODDEN T., LODGE T., MCAULEY D., et al., editors. Control and understanding: Owning your home network. Fourth International Conference on Communication Systems and Networks; 2012.</w:t>
      </w:r>
    </w:p>
    <w:p w14:paraId="3F7E4377" w14:textId="77777777" w:rsidR="00343A83" w:rsidRPr="00343A83" w:rsidRDefault="00343A83" w:rsidP="00710717">
      <w:pPr>
        <w:pStyle w:val="EndNoteBibliography"/>
        <w:spacing w:line="300" w:lineRule="auto"/>
        <w:ind w:firstLine="400"/>
        <w:rPr>
          <w:noProof/>
        </w:rPr>
      </w:pPr>
      <w:r w:rsidRPr="00343A83">
        <w:rPr>
          <w:noProof/>
        </w:rPr>
        <w:t>[38] MEHDI S. A., KHALID J., KHAYAM S. A., editors. Revisiting Traffic Anomaly Detection Using Software Defined Networking. International Workshop on Recent Advances in Intrusion Detection; 2011.</w:t>
      </w:r>
    </w:p>
    <w:p w14:paraId="69EF02EC" w14:textId="77777777" w:rsidR="00343A83" w:rsidRPr="00343A83" w:rsidRDefault="00343A83" w:rsidP="00710717">
      <w:pPr>
        <w:pStyle w:val="EndNoteBibliography"/>
        <w:spacing w:line="300" w:lineRule="auto"/>
        <w:ind w:firstLine="400"/>
        <w:rPr>
          <w:noProof/>
        </w:rPr>
      </w:pPr>
      <w:r w:rsidRPr="00343A83">
        <w:rPr>
          <w:noProof/>
        </w:rPr>
        <w:t>[39] BIFULCO R., CANONICO R., BRUNNER M., HASSELMEYER P., et al., editors. A practical experience in designing an OpenFlow controller. European Workshop on Software Defined NETWORKING; 2012.</w:t>
      </w:r>
    </w:p>
    <w:p w14:paraId="114FF7A5" w14:textId="77777777" w:rsidR="00343A83" w:rsidRPr="00343A83" w:rsidRDefault="00343A83" w:rsidP="00710717">
      <w:pPr>
        <w:pStyle w:val="EndNoteBibliography"/>
        <w:spacing w:line="300" w:lineRule="auto"/>
        <w:ind w:firstLine="400"/>
        <w:rPr>
          <w:noProof/>
        </w:rPr>
      </w:pPr>
      <w:r w:rsidRPr="00343A83">
        <w:rPr>
          <w:noProof/>
        </w:rPr>
        <w:t>[40] DIXIT A., HAO F., MUKHERJEE S., LAKSHMAN T. V., et al. Towards an elastic distributed SDN controller: ACM; 2013. 7-12 p.</w:t>
      </w:r>
    </w:p>
    <w:p w14:paraId="43DC3B99" w14:textId="77777777" w:rsidR="00343A83" w:rsidRPr="00343A83" w:rsidRDefault="00343A83" w:rsidP="00710717">
      <w:pPr>
        <w:pStyle w:val="EndNoteBibliography"/>
        <w:spacing w:line="300" w:lineRule="auto"/>
        <w:ind w:firstLine="400"/>
        <w:rPr>
          <w:noProof/>
        </w:rPr>
      </w:pPr>
      <w:r w:rsidRPr="00343A83">
        <w:rPr>
          <w:noProof/>
        </w:rPr>
        <w:lastRenderedPageBreak/>
        <w:t>[41] CASADO M., KOPONEN T., SHENKER S., TOOTOONCHIAN A., editors. Fabric: a retrospective on evolving SDN. The Workshop on Hot Topics in Software Defined Networks; 2012.</w:t>
      </w:r>
    </w:p>
    <w:p w14:paraId="72E7416F" w14:textId="77777777" w:rsidR="00343A83" w:rsidRPr="00343A83" w:rsidRDefault="00343A83" w:rsidP="00710717">
      <w:pPr>
        <w:pStyle w:val="EndNoteBibliography"/>
        <w:spacing w:line="300" w:lineRule="auto"/>
        <w:ind w:firstLine="400"/>
        <w:rPr>
          <w:noProof/>
        </w:rPr>
      </w:pPr>
      <w:r w:rsidRPr="00343A83">
        <w:rPr>
          <w:noProof/>
        </w:rPr>
        <w:t>[42] FELDMANN A. Internet clean-slate design:what and why?[J]. Acm Sigcomm Computer Communication Review, 2007,37(3):59-64.</w:t>
      </w:r>
    </w:p>
    <w:p w14:paraId="2CC62BE6" w14:textId="77777777" w:rsidR="00343A83" w:rsidRPr="00343A83" w:rsidRDefault="00343A83" w:rsidP="00710717">
      <w:pPr>
        <w:pStyle w:val="EndNoteBibliography"/>
        <w:spacing w:line="300" w:lineRule="auto"/>
        <w:ind w:firstLine="400"/>
        <w:rPr>
          <w:noProof/>
        </w:rPr>
      </w:pPr>
      <w:r w:rsidRPr="00343A83">
        <w:rPr>
          <w:noProof/>
        </w:rPr>
        <w:t>[43] RAGHAVENDRA R., LOBO J., LEE K. W., editors. Dynamic graph query primitives for SDN-based cloudnetwork management. The Workshop on Hot Topics in Software Defined Networks; 2012.</w:t>
      </w:r>
    </w:p>
    <w:p w14:paraId="498ED1AC" w14:textId="77777777" w:rsidR="00343A83" w:rsidRPr="00343A83" w:rsidRDefault="00343A83" w:rsidP="00710717">
      <w:pPr>
        <w:pStyle w:val="EndNoteBibliography"/>
        <w:spacing w:line="300" w:lineRule="auto"/>
        <w:ind w:firstLine="400"/>
        <w:rPr>
          <w:noProof/>
        </w:rPr>
      </w:pPr>
      <w:r w:rsidRPr="00343A83">
        <w:rPr>
          <w:noProof/>
        </w:rPr>
        <w:t>[44] BENNESBY R., FONSECA P., MOTA E., PASSITO A., editors. An inter-AS routing component for software-defined networks. Network Operations and Management Symposium; 2012.</w:t>
      </w:r>
    </w:p>
    <w:p w14:paraId="070E9964" w14:textId="77777777" w:rsidR="00343A83" w:rsidRPr="00343A83" w:rsidRDefault="00343A83" w:rsidP="00710717">
      <w:pPr>
        <w:pStyle w:val="EndNoteBibliography"/>
        <w:spacing w:line="300" w:lineRule="auto"/>
        <w:ind w:firstLine="400"/>
        <w:rPr>
          <w:noProof/>
        </w:rPr>
      </w:pPr>
      <w:r w:rsidRPr="00343A83">
        <w:rPr>
          <w:noProof/>
        </w:rPr>
        <w:t>[45] KISSEL E., FERNANDES G., JAFFEE M., SWANY M., editors. Driving Software Defined Networks with XSP. IEEE International Conference on Communications; 2012.</w:t>
      </w:r>
    </w:p>
    <w:p w14:paraId="561F4600" w14:textId="77777777" w:rsidR="00343A83" w:rsidRPr="00343A83" w:rsidRDefault="00343A83" w:rsidP="00710717">
      <w:pPr>
        <w:pStyle w:val="EndNoteBibliography"/>
        <w:spacing w:line="300" w:lineRule="auto"/>
        <w:ind w:firstLine="400"/>
        <w:rPr>
          <w:noProof/>
        </w:rPr>
      </w:pPr>
      <w:r w:rsidRPr="00343A83">
        <w:rPr>
          <w:noProof/>
        </w:rPr>
        <w:t>[46] FOSTER N., HARRISON R., FREEDMAN M. J., MONSANTO C., et al., editors. Frenetic: A Network Programming Language. Proceeding of the Acm Sigplan International Conference on Functional Programming; 2011.</w:t>
      </w:r>
    </w:p>
    <w:p w14:paraId="08CD6271" w14:textId="77777777" w:rsidR="00343A83" w:rsidRPr="00343A83" w:rsidRDefault="00343A83" w:rsidP="00710717">
      <w:pPr>
        <w:pStyle w:val="EndNoteBibliography"/>
        <w:spacing w:line="300" w:lineRule="auto"/>
        <w:ind w:firstLine="400"/>
        <w:rPr>
          <w:noProof/>
        </w:rPr>
      </w:pPr>
      <w:r w:rsidRPr="00343A83">
        <w:rPr>
          <w:noProof/>
        </w:rPr>
        <w:t>[47] VOELLMY A., HUDAK P., editors. Nettle: Taking the Sting Out of Programming Network Routers. Practical Aspects of Declarative Languages - International Symposium, Padl 2011, Austin, Tx, Usa, January 24-25, 2011 Proceedings; 2011.</w:t>
      </w:r>
    </w:p>
    <w:p w14:paraId="4A4646DE" w14:textId="77777777" w:rsidR="00343A83" w:rsidRPr="00343A83" w:rsidRDefault="00343A83" w:rsidP="00710717">
      <w:pPr>
        <w:pStyle w:val="EndNoteBibliography"/>
        <w:spacing w:line="300" w:lineRule="auto"/>
        <w:ind w:firstLine="400"/>
        <w:rPr>
          <w:noProof/>
        </w:rPr>
      </w:pPr>
      <w:r w:rsidRPr="00343A83">
        <w:rPr>
          <w:noProof/>
        </w:rPr>
        <w:t>[48] KIM H., FEAMSTER N. Improving network management with software defined networking[J]. Communications Magazine IEEE, 2013,51(2):114-9.</w:t>
      </w:r>
    </w:p>
    <w:p w14:paraId="051986DF" w14:textId="77777777" w:rsidR="00343A83" w:rsidRPr="00343A83" w:rsidRDefault="00343A83" w:rsidP="00710717">
      <w:pPr>
        <w:pStyle w:val="EndNoteBibliography"/>
        <w:spacing w:line="300" w:lineRule="auto"/>
        <w:ind w:firstLine="400"/>
        <w:rPr>
          <w:noProof/>
        </w:rPr>
      </w:pPr>
      <w:r w:rsidRPr="00343A83">
        <w:rPr>
          <w:noProof/>
        </w:rPr>
        <w:t>[49] BOZAKOV Z., PAPADIMITRIOU P., editors. AutoSlice:automated and scalable slicing for software-defined networks. ACM Conference on CONEXT Student Workshop; 2012.</w:t>
      </w:r>
    </w:p>
    <w:p w14:paraId="3F57D2C8" w14:textId="77777777" w:rsidR="00343A83" w:rsidRPr="00343A83" w:rsidRDefault="00343A83" w:rsidP="00710717">
      <w:pPr>
        <w:pStyle w:val="EndNoteBibliography"/>
        <w:spacing w:line="300" w:lineRule="auto"/>
        <w:ind w:firstLine="400"/>
        <w:rPr>
          <w:noProof/>
        </w:rPr>
      </w:pPr>
      <w:r w:rsidRPr="00343A83">
        <w:rPr>
          <w:noProof/>
        </w:rPr>
        <w:t>[50] GHORBANI S., CAESAR M., editors. Walk the line:consistent network updates with bandwidth guarantees. The Workshop on Hot Topics in Software Defined Networks; 2012.</w:t>
      </w:r>
    </w:p>
    <w:p w14:paraId="273E1E38" w14:textId="77777777" w:rsidR="00343A83" w:rsidRPr="00343A83" w:rsidRDefault="00343A83" w:rsidP="00710717">
      <w:pPr>
        <w:pStyle w:val="EndNoteBibliography"/>
        <w:spacing w:line="300" w:lineRule="auto"/>
        <w:ind w:firstLine="400"/>
        <w:rPr>
          <w:noProof/>
        </w:rPr>
      </w:pPr>
      <w:r w:rsidRPr="00343A83">
        <w:rPr>
          <w:noProof/>
        </w:rPr>
        <w:t>[51] KELLER E., GHORBANI S., CAESAR M., REXFORD J., editors. Live migration of an entire network (and its hosts). ACM Workshop on Hot Topics in Networks; 2012.</w:t>
      </w:r>
    </w:p>
    <w:p w14:paraId="151A22D6" w14:textId="77777777" w:rsidR="00343A83" w:rsidRPr="00343A83" w:rsidRDefault="00343A83" w:rsidP="00710717">
      <w:pPr>
        <w:pStyle w:val="EndNoteBibliography"/>
        <w:spacing w:line="300" w:lineRule="auto"/>
        <w:ind w:firstLine="400"/>
        <w:rPr>
          <w:noProof/>
        </w:rPr>
      </w:pPr>
      <w:r w:rsidRPr="00343A83">
        <w:rPr>
          <w:noProof/>
        </w:rPr>
        <w:t>[52] WANG Z., WANG H., FENG G., LV H., et al. A Novel Spectrum Handoff Scheme in Cognitive Radio Networks: An Improved Fuzzy Inference Approach[J]. Journal of Convergence Information Technology, 2012,7(19):59-67.</w:t>
      </w:r>
    </w:p>
    <w:p w14:paraId="26B73313" w14:textId="77777777" w:rsidR="00343A83" w:rsidRPr="00343A83" w:rsidRDefault="00343A83" w:rsidP="00710717">
      <w:pPr>
        <w:pStyle w:val="EndNoteBibliography"/>
        <w:spacing w:line="300" w:lineRule="auto"/>
        <w:ind w:firstLine="400"/>
        <w:rPr>
          <w:noProof/>
        </w:rPr>
      </w:pPr>
      <w:r w:rsidRPr="00343A83">
        <w:rPr>
          <w:noProof/>
        </w:rPr>
        <w:t>[53] JACOBSON V., SMETTERS D. K., THORNTON J. D., PLASS M., et al. Networking named content[J]. Proc Acm Conext, 2009,55(1):1-12.</w:t>
      </w:r>
    </w:p>
    <w:p w14:paraId="5D2F36BE" w14:textId="77777777" w:rsidR="00343A83" w:rsidRPr="00343A83" w:rsidRDefault="00343A83" w:rsidP="00710717">
      <w:pPr>
        <w:pStyle w:val="EndNoteBibliography"/>
        <w:spacing w:line="300" w:lineRule="auto"/>
        <w:ind w:firstLine="400"/>
        <w:rPr>
          <w:noProof/>
        </w:rPr>
      </w:pPr>
      <w:r w:rsidRPr="00343A83">
        <w:rPr>
          <w:noProof/>
        </w:rPr>
        <w:t>[54] XUAN N. N., SAUCEZ D., TURLETTI T., editors. Efficient caching in content-centric networks using OpenFlow. IEEE INFOCOM; 2013.</w:t>
      </w:r>
    </w:p>
    <w:p w14:paraId="775404DE" w14:textId="77777777" w:rsidR="00343A83" w:rsidRPr="00343A83" w:rsidRDefault="00343A83" w:rsidP="00710717">
      <w:pPr>
        <w:pStyle w:val="EndNoteBibliography"/>
        <w:spacing w:line="300" w:lineRule="auto"/>
        <w:ind w:firstLine="400"/>
        <w:rPr>
          <w:noProof/>
        </w:rPr>
      </w:pPr>
      <w:r w:rsidRPr="00343A83">
        <w:rPr>
          <w:noProof/>
        </w:rPr>
        <w:t>[55] MELAZZI N. B., DETTI A., MAZZA G., MORABITO G., et al., editors. An OpenFlow-based testbed for information centric networking. Future Network &amp; Mobile Summit; 2012.</w:t>
      </w:r>
    </w:p>
    <w:p w14:paraId="6D4B9D6D" w14:textId="77777777" w:rsidR="00343A83" w:rsidRPr="00343A83" w:rsidRDefault="00343A83" w:rsidP="00710717">
      <w:pPr>
        <w:pStyle w:val="EndNoteBibliography"/>
        <w:spacing w:line="300" w:lineRule="auto"/>
        <w:ind w:firstLine="400"/>
        <w:rPr>
          <w:noProof/>
        </w:rPr>
      </w:pPr>
      <w:r w:rsidRPr="00343A83">
        <w:rPr>
          <w:noProof/>
        </w:rPr>
        <w:t>[56] SYRIVELIS D., PARISIS G., TROSSEN D., FLEGKAS P., et al., editors. Pursuing a Software Defined Information-centric Network. European Workshop on Software Defined NETWORKING; 2012.</w:t>
      </w:r>
    </w:p>
    <w:p w14:paraId="08E34447" w14:textId="77777777" w:rsidR="00343A83" w:rsidRPr="00343A83" w:rsidRDefault="00343A83" w:rsidP="00710717">
      <w:pPr>
        <w:pStyle w:val="EndNoteBibliography"/>
        <w:spacing w:line="300" w:lineRule="auto"/>
        <w:ind w:firstLine="400"/>
        <w:rPr>
          <w:noProof/>
        </w:rPr>
      </w:pPr>
      <w:r w:rsidRPr="00343A83">
        <w:rPr>
          <w:noProof/>
        </w:rPr>
        <w:t>[57] RAO N. B. R., MENDONCA M., TURLETTI T., OBRACZKA K., editors. Towards truly heterogeneous internets: Bridging infrastructure-based and infrastructure-less networks. Third International Conference on Communication Systems and Networks; 2011.</w:t>
      </w:r>
    </w:p>
    <w:p w14:paraId="11BF1E01" w14:textId="77777777" w:rsidR="00343A83" w:rsidRPr="00343A83" w:rsidRDefault="00343A83" w:rsidP="00710717">
      <w:pPr>
        <w:pStyle w:val="EndNoteBibliography"/>
        <w:spacing w:line="300" w:lineRule="auto"/>
        <w:ind w:firstLine="400"/>
        <w:rPr>
          <w:noProof/>
        </w:rPr>
      </w:pPr>
      <w:r w:rsidRPr="00343A83">
        <w:rPr>
          <w:noProof/>
        </w:rPr>
        <w:t>[58] DELY P., KASSLER A., BAYER N., editors. OpenFlow for Wireless Mesh Networks. Proceedings of International Conference on Computer Communications and Networks; 2011.</w:t>
      </w:r>
    </w:p>
    <w:p w14:paraId="6BEEC768" w14:textId="77777777" w:rsidR="00343A83" w:rsidRPr="00343A83" w:rsidRDefault="00343A83" w:rsidP="00710717">
      <w:pPr>
        <w:pStyle w:val="EndNoteBibliography"/>
        <w:spacing w:line="300" w:lineRule="auto"/>
        <w:ind w:firstLine="400"/>
        <w:rPr>
          <w:noProof/>
        </w:rPr>
      </w:pPr>
      <w:r w:rsidRPr="00343A83">
        <w:rPr>
          <w:noProof/>
        </w:rPr>
        <w:t>[59] ALFAQAWI M. I. M., HABAEBI M. H., SIDDIQI M. U., ISLAM M. R., et al., editors. Adaptive load balancing algorithm for wireless distributed computing networks. International Conference on Intelligent Systems Engineering; 2016.</w:t>
      </w:r>
    </w:p>
    <w:p w14:paraId="4264BFB7" w14:textId="77777777" w:rsidR="00343A83" w:rsidRPr="00343A83" w:rsidRDefault="00343A83" w:rsidP="00710717">
      <w:pPr>
        <w:pStyle w:val="EndNoteBibliography"/>
        <w:spacing w:line="300" w:lineRule="auto"/>
        <w:ind w:firstLine="400"/>
        <w:rPr>
          <w:noProof/>
        </w:rPr>
      </w:pPr>
      <w:r w:rsidRPr="00343A83">
        <w:rPr>
          <w:noProof/>
        </w:rPr>
        <w:lastRenderedPageBreak/>
        <w:t>[60] HE Y., PERKINS D., VELAGA S. Design and Implementation of CLASS: A Cross-Layer Association Scheme for Wireless Mesh Networks[J]. 2010.</w:t>
      </w:r>
    </w:p>
    <w:p w14:paraId="2E1BAEB7" w14:textId="77777777" w:rsidR="00343A83" w:rsidRPr="00343A83" w:rsidRDefault="00343A83" w:rsidP="00710717">
      <w:pPr>
        <w:pStyle w:val="EndNoteBibliography"/>
        <w:spacing w:line="300" w:lineRule="auto"/>
        <w:ind w:firstLine="400"/>
        <w:rPr>
          <w:noProof/>
        </w:rPr>
      </w:pPr>
      <w:r w:rsidRPr="00343A83">
        <w:rPr>
          <w:noProof/>
        </w:rPr>
        <w:t>[61] XU F., TAN C. C., LI Q., YAN G., et al. Designing a practical access point association protocol[J]. 2010.</w:t>
      </w:r>
    </w:p>
    <w:p w14:paraId="770A7725" w14:textId="77777777" w:rsidR="00343A83" w:rsidRPr="00343A83" w:rsidRDefault="00343A83" w:rsidP="00710717">
      <w:pPr>
        <w:pStyle w:val="EndNoteBibliography"/>
        <w:spacing w:line="300" w:lineRule="auto"/>
        <w:ind w:firstLine="400"/>
        <w:rPr>
          <w:noProof/>
        </w:rPr>
      </w:pPr>
      <w:r w:rsidRPr="00343A83">
        <w:rPr>
          <w:noProof/>
        </w:rPr>
        <w:t>[62] KIM H., DE VECIANA G., YANG X., VENKATACHALAM M. Alpha-optimal user association and cell load balancing in wireless networks[J]. 2010.</w:t>
      </w:r>
    </w:p>
    <w:p w14:paraId="6789D062" w14:textId="77777777" w:rsidR="00343A83" w:rsidRPr="00343A83" w:rsidRDefault="00343A83" w:rsidP="00710717">
      <w:pPr>
        <w:pStyle w:val="EndNoteBibliography"/>
        <w:spacing w:line="300" w:lineRule="auto"/>
        <w:ind w:firstLine="400"/>
        <w:rPr>
          <w:noProof/>
        </w:rPr>
      </w:pPr>
      <w:r w:rsidRPr="00343A83">
        <w:rPr>
          <w:noProof/>
        </w:rPr>
        <w:t>[63] NASSIRI M., HEUSSE M., DUDA A. A novel access method for supporting absolute and proportional priorities in 802.11 WLANs[J]. 2008.</w:t>
      </w:r>
    </w:p>
    <w:p w14:paraId="2D0C28E1" w14:textId="77777777" w:rsidR="00343A83" w:rsidRPr="00343A83" w:rsidRDefault="00343A83" w:rsidP="00710717">
      <w:pPr>
        <w:pStyle w:val="EndNoteBibliography"/>
        <w:spacing w:line="300" w:lineRule="auto"/>
        <w:ind w:firstLine="400"/>
        <w:rPr>
          <w:noProof/>
        </w:rPr>
      </w:pPr>
      <w:r w:rsidRPr="00343A83">
        <w:rPr>
          <w:noProof/>
        </w:rPr>
        <w:t>[64] BREDEL M., FIDLER M. Understanding fairness and its impact on quality of service in IEEE 802.11[J]. 2009.</w:t>
      </w:r>
    </w:p>
    <w:p w14:paraId="4688FB15" w14:textId="77777777" w:rsidR="00343A83" w:rsidRPr="00343A83" w:rsidRDefault="00343A83" w:rsidP="00710717">
      <w:pPr>
        <w:pStyle w:val="EndNoteBibliography"/>
        <w:spacing w:line="300" w:lineRule="auto"/>
        <w:ind w:firstLine="400"/>
        <w:rPr>
          <w:noProof/>
        </w:rPr>
      </w:pPr>
      <w:r w:rsidRPr="00343A83">
        <w:rPr>
          <w:noProof/>
        </w:rPr>
        <w:t>[65] LIN C. Y., TSAI W. P., TSAI M. H., CAI Y. Z., editors. Adaptive Load-Balancing Scheme through Wireless SDN-Based Association Control. IEEE International Conference on Advanced Information NETWORKING and Applications; 2017.</w:t>
      </w:r>
    </w:p>
    <w:p w14:paraId="10152914" w14:textId="77777777" w:rsidR="00343A83" w:rsidRPr="00343A83" w:rsidRDefault="00343A83" w:rsidP="00710717">
      <w:pPr>
        <w:pStyle w:val="EndNoteBibliography"/>
        <w:spacing w:line="300" w:lineRule="auto"/>
        <w:ind w:firstLine="400"/>
        <w:rPr>
          <w:noProof/>
        </w:rPr>
      </w:pPr>
      <w:r w:rsidRPr="00343A83">
        <w:rPr>
          <w:noProof/>
        </w:rPr>
        <w:t>[66] SANG X., WU Q., LI H., editors. Client-network collaborative load balancing mechanism for WLAN based on SDN and 802.11u. Wireless Communications and Mobile Computing Conference; 2017.</w:t>
      </w:r>
    </w:p>
    <w:p w14:paraId="16D58C94" w14:textId="77777777" w:rsidR="00343A83" w:rsidRPr="00343A83" w:rsidRDefault="00343A83" w:rsidP="00710717">
      <w:pPr>
        <w:pStyle w:val="EndNoteBibliography"/>
        <w:spacing w:line="300" w:lineRule="auto"/>
        <w:ind w:firstLine="400"/>
        <w:rPr>
          <w:noProof/>
        </w:rPr>
      </w:pPr>
      <w:r w:rsidRPr="00343A83">
        <w:rPr>
          <w:noProof/>
        </w:rPr>
        <w:t>[67] LI W., WANG S., CUI Y., CHENG X., et al. AP Association for Proportional Fairness in Multirate WLANs[J]. IEEE/ACM Transactions on Networking (TON), 2013.</w:t>
      </w:r>
    </w:p>
    <w:p w14:paraId="197ED8F8" w14:textId="77777777" w:rsidR="00343A83" w:rsidRPr="00343A83" w:rsidRDefault="00343A83" w:rsidP="00710717">
      <w:pPr>
        <w:pStyle w:val="EndNoteBibliography"/>
        <w:spacing w:line="300" w:lineRule="auto"/>
        <w:ind w:firstLine="400"/>
        <w:rPr>
          <w:noProof/>
        </w:rPr>
      </w:pPr>
      <w:r w:rsidRPr="00343A83">
        <w:rPr>
          <w:noProof/>
        </w:rPr>
        <w:t>[68] KIM H., DE VECIANA G., YANG X., VENKATACHALAM M. Distributed $\alpha$-optimal user association and cell load balancing in wireless networks[J]. IEEE/ACM Transactions on Networking (TON), 2012,20(1):177--90.</w:t>
      </w:r>
    </w:p>
    <w:p w14:paraId="32565559" w14:textId="77777777" w:rsidR="00343A83" w:rsidRPr="00343A83" w:rsidRDefault="00343A83" w:rsidP="00710717">
      <w:pPr>
        <w:pStyle w:val="EndNoteBibliography"/>
        <w:spacing w:line="300" w:lineRule="auto"/>
        <w:ind w:firstLine="400"/>
        <w:rPr>
          <w:noProof/>
        </w:rPr>
      </w:pPr>
      <w:r w:rsidRPr="00343A83">
        <w:rPr>
          <w:noProof/>
        </w:rPr>
        <w:t>[69] YEN L.-H., LI J.-J., LIN C.-M. Stability and Fairness of AP Selection Game in IEEE 802.11 Access Networks[J]. 2011.</w:t>
      </w:r>
    </w:p>
    <w:p w14:paraId="3514F41A" w14:textId="77777777" w:rsidR="00343A83" w:rsidRPr="00343A83" w:rsidRDefault="00343A83" w:rsidP="00710717">
      <w:pPr>
        <w:pStyle w:val="EndNoteBibliography"/>
        <w:spacing w:line="300" w:lineRule="auto"/>
        <w:ind w:firstLine="400"/>
        <w:rPr>
          <w:noProof/>
        </w:rPr>
      </w:pPr>
      <w:r w:rsidRPr="00343A83">
        <w:rPr>
          <w:noProof/>
        </w:rPr>
        <w:t>[70] LEI J., YANG S., SU C. Fairness and Load Balancing Optimization via Association Control in Multi-rate WLANs[J]. 2017.</w:t>
      </w:r>
    </w:p>
    <w:p w14:paraId="7FE548D5" w14:textId="77777777" w:rsidR="00343A83" w:rsidRPr="00343A83" w:rsidRDefault="00343A83" w:rsidP="00710717">
      <w:pPr>
        <w:pStyle w:val="EndNoteBibliography"/>
        <w:spacing w:line="300" w:lineRule="auto"/>
        <w:ind w:firstLine="400"/>
        <w:rPr>
          <w:noProof/>
        </w:rPr>
      </w:pPr>
      <w:r w:rsidRPr="00343A83">
        <w:rPr>
          <w:noProof/>
        </w:rPr>
        <w:t>[71] PAPAOULAKIS N., PATRIKAKIS C. Z. A proactive, terminal based best Access Point Selection Mechanism for Wirless LANs[J]. 2008.</w:t>
      </w:r>
    </w:p>
    <w:p w14:paraId="1A2806D9" w14:textId="77777777" w:rsidR="00343A83" w:rsidRPr="00343A83" w:rsidRDefault="00343A83" w:rsidP="00710717">
      <w:pPr>
        <w:pStyle w:val="EndNoteBibliography"/>
        <w:spacing w:line="300" w:lineRule="auto"/>
        <w:ind w:firstLine="400"/>
        <w:rPr>
          <w:noProof/>
        </w:rPr>
      </w:pPr>
      <w:r w:rsidRPr="00343A83">
        <w:rPr>
          <w:noProof/>
        </w:rPr>
        <w:t>[72] LE Y., MA L., CHENG W., CHENG X., et al. Maximizing throughput when achieving time fairness in multi-rate wireless LANs[J]. 2012.</w:t>
      </w:r>
    </w:p>
    <w:p w14:paraId="0C9B62DD" w14:textId="77777777" w:rsidR="00343A83" w:rsidRPr="00343A83" w:rsidRDefault="00343A83" w:rsidP="00710717">
      <w:pPr>
        <w:pStyle w:val="EndNoteBibliography"/>
        <w:spacing w:line="300" w:lineRule="auto"/>
        <w:ind w:firstLine="400"/>
        <w:rPr>
          <w:noProof/>
        </w:rPr>
      </w:pPr>
      <w:r w:rsidRPr="00343A83">
        <w:rPr>
          <w:noProof/>
        </w:rPr>
        <w:t>[73] BEJERANO Y., HAN S.-J., LI L. E. Fairness and load balancing in wireless LANs using association control[J]. 2004.</w:t>
      </w:r>
    </w:p>
    <w:p w14:paraId="402C7C52" w14:textId="77777777" w:rsidR="00343A83" w:rsidRPr="00343A83" w:rsidRDefault="00343A83" w:rsidP="00710717">
      <w:pPr>
        <w:pStyle w:val="EndNoteBibliography"/>
        <w:spacing w:line="300" w:lineRule="auto"/>
        <w:ind w:firstLine="400"/>
        <w:rPr>
          <w:noProof/>
        </w:rPr>
      </w:pPr>
      <w:r w:rsidRPr="00343A83">
        <w:rPr>
          <w:noProof/>
        </w:rPr>
        <w:t>[74] ERRAN LI L., MARTIN P., YANG RICHARD Y. Proportional Fairness in Multi-Rate Wireless LANs[J]. 2008.</w:t>
      </w:r>
    </w:p>
    <w:p w14:paraId="05AA2CEF" w14:textId="77777777" w:rsidR="00343A83" w:rsidRPr="00343A83" w:rsidRDefault="00343A83" w:rsidP="00710717">
      <w:pPr>
        <w:pStyle w:val="EndNoteBibliography"/>
        <w:spacing w:line="300" w:lineRule="auto"/>
        <w:ind w:firstLine="400"/>
        <w:rPr>
          <w:noProof/>
        </w:rPr>
      </w:pPr>
      <w:r w:rsidRPr="00343A83">
        <w:rPr>
          <w:noProof/>
        </w:rPr>
        <w:t>[75] TANG H., YANG L., DONG J., OU Z., et al. Throughput Optimization via Association Control in Wireless LANs[J]. Mobile Networks &amp; Applications, 2016,21(3):453-66.</w:t>
      </w:r>
    </w:p>
    <w:p w14:paraId="6C8A89D0" w14:textId="77777777" w:rsidR="00343A83" w:rsidRPr="00343A83" w:rsidRDefault="00343A83" w:rsidP="00710717">
      <w:pPr>
        <w:pStyle w:val="EndNoteBibliography"/>
        <w:spacing w:line="300" w:lineRule="auto"/>
        <w:ind w:firstLine="400"/>
        <w:rPr>
          <w:noProof/>
        </w:rPr>
      </w:pPr>
      <w:r w:rsidRPr="00343A83">
        <w:rPr>
          <w:noProof/>
        </w:rPr>
        <w:t>[76] GONG D., YANG Y., LI Q., HU R. Q., et al. AP association in 802.11 n WLANs with heterogeneous clients On the optimal mobile association in heterogeneous wireless relay networks[J]. 2012.</w:t>
      </w:r>
    </w:p>
    <w:p w14:paraId="19D5EB39" w14:textId="77777777" w:rsidR="00343A83" w:rsidRPr="00343A83" w:rsidRDefault="00343A83" w:rsidP="00710717">
      <w:pPr>
        <w:pStyle w:val="EndNoteBibliography"/>
        <w:spacing w:line="300" w:lineRule="auto"/>
        <w:ind w:firstLine="400"/>
        <w:rPr>
          <w:noProof/>
        </w:rPr>
      </w:pPr>
      <w:r w:rsidRPr="00343A83">
        <w:rPr>
          <w:noProof/>
        </w:rPr>
        <w:t>[77] NI Q., ROMDHANI L., TURLETTI T. A survey of QoS enhancements for IEEE 802.11 wireless LAN: Research Articles[J]. Wirel Commun Mob Comput}, issue_date = {August 2004, 2004,4(5):547--66.</w:t>
      </w:r>
    </w:p>
    <w:p w14:paraId="3EADAA85" w14:textId="77777777" w:rsidR="00343A83" w:rsidRPr="00343A83" w:rsidRDefault="00343A83" w:rsidP="00710717">
      <w:pPr>
        <w:pStyle w:val="EndNoteBibliography"/>
        <w:spacing w:line="300" w:lineRule="auto"/>
        <w:ind w:firstLine="400"/>
        <w:rPr>
          <w:noProof/>
        </w:rPr>
      </w:pPr>
      <w:r w:rsidRPr="00343A83">
        <w:rPr>
          <w:noProof/>
        </w:rPr>
        <w:t>[78] MEHTA A., SABERI A., VAZIRANI U., VAZIRANI V. AdWords and generalized online matching[J]. J ACM}, issue_date = {October 2007, 2007,54(5).</w:t>
      </w:r>
    </w:p>
    <w:p w14:paraId="27738EBA" w14:textId="77777777" w:rsidR="00343A83" w:rsidRPr="00343A83" w:rsidRDefault="00343A83" w:rsidP="00710717">
      <w:pPr>
        <w:pStyle w:val="EndNoteBibliography"/>
        <w:spacing w:line="300" w:lineRule="auto"/>
        <w:ind w:firstLine="400"/>
        <w:rPr>
          <w:noProof/>
          <w:lang w:eastAsia="zh-CN"/>
        </w:rPr>
      </w:pPr>
      <w:r w:rsidRPr="007C5C8B">
        <w:rPr>
          <w:noProof/>
        </w:rPr>
        <w:t>[79] !!! INVALID CITATION !!! [76].</w:t>
      </w:r>
    </w:p>
    <w:p w14:paraId="17374A51" w14:textId="77777777" w:rsidR="00343A83" w:rsidRPr="00343A83" w:rsidRDefault="00343A83" w:rsidP="00710717">
      <w:pPr>
        <w:pStyle w:val="EndNoteBibliography"/>
        <w:spacing w:line="300" w:lineRule="auto"/>
        <w:ind w:firstLine="400"/>
        <w:rPr>
          <w:noProof/>
        </w:rPr>
      </w:pPr>
      <w:r w:rsidRPr="00343A83">
        <w:rPr>
          <w:noProof/>
        </w:rPr>
        <w:lastRenderedPageBreak/>
        <w:t>[80] SUN L., REN P., DU Q., WANG Y. Fountain-Coding Aided Strategy for Secure Cooperative Transmission in Industrial Wireless Sensor Networks[J]. IEEE Transactions on Industrial Informatics, 2017,12(1):291-300.</w:t>
      </w:r>
    </w:p>
    <w:p w14:paraId="3F2AC99C" w14:textId="77777777" w:rsidR="00343A83" w:rsidRPr="00343A83" w:rsidRDefault="00343A83" w:rsidP="00710717">
      <w:pPr>
        <w:pStyle w:val="EndNoteBibliography"/>
        <w:spacing w:line="300" w:lineRule="auto"/>
        <w:ind w:firstLine="400"/>
        <w:rPr>
          <w:noProof/>
        </w:rPr>
      </w:pPr>
      <w:r w:rsidRPr="00343A83">
        <w:rPr>
          <w:noProof/>
        </w:rPr>
        <w:t>[81] HABIB C., MAKHOUL A., DARAZI R., SALIM C. Self-Adaptive Data Collection and Fusion for Health Monitoring Based on Body Sensor Networks[J]. IEEE Transactions on Industrial Informatics, 2016,12(6):2342-52.</w:t>
      </w:r>
    </w:p>
    <w:p w14:paraId="67854AC0" w14:textId="77777777" w:rsidR="00343A83" w:rsidRPr="00343A83" w:rsidRDefault="00343A83" w:rsidP="00710717">
      <w:pPr>
        <w:pStyle w:val="EndNoteBibliography"/>
        <w:spacing w:line="300" w:lineRule="auto"/>
        <w:ind w:firstLine="400"/>
        <w:rPr>
          <w:noProof/>
        </w:rPr>
      </w:pPr>
      <w:r w:rsidRPr="00343A83">
        <w:rPr>
          <w:noProof/>
        </w:rPr>
        <w:t>[82] COVER T. M. On the competitive optimality of Huffman codes[J]. Information Theory, IEEE Transactions on, 1991,37(1):172--4.</w:t>
      </w:r>
    </w:p>
    <w:p w14:paraId="7F9182DC" w14:textId="77777777" w:rsidR="00343A83" w:rsidRPr="00343A83" w:rsidRDefault="00343A83" w:rsidP="00710717">
      <w:pPr>
        <w:pStyle w:val="EndNoteBibliography"/>
        <w:spacing w:line="300" w:lineRule="auto"/>
        <w:ind w:firstLine="400"/>
        <w:rPr>
          <w:noProof/>
        </w:rPr>
      </w:pPr>
      <w:r w:rsidRPr="00343A83">
        <w:rPr>
          <w:noProof/>
        </w:rPr>
        <w:t>[83] MARTINEZ M., HAURILET M., STIEFELHAGEN R., SERRA-SAGRISTÀ J., editors. Marlin: A High Throughput Variable-to-Fixed Codec Using Plurally Parsable Dictionaries. Data Compression Conference; 2017.</w:t>
      </w:r>
    </w:p>
    <w:p w14:paraId="0C562D55" w14:textId="77777777" w:rsidR="00343A83" w:rsidRPr="00343A83" w:rsidRDefault="00343A83" w:rsidP="00710717">
      <w:pPr>
        <w:pStyle w:val="EndNoteBibliography"/>
        <w:spacing w:line="300" w:lineRule="auto"/>
        <w:ind w:firstLine="400"/>
        <w:rPr>
          <w:noProof/>
        </w:rPr>
      </w:pPr>
      <w:r w:rsidRPr="00343A83">
        <w:rPr>
          <w:noProof/>
        </w:rPr>
        <w:t>[84] NELSON M. R. LZW data compression[J]. Dr Dobb's Journal, 1989,14(10):29--36.</w:t>
      </w:r>
    </w:p>
    <w:p w14:paraId="6115CFA6" w14:textId="77777777" w:rsidR="00343A83" w:rsidRPr="00343A83" w:rsidRDefault="00343A83" w:rsidP="00710717">
      <w:pPr>
        <w:pStyle w:val="EndNoteBibliography"/>
        <w:spacing w:line="300" w:lineRule="auto"/>
        <w:ind w:firstLine="400"/>
        <w:rPr>
          <w:noProof/>
        </w:rPr>
      </w:pPr>
      <w:r w:rsidRPr="00343A83">
        <w:rPr>
          <w:noProof/>
        </w:rPr>
        <w:t>[85] SETIA A., AHLAWAT P. Enhanced LZW Algorithm with Less Compression Ratio: Springer India; 2013. 347-51 p.</w:t>
      </w:r>
    </w:p>
    <w:p w14:paraId="1CCBEEDF" w14:textId="77777777" w:rsidR="00343A83" w:rsidRPr="00343A83" w:rsidRDefault="00343A83" w:rsidP="00710717">
      <w:pPr>
        <w:pStyle w:val="EndNoteBibliography"/>
        <w:spacing w:line="300" w:lineRule="auto"/>
        <w:ind w:firstLine="400"/>
        <w:rPr>
          <w:noProof/>
        </w:rPr>
      </w:pPr>
      <w:r w:rsidRPr="00343A83">
        <w:rPr>
          <w:noProof/>
        </w:rPr>
        <w:t>[86] SARAVANAN C., SURENDER M. Enhancing Efficiency of Huffman Coding using Lempel Ziv Coding for Image Compression[J]. International Journal of Soft Computing &amp; Engineering, 2013,2(6):38-41.</w:t>
      </w:r>
    </w:p>
    <w:p w14:paraId="56979323" w14:textId="77777777" w:rsidR="00343A83" w:rsidRPr="00343A83" w:rsidRDefault="00343A83" w:rsidP="00710717">
      <w:pPr>
        <w:pStyle w:val="EndNoteBibliography"/>
        <w:spacing w:line="300" w:lineRule="auto"/>
        <w:ind w:firstLine="400"/>
        <w:rPr>
          <w:noProof/>
        </w:rPr>
      </w:pPr>
      <w:r w:rsidRPr="00343A83">
        <w:rPr>
          <w:noProof/>
        </w:rPr>
        <w:t>[87] STALLINGS W. Data and computer communications (5th ed.)[J]. Understanding Ipv6, 2000.</w:t>
      </w:r>
    </w:p>
    <w:p w14:paraId="0FF4936A" w14:textId="77777777" w:rsidR="00343A83" w:rsidRPr="00343A83" w:rsidRDefault="00343A83" w:rsidP="00710717">
      <w:pPr>
        <w:pStyle w:val="EndNoteBibliography"/>
        <w:spacing w:line="300" w:lineRule="auto"/>
        <w:ind w:firstLine="400"/>
        <w:rPr>
          <w:noProof/>
        </w:rPr>
      </w:pPr>
      <w:r w:rsidRPr="00343A83">
        <w:rPr>
          <w:noProof/>
        </w:rPr>
        <w:t>[88] HUFFMAN D. A. A method for the construction of minimum-redundancy codes[J]. Proceedings of the IRE, 1952,40(9):1098--101.</w:t>
      </w:r>
    </w:p>
    <w:p w14:paraId="34C7F9FD" w14:textId="77777777" w:rsidR="00343A83" w:rsidRPr="00343A83" w:rsidRDefault="00343A83" w:rsidP="00710717">
      <w:pPr>
        <w:pStyle w:val="EndNoteBibliography"/>
        <w:spacing w:line="300" w:lineRule="auto"/>
        <w:ind w:firstLine="400"/>
        <w:rPr>
          <w:noProof/>
        </w:rPr>
      </w:pPr>
      <w:r w:rsidRPr="00343A83">
        <w:rPr>
          <w:noProof/>
        </w:rPr>
        <w:t>[89] TISCHER P. A modified Lempel-Ziv-Welch data compression scheme1987.</w:t>
      </w:r>
    </w:p>
    <w:p w14:paraId="76CE2664" w14:textId="77777777" w:rsidR="00343A83" w:rsidRPr="00343A83" w:rsidRDefault="00343A83" w:rsidP="00710717">
      <w:pPr>
        <w:pStyle w:val="EndNoteBibliography"/>
        <w:spacing w:line="300" w:lineRule="auto"/>
        <w:ind w:firstLine="400"/>
        <w:rPr>
          <w:noProof/>
        </w:rPr>
      </w:pPr>
      <w:r w:rsidRPr="00343A83">
        <w:rPr>
          <w:noProof/>
        </w:rPr>
        <w:t>[90] HARRIS F., BELL R., ADSUMILLI V. K., editors. Spectrum sharing between a ZigBee frequency hopper and an FSK modem. IEEE International Symposium on Dynamic Spectrum Access Networks; 2015.</w:t>
      </w:r>
    </w:p>
    <w:p w14:paraId="5DA3AF1B" w14:textId="77777777" w:rsidR="00343A83" w:rsidRPr="00343A83" w:rsidRDefault="00343A83" w:rsidP="00710717">
      <w:pPr>
        <w:pStyle w:val="EndNoteBibliography"/>
        <w:spacing w:line="300" w:lineRule="auto"/>
        <w:ind w:firstLine="400"/>
        <w:rPr>
          <w:noProof/>
        </w:rPr>
      </w:pPr>
      <w:r w:rsidRPr="00343A83">
        <w:rPr>
          <w:rFonts w:hint="eastAsia"/>
          <w:noProof/>
        </w:rPr>
        <w:t xml:space="preserve">[91] KHAN J. A., QURESHI H. K., IQBAL A. Energy management in Wireless Sensor Networks: A survey </w:t>
      </w:r>
      <w:r w:rsidRPr="00343A83">
        <w:rPr>
          <w:rFonts w:hint="eastAsia"/>
          <w:noProof/>
        </w:rPr>
        <w:t>☆</w:t>
      </w:r>
      <w:r w:rsidRPr="00343A83">
        <w:rPr>
          <w:rFonts w:hint="eastAsia"/>
          <w:noProof/>
        </w:rPr>
        <w:t>[J]. Computers &amp; El</w:t>
      </w:r>
      <w:r w:rsidRPr="00343A83">
        <w:rPr>
          <w:noProof/>
        </w:rPr>
        <w:t>ectrical Engineering, 2015,41(C):159-76.</w:t>
      </w:r>
    </w:p>
    <w:p w14:paraId="6B81847C" w14:textId="77777777" w:rsidR="00343A83" w:rsidRPr="00343A83" w:rsidRDefault="00343A83" w:rsidP="00710717">
      <w:pPr>
        <w:pStyle w:val="EndNoteBibliography"/>
        <w:spacing w:line="300" w:lineRule="auto"/>
        <w:ind w:firstLine="400"/>
        <w:rPr>
          <w:noProof/>
        </w:rPr>
      </w:pPr>
      <w:r w:rsidRPr="00343A83">
        <w:rPr>
          <w:noProof/>
        </w:rPr>
        <w:t>[92] LIU Y., LI J., SUN Q., CHEN G. A Novel Fast Handoff Scheme in Aeronautical Passenger Communication based on Air Traffic Management information and Handoff Probability[J]. International Journal of Advancements in Computing Technology, 2012,4(14):411-25.</w:t>
      </w:r>
    </w:p>
    <w:p w14:paraId="62C4758B" w14:textId="77777777" w:rsidR="00343A83" w:rsidRPr="00343A83" w:rsidRDefault="00343A83" w:rsidP="00710717">
      <w:pPr>
        <w:pStyle w:val="EndNoteBibliography"/>
        <w:spacing w:line="300" w:lineRule="auto"/>
        <w:ind w:firstLine="400"/>
        <w:rPr>
          <w:noProof/>
        </w:rPr>
      </w:pPr>
      <w:r w:rsidRPr="00343A83">
        <w:rPr>
          <w:noProof/>
        </w:rPr>
        <w:t>[93] MCMILLAN B. Two inequalities implied by unique decipherability[J]. Information Theory, IRE Transactions on, 1956,2(4):115--6.</w:t>
      </w:r>
    </w:p>
    <w:p w14:paraId="25DE2FF0" w14:textId="77777777" w:rsidR="00343A83" w:rsidRPr="00343A83" w:rsidRDefault="00343A83" w:rsidP="00710717">
      <w:pPr>
        <w:pStyle w:val="EndNoteBibliography"/>
        <w:spacing w:line="300" w:lineRule="auto"/>
        <w:ind w:firstLine="400"/>
        <w:rPr>
          <w:noProof/>
        </w:rPr>
      </w:pPr>
      <w:r w:rsidRPr="00343A83">
        <w:rPr>
          <w:noProof/>
        </w:rPr>
        <w:t>[94] LU C., SAIFULLAH A., LI B., SHA M., et al. Real-Time Wireless Sensor-Actuator Networks for Industrial Cyber-Physical Systems[J]. Proceedings of the IEEE, 2016,104(5):1013-24.</w:t>
      </w:r>
    </w:p>
    <w:p w14:paraId="57E1C6E1" w14:textId="77777777" w:rsidR="00343A83" w:rsidRPr="00343A83" w:rsidRDefault="00343A83" w:rsidP="00710717">
      <w:pPr>
        <w:pStyle w:val="EndNoteBibliography"/>
        <w:spacing w:line="300" w:lineRule="auto"/>
        <w:ind w:firstLine="400"/>
        <w:rPr>
          <w:noProof/>
        </w:rPr>
      </w:pPr>
      <w:r w:rsidRPr="00343A83">
        <w:rPr>
          <w:noProof/>
        </w:rPr>
        <w:t>[95] CHAUDHRI R., O'ROURKE E., MCGUIRE S., BORRIELLO G., et al. FoneAstra: enabling remote monitoring of vaccine cold-chains using commodity mobile phones[J]. 2010.</w:t>
      </w:r>
    </w:p>
    <w:p w14:paraId="0B978487" w14:textId="77777777" w:rsidR="00343A83" w:rsidRPr="00343A83" w:rsidRDefault="00343A83" w:rsidP="00710717">
      <w:pPr>
        <w:pStyle w:val="EndNoteBibliography"/>
        <w:spacing w:line="300" w:lineRule="auto"/>
        <w:ind w:firstLine="400"/>
        <w:rPr>
          <w:noProof/>
        </w:rPr>
      </w:pPr>
      <w:r w:rsidRPr="00343A83">
        <w:rPr>
          <w:noProof/>
        </w:rPr>
        <w:t>[96] PRIYANTHA B., LYMBEROPOULOS D., LIU J. Enabling energy efficient continuous sensing on mobile phones with LittleRock[J]. 2010.</w:t>
      </w:r>
    </w:p>
    <w:p w14:paraId="4EC3D9E7" w14:textId="77777777" w:rsidR="00343A83" w:rsidRPr="00343A83" w:rsidRDefault="00343A83" w:rsidP="00710717">
      <w:pPr>
        <w:pStyle w:val="EndNoteBibliography"/>
        <w:spacing w:line="300" w:lineRule="auto"/>
        <w:ind w:firstLine="400"/>
        <w:rPr>
          <w:noProof/>
        </w:rPr>
      </w:pPr>
      <w:r w:rsidRPr="00343A83">
        <w:rPr>
          <w:noProof/>
        </w:rPr>
        <w:t>[97] KUO Y. S., VERMA S., SCHMID T., DUTTA P. Hijacking power and bandwidth from the mobile phone's audio interface[J]. 2010.</w:t>
      </w:r>
    </w:p>
    <w:p w14:paraId="4A8B48DC" w14:textId="77777777" w:rsidR="00343A83" w:rsidRPr="00343A83" w:rsidRDefault="00343A83" w:rsidP="00710717">
      <w:pPr>
        <w:pStyle w:val="EndNoteBibliography"/>
        <w:spacing w:line="300" w:lineRule="auto"/>
        <w:ind w:firstLine="400"/>
        <w:rPr>
          <w:noProof/>
        </w:rPr>
      </w:pPr>
      <w:r w:rsidRPr="00343A83">
        <w:rPr>
          <w:noProof/>
        </w:rPr>
        <w:t>[98] VERMA S., ROBINSON A., DUTTA P. AudioDAQ: turning the mobile phone's ubiquitous headset port into a universal data acquisition interface[J]. 2012.</w:t>
      </w:r>
    </w:p>
    <w:p w14:paraId="5C7706DF" w14:textId="77777777" w:rsidR="00343A83" w:rsidRPr="00343A83" w:rsidRDefault="00343A83" w:rsidP="00710717">
      <w:pPr>
        <w:pStyle w:val="EndNoteBibliography"/>
        <w:spacing w:line="300" w:lineRule="auto"/>
        <w:ind w:firstLine="400"/>
        <w:rPr>
          <w:noProof/>
        </w:rPr>
      </w:pPr>
      <w:r w:rsidRPr="00343A83">
        <w:rPr>
          <w:noProof/>
        </w:rPr>
        <w:t>[99] BHARDWAJ A., ARJUNAN P., SINGH A., NAIK V., et al. MELOS: a low-cost and low-energy generic sensing attachment for mobile phones[J]. 2011.</w:t>
      </w:r>
    </w:p>
    <w:p w14:paraId="5D4F88E1" w14:textId="77777777" w:rsidR="00343A83" w:rsidRPr="00343A83" w:rsidRDefault="00343A83" w:rsidP="00710717">
      <w:pPr>
        <w:pStyle w:val="EndNoteBibliography"/>
        <w:spacing w:line="300" w:lineRule="auto"/>
        <w:ind w:firstLine="400"/>
        <w:rPr>
          <w:noProof/>
        </w:rPr>
      </w:pPr>
      <w:r w:rsidRPr="00343A83">
        <w:rPr>
          <w:noProof/>
        </w:rPr>
        <w:t>[100] JIANG C., HE N., REN Y., CHEN C., et al. uSD: universal sensor data entry card[J]. Consumer Electronics, IEEE Transactions on, 2010,56(3):1450--6.</w:t>
      </w:r>
    </w:p>
    <w:p w14:paraId="4F4300D8" w14:textId="77777777" w:rsidR="00343A83" w:rsidRPr="00343A83" w:rsidRDefault="00343A83" w:rsidP="00710717">
      <w:pPr>
        <w:pStyle w:val="EndNoteBibliography"/>
        <w:spacing w:line="300" w:lineRule="auto"/>
        <w:ind w:firstLine="400"/>
        <w:rPr>
          <w:noProof/>
        </w:rPr>
      </w:pPr>
      <w:r w:rsidRPr="00343A83">
        <w:rPr>
          <w:noProof/>
        </w:rPr>
        <w:lastRenderedPageBreak/>
        <w:t>[101] AMUSA E., ADJEI O., ZHANG J., MANSOUR A., editors. An efficient RSSI-aware metric for wireless mesh networks. International Symposium on Modeling and Optimization in Mobile, Ad Hoc and Wireless Networks; 2011.</w:t>
      </w:r>
    </w:p>
    <w:p w14:paraId="588447E4" w14:textId="77777777" w:rsidR="00343A83" w:rsidRPr="00343A83" w:rsidRDefault="00343A83" w:rsidP="00710717">
      <w:pPr>
        <w:pStyle w:val="EndNoteBibliography"/>
        <w:spacing w:line="300" w:lineRule="auto"/>
        <w:ind w:firstLine="400"/>
        <w:rPr>
          <w:noProof/>
        </w:rPr>
      </w:pPr>
      <w:r w:rsidRPr="00343A83">
        <w:rPr>
          <w:noProof/>
        </w:rPr>
        <w:t>[102] MISHRA A., SHIN M., ARBAUGH W. An empirical analysis of the IEEE 802.11 MAC layer handoff process: ACM; 2003. 93-102 p.</w:t>
      </w:r>
    </w:p>
    <w:p w14:paraId="65C6E578" w14:textId="77777777" w:rsidR="00343A83" w:rsidRPr="00343A83" w:rsidRDefault="00343A83" w:rsidP="00710717">
      <w:pPr>
        <w:pStyle w:val="EndNoteBibliography"/>
        <w:spacing w:line="300" w:lineRule="auto"/>
        <w:ind w:firstLine="400"/>
        <w:rPr>
          <w:noProof/>
        </w:rPr>
      </w:pPr>
      <w:r w:rsidRPr="00343A83">
        <w:rPr>
          <w:noProof/>
        </w:rPr>
        <w:t>[103] PACK S., JUNG H., KWON T., CHOI Y. SNC:a selective neighbor caching scheme for fast handoff in IEEE 802.11 wireless networks[J]. Acm Sigmobile Mobile Computing &amp; Communications Review, 2005,9(4):39-49.</w:t>
      </w:r>
    </w:p>
    <w:p w14:paraId="1A5E1F29" w14:textId="77777777" w:rsidR="00343A83" w:rsidRPr="00343A83" w:rsidRDefault="00343A83" w:rsidP="00710717">
      <w:pPr>
        <w:pStyle w:val="EndNoteBibliography"/>
        <w:spacing w:line="300" w:lineRule="auto"/>
        <w:ind w:firstLine="400"/>
        <w:rPr>
          <w:noProof/>
        </w:rPr>
      </w:pPr>
      <w:r w:rsidRPr="00343A83">
        <w:rPr>
          <w:noProof/>
        </w:rPr>
        <w:t>[104] PACK S., JUNG H., KWON T., CHOI Y., editors. A selective neighbor caching scheme for fast handoff in IEEE 802.11 wireless networks. IEEE International Conference on Communications; 2005.</w:t>
      </w:r>
    </w:p>
    <w:p w14:paraId="27DE3752" w14:textId="77777777" w:rsidR="00343A83" w:rsidRPr="00343A83" w:rsidRDefault="00343A83" w:rsidP="00710717">
      <w:pPr>
        <w:pStyle w:val="EndNoteBibliography"/>
        <w:spacing w:line="300" w:lineRule="auto"/>
        <w:ind w:firstLine="400"/>
        <w:rPr>
          <w:noProof/>
        </w:rPr>
      </w:pPr>
      <w:r w:rsidRPr="00343A83">
        <w:rPr>
          <w:noProof/>
        </w:rPr>
        <w:t>[105] REZGUI J., HAFID A., ALI R. B., GENDREAU M. Optimization model for handoff-aware channel assignment problem for multi-radio wireless mesh networks[J]. Computer Networks, 2012,56(6):1826-46.</w:t>
      </w:r>
    </w:p>
    <w:p w14:paraId="12FD0CF3" w14:textId="77777777" w:rsidR="00343A83" w:rsidRPr="00343A83" w:rsidRDefault="00343A83" w:rsidP="00710717">
      <w:pPr>
        <w:pStyle w:val="EndNoteBibliography"/>
        <w:spacing w:line="300" w:lineRule="auto"/>
        <w:ind w:firstLine="400"/>
        <w:rPr>
          <w:noProof/>
        </w:rPr>
      </w:pPr>
      <w:r w:rsidRPr="00343A83">
        <w:rPr>
          <w:noProof/>
        </w:rPr>
        <w:t>[106] HSIEH I. P., KAO S. J. Handoff optimization in 802.11 wireless networks[J]. Eurasip Journal on Wireless Communications &amp; Networking, 2011,2011(1):30.</w:t>
      </w:r>
    </w:p>
    <w:p w14:paraId="10E676AF" w14:textId="77777777" w:rsidR="00343A83" w:rsidRPr="00343A83" w:rsidRDefault="00343A83" w:rsidP="00710717">
      <w:pPr>
        <w:pStyle w:val="EndNoteBibliography"/>
        <w:spacing w:line="300" w:lineRule="auto"/>
        <w:ind w:firstLine="400"/>
        <w:rPr>
          <w:noProof/>
        </w:rPr>
      </w:pPr>
      <w:r w:rsidRPr="00343A83">
        <w:rPr>
          <w:noProof/>
        </w:rPr>
        <w:t>[107] LEU F. Y., YOU I., HUANG Y. T. A coordinated multiple channel assignment scheme and AP deployment for channel reuse in metropolitan scale wireless networks[J]. Journal of Network &amp; Computer Applications, 2011,34(2):632-43.</w:t>
      </w:r>
    </w:p>
    <w:p w14:paraId="7463D816" w14:textId="77777777" w:rsidR="00343A83" w:rsidRPr="00343A83" w:rsidRDefault="00343A83" w:rsidP="00710717">
      <w:pPr>
        <w:pStyle w:val="EndNoteBibliography"/>
        <w:spacing w:line="300" w:lineRule="auto"/>
        <w:ind w:firstLine="400"/>
        <w:rPr>
          <w:noProof/>
        </w:rPr>
      </w:pPr>
      <w:r w:rsidRPr="00343A83">
        <w:rPr>
          <w:noProof/>
        </w:rPr>
        <w:t>[108] LIN C. Y., LU S. H., TSENG Y. C., editors. A channel management protocol for multi-channel, single-radio 802.11-based wireless mesh networks. IEEE International Workshop on Computer Aided Modeling and Design of Communication Links and Networks; 2011.</w:t>
      </w:r>
    </w:p>
    <w:p w14:paraId="3565ACE5" w14:textId="77777777" w:rsidR="00343A83" w:rsidRPr="00343A83" w:rsidRDefault="00343A83" w:rsidP="00710717">
      <w:pPr>
        <w:pStyle w:val="EndNoteBibliography"/>
        <w:spacing w:line="300" w:lineRule="auto"/>
        <w:ind w:firstLine="400"/>
        <w:rPr>
          <w:noProof/>
        </w:rPr>
      </w:pPr>
      <w:r w:rsidRPr="00343A83">
        <w:rPr>
          <w:noProof/>
        </w:rPr>
        <w:t>[109] WANG H., WONG W. C., SOH W. S., MOTANI M., editors. Dynamic association in IEEE 802.11 based wireless mesh networks. International Conference on Symposium on Wireless Communication Systems; 2009.</w:t>
      </w:r>
    </w:p>
    <w:p w14:paraId="18A68C0F" w14:textId="77777777" w:rsidR="00343A83" w:rsidRPr="00343A83" w:rsidRDefault="00343A83" w:rsidP="00710717">
      <w:pPr>
        <w:pStyle w:val="EndNoteBibliography"/>
        <w:spacing w:line="300" w:lineRule="auto"/>
        <w:ind w:firstLine="400"/>
        <w:rPr>
          <w:noProof/>
        </w:rPr>
      </w:pPr>
      <w:r w:rsidRPr="00343A83">
        <w:rPr>
          <w:noProof/>
        </w:rPr>
        <w:t>[110] ZHANG Z., PAZZI R. W., BOUKERCHE A. A mobility management scheme for wireless mesh networks based on a hybrid routing protocol[J]. Computer Networks, 2010,54(4):558-72.</w:t>
      </w:r>
    </w:p>
    <w:p w14:paraId="4857DE23" w14:textId="77777777" w:rsidR="00343A83" w:rsidRPr="00343A83" w:rsidRDefault="00343A83" w:rsidP="00710717">
      <w:pPr>
        <w:pStyle w:val="EndNoteBibliography"/>
        <w:spacing w:line="300" w:lineRule="auto"/>
        <w:ind w:firstLine="400"/>
        <w:rPr>
          <w:noProof/>
        </w:rPr>
      </w:pPr>
      <w:r w:rsidRPr="00343A83">
        <w:rPr>
          <w:noProof/>
        </w:rPr>
        <w:t>[111] LI H., XIE J., editors. A Handoff Solution in Wireless Mesh Networks by Implementing Split Channels. Global Telecommunications Conference; 2010.</w:t>
      </w:r>
    </w:p>
    <w:p w14:paraId="6DF1B184" w14:textId="77777777" w:rsidR="00343A83" w:rsidRPr="00343A83" w:rsidRDefault="00343A83" w:rsidP="00710717">
      <w:pPr>
        <w:pStyle w:val="EndNoteBibliography"/>
        <w:spacing w:line="300" w:lineRule="auto"/>
        <w:ind w:firstLine="400"/>
        <w:rPr>
          <w:noProof/>
        </w:rPr>
      </w:pPr>
      <w:r w:rsidRPr="00343A83">
        <w:rPr>
          <w:noProof/>
        </w:rPr>
        <w:t>[112] OMHENI N., ZARAI F., KAMOUN L., editors. Efficient Mac Layer handoff management scheme for Wireless Mesh Networks. IEEE International Conference on Telecommunications; 2010.</w:t>
      </w:r>
    </w:p>
    <w:p w14:paraId="6C33F5C2" w14:textId="77777777" w:rsidR="00343A83" w:rsidRPr="00343A83" w:rsidRDefault="00343A83" w:rsidP="00710717">
      <w:pPr>
        <w:pStyle w:val="EndNoteBibliography"/>
        <w:spacing w:line="300" w:lineRule="auto"/>
        <w:ind w:firstLine="400"/>
        <w:rPr>
          <w:noProof/>
        </w:rPr>
      </w:pPr>
      <w:r w:rsidRPr="00343A83">
        <w:rPr>
          <w:noProof/>
        </w:rPr>
        <w:t>[113] SARDDAR D., BANERJEE J., SAHA S. K., BISWAS U., et al. Reducing Handoff Latency in IEEE 802.11b with the Help of Neighbor Graph Using Carrier to Interference Ratio[J]. Communications in Computer &amp; Information Science, 2010,90:421-30.</w:t>
      </w:r>
    </w:p>
    <w:p w14:paraId="20680765" w14:textId="77777777" w:rsidR="00343A83" w:rsidRPr="00343A83" w:rsidRDefault="00343A83" w:rsidP="00710717">
      <w:pPr>
        <w:pStyle w:val="EndNoteBibliography"/>
        <w:spacing w:line="300" w:lineRule="auto"/>
        <w:ind w:firstLine="400"/>
        <w:rPr>
          <w:noProof/>
        </w:rPr>
      </w:pPr>
      <w:r w:rsidRPr="00343A83">
        <w:rPr>
          <w:noProof/>
        </w:rPr>
        <w:t>[114] GONG D., YANG Y., editors. AP association in 802.11n WLANs with heterogeneous clients. INFOCOM, 2012 Proceedings IEEE; 2012.</w:t>
      </w:r>
    </w:p>
    <w:p w14:paraId="51F0612B" w14:textId="77777777" w:rsidR="00343A83" w:rsidRPr="00343A83" w:rsidRDefault="00343A83" w:rsidP="00710717">
      <w:pPr>
        <w:pStyle w:val="EndNoteBibliography"/>
        <w:spacing w:line="300" w:lineRule="auto"/>
        <w:ind w:firstLine="400"/>
        <w:rPr>
          <w:noProof/>
        </w:rPr>
      </w:pPr>
      <w:r w:rsidRPr="00343A83">
        <w:rPr>
          <w:noProof/>
        </w:rPr>
        <w:t>[115] GHOMI E. J., RAHMANI A. M., QADER N. N. Load-balancing Algorithms in Cloud Computing: A Survey[J]. Journal of Network &amp; Computer Applications, 2017,88.</w:t>
      </w:r>
    </w:p>
    <w:p w14:paraId="0DCC804C" w14:textId="77777777" w:rsidR="00343A83" w:rsidRPr="00343A83" w:rsidRDefault="00343A83" w:rsidP="00710717">
      <w:pPr>
        <w:pStyle w:val="EndNoteBibliography"/>
        <w:spacing w:line="300" w:lineRule="auto"/>
        <w:ind w:firstLine="400"/>
        <w:rPr>
          <w:noProof/>
        </w:rPr>
      </w:pPr>
      <w:r w:rsidRPr="00343A83">
        <w:rPr>
          <w:noProof/>
        </w:rPr>
        <w:t>[116] LI W., WANG S., CUI Y., CHENG X., et al. AP Association for Proportional Fairness in Multirate WLANs[J]. IEEE/ACM Transactions on Networking, 2014,22(1):191-202.</w:t>
      </w:r>
    </w:p>
    <w:p w14:paraId="796296A2" w14:textId="77777777" w:rsidR="00343A83" w:rsidRPr="00343A83" w:rsidRDefault="00343A83" w:rsidP="00710717">
      <w:pPr>
        <w:pStyle w:val="EndNoteBibliography"/>
        <w:spacing w:line="300" w:lineRule="auto"/>
        <w:ind w:firstLine="400"/>
        <w:rPr>
          <w:noProof/>
        </w:rPr>
      </w:pPr>
      <w:r w:rsidRPr="00343A83">
        <w:rPr>
          <w:noProof/>
        </w:rPr>
        <w:t>[117] KERANIDIS S., KORAKIS T., KOUTSOPOULOS I., TASSIULAS L. Contention and traffic load-aware association in IEEE 802.11 WLANs: Algorithms and implementation[J]. 2011.</w:t>
      </w:r>
    </w:p>
    <w:p w14:paraId="5639B970" w14:textId="77777777" w:rsidR="00343A83" w:rsidRPr="00343A83" w:rsidRDefault="00343A83" w:rsidP="00710717">
      <w:pPr>
        <w:pStyle w:val="EndNoteBibliography"/>
        <w:spacing w:line="300" w:lineRule="auto"/>
        <w:ind w:firstLine="400"/>
        <w:rPr>
          <w:noProof/>
        </w:rPr>
      </w:pPr>
      <w:r w:rsidRPr="00343A83">
        <w:rPr>
          <w:noProof/>
        </w:rPr>
        <w:t>[118] LEI X., QUN L., WEIZHEN M., JIE W., et al. Achieving Efficiency and Fairness for Association Control in Vehicular Networks}, issue_date = {October 2009[J]. 2009:324 - 33.</w:t>
      </w:r>
    </w:p>
    <w:p w14:paraId="7F8BEFCD" w14:textId="250B02EE" w:rsidR="003C4923" w:rsidRDefault="009219C1" w:rsidP="007D6829">
      <w:pPr>
        <w:pStyle w:val="afff0"/>
        <w:ind w:firstLineChars="0" w:firstLine="0"/>
        <w:rPr>
          <w:lang w:eastAsia="zh-CN"/>
        </w:rPr>
      </w:pPr>
      <w:r>
        <w:rPr>
          <w:lang w:eastAsia="zh-CN"/>
        </w:rPr>
        <w:lastRenderedPageBreak/>
        <w:fldChar w:fldCharType="end"/>
      </w:r>
    </w:p>
    <w:p w14:paraId="695A36A6" w14:textId="729DA68A" w:rsidR="00B138A1" w:rsidRPr="0002621A" w:rsidRDefault="00B151A5" w:rsidP="001D0743">
      <w:pPr>
        <w:pStyle w:val="ae"/>
        <w:spacing w:after="240"/>
        <w:rPr>
          <w:lang w:eastAsia="zh-CN"/>
        </w:rPr>
      </w:pPr>
      <w:bookmarkStart w:id="284" w:name="_Toc351292540"/>
      <w:bookmarkStart w:id="285" w:name="_Toc517963849"/>
      <w:bookmarkStart w:id="286" w:name="_Toc518474582"/>
      <w:r>
        <w:rPr>
          <w:rFonts w:hint="eastAsia"/>
          <w:lang w:eastAsia="zh-CN"/>
        </w:rPr>
        <w:t>攻读博士</w:t>
      </w:r>
      <w:r w:rsidR="00B138A1" w:rsidRPr="0002621A">
        <w:rPr>
          <w:rFonts w:hint="eastAsia"/>
          <w:lang w:eastAsia="zh-CN"/>
        </w:rPr>
        <w:t>学位期间</w:t>
      </w:r>
      <w:r w:rsidR="007E7C8B">
        <w:rPr>
          <w:rFonts w:hint="eastAsia"/>
          <w:lang w:eastAsia="zh-CN"/>
        </w:rPr>
        <w:t>科研项目及科研成果</w:t>
      </w:r>
      <w:bookmarkEnd w:id="284"/>
      <w:bookmarkEnd w:id="285"/>
      <w:bookmarkEnd w:id="286"/>
    </w:p>
    <w:p w14:paraId="44EF7E0F" w14:textId="77777777" w:rsidR="00696C68" w:rsidRPr="00702635" w:rsidRDefault="00696C68" w:rsidP="00696C68">
      <w:pPr>
        <w:rPr>
          <w:lang w:eastAsia="zh-CN"/>
        </w:rPr>
      </w:pPr>
      <w:r w:rsidRPr="00702635">
        <w:rPr>
          <w:rFonts w:hint="eastAsia"/>
          <w:lang w:eastAsia="zh-CN"/>
        </w:rPr>
        <w:t>发表论文</w:t>
      </w:r>
    </w:p>
    <w:p w14:paraId="32C3D3AD" w14:textId="77777777" w:rsidR="00696C68" w:rsidRPr="003202B4" w:rsidRDefault="00696C68" w:rsidP="00696C68">
      <w:pPr>
        <w:rPr>
          <w:szCs w:val="24"/>
          <w:lang w:eastAsia="zh-CN"/>
        </w:rPr>
      </w:pPr>
      <w:r w:rsidRPr="003202B4">
        <w:rPr>
          <w:szCs w:val="24"/>
          <w:lang w:eastAsia="zh-CN"/>
        </w:rPr>
        <w:t xml:space="preserve">[1] </w:t>
      </w:r>
      <w:r w:rsidRPr="007E5C2B">
        <w:rPr>
          <w:color w:val="000000"/>
          <w:szCs w:val="24"/>
        </w:rPr>
        <w:t xml:space="preserve">Yin H, Ni H, </w:t>
      </w:r>
      <w:r w:rsidRPr="007E5C2B">
        <w:rPr>
          <w:b/>
          <w:color w:val="000000"/>
          <w:szCs w:val="24"/>
        </w:rPr>
        <w:t>Sun L</w:t>
      </w:r>
      <w:r w:rsidRPr="007E5C2B">
        <w:rPr>
          <w:color w:val="000000"/>
          <w:szCs w:val="24"/>
        </w:rPr>
        <w:t>, et al. A caching-list based fast handoff mechanism in wireless mesh networks[C]. International Conference on ICT Convergence. IEEE, 2013:402-407.</w:t>
      </w:r>
    </w:p>
    <w:p w14:paraId="1D9C5F9A" w14:textId="77777777" w:rsidR="00696C68" w:rsidRPr="007E5C2B" w:rsidRDefault="00696C68" w:rsidP="00696C68">
      <w:pPr>
        <w:ind w:left="420" w:firstLineChars="0" w:firstLine="60"/>
        <w:rPr>
          <w:color w:val="000000"/>
          <w:szCs w:val="24"/>
        </w:rPr>
      </w:pPr>
      <w:r w:rsidRPr="003202B4">
        <w:rPr>
          <w:szCs w:val="24"/>
          <w:lang w:eastAsia="zh-CN"/>
        </w:rPr>
        <w:t xml:space="preserve">[2] </w:t>
      </w:r>
      <w:r w:rsidRPr="007E5C2B">
        <w:rPr>
          <w:b/>
          <w:color w:val="000000"/>
          <w:szCs w:val="24"/>
        </w:rPr>
        <w:t>Sun L</w:t>
      </w:r>
      <w:r w:rsidRPr="007E5C2B">
        <w:rPr>
          <w:color w:val="000000"/>
          <w:szCs w:val="24"/>
        </w:rPr>
        <w:t>, Wang L, Qin Z, et al. A Novel On-Line Association Algorithm in Multiple-AP Wireless</w:t>
      </w:r>
    </w:p>
    <w:p w14:paraId="130C62ED" w14:textId="77777777" w:rsidR="00696C68" w:rsidRPr="003202B4" w:rsidRDefault="00696C68" w:rsidP="00696C68">
      <w:pPr>
        <w:ind w:firstLineChars="0" w:firstLine="0"/>
        <w:rPr>
          <w:szCs w:val="24"/>
          <w:lang w:eastAsia="zh-CN"/>
        </w:rPr>
      </w:pPr>
      <w:r w:rsidRPr="007E5C2B">
        <w:rPr>
          <w:color w:val="000000"/>
          <w:szCs w:val="24"/>
        </w:rPr>
        <w:t>LAN[M]. Wireless Algorithms, Systems, and Applications. 2017.</w:t>
      </w:r>
    </w:p>
    <w:p w14:paraId="5D3BD89D" w14:textId="77777777" w:rsidR="00696C68" w:rsidRPr="003202B4" w:rsidRDefault="00696C68" w:rsidP="00696C68">
      <w:pPr>
        <w:rPr>
          <w:szCs w:val="24"/>
          <w:lang w:eastAsia="zh-CN"/>
        </w:rPr>
      </w:pPr>
      <w:r w:rsidRPr="003202B4">
        <w:rPr>
          <w:szCs w:val="24"/>
          <w:lang w:eastAsia="zh-CN"/>
        </w:rPr>
        <w:t xml:space="preserve">[3] </w:t>
      </w:r>
      <w:r w:rsidRPr="007E5C2B">
        <w:rPr>
          <w:b/>
          <w:color w:val="000000"/>
          <w:szCs w:val="24"/>
        </w:rPr>
        <w:t>Sun L</w:t>
      </w:r>
      <w:r w:rsidRPr="007E5C2B">
        <w:rPr>
          <w:color w:val="000000"/>
          <w:szCs w:val="24"/>
        </w:rPr>
        <w:t>, Wang L, Qin Z, et al. A Novel On-Line Association Algorithm for Supporting Load Balancing in Multiple-AP Wireless LAN[J]. Mobile Networks &amp; Applications, 2018(1):1-12.</w:t>
      </w:r>
      <w:r w:rsidRPr="003202B4">
        <w:rPr>
          <w:szCs w:val="24"/>
          <w:lang w:eastAsia="zh-CN"/>
        </w:rPr>
        <w:t xml:space="preserve"> (</w:t>
      </w:r>
      <w:r w:rsidRPr="003202B4">
        <w:rPr>
          <w:b/>
          <w:i/>
          <w:szCs w:val="24"/>
          <w:lang w:eastAsia="zh-CN"/>
        </w:rPr>
        <w:t>SCI</w:t>
      </w:r>
      <w:r w:rsidRPr="003202B4">
        <w:rPr>
          <w:rFonts w:hint="eastAsia"/>
          <w:szCs w:val="24"/>
          <w:lang w:eastAsia="zh-CN"/>
        </w:rPr>
        <w:t>检索号：</w:t>
      </w:r>
      <w:r w:rsidRPr="003202B4">
        <w:rPr>
          <w:szCs w:val="24"/>
          <w:lang w:eastAsia="zh-CN"/>
        </w:rPr>
        <w:t>)</w:t>
      </w:r>
    </w:p>
    <w:p w14:paraId="5BF1F9EB" w14:textId="77777777" w:rsidR="00696C68" w:rsidRPr="00613A81" w:rsidRDefault="00696C68" w:rsidP="00696C68">
      <w:pPr>
        <w:rPr>
          <w:szCs w:val="24"/>
          <w:lang w:eastAsia="zh-CN"/>
        </w:rPr>
      </w:pPr>
      <w:r w:rsidRPr="00613A81">
        <w:rPr>
          <w:rFonts w:hint="eastAsia"/>
          <w:szCs w:val="24"/>
          <w:lang w:eastAsia="zh-CN"/>
        </w:rPr>
        <w:t>参与科研项目</w:t>
      </w:r>
    </w:p>
    <w:p w14:paraId="6D0D8203" w14:textId="77777777" w:rsidR="00696C68" w:rsidRPr="007E5C2B" w:rsidRDefault="00696C68" w:rsidP="00696C68">
      <w:pPr>
        <w:rPr>
          <w:szCs w:val="24"/>
          <w:lang w:eastAsia="zh-CN"/>
        </w:rPr>
      </w:pPr>
      <w:r w:rsidRPr="006D15B8">
        <w:rPr>
          <w:szCs w:val="24"/>
          <w:lang w:eastAsia="zh-CN"/>
        </w:rPr>
        <w:t xml:space="preserve">[1] </w:t>
      </w:r>
      <w:r w:rsidRPr="006D15B8">
        <w:rPr>
          <w:rFonts w:hint="eastAsia"/>
          <w:szCs w:val="24"/>
          <w:lang w:val="de-DE" w:eastAsia="zh-CN"/>
        </w:rPr>
        <w:t>国家自然科学基金项目：多接入点无线热点网络中优化选择接入控制研究</w:t>
      </w:r>
      <w:r w:rsidR="002E46FE" w:rsidRPr="00410050">
        <w:rPr>
          <w:rFonts w:hint="eastAsia"/>
          <w:szCs w:val="24"/>
          <w:lang w:val="de-DE" w:eastAsia="zh-CN"/>
        </w:rPr>
        <w:t>（</w:t>
      </w:r>
      <w:r w:rsidR="002E46FE" w:rsidRPr="00475C95">
        <w:rPr>
          <w:szCs w:val="24"/>
          <w:lang w:val="de-DE" w:eastAsia="zh-CN"/>
        </w:rPr>
        <w:t>61272524</w:t>
      </w:r>
      <w:r w:rsidR="002E46FE" w:rsidRPr="00921EF7">
        <w:rPr>
          <w:rFonts w:hint="eastAsia"/>
          <w:szCs w:val="24"/>
          <w:lang w:val="de-DE" w:eastAsia="zh-CN"/>
        </w:rPr>
        <w:t>）</w:t>
      </w:r>
      <w:r w:rsidRPr="009064FC">
        <w:rPr>
          <w:rFonts w:hint="eastAsia"/>
          <w:szCs w:val="24"/>
          <w:lang w:val="de-DE" w:eastAsia="zh-CN"/>
        </w:rPr>
        <w:t>，</w:t>
      </w:r>
      <w:r w:rsidRPr="007E5C2B">
        <w:rPr>
          <w:szCs w:val="24"/>
          <w:lang w:val="de-DE" w:eastAsia="zh-CN"/>
        </w:rPr>
        <w:t>2013.1-2016.12</w:t>
      </w:r>
      <w:r w:rsidRPr="007E5C2B">
        <w:rPr>
          <w:rFonts w:hint="eastAsia"/>
          <w:szCs w:val="24"/>
          <w:lang w:val="de-DE" w:eastAsia="zh-CN"/>
        </w:rPr>
        <w:t>，负责人：王雷。</w:t>
      </w:r>
    </w:p>
    <w:p w14:paraId="3A419E88" w14:textId="77777777" w:rsidR="00696C68" w:rsidRPr="007E5C2B" w:rsidRDefault="00696C68" w:rsidP="00696C68">
      <w:pPr>
        <w:rPr>
          <w:szCs w:val="24"/>
          <w:lang w:eastAsia="zh-CN"/>
        </w:rPr>
      </w:pPr>
      <w:r w:rsidRPr="007E5C2B">
        <w:rPr>
          <w:rFonts w:hint="eastAsia"/>
          <w:szCs w:val="24"/>
          <w:lang w:eastAsia="zh-CN"/>
        </w:rPr>
        <w:t>发明专利</w:t>
      </w:r>
    </w:p>
    <w:p w14:paraId="026BA18D" w14:textId="77777777" w:rsidR="00696C68" w:rsidRPr="003202B4" w:rsidRDefault="00696C68">
      <w:pPr>
        <w:rPr>
          <w:szCs w:val="24"/>
          <w:lang w:eastAsia="zh-CN"/>
        </w:rPr>
      </w:pPr>
      <w:r w:rsidRPr="007E5C2B">
        <w:rPr>
          <w:szCs w:val="24"/>
          <w:lang w:eastAsia="zh-CN"/>
        </w:rPr>
        <w:t xml:space="preserve">[1] </w:t>
      </w:r>
      <w:r w:rsidRPr="007E5C2B">
        <w:rPr>
          <w:rFonts w:hint="eastAsia"/>
          <w:b/>
          <w:szCs w:val="24"/>
          <w:lang w:eastAsia="zh-CN"/>
        </w:rPr>
        <w:t>孙亮</w:t>
      </w:r>
      <w:r w:rsidRPr="007E5C2B">
        <w:rPr>
          <w:rFonts w:hint="eastAsia"/>
          <w:szCs w:val="24"/>
          <w:lang w:eastAsia="zh-CN"/>
        </w:rPr>
        <w:t>，朱明</w:t>
      </w:r>
      <w:r w:rsidRPr="007E5C2B">
        <w:rPr>
          <w:szCs w:val="24"/>
          <w:lang w:eastAsia="zh-CN"/>
        </w:rPr>
        <w:t xml:space="preserve">. </w:t>
      </w:r>
      <w:r w:rsidRPr="007E5C2B">
        <w:rPr>
          <w:rFonts w:hint="eastAsia"/>
          <w:szCs w:val="24"/>
          <w:lang w:eastAsia="zh-CN"/>
        </w:rPr>
        <w:t>一种基于</w:t>
      </w:r>
      <w:r w:rsidRPr="007E5C2B">
        <w:rPr>
          <w:szCs w:val="24"/>
          <w:lang w:eastAsia="zh-CN"/>
        </w:rPr>
        <w:t>WIFI-MESH</w:t>
      </w:r>
      <w:r w:rsidRPr="007E5C2B">
        <w:rPr>
          <w:rFonts w:hint="eastAsia"/>
          <w:szCs w:val="24"/>
          <w:lang w:eastAsia="zh-CN"/>
        </w:rPr>
        <w:t>的被动嗅探定位系统</w:t>
      </w:r>
      <w:r w:rsidRPr="003202B4">
        <w:rPr>
          <w:szCs w:val="24"/>
          <w:lang w:eastAsia="zh-CN"/>
        </w:rPr>
        <w:t xml:space="preserve">[P]. </w:t>
      </w:r>
      <w:r w:rsidRPr="003202B4">
        <w:rPr>
          <w:rFonts w:hint="eastAsia"/>
          <w:szCs w:val="24"/>
          <w:lang w:eastAsia="zh-CN"/>
        </w:rPr>
        <w:t>发明类别：发明专利，公开（或授权）日期</w:t>
      </w:r>
      <w:r w:rsidR="002E46FE" w:rsidRPr="003202B4">
        <w:rPr>
          <w:szCs w:val="24"/>
          <w:lang w:eastAsia="zh-CN"/>
        </w:rPr>
        <w:t xml:space="preserve"> </w:t>
      </w:r>
      <w:r w:rsidRPr="003202B4">
        <w:rPr>
          <w:szCs w:val="24"/>
          <w:lang w:eastAsia="zh-CN"/>
        </w:rPr>
        <w:t>2018.10</w:t>
      </w:r>
      <w:r w:rsidR="002E46FE" w:rsidRPr="003202B4">
        <w:rPr>
          <w:szCs w:val="24"/>
          <w:lang w:eastAsia="zh-CN"/>
        </w:rPr>
        <w:t xml:space="preserve"> </w:t>
      </w:r>
      <w:r w:rsidR="002E46FE" w:rsidRPr="003202B4">
        <w:rPr>
          <w:rFonts w:hint="eastAsia"/>
          <w:szCs w:val="24"/>
          <w:lang w:eastAsia="zh-CN"/>
        </w:rPr>
        <w:t>（</w:t>
      </w:r>
      <w:r w:rsidR="002E46FE" w:rsidRPr="007E5C2B">
        <w:rPr>
          <w:rFonts w:hint="eastAsia"/>
          <w:szCs w:val="24"/>
          <w:lang w:eastAsia="zh-CN"/>
        </w:rPr>
        <w:t>申请号：</w:t>
      </w:r>
      <w:r w:rsidR="002E46FE" w:rsidRPr="007E5C2B">
        <w:rPr>
          <w:szCs w:val="24"/>
          <w:lang w:eastAsia="zh-CN"/>
        </w:rPr>
        <w:t>201610040813.2</w:t>
      </w:r>
      <w:r w:rsidR="002E46FE" w:rsidRPr="003202B4">
        <w:rPr>
          <w:rFonts w:hint="eastAsia"/>
          <w:szCs w:val="24"/>
          <w:lang w:eastAsia="zh-CN"/>
        </w:rPr>
        <w:t>）</w:t>
      </w:r>
    </w:p>
    <w:p w14:paraId="76213F0A" w14:textId="77777777" w:rsidR="00696C68" w:rsidRDefault="00696C68" w:rsidP="00696C68">
      <w:pPr>
        <w:rPr>
          <w:lang w:eastAsia="zh-CN"/>
        </w:rPr>
      </w:pPr>
    </w:p>
    <w:p w14:paraId="747C51E7" w14:textId="77777777" w:rsidR="00696C68" w:rsidRDefault="00696C68" w:rsidP="00696C68">
      <w:pPr>
        <w:rPr>
          <w:lang w:eastAsia="zh-CN"/>
        </w:rPr>
      </w:pPr>
    </w:p>
    <w:p w14:paraId="605EF1A5" w14:textId="77777777" w:rsidR="00696C68" w:rsidRDefault="00696C68" w:rsidP="00696C68">
      <w:pPr>
        <w:rPr>
          <w:lang w:eastAsia="zh-CN"/>
        </w:rPr>
      </w:pPr>
    </w:p>
    <w:p w14:paraId="356921FB" w14:textId="77777777" w:rsidR="00696C68" w:rsidRDefault="00696C68" w:rsidP="00696C68">
      <w:pPr>
        <w:rPr>
          <w:lang w:eastAsia="zh-CN"/>
        </w:rPr>
      </w:pPr>
    </w:p>
    <w:p w14:paraId="1D496843" w14:textId="77777777" w:rsidR="00696C68" w:rsidRDefault="00696C68" w:rsidP="00696C68">
      <w:pPr>
        <w:rPr>
          <w:lang w:eastAsia="zh-CN"/>
        </w:rPr>
      </w:pPr>
    </w:p>
    <w:p w14:paraId="24319028" w14:textId="77777777" w:rsidR="00696C68" w:rsidRDefault="00696C68" w:rsidP="00696C68">
      <w:pPr>
        <w:rPr>
          <w:lang w:eastAsia="zh-CN"/>
        </w:rPr>
      </w:pPr>
    </w:p>
    <w:p w14:paraId="1C7422C1" w14:textId="77777777" w:rsidR="00696C68" w:rsidRDefault="00696C68" w:rsidP="00696C68">
      <w:pPr>
        <w:rPr>
          <w:lang w:eastAsia="zh-CN"/>
        </w:rPr>
      </w:pPr>
    </w:p>
    <w:p w14:paraId="2E65FFE2" w14:textId="77777777" w:rsidR="00696C68" w:rsidRDefault="00696C68" w:rsidP="00696C68">
      <w:pPr>
        <w:rPr>
          <w:lang w:eastAsia="zh-CN"/>
        </w:rPr>
      </w:pPr>
    </w:p>
    <w:p w14:paraId="1A165CAB" w14:textId="77777777" w:rsidR="00696C68" w:rsidRDefault="00696C68" w:rsidP="00696C68">
      <w:pPr>
        <w:rPr>
          <w:lang w:eastAsia="zh-CN"/>
        </w:rPr>
      </w:pPr>
    </w:p>
    <w:p w14:paraId="66EDBE3F" w14:textId="77777777" w:rsidR="00696C68" w:rsidRDefault="00696C68" w:rsidP="00696C68">
      <w:pPr>
        <w:rPr>
          <w:lang w:eastAsia="zh-CN"/>
        </w:rPr>
      </w:pPr>
    </w:p>
    <w:p w14:paraId="49A86495" w14:textId="77777777" w:rsidR="00696C68" w:rsidRDefault="00696C68" w:rsidP="00696C68">
      <w:pPr>
        <w:rPr>
          <w:lang w:eastAsia="zh-CN"/>
        </w:rPr>
      </w:pPr>
    </w:p>
    <w:p w14:paraId="5C277EF8" w14:textId="77777777" w:rsidR="00696C68" w:rsidRDefault="00696C68" w:rsidP="00696C68">
      <w:pPr>
        <w:rPr>
          <w:lang w:eastAsia="zh-CN"/>
        </w:rPr>
      </w:pPr>
    </w:p>
    <w:p w14:paraId="723EDDF0" w14:textId="77777777" w:rsidR="00696C68" w:rsidRDefault="00696C68" w:rsidP="00696C68">
      <w:pPr>
        <w:rPr>
          <w:lang w:eastAsia="zh-CN"/>
        </w:rPr>
      </w:pPr>
    </w:p>
    <w:p w14:paraId="70D524F7" w14:textId="77777777" w:rsidR="00696C68" w:rsidRDefault="00696C68" w:rsidP="00696C68">
      <w:pPr>
        <w:rPr>
          <w:lang w:eastAsia="zh-CN"/>
        </w:rPr>
      </w:pPr>
    </w:p>
    <w:p w14:paraId="3BF7FD69" w14:textId="77777777" w:rsidR="00B138A1" w:rsidRPr="00CF6EEF" w:rsidRDefault="00B138A1" w:rsidP="00CF6EEF">
      <w:pPr>
        <w:pStyle w:val="ad"/>
        <w:rPr>
          <w:lang w:eastAsia="zh-CN"/>
        </w:rPr>
      </w:pPr>
      <w:bookmarkStart w:id="287" w:name="_Toc351292541"/>
      <w:bookmarkStart w:id="288" w:name="_Toc517963850"/>
      <w:bookmarkStart w:id="289" w:name="_Toc518474583"/>
      <w:r w:rsidRPr="00814BE9">
        <w:rPr>
          <w:rFonts w:hint="eastAsia"/>
          <w:lang w:eastAsia="zh-CN"/>
        </w:rPr>
        <w:lastRenderedPageBreak/>
        <w:t>致</w:t>
      </w:r>
      <w:r w:rsidRPr="00814BE9">
        <w:rPr>
          <w:rFonts w:hint="eastAsia"/>
          <w:lang w:eastAsia="zh-CN"/>
        </w:rPr>
        <w:t xml:space="preserve">    </w:t>
      </w:r>
      <w:r w:rsidRPr="00814BE9">
        <w:rPr>
          <w:rFonts w:hint="eastAsia"/>
          <w:lang w:eastAsia="zh-CN"/>
        </w:rPr>
        <w:t>谢</w:t>
      </w:r>
      <w:bookmarkEnd w:id="287"/>
      <w:bookmarkEnd w:id="288"/>
      <w:bookmarkEnd w:id="289"/>
    </w:p>
    <w:p w14:paraId="2174ED62" w14:textId="2B73F2A4" w:rsidR="003202B4" w:rsidRDefault="00704F1D" w:rsidP="00D15DD9">
      <w:pPr>
        <w:rPr>
          <w:lang w:eastAsia="zh-CN"/>
        </w:rPr>
      </w:pPr>
      <w:r>
        <w:rPr>
          <w:rFonts w:hint="eastAsia"/>
          <w:lang w:eastAsia="zh-CN"/>
        </w:rPr>
        <w:t>光阴荏苒</w:t>
      </w:r>
      <w:r w:rsidR="00412F7B">
        <w:rPr>
          <w:rFonts w:hint="eastAsia"/>
          <w:lang w:eastAsia="zh-CN"/>
        </w:rPr>
        <w:t>，</w:t>
      </w:r>
      <w:r>
        <w:rPr>
          <w:rFonts w:hint="eastAsia"/>
          <w:lang w:eastAsia="zh-CN"/>
        </w:rPr>
        <w:t>一如白驹过隙，</w:t>
      </w:r>
      <w:r w:rsidR="003202B4">
        <w:rPr>
          <w:rFonts w:hint="eastAsia"/>
          <w:lang w:eastAsia="zh-CN"/>
        </w:rPr>
        <w:t>回首六</w:t>
      </w:r>
      <w:r>
        <w:rPr>
          <w:rFonts w:hint="eastAsia"/>
          <w:lang w:eastAsia="zh-CN"/>
        </w:rPr>
        <w:t>载漫漫求知路，学经斯处，几近晨钟。</w:t>
      </w:r>
      <w:r w:rsidR="00412F7B">
        <w:rPr>
          <w:rFonts w:hint="eastAsia"/>
          <w:lang w:eastAsia="zh-CN"/>
        </w:rPr>
        <w:t>而立之年已谙世事，然拳拳赤子之心终难忘良师益友恩泽。</w:t>
      </w:r>
      <w:r>
        <w:rPr>
          <w:rFonts w:hint="eastAsia"/>
          <w:lang w:eastAsia="zh-CN"/>
        </w:rPr>
        <w:t>导师</w:t>
      </w:r>
      <w:r w:rsidR="00696C68">
        <w:rPr>
          <w:rFonts w:hint="eastAsia"/>
          <w:lang w:eastAsia="zh-CN"/>
        </w:rPr>
        <w:t>王雷</w:t>
      </w:r>
      <w:r w:rsidR="00710717">
        <w:rPr>
          <w:rFonts w:hint="eastAsia"/>
          <w:lang w:eastAsia="zh-CN"/>
        </w:rPr>
        <w:t>教授</w:t>
      </w:r>
      <w:r w:rsidR="00412F7B">
        <w:rPr>
          <w:rFonts w:hint="eastAsia"/>
          <w:lang w:eastAsia="zh-CN"/>
        </w:rPr>
        <w:t>，为人谦和，德艺双馨，因材施教</w:t>
      </w:r>
      <w:r w:rsidR="00696C68">
        <w:rPr>
          <w:rFonts w:hint="eastAsia"/>
          <w:lang w:eastAsia="zh-CN"/>
        </w:rPr>
        <w:t>。</w:t>
      </w:r>
      <w:r w:rsidR="009A59ED">
        <w:rPr>
          <w:rFonts w:hint="eastAsia"/>
          <w:lang w:eastAsia="zh-CN"/>
        </w:rPr>
        <w:t>昔日谆谆教导</w:t>
      </w:r>
      <w:r w:rsidR="0036186C">
        <w:rPr>
          <w:rFonts w:hint="eastAsia"/>
          <w:lang w:eastAsia="zh-CN"/>
        </w:rPr>
        <w:t>仍在耳侧，勿能忘怀，缘遇良师</w:t>
      </w:r>
      <w:r w:rsidR="00B934D2">
        <w:rPr>
          <w:rFonts w:hint="eastAsia"/>
          <w:lang w:eastAsia="zh-CN"/>
        </w:rPr>
        <w:t>得以</w:t>
      </w:r>
      <w:r w:rsidR="001F54E6">
        <w:rPr>
          <w:rFonts w:hint="eastAsia"/>
          <w:lang w:eastAsia="zh-CN"/>
        </w:rPr>
        <w:t>人生易辄。</w:t>
      </w:r>
      <w:r w:rsidR="003202B4">
        <w:rPr>
          <w:rFonts w:hint="eastAsia"/>
          <w:lang w:eastAsia="zh-CN"/>
        </w:rPr>
        <w:t>覃振权</w:t>
      </w:r>
      <w:r w:rsidR="00D15DD9">
        <w:rPr>
          <w:rFonts w:hint="eastAsia"/>
          <w:lang w:eastAsia="zh-CN"/>
        </w:rPr>
        <w:t>副教授</w:t>
      </w:r>
      <w:r w:rsidR="001F54E6">
        <w:rPr>
          <w:rFonts w:hint="eastAsia"/>
          <w:lang w:eastAsia="zh-CN"/>
        </w:rPr>
        <w:t>春风化雨，</w:t>
      </w:r>
      <w:r w:rsidR="00D15DD9">
        <w:rPr>
          <w:rFonts w:hint="eastAsia"/>
          <w:lang w:eastAsia="zh-CN"/>
        </w:rPr>
        <w:t>亦师亦友，</w:t>
      </w:r>
      <w:r w:rsidR="00794EA2">
        <w:rPr>
          <w:rFonts w:hint="eastAsia"/>
          <w:lang w:eastAsia="zh-CN"/>
        </w:rPr>
        <w:t>传道解惑，亦同我</w:t>
      </w:r>
      <w:r w:rsidR="001F54E6">
        <w:rPr>
          <w:rFonts w:hint="eastAsia"/>
          <w:lang w:eastAsia="zh-CN"/>
        </w:rPr>
        <w:t>羽毛球场比肩共战</w:t>
      </w:r>
      <w:r w:rsidR="0012558B">
        <w:rPr>
          <w:rFonts w:hint="eastAsia"/>
          <w:lang w:eastAsia="zh-CN"/>
        </w:rPr>
        <w:t>。朱明师兄诚心正意，与我携手攻坚克难。房健、</w:t>
      </w:r>
      <w:r w:rsidR="0012558B">
        <w:rPr>
          <w:rFonts w:hint="eastAsia"/>
          <w:lang w:eastAsia="zh-CN"/>
        </w:rPr>
        <w:t>ABC</w:t>
      </w:r>
      <w:r w:rsidR="00794EA2">
        <w:rPr>
          <w:rFonts w:hint="eastAsia"/>
          <w:lang w:eastAsia="zh-CN"/>
        </w:rPr>
        <w:t>恰同学少年风华正茂；挥斥方遒，</w:t>
      </w:r>
      <w:r w:rsidR="00B934D2">
        <w:rPr>
          <w:rFonts w:hint="eastAsia"/>
          <w:lang w:eastAsia="zh-CN"/>
        </w:rPr>
        <w:t>青春</w:t>
      </w:r>
      <w:r w:rsidR="0012558B">
        <w:rPr>
          <w:rFonts w:hint="eastAsia"/>
          <w:lang w:eastAsia="zh-CN"/>
        </w:rPr>
        <w:t>激扬。</w:t>
      </w:r>
    </w:p>
    <w:p w14:paraId="533A551C" w14:textId="45598ED3" w:rsidR="0012558B" w:rsidRPr="0012558B" w:rsidRDefault="0012558B" w:rsidP="00D15DD9">
      <w:pPr>
        <w:rPr>
          <w:lang w:eastAsia="zh-CN"/>
        </w:rPr>
      </w:pPr>
      <w:r>
        <w:rPr>
          <w:rFonts w:hint="eastAsia"/>
          <w:lang w:eastAsia="zh-CN"/>
        </w:rPr>
        <w:t>高堂明镜悲白发，朝如青丝暮成雪，感念双亲，数十载冬夏寒暑，</w:t>
      </w:r>
      <w:r w:rsidR="007025EE">
        <w:rPr>
          <w:rFonts w:hint="eastAsia"/>
          <w:lang w:eastAsia="zh-CN"/>
        </w:rPr>
        <w:t>如挚友</w:t>
      </w:r>
      <w:r w:rsidR="0055756E">
        <w:rPr>
          <w:rFonts w:hint="eastAsia"/>
          <w:lang w:eastAsia="zh-CN"/>
        </w:rPr>
        <w:t>共济学海之舟。</w:t>
      </w:r>
      <w:r>
        <w:rPr>
          <w:rFonts w:hint="eastAsia"/>
          <w:lang w:eastAsia="zh-CN"/>
        </w:rPr>
        <w:t>儿时父亲</w:t>
      </w:r>
      <w:r w:rsidR="0055756E">
        <w:rPr>
          <w:rFonts w:hint="eastAsia"/>
          <w:lang w:eastAsia="zh-CN"/>
        </w:rPr>
        <w:t>游泳池畔叮咛鼓励，母亲</w:t>
      </w:r>
      <w:r w:rsidR="00A0163E">
        <w:rPr>
          <w:rFonts w:hint="eastAsia"/>
          <w:lang w:eastAsia="zh-CN"/>
        </w:rPr>
        <w:t>常日</w:t>
      </w:r>
      <w:r w:rsidR="0055756E">
        <w:rPr>
          <w:rFonts w:hint="eastAsia"/>
          <w:lang w:eastAsia="zh-CN"/>
        </w:rPr>
        <w:t>嘘寒问暖无微不至</w:t>
      </w:r>
      <w:r w:rsidR="00B934D2">
        <w:rPr>
          <w:rFonts w:hint="eastAsia"/>
          <w:lang w:eastAsia="zh-CN"/>
        </w:rPr>
        <w:t>。时今日二老霜染两鬓，以己之时光温暖儿之岁月，感怀低谷之时伴儿不离不弃，</w:t>
      </w:r>
      <w:r w:rsidR="00B30569">
        <w:rPr>
          <w:rFonts w:hint="eastAsia"/>
          <w:lang w:eastAsia="zh-CN"/>
        </w:rPr>
        <w:t>得以洗尽铅华，正心前行。</w:t>
      </w:r>
    </w:p>
    <w:p w14:paraId="135F1AD1" w14:textId="50D4ADAE" w:rsidR="00412F7B" w:rsidRDefault="00B30569" w:rsidP="00696C68">
      <w:pPr>
        <w:rPr>
          <w:lang w:eastAsia="zh-CN"/>
        </w:rPr>
      </w:pPr>
      <w:r w:rsidRPr="00B30569">
        <w:rPr>
          <w:rFonts w:hint="eastAsia"/>
          <w:lang w:eastAsia="zh-CN"/>
        </w:rPr>
        <w:t>高山流水，莫愁前路无知己；红叶题诗，蓦然回首遇知音</w:t>
      </w:r>
      <w:r>
        <w:rPr>
          <w:rFonts w:hint="eastAsia"/>
          <w:lang w:eastAsia="zh-CN"/>
        </w:rPr>
        <w:t>。</w:t>
      </w:r>
      <w:r w:rsidR="000B611C">
        <w:rPr>
          <w:rFonts w:hint="eastAsia"/>
          <w:lang w:eastAsia="zh-CN"/>
        </w:rPr>
        <w:t>女友姬芳玲，蕙质兰心，秀外慧中。</w:t>
      </w:r>
      <w:r w:rsidR="00C071A7">
        <w:rPr>
          <w:rFonts w:hint="eastAsia"/>
          <w:lang w:eastAsia="zh-CN"/>
        </w:rPr>
        <w:t>金风玉露一相逢，便胜却人间无数。</w:t>
      </w:r>
    </w:p>
    <w:p w14:paraId="487BCF83" w14:textId="2F7A5460" w:rsidR="00C071A7" w:rsidRPr="00C071A7" w:rsidRDefault="00C071A7" w:rsidP="00696C68">
      <w:pPr>
        <w:rPr>
          <w:lang w:eastAsia="zh-CN"/>
        </w:rPr>
      </w:pPr>
      <w:r>
        <w:rPr>
          <w:rFonts w:hint="eastAsia"/>
          <w:lang w:eastAsia="zh-CN"/>
        </w:rPr>
        <w:t>孤帆只影终难成，同舟共济始长行。</w:t>
      </w:r>
      <w:r w:rsidR="00743BA0">
        <w:rPr>
          <w:rFonts w:hint="eastAsia"/>
          <w:lang w:eastAsia="zh-CN"/>
        </w:rPr>
        <w:t>承蒙诸位老师点化教诲，方得</w:t>
      </w:r>
      <w:r>
        <w:rPr>
          <w:rFonts w:hint="eastAsia"/>
          <w:lang w:eastAsia="zh-CN"/>
        </w:rPr>
        <w:t>万千</w:t>
      </w:r>
      <w:r w:rsidR="00743BA0">
        <w:rPr>
          <w:rFonts w:hint="eastAsia"/>
          <w:lang w:eastAsia="zh-CN"/>
        </w:rPr>
        <w:t>拾柴</w:t>
      </w:r>
      <w:r>
        <w:rPr>
          <w:rFonts w:hint="eastAsia"/>
          <w:lang w:eastAsia="zh-CN"/>
        </w:rPr>
        <w:t>文字</w:t>
      </w:r>
      <w:r w:rsidR="00743BA0">
        <w:rPr>
          <w:rFonts w:hint="eastAsia"/>
          <w:lang w:eastAsia="zh-CN"/>
        </w:rPr>
        <w:t>。</w:t>
      </w:r>
    </w:p>
    <w:p w14:paraId="42948663" w14:textId="7E1B07C4" w:rsidR="00412F7B" w:rsidRDefault="00743BA0" w:rsidP="00743BA0">
      <w:pPr>
        <w:ind w:firstLineChars="0" w:firstLine="0"/>
        <w:rPr>
          <w:lang w:eastAsia="zh-CN"/>
        </w:rPr>
      </w:pPr>
      <w:r w:rsidRPr="00743BA0">
        <w:rPr>
          <w:rFonts w:hint="eastAsia"/>
          <w:lang w:eastAsia="zh-CN"/>
        </w:rPr>
        <w:t>言拙词穷，难表心虔志诚</w:t>
      </w:r>
      <w:r w:rsidR="00B35866">
        <w:rPr>
          <w:rFonts w:hint="eastAsia"/>
          <w:lang w:eastAsia="zh-CN"/>
        </w:rPr>
        <w:t>，唯有走好眼前路，方能始终——</w:t>
      </w:r>
      <w:r>
        <w:rPr>
          <w:rFonts w:hint="eastAsia"/>
          <w:lang w:eastAsia="zh-CN"/>
        </w:rPr>
        <w:t>別时繁花似锦，逢时依旧如故。</w:t>
      </w:r>
    </w:p>
    <w:p w14:paraId="676468B9" w14:textId="77777777" w:rsidR="00FC7566" w:rsidRPr="006B7073" w:rsidRDefault="00FC7566" w:rsidP="001D0743">
      <w:pPr>
        <w:rPr>
          <w:lang w:eastAsia="zh-CN"/>
        </w:rPr>
      </w:pPr>
    </w:p>
    <w:p w14:paraId="12126012" w14:textId="77777777" w:rsidR="00B138A1" w:rsidRDefault="00B138A1" w:rsidP="001D0743">
      <w:pPr>
        <w:rPr>
          <w:lang w:eastAsia="zh-CN"/>
        </w:rPr>
        <w:sectPr w:rsidR="00B138A1" w:rsidSect="00706848">
          <w:pgSz w:w="11906" w:h="16838" w:code="9"/>
          <w:pgMar w:top="1985" w:right="1418" w:bottom="1418" w:left="1418" w:header="1418" w:footer="1134" w:gutter="0"/>
          <w:cols w:space="425"/>
          <w:docGrid w:linePitch="326" w:charSpace="-2048"/>
        </w:sectPr>
      </w:pPr>
    </w:p>
    <w:p w14:paraId="65FC445D" w14:textId="77777777" w:rsidR="00A76C29" w:rsidRDefault="00A76C29" w:rsidP="001D0743">
      <w:pPr>
        <w:pStyle w:val="afff2"/>
        <w:rPr>
          <w:lang w:eastAsia="zh-CN"/>
        </w:rPr>
      </w:pPr>
      <w:bookmarkStart w:id="290" w:name="_Toc203289749"/>
      <w:bookmarkStart w:id="291" w:name="_Toc203290808"/>
      <w:bookmarkStart w:id="292" w:name="_Toc204057713"/>
      <w:bookmarkStart w:id="293" w:name="_Toc351292542"/>
      <w:bookmarkStart w:id="294" w:name="_Toc517963851"/>
      <w:bookmarkStart w:id="295" w:name="_Toc518474584"/>
      <w:r>
        <w:rPr>
          <w:rFonts w:hint="eastAsia"/>
          <w:lang w:eastAsia="zh-CN"/>
        </w:rPr>
        <w:lastRenderedPageBreak/>
        <w:t>作者简介</w:t>
      </w:r>
      <w:bookmarkEnd w:id="290"/>
      <w:bookmarkEnd w:id="291"/>
      <w:bookmarkEnd w:id="292"/>
      <w:bookmarkEnd w:id="293"/>
      <w:bookmarkEnd w:id="294"/>
      <w:bookmarkEnd w:id="295"/>
    </w:p>
    <w:p w14:paraId="19D79BF9" w14:textId="77777777" w:rsidR="00A76C29" w:rsidRPr="00946D5B" w:rsidRDefault="0014685D" w:rsidP="001D0743">
      <w:pPr>
        <w:rPr>
          <w:lang w:eastAsia="zh-CN"/>
        </w:rPr>
      </w:pPr>
      <w:r>
        <w:rPr>
          <w:noProof/>
          <w:lang w:eastAsia="zh-CN" w:bidi="ar-SA"/>
        </w:rPr>
        <mc:AlternateContent>
          <mc:Choice Requires="wps">
            <w:drawing>
              <wp:anchor distT="0" distB="0" distL="114300" distR="114300" simplePos="0" relativeHeight="251655168" behindDoc="0" locked="0" layoutInCell="1" allowOverlap="1" wp14:anchorId="439F84FA" wp14:editId="59BD3632">
                <wp:simplePos x="0" y="0"/>
                <wp:positionH relativeFrom="column">
                  <wp:posOffset>4812665</wp:posOffset>
                </wp:positionH>
                <wp:positionV relativeFrom="paragraph">
                  <wp:posOffset>-80645</wp:posOffset>
                </wp:positionV>
                <wp:extent cx="955040" cy="1242695"/>
                <wp:effectExtent l="0" t="0" r="0" b="1905"/>
                <wp:wrapNone/>
                <wp:docPr id="5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955040" cy="1242695"/>
                        </a:xfrm>
                        <a:prstGeom prst="rect">
                          <a:avLst/>
                        </a:prstGeom>
                        <a:solidFill>
                          <a:srgbClr val="FFFFFF"/>
                        </a:solidFill>
                        <a:ln w="9525">
                          <a:solidFill>
                            <a:srgbClr val="000000"/>
                          </a:solidFill>
                          <a:miter lim="800000"/>
                          <a:headEnd/>
                          <a:tailEnd/>
                        </a:ln>
                      </wps:spPr>
                      <wps:txbx>
                        <w:txbxContent>
                          <w:p w14:paraId="7891C469" w14:textId="77777777" w:rsidR="00A3404B" w:rsidRDefault="00A3404B" w:rsidP="009633AF">
                            <w:pPr>
                              <w:ind w:firstLineChars="0" w:firstLine="0"/>
                              <w:jc w:val="center"/>
                              <w:rPr>
                                <w:lang w:eastAsia="zh-CN"/>
                              </w:rPr>
                            </w:pPr>
                          </w:p>
                          <w:p w14:paraId="0B28E9C2" w14:textId="77777777" w:rsidR="00A3404B" w:rsidRDefault="00A3404B" w:rsidP="009633AF">
                            <w:pPr>
                              <w:ind w:firstLineChars="0" w:firstLine="0"/>
                              <w:jc w:val="center"/>
                              <w:rPr>
                                <w:lang w:eastAsia="zh-CN"/>
                              </w:rPr>
                            </w:pPr>
                          </w:p>
                          <w:p w14:paraId="3B9C6376" w14:textId="77777777" w:rsidR="00A3404B" w:rsidRDefault="00A3404B" w:rsidP="009633AF">
                            <w:pPr>
                              <w:ind w:firstLineChars="0" w:firstLine="0"/>
                              <w:jc w:val="center"/>
                            </w:pPr>
                            <w:r>
                              <w:rPr>
                                <w:rFonts w:hint="eastAsia"/>
                              </w:rPr>
                              <w:t>二寸照片</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439F84FA" id="_x0000_t202" coordsize="21600,21600" o:spt="202" path="m,l,21600r21600,l21600,xe">
                <v:stroke joinstyle="miter"/>
                <v:path gradientshapeok="t" o:connecttype="rect"/>
              </v:shapetype>
              <v:shape id="Text Box 2" o:spid="_x0000_s1026" type="#_x0000_t202" style="position:absolute;left:0;text-align:left;margin-left:378.95pt;margin-top:-6.35pt;width:75.2pt;height:97.8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">
                <v:path arrowok="t"/>
                <v:textbox>
                  <w:txbxContent>
                    <w:p w14:paraId="7891C469" w14:textId="77777777" w:rsidR="00A3404B" w:rsidRDefault="00A3404B" w:rsidP="009633AF">
                      <w:pPr>
                        <w:ind w:firstLineChars="0" w:firstLine="0"/>
                        <w:jc w:val="center"/>
                        <w:rPr>
                          <w:lang w:eastAsia="zh-CN"/>
                        </w:rPr>
                      </w:pPr>
                    </w:p>
                    <w:p w14:paraId="0B28E9C2" w14:textId="77777777" w:rsidR="00A3404B" w:rsidRDefault="00A3404B" w:rsidP="009633AF">
                      <w:pPr>
                        <w:ind w:firstLineChars="0" w:firstLine="0"/>
                        <w:jc w:val="center"/>
                        <w:rPr>
                          <w:lang w:eastAsia="zh-CN"/>
                        </w:rPr>
                      </w:pPr>
                    </w:p>
                    <w:p w14:paraId="3B9C6376" w14:textId="77777777" w:rsidR="00A3404B" w:rsidRDefault="00A3404B" w:rsidP="009633AF">
                      <w:pPr>
                        <w:ind w:firstLineChars="0" w:firstLine="0"/>
                        <w:jc w:val="center"/>
                      </w:pPr>
                      <w:r>
                        <w:rPr>
                          <w:rFonts w:hint="eastAsia"/>
                        </w:rPr>
                        <w:t>二寸照片</w:t>
                      </w:r>
                    </w:p>
                  </w:txbxContent>
                </v:textbox>
              </v:shape>
            </w:pict>
          </mc:Fallback>
        </mc:AlternateContent>
      </w:r>
      <w:r w:rsidR="00A76C29" w:rsidRPr="00946D5B">
        <w:rPr>
          <w:rFonts w:hint="eastAsia"/>
          <w:lang w:eastAsia="zh-CN"/>
        </w:rPr>
        <w:t>姓名：</w:t>
      </w:r>
      <w:r w:rsidR="009E6014">
        <w:rPr>
          <w:rFonts w:hint="eastAsia"/>
          <w:lang w:eastAsia="zh-CN"/>
        </w:rPr>
        <w:t>孙亮</w:t>
      </w:r>
      <w:r w:rsidR="009E6014">
        <w:rPr>
          <w:lang w:eastAsia="zh-CN"/>
        </w:rPr>
        <w:tab/>
      </w:r>
    </w:p>
    <w:p w14:paraId="7F87606B" w14:textId="77777777" w:rsidR="00A76C29" w:rsidRPr="00946D5B" w:rsidRDefault="00A76C29" w:rsidP="001D0743">
      <w:pPr>
        <w:rPr>
          <w:lang w:eastAsia="zh-CN"/>
        </w:rPr>
      </w:pPr>
      <w:r w:rsidRPr="00946D5B">
        <w:rPr>
          <w:rFonts w:hint="eastAsia"/>
          <w:lang w:eastAsia="zh-CN"/>
        </w:rPr>
        <w:t>性别：</w:t>
      </w:r>
      <w:r w:rsidR="009E6014">
        <w:rPr>
          <w:rFonts w:hint="eastAsia"/>
          <w:lang w:eastAsia="zh-CN"/>
        </w:rPr>
        <w:t>男</w:t>
      </w:r>
    </w:p>
    <w:p w14:paraId="078AD539" w14:textId="77777777" w:rsidR="00A76C29" w:rsidRPr="00946D5B" w:rsidRDefault="00A76C29" w:rsidP="001D0743">
      <w:pPr>
        <w:rPr>
          <w:lang w:eastAsia="zh-CN"/>
        </w:rPr>
      </w:pPr>
      <w:r w:rsidRPr="00946D5B">
        <w:rPr>
          <w:rFonts w:hint="eastAsia"/>
          <w:lang w:eastAsia="zh-CN"/>
        </w:rPr>
        <w:t>出生年月：</w:t>
      </w:r>
      <w:r w:rsidR="009E6014">
        <w:rPr>
          <w:rFonts w:hint="eastAsia"/>
          <w:lang w:eastAsia="zh-CN"/>
        </w:rPr>
        <w:t>1985</w:t>
      </w:r>
      <w:r w:rsidRPr="00946D5B">
        <w:rPr>
          <w:rFonts w:hint="eastAsia"/>
          <w:lang w:eastAsia="zh-CN"/>
        </w:rPr>
        <w:t>年</w:t>
      </w:r>
      <w:r w:rsidRPr="00946D5B">
        <w:rPr>
          <w:rFonts w:hint="eastAsia"/>
          <w:lang w:eastAsia="zh-CN"/>
        </w:rPr>
        <w:t xml:space="preserve"> </w:t>
      </w:r>
      <w:r w:rsidR="009E6014">
        <w:rPr>
          <w:rFonts w:hint="eastAsia"/>
          <w:lang w:eastAsia="zh-CN"/>
        </w:rPr>
        <w:t>4</w:t>
      </w:r>
      <w:r w:rsidRPr="00946D5B">
        <w:rPr>
          <w:rFonts w:hint="eastAsia"/>
          <w:lang w:eastAsia="zh-CN"/>
        </w:rPr>
        <w:t xml:space="preserve"> </w:t>
      </w:r>
      <w:r w:rsidRPr="00946D5B">
        <w:rPr>
          <w:rFonts w:hint="eastAsia"/>
          <w:lang w:eastAsia="zh-CN"/>
        </w:rPr>
        <w:t>月</w:t>
      </w:r>
      <w:r w:rsidRPr="00946D5B">
        <w:rPr>
          <w:rFonts w:hint="eastAsia"/>
          <w:lang w:eastAsia="zh-CN"/>
        </w:rPr>
        <w:t xml:space="preserve">  </w:t>
      </w:r>
    </w:p>
    <w:p w14:paraId="742291FE" w14:textId="77777777" w:rsidR="00A76C29" w:rsidRPr="00946D5B" w:rsidRDefault="00A76C29" w:rsidP="001D0743">
      <w:pPr>
        <w:rPr>
          <w:lang w:eastAsia="zh-CN"/>
        </w:rPr>
      </w:pPr>
      <w:r w:rsidRPr="00946D5B">
        <w:rPr>
          <w:rFonts w:hint="eastAsia"/>
          <w:lang w:eastAsia="zh-CN"/>
        </w:rPr>
        <w:t>民族：</w:t>
      </w:r>
      <w:r w:rsidR="009E6014">
        <w:rPr>
          <w:rFonts w:hint="eastAsia"/>
          <w:lang w:eastAsia="zh-CN"/>
        </w:rPr>
        <w:t>汉</w:t>
      </w:r>
    </w:p>
    <w:p w14:paraId="6D47B681" w14:textId="77777777" w:rsidR="00A76C29" w:rsidRPr="00946D5B" w:rsidRDefault="00A76C29" w:rsidP="001D0743">
      <w:pPr>
        <w:rPr>
          <w:lang w:eastAsia="zh-CN"/>
        </w:rPr>
      </w:pPr>
      <w:r w:rsidRPr="00946D5B">
        <w:rPr>
          <w:rFonts w:hint="eastAsia"/>
          <w:lang w:eastAsia="zh-CN"/>
        </w:rPr>
        <w:t>籍贯：</w:t>
      </w:r>
      <w:r w:rsidR="009E6014">
        <w:rPr>
          <w:rFonts w:hint="eastAsia"/>
          <w:lang w:eastAsia="zh-CN"/>
        </w:rPr>
        <w:t>河北省吴桥</w:t>
      </w:r>
    </w:p>
    <w:p w14:paraId="73316F2B" w14:textId="77777777" w:rsidR="00A76C29" w:rsidRPr="00946D5B" w:rsidRDefault="00A76C29" w:rsidP="001D0743">
      <w:pPr>
        <w:rPr>
          <w:lang w:eastAsia="zh-CN"/>
        </w:rPr>
      </w:pPr>
      <w:r w:rsidRPr="00946D5B">
        <w:rPr>
          <w:rFonts w:hint="eastAsia"/>
          <w:lang w:eastAsia="zh-CN"/>
        </w:rPr>
        <w:t>研究方向：</w:t>
      </w:r>
      <w:r w:rsidR="009E6014">
        <w:rPr>
          <w:rFonts w:hint="eastAsia"/>
          <w:lang w:eastAsia="zh-CN"/>
        </w:rPr>
        <w:t>无线网络</w:t>
      </w:r>
      <w:r w:rsidR="009E6014">
        <w:rPr>
          <w:rFonts w:hint="eastAsia"/>
          <w:lang w:eastAsia="zh-CN"/>
        </w:rPr>
        <w:t xml:space="preserve"> </w:t>
      </w:r>
      <w:r w:rsidR="009E6014">
        <w:rPr>
          <w:rFonts w:hint="eastAsia"/>
          <w:lang w:eastAsia="zh-CN"/>
        </w:rPr>
        <w:t>信息安全</w:t>
      </w:r>
    </w:p>
    <w:p w14:paraId="4A82ABA6" w14:textId="77777777" w:rsidR="00A65A5E" w:rsidRDefault="00A76C29" w:rsidP="001D0743">
      <w:pPr>
        <w:rPr>
          <w:lang w:eastAsia="zh-CN"/>
        </w:rPr>
      </w:pPr>
      <w:r w:rsidRPr="00946D5B">
        <w:rPr>
          <w:rFonts w:hint="eastAsia"/>
          <w:lang w:eastAsia="zh-CN"/>
        </w:rPr>
        <w:t>简历：</w:t>
      </w:r>
    </w:p>
    <w:p w14:paraId="11FFCFDB" w14:textId="77777777" w:rsidR="00A76C29" w:rsidRDefault="009E6014" w:rsidP="001D0743">
      <w:pPr>
        <w:rPr>
          <w:lang w:eastAsia="zh-CN"/>
        </w:rPr>
      </w:pPr>
      <w:r>
        <w:rPr>
          <w:rFonts w:hint="eastAsia"/>
          <w:lang w:eastAsia="zh-CN"/>
        </w:rPr>
        <w:t>2003.9-2007.7</w:t>
      </w:r>
      <w:r w:rsidR="00A65A5E">
        <w:rPr>
          <w:lang w:eastAsia="zh-CN"/>
        </w:rPr>
        <w:t xml:space="preserve"> </w:t>
      </w:r>
      <w:r w:rsidR="00A65A5E">
        <w:rPr>
          <w:rFonts w:hint="eastAsia"/>
          <w:lang w:eastAsia="zh-CN"/>
        </w:rPr>
        <w:t>大连理工大学</w:t>
      </w:r>
      <w:r w:rsidR="00A65A5E">
        <w:rPr>
          <w:rFonts w:hint="eastAsia"/>
          <w:lang w:eastAsia="zh-CN"/>
        </w:rPr>
        <w:t xml:space="preserve"> </w:t>
      </w:r>
      <w:r w:rsidR="00A65A5E">
        <w:rPr>
          <w:rFonts w:hint="eastAsia"/>
          <w:lang w:eastAsia="zh-CN"/>
        </w:rPr>
        <w:t>软件学院</w:t>
      </w:r>
      <w:r w:rsidR="00A65A5E">
        <w:rPr>
          <w:rFonts w:hint="eastAsia"/>
          <w:lang w:eastAsia="zh-CN"/>
        </w:rPr>
        <w:t xml:space="preserve"> </w:t>
      </w:r>
      <w:r w:rsidR="00A65A5E">
        <w:rPr>
          <w:rFonts w:hint="eastAsia"/>
          <w:lang w:eastAsia="zh-CN"/>
        </w:rPr>
        <w:t>软件工程专业</w:t>
      </w:r>
      <w:r w:rsidR="00A65A5E">
        <w:rPr>
          <w:rFonts w:hint="eastAsia"/>
          <w:lang w:eastAsia="zh-CN"/>
        </w:rPr>
        <w:t xml:space="preserve"> </w:t>
      </w:r>
      <w:r w:rsidR="00A65A5E">
        <w:rPr>
          <w:rFonts w:hint="eastAsia"/>
          <w:lang w:eastAsia="zh-CN"/>
        </w:rPr>
        <w:t>学士学位</w:t>
      </w:r>
    </w:p>
    <w:p w14:paraId="1DD5C227" w14:textId="77777777" w:rsidR="00A65A5E" w:rsidRDefault="00A65A5E" w:rsidP="001D0743">
      <w:pPr>
        <w:rPr>
          <w:lang w:eastAsia="zh-CN"/>
        </w:rPr>
      </w:pPr>
      <w:r>
        <w:rPr>
          <w:lang w:eastAsia="zh-CN"/>
        </w:rPr>
        <w:t xml:space="preserve">2007.9-2010.1 </w:t>
      </w:r>
      <w:r>
        <w:rPr>
          <w:rFonts w:hint="eastAsia"/>
          <w:lang w:eastAsia="zh-CN"/>
        </w:rPr>
        <w:t>大连理工大学</w:t>
      </w:r>
      <w:r>
        <w:rPr>
          <w:rFonts w:hint="eastAsia"/>
          <w:lang w:eastAsia="zh-CN"/>
        </w:rPr>
        <w:t xml:space="preserve"> </w:t>
      </w:r>
      <w:r>
        <w:rPr>
          <w:rFonts w:hint="eastAsia"/>
          <w:lang w:eastAsia="zh-CN"/>
        </w:rPr>
        <w:t>软件学院</w:t>
      </w:r>
      <w:r>
        <w:rPr>
          <w:rFonts w:hint="eastAsia"/>
          <w:lang w:eastAsia="zh-CN"/>
        </w:rPr>
        <w:t xml:space="preserve"> </w:t>
      </w:r>
      <w:r>
        <w:rPr>
          <w:rFonts w:hint="eastAsia"/>
          <w:lang w:eastAsia="zh-CN"/>
        </w:rPr>
        <w:t>计算机用技术</w:t>
      </w:r>
      <w:r>
        <w:rPr>
          <w:rFonts w:hint="eastAsia"/>
          <w:lang w:eastAsia="zh-CN"/>
        </w:rPr>
        <w:t xml:space="preserve"> </w:t>
      </w:r>
      <w:r>
        <w:rPr>
          <w:rFonts w:hint="eastAsia"/>
          <w:lang w:eastAsia="zh-CN"/>
        </w:rPr>
        <w:t>硕士学位</w:t>
      </w:r>
    </w:p>
    <w:p w14:paraId="2C86117C" w14:textId="77777777" w:rsidR="00A65A5E" w:rsidRPr="00946D5B" w:rsidRDefault="00A65A5E" w:rsidP="001D0743">
      <w:pPr>
        <w:rPr>
          <w:lang w:eastAsia="zh-CN"/>
        </w:rPr>
      </w:pPr>
      <w:r>
        <w:rPr>
          <w:lang w:eastAsia="zh-CN"/>
        </w:rPr>
        <w:t>2012.9-</w:t>
      </w:r>
      <w:r>
        <w:rPr>
          <w:rFonts w:hint="eastAsia"/>
          <w:lang w:eastAsia="zh-CN"/>
        </w:rPr>
        <w:t>至今</w:t>
      </w:r>
      <w:r>
        <w:rPr>
          <w:rFonts w:hint="eastAsia"/>
          <w:lang w:eastAsia="zh-CN"/>
        </w:rPr>
        <w:t xml:space="preserve"> </w:t>
      </w:r>
      <w:r>
        <w:rPr>
          <w:rFonts w:hint="eastAsia"/>
          <w:lang w:eastAsia="zh-CN"/>
        </w:rPr>
        <w:t>大连理工大学</w:t>
      </w:r>
      <w:r>
        <w:rPr>
          <w:rFonts w:hint="eastAsia"/>
          <w:lang w:eastAsia="zh-CN"/>
        </w:rPr>
        <w:t xml:space="preserve"> </w:t>
      </w:r>
      <w:r>
        <w:rPr>
          <w:rFonts w:hint="eastAsia"/>
          <w:lang w:eastAsia="zh-CN"/>
        </w:rPr>
        <w:t>软件学院</w:t>
      </w:r>
      <w:r>
        <w:rPr>
          <w:rFonts w:hint="eastAsia"/>
          <w:lang w:eastAsia="zh-CN"/>
        </w:rPr>
        <w:t xml:space="preserve"> </w:t>
      </w:r>
      <w:r>
        <w:rPr>
          <w:rFonts w:hint="eastAsia"/>
          <w:lang w:eastAsia="zh-CN"/>
        </w:rPr>
        <w:t>软件工程</w:t>
      </w:r>
      <w:r>
        <w:rPr>
          <w:rFonts w:hint="eastAsia"/>
          <w:lang w:eastAsia="zh-CN"/>
        </w:rPr>
        <w:t xml:space="preserve"> </w:t>
      </w:r>
      <w:r>
        <w:rPr>
          <w:rFonts w:hint="eastAsia"/>
          <w:lang w:eastAsia="zh-CN"/>
        </w:rPr>
        <w:t>攻读博学位</w:t>
      </w:r>
    </w:p>
    <w:p w14:paraId="2E59882E" w14:textId="77777777" w:rsidR="003B0697" w:rsidRPr="00946D5B" w:rsidRDefault="003B0697" w:rsidP="001D0743">
      <w:pPr>
        <w:rPr>
          <w:lang w:eastAsia="zh-CN"/>
        </w:rPr>
      </w:pPr>
    </w:p>
    <w:p w14:paraId="3BCA2726" w14:textId="77777777" w:rsidR="00574D07" w:rsidRDefault="00F04A52" w:rsidP="009633AF">
      <w:pPr>
        <w:ind w:firstLineChars="0" w:firstLine="0"/>
        <w:rPr>
          <w:lang w:eastAsia="zh-CN"/>
        </w:rPr>
      </w:pPr>
      <w:r>
        <w:rPr>
          <w:rFonts w:hint="eastAsia"/>
          <w:lang w:eastAsia="zh-CN" w:bidi="ar-SA"/>
        </w:rPr>
        <w:t xml:space="preserve"> </w:t>
      </w:r>
      <w:r w:rsidR="005D2CEC" w:rsidRPr="00F04A52">
        <w:rPr>
          <w:rFonts w:hint="eastAsia"/>
          <w:lang w:eastAsia="zh-CN" w:bidi="ar-SA"/>
        </w:rPr>
        <w:t xml:space="preserve"> </w:t>
      </w:r>
      <w:r>
        <w:rPr>
          <w:rFonts w:hint="eastAsia"/>
          <w:lang w:eastAsia="zh-CN" w:bidi="ar-SA"/>
        </w:rPr>
        <w:t xml:space="preserve">    </w:t>
      </w:r>
      <w:r w:rsidR="005D2CEC" w:rsidRPr="00F04A52">
        <w:rPr>
          <w:rFonts w:hint="eastAsia"/>
          <w:lang w:eastAsia="zh-CN" w:bidi="ar-SA"/>
        </w:rPr>
        <w:t xml:space="preserve">     </w:t>
      </w:r>
      <w:r w:rsidR="005D2CEC">
        <w:rPr>
          <w:rFonts w:hint="eastAsia"/>
          <w:lang w:eastAsia="zh-CN"/>
        </w:rPr>
        <w:t xml:space="preserve">     </w:t>
      </w:r>
      <w:r>
        <w:rPr>
          <w:rFonts w:hint="eastAsia"/>
          <w:lang w:eastAsia="zh-CN"/>
        </w:rPr>
        <w:t xml:space="preserve"> </w:t>
      </w:r>
    </w:p>
    <w:p w14:paraId="554CBFDC" w14:textId="77777777" w:rsidR="00EA6F9D" w:rsidRDefault="00EA6F9D">
      <w:pPr>
        <w:ind w:firstLineChars="0" w:firstLine="0"/>
        <w:rPr>
          <w:lang w:eastAsia="zh-CN"/>
        </w:rPr>
      </w:pPr>
    </w:p>
    <w:p w14:paraId="7C6939B4" w14:textId="77777777" w:rsidR="0000039A" w:rsidRDefault="0000039A">
      <w:pPr>
        <w:ind w:firstLineChars="0" w:firstLine="0"/>
        <w:rPr>
          <w:lang w:eastAsia="zh-CN"/>
        </w:rPr>
      </w:pPr>
    </w:p>
    <w:sectPr w:rsidR="0000039A" w:rsidSect="006975E1">
      <w:headerReference w:type="even" r:id="rId228"/>
      <w:headerReference w:type="default" r:id="rId229"/>
      <w:footerReference w:type="even" r:id="rId230"/>
      <w:footerReference w:type="default" r:id="rId231"/>
      <w:pgSz w:w="11906" w:h="16838" w:code="9"/>
      <w:pgMar w:top="1985" w:right="1418" w:bottom="1418" w:left="1418" w:header="1418" w:footer="1134" w:gutter="0"/>
      <w:cols w:space="425"/>
      <w:docGrid w:linePitch="326" w:charSpace="-204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5CA4420" w14:textId="77777777" w:rsidR="009B582F" w:rsidRDefault="009B582F" w:rsidP="001D0743">
      <w:r>
        <w:separator/>
      </w:r>
    </w:p>
    <w:p w14:paraId="3BA43F8A" w14:textId="77777777" w:rsidR="009B582F" w:rsidRDefault="009B582F" w:rsidP="001D0743"/>
    <w:p w14:paraId="272668A7" w14:textId="77777777" w:rsidR="009B582F" w:rsidRDefault="009B582F" w:rsidP="001D0743"/>
    <w:p w14:paraId="07898824" w14:textId="77777777" w:rsidR="009B582F" w:rsidRDefault="009B582F" w:rsidP="001D0743"/>
    <w:p w14:paraId="42388CC4" w14:textId="77777777" w:rsidR="009B582F" w:rsidRDefault="009B582F" w:rsidP="001D0743"/>
    <w:p w14:paraId="0E7D242E" w14:textId="77777777" w:rsidR="009B582F" w:rsidRDefault="009B582F" w:rsidP="001D0743"/>
  </w:endnote>
  <w:endnote w:type="continuationSeparator" w:id="0">
    <w:p w14:paraId="7C57BF6C" w14:textId="77777777" w:rsidR="009B582F" w:rsidRDefault="009B582F" w:rsidP="001D0743">
      <w:r>
        <w:continuationSeparator/>
      </w:r>
    </w:p>
    <w:p w14:paraId="4D5785D9" w14:textId="77777777" w:rsidR="009B582F" w:rsidRDefault="009B582F" w:rsidP="001D0743"/>
    <w:p w14:paraId="31B6BA2A" w14:textId="77777777" w:rsidR="009B582F" w:rsidRDefault="009B582F" w:rsidP="001D0743"/>
    <w:p w14:paraId="4A10990D" w14:textId="77777777" w:rsidR="009B582F" w:rsidRDefault="009B582F" w:rsidP="001D0743"/>
    <w:p w14:paraId="79CC5F9C" w14:textId="77777777" w:rsidR="009B582F" w:rsidRDefault="009B582F" w:rsidP="001D0743"/>
    <w:p w14:paraId="307CE659" w14:textId="77777777" w:rsidR="009B582F" w:rsidRDefault="009B582F" w:rsidP="001D074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00004FF" w:usb2="00000000" w:usb3="00000000" w:csb0="0000019F" w:csb1="00000000"/>
  </w:font>
  <w:font w:name="华文细黑">
    <w:altName w:val="STXihei"/>
    <w:panose1 w:val="02010600040101010101"/>
    <w:charset w:val="86"/>
    <w:family w:val="auto"/>
    <w:pitch w:val="variable"/>
    <w:sig w:usb0="00000287" w:usb1="080F0000" w:usb2="00000010" w:usb3="00000000" w:csb0="0004009F" w:csb1="00000000"/>
  </w:font>
  <w:font w:name="华文行楷">
    <w:altName w:val="STXingkai"/>
    <w:panose1 w:val="02010800040101010101"/>
    <w:charset w:val="86"/>
    <w:family w:val="auto"/>
    <w:pitch w:val="variable"/>
    <w:sig w:usb0="00000001" w:usb1="080F0000" w:usb2="00000010" w:usb3="00000000" w:csb0="00040000" w:csb1="00000000"/>
  </w:font>
  <w:font w:name="仿宋_GB2312">
    <w:altName w:val="仿宋"/>
    <w:charset w:val="86"/>
    <w:family w:val="modern"/>
    <w:pitch w:val="fixed"/>
    <w:sig w:usb0="00000001" w:usb1="080E0000" w:usb2="00000010" w:usb3="00000000" w:csb0="00040000"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53730D4" w14:textId="77777777" w:rsidR="00A3404B" w:rsidRDefault="00A3404B" w:rsidP="001D0743">
    <w:pPr>
      <w:pStyle w:val="a4"/>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375D862" w14:textId="77777777" w:rsidR="00A3404B" w:rsidRDefault="00A3404B" w:rsidP="001D0743">
    <w:pPr>
      <w:pStyle w:val="a4"/>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D07EC10" w14:textId="77777777" w:rsidR="00A3404B" w:rsidRDefault="00A3404B" w:rsidP="001D0743">
    <w:pPr>
      <w:pStyle w:val="a4"/>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1B778BF" w14:textId="77777777" w:rsidR="00A3404B" w:rsidRPr="00F57004" w:rsidRDefault="00A3404B" w:rsidP="001D0743">
    <w:pPr>
      <w:pStyle w:val="a4"/>
      <w:ind w:firstLine="360"/>
    </w:pPr>
    <w:r w:rsidRPr="00F57004">
      <w:t xml:space="preserve">- </w:t>
    </w:r>
    <w:r>
      <w:fldChar w:fldCharType="begin"/>
    </w:r>
    <w:r>
      <w:instrText xml:space="preserve"> PAGE </w:instrText>
    </w:r>
    <w:r>
      <w:fldChar w:fldCharType="separate"/>
    </w:r>
    <w:r w:rsidR="005E0025">
      <w:rPr>
        <w:noProof/>
      </w:rPr>
      <w:t>6</w:t>
    </w:r>
    <w:r>
      <w:rPr>
        <w:noProof/>
      </w:rPr>
      <w:fldChar w:fldCharType="end"/>
    </w:r>
    <w:r w:rsidRPr="00F57004">
      <w:t xml:space="preserve"> -</w:t>
    </w:r>
  </w:p>
  <w:p w14:paraId="669FF92C" w14:textId="77777777" w:rsidR="00A3404B" w:rsidRDefault="00A3404B" w:rsidP="001D0743"/>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C351E82" w14:textId="77777777" w:rsidR="00A3404B" w:rsidRDefault="00A3404B" w:rsidP="001D0743">
    <w:pPr>
      <w:pStyle w:val="a4"/>
      <w:ind w:firstLine="360"/>
    </w:pPr>
    <w:r>
      <w:t xml:space="preserve">- </w:t>
    </w:r>
    <w:r>
      <w:fldChar w:fldCharType="begin"/>
    </w:r>
    <w:r>
      <w:instrText xml:space="preserve"> PAGE </w:instrText>
    </w:r>
    <w:r>
      <w:fldChar w:fldCharType="separate"/>
    </w:r>
    <w:r w:rsidR="005E0025">
      <w:rPr>
        <w:noProof/>
      </w:rPr>
      <w:t>I</w:t>
    </w:r>
    <w:r>
      <w:rPr>
        <w:noProof/>
      </w:rPr>
      <w:fldChar w:fldCharType="end"/>
    </w:r>
    <w:r>
      <w:t xml:space="preserve"> -</w: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482A79A" w14:textId="77777777" w:rsidR="00A3404B" w:rsidRDefault="00A3404B" w:rsidP="001D0743">
    <w:pPr>
      <w:pStyle w:val="a4"/>
      <w:ind w:firstLine="360"/>
    </w:pPr>
    <w:r>
      <w:t xml:space="preserve">- </w:t>
    </w:r>
    <w:r>
      <w:fldChar w:fldCharType="begin"/>
    </w:r>
    <w:r>
      <w:instrText xml:space="preserve"> PAGE </w:instrText>
    </w:r>
    <w:r>
      <w:fldChar w:fldCharType="separate"/>
    </w:r>
    <w:r w:rsidR="005E0025">
      <w:rPr>
        <w:noProof/>
      </w:rPr>
      <w:t>XIII</w:t>
    </w:r>
    <w:r>
      <w:rPr>
        <w:noProof/>
      </w:rPr>
      <w:fldChar w:fldCharType="end"/>
    </w:r>
    <w:r>
      <w:t xml:space="preserve"> -</w: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590E555" w14:textId="77777777" w:rsidR="00A3404B" w:rsidRPr="00F57004" w:rsidRDefault="00A3404B" w:rsidP="00AB3EDC">
    <w:pPr>
      <w:pStyle w:val="a4"/>
      <w:ind w:firstLine="360"/>
    </w:pPr>
    <w:r w:rsidRPr="00F57004">
      <w:t xml:space="preserve">- </w:t>
    </w:r>
    <w:r>
      <w:fldChar w:fldCharType="begin"/>
    </w:r>
    <w:r>
      <w:instrText xml:space="preserve"> PAGE </w:instrText>
    </w:r>
    <w:r>
      <w:fldChar w:fldCharType="separate"/>
    </w:r>
    <w:r w:rsidR="005E0025">
      <w:rPr>
        <w:noProof/>
      </w:rPr>
      <w:t>5</w:t>
    </w:r>
    <w:r>
      <w:rPr>
        <w:noProof/>
      </w:rPr>
      <w:fldChar w:fldCharType="end"/>
    </w:r>
    <w:r w:rsidRPr="00F57004">
      <w:t xml:space="preserve"> -</w:t>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6503723" w14:textId="77777777" w:rsidR="00A3404B" w:rsidRDefault="00A3404B" w:rsidP="001D0743">
    <w:pPr>
      <w:pStyle w:val="a4"/>
      <w:ind w:firstLine="360"/>
    </w:pPr>
    <w:r w:rsidRPr="00F57004">
      <w:t xml:space="preserve">- </w:t>
    </w:r>
    <w:r>
      <w:fldChar w:fldCharType="begin"/>
    </w:r>
    <w:r>
      <w:instrText xml:space="preserve"> PAGE </w:instrText>
    </w:r>
    <w:r>
      <w:fldChar w:fldCharType="separate"/>
    </w:r>
    <w:r>
      <w:rPr>
        <w:noProof/>
      </w:rPr>
      <w:t>82</w:t>
    </w:r>
    <w:r>
      <w:rPr>
        <w:noProof/>
      </w:rPr>
      <w:fldChar w:fldCharType="end"/>
    </w:r>
    <w:r w:rsidRPr="00F57004">
      <w:t xml:space="preserve"> -</w:t>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6AA2274" w14:textId="77777777" w:rsidR="00A3404B" w:rsidRPr="00E0298B" w:rsidRDefault="00A3404B" w:rsidP="001D0743">
    <w:pPr>
      <w:pStyle w:val="a4"/>
      <w:ind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F4E29D6" w14:textId="77777777" w:rsidR="009B582F" w:rsidRDefault="009B582F" w:rsidP="001D0743">
      <w:r>
        <w:separator/>
      </w:r>
    </w:p>
    <w:p w14:paraId="04A7CCC4" w14:textId="77777777" w:rsidR="009B582F" w:rsidRDefault="009B582F" w:rsidP="001D0743"/>
    <w:p w14:paraId="34671C66" w14:textId="77777777" w:rsidR="009B582F" w:rsidRDefault="009B582F" w:rsidP="001D0743"/>
    <w:p w14:paraId="72B93A6F" w14:textId="77777777" w:rsidR="009B582F" w:rsidRDefault="009B582F" w:rsidP="001D0743"/>
    <w:p w14:paraId="4703BC2B" w14:textId="77777777" w:rsidR="009B582F" w:rsidRDefault="009B582F" w:rsidP="001D0743"/>
    <w:p w14:paraId="7556A398" w14:textId="77777777" w:rsidR="009B582F" w:rsidRDefault="009B582F" w:rsidP="001D0743"/>
  </w:footnote>
  <w:footnote w:type="continuationSeparator" w:id="0">
    <w:p w14:paraId="7C3C98CE" w14:textId="77777777" w:rsidR="009B582F" w:rsidRDefault="009B582F" w:rsidP="001D0743">
      <w:r>
        <w:continuationSeparator/>
      </w:r>
    </w:p>
    <w:p w14:paraId="3BBF21C1" w14:textId="77777777" w:rsidR="009B582F" w:rsidRDefault="009B582F" w:rsidP="001D0743"/>
    <w:p w14:paraId="2E7EB9F6" w14:textId="77777777" w:rsidR="009B582F" w:rsidRDefault="009B582F" w:rsidP="001D0743"/>
    <w:p w14:paraId="4EB0EBD5" w14:textId="77777777" w:rsidR="009B582F" w:rsidRDefault="009B582F" w:rsidP="001D0743"/>
    <w:p w14:paraId="74541F92" w14:textId="77777777" w:rsidR="009B582F" w:rsidRDefault="009B582F" w:rsidP="001D0743"/>
    <w:p w14:paraId="5A4C1208" w14:textId="77777777" w:rsidR="009B582F" w:rsidRDefault="009B582F" w:rsidP="001D0743"/>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43A8FC5" w14:textId="77777777" w:rsidR="00A3404B" w:rsidRDefault="00A3404B" w:rsidP="001D0743">
    <w:pPr>
      <w:pStyle w:val="a3"/>
      <w:ind w:firstLine="40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635E2C4" w14:textId="77777777" w:rsidR="00A3404B" w:rsidRDefault="00A3404B" w:rsidP="001D0743">
    <w:r>
      <w:tab/>
    </w:r>
    <w:r>
      <w:tab/>
    </w:r>
    <w:r>
      <w:tab/>
    </w:r>
    <w:r>
      <w:tab/>
    </w:r>
    <w:r>
      <w:tab/>
    </w:r>
    <w:r>
      <w:tab/>
    </w:r>
    <w:r>
      <w:tab/>
    </w:r>
    <w:r>
      <w:tab/>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8BE3161" w14:textId="77777777" w:rsidR="00A3404B" w:rsidRDefault="00A3404B" w:rsidP="001D0743">
    <w:pPr>
      <w:pStyle w:val="a3"/>
      <w:ind w:firstLine="40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A27F6BB" w14:textId="71A3FF48" w:rsidR="00A3404B" w:rsidRDefault="00A3404B" w:rsidP="001D0743">
    <w:pPr>
      <w:pStyle w:val="a3"/>
      <w:ind w:firstLine="400"/>
    </w:pPr>
    <w:r>
      <w:rPr>
        <w:rFonts w:hint="eastAsia"/>
      </w:rPr>
      <w:t>大连理工大学博士学位论文</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CCB55BC" w14:textId="59729A8F" w:rsidR="00A3404B" w:rsidRPr="001A67EB" w:rsidRDefault="00A3404B" w:rsidP="001A67EB">
    <w:pPr>
      <w:pStyle w:val="a3"/>
      <w:ind w:firstLine="400"/>
    </w:pPr>
    <w:r w:rsidRPr="001A67EB">
      <w:rPr>
        <w:rFonts w:hint="eastAsia"/>
      </w:rPr>
      <w:t>面向异构无线网络多网资源优化管理研究</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DEC64CB" w14:textId="77777777" w:rsidR="00A3404B" w:rsidRDefault="00A3404B" w:rsidP="001D0743">
    <w:pPr>
      <w:pStyle w:val="a3"/>
      <w:ind w:firstLine="400"/>
    </w:pPr>
    <w:r>
      <w:rPr>
        <w:rFonts w:hint="eastAsia"/>
      </w:rPr>
      <w:t>大连理工大学博士学位论文</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DB78E78" w14:textId="77777777" w:rsidR="00A3404B" w:rsidRDefault="00A3404B" w:rsidP="001D0743">
    <w:pPr>
      <w:pStyle w:val="a3"/>
      <w:ind w:firstLine="400"/>
    </w:pPr>
    <w:r>
      <w:rPr>
        <w:rFonts w:hint="eastAsia"/>
      </w:rPr>
      <w:t>大连理工大学博士学位论文</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7B0B40"/>
    <w:multiLevelType w:val="hybridMultilevel"/>
    <w:tmpl w:val="6AAA6144"/>
    <w:lvl w:ilvl="0" w:tplc="96720DF2">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84A307F"/>
    <w:multiLevelType w:val="hybridMultilevel"/>
    <w:tmpl w:val="546E6DE6"/>
    <w:lvl w:ilvl="0" w:tplc="0409000F">
      <w:start w:val="1"/>
      <w:numFmt w:val="decimal"/>
      <w:lvlText w:val="%1."/>
      <w:lvlJc w:val="left"/>
      <w:pPr>
        <w:ind w:left="902" w:hanging="420"/>
      </w:p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2" w15:restartNumberingAfterBreak="0">
    <w:nsid w:val="093B413D"/>
    <w:multiLevelType w:val="hybridMultilevel"/>
    <w:tmpl w:val="010801E2"/>
    <w:lvl w:ilvl="0" w:tplc="04090011">
      <w:start w:val="1"/>
      <w:numFmt w:val="decimal"/>
      <w:lvlText w:val="%1)"/>
      <w:lvlJc w:val="left"/>
      <w:pPr>
        <w:ind w:left="900" w:hanging="480"/>
      </w:p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3" w15:restartNumberingAfterBreak="0">
    <w:nsid w:val="0AEA5CCD"/>
    <w:multiLevelType w:val="hybridMultilevel"/>
    <w:tmpl w:val="BF0493CA"/>
    <w:lvl w:ilvl="0" w:tplc="0409000F">
      <w:start w:val="1"/>
      <w:numFmt w:val="decimal"/>
      <w:lvlText w:val="%1."/>
      <w:lvlJc w:val="left"/>
      <w:pPr>
        <w:ind w:left="902" w:hanging="420"/>
      </w:p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4" w15:restartNumberingAfterBreak="0">
    <w:nsid w:val="0E1904B2"/>
    <w:multiLevelType w:val="hybridMultilevel"/>
    <w:tmpl w:val="9A9A6B0A"/>
    <w:lvl w:ilvl="0" w:tplc="7FC67582">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25D33E4"/>
    <w:multiLevelType w:val="multilevel"/>
    <w:tmpl w:val="E410E40C"/>
    <w:lvl w:ilvl="0">
      <w:start w:val="1"/>
      <w:numFmt w:val="decimal"/>
      <w:lvlText w:val="%1"/>
      <w:lvlJc w:val="left"/>
      <w:pPr>
        <w:ind w:left="375" w:hanging="375"/>
      </w:pPr>
      <w:rPr>
        <w:rFonts w:hint="default"/>
      </w:rPr>
    </w:lvl>
    <w:lvl w:ilvl="1">
      <w:start w:val="1"/>
      <w:numFmt w:val="decimal"/>
      <w:lvlText w:val="%1.%2"/>
      <w:lvlJc w:val="left"/>
      <w:pPr>
        <w:ind w:left="795" w:hanging="375"/>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1980" w:hanging="72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180" w:hanging="1080"/>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380" w:hanging="1440"/>
      </w:pPr>
      <w:rPr>
        <w:rFonts w:hint="default"/>
      </w:rPr>
    </w:lvl>
    <w:lvl w:ilvl="8">
      <w:start w:val="1"/>
      <w:numFmt w:val="decimal"/>
      <w:lvlText w:val="%1.%2.%3.%4.%5.%6.%7.%8.%9"/>
      <w:lvlJc w:val="left"/>
      <w:pPr>
        <w:ind w:left="4800" w:hanging="1440"/>
      </w:pPr>
      <w:rPr>
        <w:rFonts w:hint="default"/>
      </w:rPr>
    </w:lvl>
  </w:abstractNum>
  <w:abstractNum w:abstractNumId="6" w15:restartNumberingAfterBreak="0">
    <w:nsid w:val="127A0CD7"/>
    <w:multiLevelType w:val="hybridMultilevel"/>
    <w:tmpl w:val="13C485DE"/>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1">
      <w:start w:val="1"/>
      <w:numFmt w:val="decimal"/>
      <w:lvlText w:val="%3)"/>
      <w:lvlJc w:val="left"/>
      <w:pPr>
        <w:ind w:left="1620" w:hanging="78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141D5F7C"/>
    <w:multiLevelType w:val="hybridMultilevel"/>
    <w:tmpl w:val="C08AE0C6"/>
    <w:lvl w:ilvl="0" w:tplc="4176D3EC">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18CE3C15"/>
    <w:multiLevelType w:val="hybridMultilevel"/>
    <w:tmpl w:val="BDFACE0A"/>
    <w:lvl w:ilvl="0" w:tplc="9EB896A4">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1AAF55F5"/>
    <w:multiLevelType w:val="hybridMultilevel"/>
    <w:tmpl w:val="C6FC2F42"/>
    <w:lvl w:ilvl="0" w:tplc="0E80ABF8">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213E6F12"/>
    <w:multiLevelType w:val="hybridMultilevel"/>
    <w:tmpl w:val="4588F710"/>
    <w:lvl w:ilvl="0" w:tplc="E50CA158">
      <w:start w:val="1"/>
      <w:numFmt w:val="decimal"/>
      <w:lvlText w:val="%1"/>
      <w:lvlJc w:val="left"/>
      <w:pPr>
        <w:ind w:left="360" w:hanging="360"/>
      </w:pPr>
      <w:rPr>
        <w:rFonts w:hint="default"/>
        <w:b/>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23145C5E"/>
    <w:multiLevelType w:val="hybridMultilevel"/>
    <w:tmpl w:val="0F1CE602"/>
    <w:lvl w:ilvl="0" w:tplc="078E1990">
      <w:start w:val="3"/>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29C5251A"/>
    <w:multiLevelType w:val="multilevel"/>
    <w:tmpl w:val="8DEAC0FE"/>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3" w15:restartNumberingAfterBreak="0">
    <w:nsid w:val="2E1512C0"/>
    <w:multiLevelType w:val="multilevel"/>
    <w:tmpl w:val="0409001F"/>
    <w:lvl w:ilvl="0">
      <w:start w:val="1"/>
      <w:numFmt w:val="decimal"/>
      <w:lvlText w:val="%1."/>
      <w:lvlJc w:val="left"/>
      <w:pPr>
        <w:tabs>
          <w:tab w:val="num" w:pos="425"/>
        </w:tabs>
        <w:ind w:left="425" w:hanging="425"/>
      </w:pPr>
    </w:lvl>
    <w:lvl w:ilvl="1">
      <w:start w:val="1"/>
      <w:numFmt w:val="decimal"/>
      <w:lvlText w:val="%1.%2."/>
      <w:lvlJc w:val="left"/>
      <w:pPr>
        <w:tabs>
          <w:tab w:val="num" w:pos="567"/>
        </w:tabs>
        <w:ind w:left="567" w:hanging="567"/>
      </w:pPr>
    </w:lvl>
    <w:lvl w:ilvl="2">
      <w:start w:val="1"/>
      <w:numFmt w:val="decimal"/>
      <w:lvlText w:val="%1.%2.%3."/>
      <w:lvlJc w:val="left"/>
      <w:pPr>
        <w:tabs>
          <w:tab w:val="num" w:pos="709"/>
        </w:tabs>
        <w:ind w:left="709" w:hanging="709"/>
      </w:pPr>
    </w:lvl>
    <w:lvl w:ilvl="3">
      <w:start w:val="1"/>
      <w:numFmt w:val="decimal"/>
      <w:lvlText w:val="%1.%2.%3.%4."/>
      <w:lvlJc w:val="left"/>
      <w:pPr>
        <w:tabs>
          <w:tab w:val="num" w:pos="851"/>
        </w:tabs>
        <w:ind w:left="851" w:hanging="851"/>
      </w:pPr>
    </w:lvl>
    <w:lvl w:ilvl="4">
      <w:start w:val="1"/>
      <w:numFmt w:val="decimal"/>
      <w:lvlText w:val="%1.%2.%3.%4.%5."/>
      <w:lvlJc w:val="left"/>
      <w:pPr>
        <w:tabs>
          <w:tab w:val="num" w:pos="992"/>
        </w:tabs>
        <w:ind w:left="992" w:hanging="992"/>
      </w:pPr>
    </w:lvl>
    <w:lvl w:ilvl="5">
      <w:start w:val="1"/>
      <w:numFmt w:val="decimal"/>
      <w:lvlText w:val="%1.%2.%3.%4.%5.%6."/>
      <w:lvlJc w:val="left"/>
      <w:pPr>
        <w:tabs>
          <w:tab w:val="num" w:pos="1134"/>
        </w:tabs>
        <w:ind w:left="1134" w:hanging="1134"/>
      </w:pPr>
    </w:lvl>
    <w:lvl w:ilvl="6">
      <w:start w:val="1"/>
      <w:numFmt w:val="decimal"/>
      <w:lvlText w:val="%1.%2.%3.%4.%5.%6.%7."/>
      <w:lvlJc w:val="left"/>
      <w:pPr>
        <w:tabs>
          <w:tab w:val="num" w:pos="1276"/>
        </w:tabs>
        <w:ind w:left="1276" w:hanging="1276"/>
      </w:pPr>
    </w:lvl>
    <w:lvl w:ilvl="7">
      <w:start w:val="1"/>
      <w:numFmt w:val="decimal"/>
      <w:lvlText w:val="%1.%2.%3.%4.%5.%6.%7.%8."/>
      <w:lvlJc w:val="left"/>
      <w:pPr>
        <w:tabs>
          <w:tab w:val="num" w:pos="1418"/>
        </w:tabs>
        <w:ind w:left="1418" w:hanging="1418"/>
      </w:pPr>
    </w:lvl>
    <w:lvl w:ilvl="8">
      <w:start w:val="1"/>
      <w:numFmt w:val="decimal"/>
      <w:lvlText w:val="%1.%2.%3.%4.%5.%6.%7.%8.%9."/>
      <w:lvlJc w:val="left"/>
      <w:pPr>
        <w:tabs>
          <w:tab w:val="num" w:pos="1559"/>
        </w:tabs>
        <w:ind w:left="1559" w:hanging="1559"/>
      </w:pPr>
    </w:lvl>
  </w:abstractNum>
  <w:abstractNum w:abstractNumId="14" w15:restartNumberingAfterBreak="0">
    <w:nsid w:val="38F83DA7"/>
    <w:multiLevelType w:val="multilevel"/>
    <w:tmpl w:val="BE22B19A"/>
    <w:lvl w:ilvl="0">
      <w:start w:val="1"/>
      <w:numFmt w:val="decimal"/>
      <w:lvlText w:val="%1"/>
      <w:lvlJc w:val="left"/>
      <w:pPr>
        <w:ind w:left="360" w:hanging="360"/>
      </w:pPr>
      <w:rPr>
        <w:rFonts w:hint="default"/>
        <w:color w:val="auto"/>
      </w:rPr>
    </w:lvl>
    <w:lvl w:ilvl="1">
      <w:start w:val="3"/>
      <w:numFmt w:val="decimal"/>
      <w:lvlText w:val="%1.%2"/>
      <w:lvlJc w:val="left"/>
      <w:pPr>
        <w:ind w:left="840" w:hanging="360"/>
      </w:pPr>
      <w:rPr>
        <w:rFonts w:hint="default"/>
        <w:color w:val="auto"/>
      </w:rPr>
    </w:lvl>
    <w:lvl w:ilvl="2">
      <w:start w:val="1"/>
      <w:numFmt w:val="decimal"/>
      <w:lvlText w:val="%1.%2.%3"/>
      <w:lvlJc w:val="left"/>
      <w:pPr>
        <w:ind w:left="1680" w:hanging="720"/>
      </w:pPr>
      <w:rPr>
        <w:rFonts w:hint="default"/>
        <w:color w:val="auto"/>
      </w:rPr>
    </w:lvl>
    <w:lvl w:ilvl="3">
      <w:start w:val="1"/>
      <w:numFmt w:val="decimal"/>
      <w:lvlText w:val="%1.%2.%3.%4"/>
      <w:lvlJc w:val="left"/>
      <w:pPr>
        <w:ind w:left="2160" w:hanging="720"/>
      </w:pPr>
      <w:rPr>
        <w:rFonts w:hint="default"/>
        <w:color w:val="auto"/>
      </w:rPr>
    </w:lvl>
    <w:lvl w:ilvl="4">
      <w:start w:val="1"/>
      <w:numFmt w:val="decimal"/>
      <w:lvlText w:val="%1.%2.%3.%4.%5"/>
      <w:lvlJc w:val="left"/>
      <w:pPr>
        <w:ind w:left="3000" w:hanging="1080"/>
      </w:pPr>
      <w:rPr>
        <w:rFonts w:hint="default"/>
        <w:color w:val="auto"/>
      </w:rPr>
    </w:lvl>
    <w:lvl w:ilvl="5">
      <w:start w:val="1"/>
      <w:numFmt w:val="decimal"/>
      <w:lvlText w:val="%1.%2.%3.%4.%5.%6"/>
      <w:lvlJc w:val="left"/>
      <w:pPr>
        <w:ind w:left="3480" w:hanging="1080"/>
      </w:pPr>
      <w:rPr>
        <w:rFonts w:hint="default"/>
        <w:color w:val="auto"/>
      </w:rPr>
    </w:lvl>
    <w:lvl w:ilvl="6">
      <w:start w:val="1"/>
      <w:numFmt w:val="decimal"/>
      <w:lvlText w:val="%1.%2.%3.%4.%5.%6.%7"/>
      <w:lvlJc w:val="left"/>
      <w:pPr>
        <w:ind w:left="4320" w:hanging="1440"/>
      </w:pPr>
      <w:rPr>
        <w:rFonts w:hint="default"/>
        <w:color w:val="auto"/>
      </w:rPr>
    </w:lvl>
    <w:lvl w:ilvl="7">
      <w:start w:val="1"/>
      <w:numFmt w:val="decimal"/>
      <w:lvlText w:val="%1.%2.%3.%4.%5.%6.%7.%8"/>
      <w:lvlJc w:val="left"/>
      <w:pPr>
        <w:ind w:left="4800" w:hanging="1440"/>
      </w:pPr>
      <w:rPr>
        <w:rFonts w:hint="default"/>
        <w:color w:val="auto"/>
      </w:rPr>
    </w:lvl>
    <w:lvl w:ilvl="8">
      <w:start w:val="1"/>
      <w:numFmt w:val="decimal"/>
      <w:lvlText w:val="%1.%2.%3.%4.%5.%6.%7.%8.%9"/>
      <w:lvlJc w:val="left"/>
      <w:pPr>
        <w:ind w:left="5640" w:hanging="1800"/>
      </w:pPr>
      <w:rPr>
        <w:rFonts w:hint="default"/>
        <w:color w:val="auto"/>
      </w:rPr>
    </w:lvl>
  </w:abstractNum>
  <w:abstractNum w:abstractNumId="15" w15:restartNumberingAfterBreak="0">
    <w:nsid w:val="39023A8E"/>
    <w:multiLevelType w:val="hybridMultilevel"/>
    <w:tmpl w:val="026E9146"/>
    <w:lvl w:ilvl="0" w:tplc="D9227D1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3DF1100B"/>
    <w:multiLevelType w:val="hybridMultilevel"/>
    <w:tmpl w:val="A202A790"/>
    <w:lvl w:ilvl="0" w:tplc="57468040">
      <w:start w:val="1"/>
      <w:numFmt w:val="decimal"/>
      <w:lvlText w:val="%1"/>
      <w:lvlJc w:val="left"/>
      <w:pPr>
        <w:ind w:left="842" w:hanging="360"/>
      </w:pPr>
      <w:rPr>
        <w:rFonts w:hint="default"/>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17" w15:restartNumberingAfterBreak="0">
    <w:nsid w:val="3E910AF2"/>
    <w:multiLevelType w:val="hybridMultilevel"/>
    <w:tmpl w:val="2B326E5A"/>
    <w:lvl w:ilvl="0" w:tplc="0409000F">
      <w:start w:val="1"/>
      <w:numFmt w:val="decimal"/>
      <w:lvlText w:val="%1."/>
      <w:lvlJc w:val="left"/>
      <w:pPr>
        <w:ind w:left="902" w:hanging="420"/>
      </w:p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18" w15:restartNumberingAfterBreak="0">
    <w:nsid w:val="3FB00073"/>
    <w:multiLevelType w:val="hybridMultilevel"/>
    <w:tmpl w:val="BDDE9828"/>
    <w:lvl w:ilvl="0" w:tplc="0409000F">
      <w:start w:val="1"/>
      <w:numFmt w:val="decimal"/>
      <w:lvlText w:val="%1."/>
      <w:lvlJc w:val="left"/>
      <w:pPr>
        <w:ind w:left="902" w:hanging="420"/>
      </w:p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19" w15:restartNumberingAfterBreak="0">
    <w:nsid w:val="43901AD1"/>
    <w:multiLevelType w:val="multilevel"/>
    <w:tmpl w:val="12B02B2E"/>
    <w:lvl w:ilvl="0">
      <w:start w:val="1"/>
      <w:numFmt w:val="decimal"/>
      <w:lvlText w:val="%1"/>
      <w:lvlJc w:val="left"/>
      <w:pPr>
        <w:tabs>
          <w:tab w:val="num" w:pos="405"/>
        </w:tabs>
        <w:ind w:left="405" w:hanging="405"/>
      </w:pPr>
      <w:rPr>
        <w:rFonts w:hint="default"/>
      </w:rPr>
    </w:lvl>
    <w:lvl w:ilvl="1">
      <w:start w:val="2"/>
      <w:numFmt w:val="decimal"/>
      <w:lvlText w:val="%1.%2"/>
      <w:lvlJc w:val="left"/>
      <w:pPr>
        <w:tabs>
          <w:tab w:val="num" w:pos="720"/>
        </w:tabs>
        <w:ind w:left="720"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440"/>
        </w:tabs>
        <w:ind w:left="1440" w:hanging="1440"/>
      </w:pPr>
      <w:rPr>
        <w:rFonts w:hint="default"/>
      </w:rPr>
    </w:lvl>
    <w:lvl w:ilvl="5">
      <w:start w:val="1"/>
      <w:numFmt w:val="decimal"/>
      <w:lvlText w:val="%1.%2.%3.%4.%5.%6"/>
      <w:lvlJc w:val="left"/>
      <w:pPr>
        <w:tabs>
          <w:tab w:val="num" w:pos="1800"/>
        </w:tabs>
        <w:ind w:left="1800" w:hanging="1800"/>
      </w:pPr>
      <w:rPr>
        <w:rFonts w:hint="default"/>
      </w:rPr>
    </w:lvl>
    <w:lvl w:ilvl="6">
      <w:start w:val="1"/>
      <w:numFmt w:val="decimal"/>
      <w:lvlText w:val="%1.%2.%3.%4.%5.%6.%7"/>
      <w:lvlJc w:val="left"/>
      <w:pPr>
        <w:tabs>
          <w:tab w:val="num" w:pos="1800"/>
        </w:tabs>
        <w:ind w:left="1800" w:hanging="1800"/>
      </w:pPr>
      <w:rPr>
        <w:rFonts w:hint="default"/>
      </w:rPr>
    </w:lvl>
    <w:lvl w:ilvl="7">
      <w:start w:val="1"/>
      <w:numFmt w:val="decimal"/>
      <w:lvlText w:val="%1.%2.%3.%4.%5.%6.%7.%8"/>
      <w:lvlJc w:val="left"/>
      <w:pPr>
        <w:tabs>
          <w:tab w:val="num" w:pos="2160"/>
        </w:tabs>
        <w:ind w:left="2160" w:hanging="2160"/>
      </w:pPr>
      <w:rPr>
        <w:rFonts w:hint="default"/>
      </w:rPr>
    </w:lvl>
    <w:lvl w:ilvl="8">
      <w:start w:val="1"/>
      <w:numFmt w:val="decimal"/>
      <w:lvlText w:val="%1.%2.%3.%4.%5.%6.%7.%8.%9"/>
      <w:lvlJc w:val="left"/>
      <w:pPr>
        <w:tabs>
          <w:tab w:val="num" w:pos="2520"/>
        </w:tabs>
        <w:ind w:left="2520" w:hanging="2520"/>
      </w:pPr>
      <w:rPr>
        <w:rFonts w:hint="default"/>
      </w:rPr>
    </w:lvl>
  </w:abstractNum>
  <w:abstractNum w:abstractNumId="20" w15:restartNumberingAfterBreak="0">
    <w:nsid w:val="464B00B3"/>
    <w:multiLevelType w:val="hybridMultilevel"/>
    <w:tmpl w:val="9690C110"/>
    <w:lvl w:ilvl="0" w:tplc="5F1E7546">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46E8703B"/>
    <w:multiLevelType w:val="hybridMultilevel"/>
    <w:tmpl w:val="687A9432"/>
    <w:lvl w:ilvl="0" w:tplc="98B49750">
      <w:start w:val="3"/>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50092D67"/>
    <w:multiLevelType w:val="hybridMultilevel"/>
    <w:tmpl w:val="127A388C"/>
    <w:lvl w:ilvl="0" w:tplc="A176C228">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542854C9"/>
    <w:multiLevelType w:val="hybridMultilevel"/>
    <w:tmpl w:val="DB784CE4"/>
    <w:lvl w:ilvl="0" w:tplc="16680AA2">
      <w:start w:val="1"/>
      <w:numFmt w:val="decimal"/>
      <w:lvlText w:val="[%1]"/>
      <w:lvlJc w:val="left"/>
      <w:pPr>
        <w:tabs>
          <w:tab w:val="num" w:pos="820"/>
        </w:tabs>
        <w:ind w:left="820" w:hanging="420"/>
      </w:pPr>
      <w:rPr>
        <w:rFonts w:hint="eastAsia"/>
      </w:rPr>
    </w:lvl>
    <w:lvl w:ilvl="1" w:tplc="04090019" w:tentative="1">
      <w:start w:val="1"/>
      <w:numFmt w:val="lowerLetter"/>
      <w:lvlText w:val="%2)"/>
      <w:lvlJc w:val="left"/>
      <w:pPr>
        <w:tabs>
          <w:tab w:val="num" w:pos="1240"/>
        </w:tabs>
        <w:ind w:left="1240" w:hanging="420"/>
      </w:pPr>
    </w:lvl>
    <w:lvl w:ilvl="2" w:tplc="0409001B" w:tentative="1">
      <w:start w:val="1"/>
      <w:numFmt w:val="lowerRoman"/>
      <w:lvlText w:val="%3."/>
      <w:lvlJc w:val="right"/>
      <w:pPr>
        <w:tabs>
          <w:tab w:val="num" w:pos="1660"/>
        </w:tabs>
        <w:ind w:left="1660" w:hanging="420"/>
      </w:pPr>
    </w:lvl>
    <w:lvl w:ilvl="3" w:tplc="0409000F" w:tentative="1">
      <w:start w:val="1"/>
      <w:numFmt w:val="decimal"/>
      <w:lvlText w:val="%4."/>
      <w:lvlJc w:val="left"/>
      <w:pPr>
        <w:tabs>
          <w:tab w:val="num" w:pos="2080"/>
        </w:tabs>
        <w:ind w:left="2080" w:hanging="420"/>
      </w:pPr>
    </w:lvl>
    <w:lvl w:ilvl="4" w:tplc="04090019" w:tentative="1">
      <w:start w:val="1"/>
      <w:numFmt w:val="lowerLetter"/>
      <w:lvlText w:val="%5)"/>
      <w:lvlJc w:val="left"/>
      <w:pPr>
        <w:tabs>
          <w:tab w:val="num" w:pos="2500"/>
        </w:tabs>
        <w:ind w:left="2500" w:hanging="420"/>
      </w:pPr>
    </w:lvl>
    <w:lvl w:ilvl="5" w:tplc="0409001B" w:tentative="1">
      <w:start w:val="1"/>
      <w:numFmt w:val="lowerRoman"/>
      <w:lvlText w:val="%6."/>
      <w:lvlJc w:val="right"/>
      <w:pPr>
        <w:tabs>
          <w:tab w:val="num" w:pos="2920"/>
        </w:tabs>
        <w:ind w:left="2920" w:hanging="420"/>
      </w:pPr>
    </w:lvl>
    <w:lvl w:ilvl="6" w:tplc="0409000F" w:tentative="1">
      <w:start w:val="1"/>
      <w:numFmt w:val="decimal"/>
      <w:lvlText w:val="%7."/>
      <w:lvlJc w:val="left"/>
      <w:pPr>
        <w:tabs>
          <w:tab w:val="num" w:pos="3340"/>
        </w:tabs>
        <w:ind w:left="3340" w:hanging="420"/>
      </w:pPr>
    </w:lvl>
    <w:lvl w:ilvl="7" w:tplc="04090019" w:tentative="1">
      <w:start w:val="1"/>
      <w:numFmt w:val="lowerLetter"/>
      <w:lvlText w:val="%8)"/>
      <w:lvlJc w:val="left"/>
      <w:pPr>
        <w:tabs>
          <w:tab w:val="num" w:pos="3760"/>
        </w:tabs>
        <w:ind w:left="3760" w:hanging="420"/>
      </w:pPr>
    </w:lvl>
    <w:lvl w:ilvl="8" w:tplc="0409001B" w:tentative="1">
      <w:start w:val="1"/>
      <w:numFmt w:val="lowerRoman"/>
      <w:lvlText w:val="%9."/>
      <w:lvlJc w:val="right"/>
      <w:pPr>
        <w:tabs>
          <w:tab w:val="num" w:pos="4180"/>
        </w:tabs>
        <w:ind w:left="4180" w:hanging="420"/>
      </w:pPr>
    </w:lvl>
  </w:abstractNum>
  <w:abstractNum w:abstractNumId="24" w15:restartNumberingAfterBreak="0">
    <w:nsid w:val="57645C1C"/>
    <w:multiLevelType w:val="hybridMultilevel"/>
    <w:tmpl w:val="3D10106C"/>
    <w:lvl w:ilvl="0" w:tplc="4134B55C">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5DD0324C"/>
    <w:multiLevelType w:val="hybridMultilevel"/>
    <w:tmpl w:val="CAA84572"/>
    <w:lvl w:ilvl="0" w:tplc="494AE8B4">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5DEC769F"/>
    <w:multiLevelType w:val="hybridMultilevel"/>
    <w:tmpl w:val="8334E8A4"/>
    <w:lvl w:ilvl="0" w:tplc="A3FED616">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638941D3"/>
    <w:multiLevelType w:val="hybridMultilevel"/>
    <w:tmpl w:val="F59AE04E"/>
    <w:lvl w:ilvl="0" w:tplc="0409000F">
      <w:start w:val="1"/>
      <w:numFmt w:val="decimal"/>
      <w:lvlText w:val="%1."/>
      <w:lvlJc w:val="left"/>
      <w:pPr>
        <w:ind w:left="902" w:hanging="420"/>
      </w:p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28" w15:restartNumberingAfterBreak="0">
    <w:nsid w:val="67A3187B"/>
    <w:multiLevelType w:val="multilevel"/>
    <w:tmpl w:val="A3546A50"/>
    <w:lvl w:ilvl="0">
      <w:start w:val="1"/>
      <w:numFmt w:val="decimal"/>
      <w:lvlText w:val="%1"/>
      <w:lvlJc w:val="left"/>
      <w:pPr>
        <w:ind w:left="540" w:hanging="540"/>
      </w:pPr>
      <w:rPr>
        <w:rFonts w:hint="default"/>
      </w:rPr>
    </w:lvl>
    <w:lvl w:ilvl="1">
      <w:start w:val="1"/>
      <w:numFmt w:val="decimal"/>
      <w:lvlText w:val="%1.%2"/>
      <w:lvlJc w:val="left"/>
      <w:pPr>
        <w:ind w:left="1487" w:hanging="540"/>
      </w:pPr>
      <w:rPr>
        <w:rFonts w:hint="default"/>
      </w:rPr>
    </w:lvl>
    <w:lvl w:ilvl="2">
      <w:start w:val="1"/>
      <w:numFmt w:val="decimal"/>
      <w:lvlText w:val="%1.%2.%3"/>
      <w:lvlJc w:val="left"/>
      <w:pPr>
        <w:ind w:left="2614" w:hanging="720"/>
      </w:pPr>
      <w:rPr>
        <w:rFonts w:hint="default"/>
      </w:rPr>
    </w:lvl>
    <w:lvl w:ilvl="3">
      <w:start w:val="1"/>
      <w:numFmt w:val="decimal"/>
      <w:lvlText w:val="%1.%2.%3.%4"/>
      <w:lvlJc w:val="left"/>
      <w:pPr>
        <w:ind w:left="3561" w:hanging="720"/>
      </w:pPr>
      <w:rPr>
        <w:rFonts w:hint="default"/>
      </w:rPr>
    </w:lvl>
    <w:lvl w:ilvl="4">
      <w:start w:val="1"/>
      <w:numFmt w:val="decimal"/>
      <w:lvlText w:val="%1.%2.%3.%4.%5"/>
      <w:lvlJc w:val="left"/>
      <w:pPr>
        <w:ind w:left="4868" w:hanging="1080"/>
      </w:pPr>
      <w:rPr>
        <w:rFonts w:hint="default"/>
      </w:rPr>
    </w:lvl>
    <w:lvl w:ilvl="5">
      <w:start w:val="1"/>
      <w:numFmt w:val="decimal"/>
      <w:lvlText w:val="%1.%2.%3.%4.%5.%6"/>
      <w:lvlJc w:val="left"/>
      <w:pPr>
        <w:ind w:left="5815" w:hanging="1080"/>
      </w:pPr>
      <w:rPr>
        <w:rFonts w:hint="default"/>
      </w:rPr>
    </w:lvl>
    <w:lvl w:ilvl="6">
      <w:start w:val="1"/>
      <w:numFmt w:val="decimal"/>
      <w:lvlText w:val="%1.%2.%3.%4.%5.%6.%7"/>
      <w:lvlJc w:val="left"/>
      <w:pPr>
        <w:ind w:left="6762" w:hanging="1080"/>
      </w:pPr>
      <w:rPr>
        <w:rFonts w:hint="default"/>
      </w:rPr>
    </w:lvl>
    <w:lvl w:ilvl="7">
      <w:start w:val="1"/>
      <w:numFmt w:val="decimal"/>
      <w:lvlText w:val="%1.%2.%3.%4.%5.%6.%7.%8"/>
      <w:lvlJc w:val="left"/>
      <w:pPr>
        <w:ind w:left="8069" w:hanging="1440"/>
      </w:pPr>
      <w:rPr>
        <w:rFonts w:hint="default"/>
      </w:rPr>
    </w:lvl>
    <w:lvl w:ilvl="8">
      <w:start w:val="1"/>
      <w:numFmt w:val="decimal"/>
      <w:lvlText w:val="%1.%2.%3.%4.%5.%6.%7.%8.%9"/>
      <w:lvlJc w:val="left"/>
      <w:pPr>
        <w:ind w:left="9016" w:hanging="1440"/>
      </w:pPr>
      <w:rPr>
        <w:rFonts w:hint="default"/>
      </w:rPr>
    </w:lvl>
  </w:abstractNum>
  <w:abstractNum w:abstractNumId="29" w15:restartNumberingAfterBreak="0">
    <w:nsid w:val="6B4A50ED"/>
    <w:multiLevelType w:val="hybridMultilevel"/>
    <w:tmpl w:val="DADA6D12"/>
    <w:lvl w:ilvl="0" w:tplc="D400B9A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6DEA67FB"/>
    <w:multiLevelType w:val="multilevel"/>
    <w:tmpl w:val="D084E32A"/>
    <w:lvl w:ilvl="0">
      <w:start w:val="1"/>
      <w:numFmt w:val="decimal"/>
      <w:lvlText w:val="%1"/>
      <w:lvlJc w:val="left"/>
      <w:pPr>
        <w:tabs>
          <w:tab w:val="num" w:pos="540"/>
        </w:tabs>
        <w:ind w:left="540" w:hanging="540"/>
      </w:pPr>
      <w:rPr>
        <w:rFonts w:hint="default"/>
      </w:rPr>
    </w:lvl>
    <w:lvl w:ilvl="1">
      <w:start w:val="1"/>
      <w:numFmt w:val="decimal"/>
      <w:lvlText w:val="%1.%2"/>
      <w:lvlJc w:val="left"/>
      <w:pPr>
        <w:tabs>
          <w:tab w:val="num" w:pos="540"/>
        </w:tabs>
        <w:ind w:left="540" w:hanging="54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31" w15:restartNumberingAfterBreak="0">
    <w:nsid w:val="6FBC548D"/>
    <w:multiLevelType w:val="multilevel"/>
    <w:tmpl w:val="F3CC7422"/>
    <w:lvl w:ilvl="0">
      <w:start w:val="1"/>
      <w:numFmt w:val="decimal"/>
      <w:lvlText w:val="%1"/>
      <w:lvlJc w:val="left"/>
      <w:pPr>
        <w:ind w:left="495" w:hanging="495"/>
      </w:pPr>
      <w:rPr>
        <w:rFonts w:hint="default"/>
      </w:rPr>
    </w:lvl>
    <w:lvl w:ilvl="1">
      <w:start w:val="1"/>
      <w:numFmt w:val="decimal"/>
      <w:lvlText w:val="%1.%2"/>
      <w:lvlJc w:val="left"/>
      <w:pPr>
        <w:ind w:left="495" w:hanging="49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2" w15:restartNumberingAfterBreak="0">
    <w:nsid w:val="739C089D"/>
    <w:multiLevelType w:val="multilevel"/>
    <w:tmpl w:val="1C82EA2A"/>
    <w:lvl w:ilvl="0">
      <w:start w:val="1"/>
      <w:numFmt w:val="decimal"/>
      <w:lvlText w:val="%1"/>
      <w:lvlJc w:val="left"/>
      <w:pPr>
        <w:tabs>
          <w:tab w:val="num" w:pos="405"/>
        </w:tabs>
        <w:ind w:left="405" w:hanging="405"/>
      </w:pPr>
      <w:rPr>
        <w:rFonts w:hint="default"/>
      </w:rPr>
    </w:lvl>
    <w:lvl w:ilvl="1">
      <w:start w:val="2"/>
      <w:numFmt w:val="decimal"/>
      <w:lvlText w:val="%1.%2"/>
      <w:lvlJc w:val="left"/>
      <w:pPr>
        <w:tabs>
          <w:tab w:val="num" w:pos="720"/>
        </w:tabs>
        <w:ind w:left="720"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440"/>
        </w:tabs>
        <w:ind w:left="1440" w:hanging="1440"/>
      </w:pPr>
      <w:rPr>
        <w:rFonts w:hint="default"/>
      </w:rPr>
    </w:lvl>
    <w:lvl w:ilvl="5">
      <w:start w:val="1"/>
      <w:numFmt w:val="decimal"/>
      <w:lvlText w:val="%1.%2.%3.%4.%5.%6"/>
      <w:lvlJc w:val="left"/>
      <w:pPr>
        <w:tabs>
          <w:tab w:val="num" w:pos="1800"/>
        </w:tabs>
        <w:ind w:left="1800" w:hanging="1800"/>
      </w:pPr>
      <w:rPr>
        <w:rFonts w:hint="default"/>
      </w:rPr>
    </w:lvl>
    <w:lvl w:ilvl="6">
      <w:start w:val="1"/>
      <w:numFmt w:val="decimal"/>
      <w:lvlText w:val="%1.%2.%3.%4.%5.%6.%7"/>
      <w:lvlJc w:val="left"/>
      <w:pPr>
        <w:tabs>
          <w:tab w:val="num" w:pos="1800"/>
        </w:tabs>
        <w:ind w:left="1800" w:hanging="1800"/>
      </w:pPr>
      <w:rPr>
        <w:rFonts w:hint="default"/>
      </w:rPr>
    </w:lvl>
    <w:lvl w:ilvl="7">
      <w:start w:val="1"/>
      <w:numFmt w:val="decimal"/>
      <w:lvlText w:val="%1.%2.%3.%4.%5.%6.%7.%8"/>
      <w:lvlJc w:val="left"/>
      <w:pPr>
        <w:tabs>
          <w:tab w:val="num" w:pos="2160"/>
        </w:tabs>
        <w:ind w:left="2160" w:hanging="2160"/>
      </w:pPr>
      <w:rPr>
        <w:rFonts w:hint="default"/>
      </w:rPr>
    </w:lvl>
    <w:lvl w:ilvl="8">
      <w:start w:val="1"/>
      <w:numFmt w:val="decimal"/>
      <w:lvlText w:val="%1.%2.%3.%4.%5.%6.%7.%8.%9"/>
      <w:lvlJc w:val="left"/>
      <w:pPr>
        <w:tabs>
          <w:tab w:val="num" w:pos="2520"/>
        </w:tabs>
        <w:ind w:left="2520" w:hanging="2520"/>
      </w:pPr>
      <w:rPr>
        <w:rFonts w:hint="default"/>
      </w:rPr>
    </w:lvl>
  </w:abstractNum>
  <w:abstractNum w:abstractNumId="33" w15:restartNumberingAfterBreak="0">
    <w:nsid w:val="769F1221"/>
    <w:multiLevelType w:val="hybridMultilevel"/>
    <w:tmpl w:val="B37667B0"/>
    <w:lvl w:ilvl="0" w:tplc="59F6A71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79EF1E5A"/>
    <w:multiLevelType w:val="hybridMultilevel"/>
    <w:tmpl w:val="12D00DDC"/>
    <w:lvl w:ilvl="0" w:tplc="0F7E9704">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7DD80AAD"/>
    <w:multiLevelType w:val="hybridMultilevel"/>
    <w:tmpl w:val="C1A091CC"/>
    <w:lvl w:ilvl="0" w:tplc="2DF8F02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3"/>
  </w:num>
  <w:num w:numId="2">
    <w:abstractNumId w:val="23"/>
  </w:num>
  <w:num w:numId="3">
    <w:abstractNumId w:val="30"/>
  </w:num>
  <w:num w:numId="4">
    <w:abstractNumId w:val="19"/>
  </w:num>
  <w:num w:numId="5">
    <w:abstractNumId w:val="32"/>
  </w:num>
  <w:num w:numId="6">
    <w:abstractNumId w:val="2"/>
  </w:num>
  <w:num w:numId="7">
    <w:abstractNumId w:val="5"/>
  </w:num>
  <w:num w:numId="8">
    <w:abstractNumId w:val="16"/>
  </w:num>
  <w:num w:numId="9">
    <w:abstractNumId w:val="28"/>
  </w:num>
  <w:num w:numId="10">
    <w:abstractNumId w:val="4"/>
  </w:num>
  <w:num w:numId="11">
    <w:abstractNumId w:val="10"/>
  </w:num>
  <w:num w:numId="12">
    <w:abstractNumId w:val="14"/>
  </w:num>
  <w:num w:numId="13">
    <w:abstractNumId w:val="12"/>
  </w:num>
  <w:num w:numId="14">
    <w:abstractNumId w:val="12"/>
    <w:lvlOverride w:ilvl="0">
      <w:startOverride w:val="1"/>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2"/>
  </w:num>
  <w:num w:numId="16">
    <w:abstractNumId w:val="12"/>
  </w:num>
  <w:num w:numId="17">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6"/>
  </w:num>
  <w:num w:numId="20">
    <w:abstractNumId w:val="17"/>
  </w:num>
  <w:num w:numId="21">
    <w:abstractNumId w:val="3"/>
  </w:num>
  <w:num w:numId="22">
    <w:abstractNumId w:val="1"/>
  </w:num>
  <w:num w:numId="23">
    <w:abstractNumId w:val="18"/>
  </w:num>
  <w:num w:numId="24">
    <w:abstractNumId w:val="27"/>
  </w:num>
  <w:num w:numId="25">
    <w:abstractNumId w:val="7"/>
  </w:num>
  <w:num w:numId="26">
    <w:abstractNumId w:val="15"/>
  </w:num>
  <w:num w:numId="27">
    <w:abstractNumId w:val="22"/>
  </w:num>
  <w:num w:numId="28">
    <w:abstractNumId w:val="20"/>
  </w:num>
  <w:num w:numId="29">
    <w:abstractNumId w:val="0"/>
  </w:num>
  <w:num w:numId="30">
    <w:abstractNumId w:val="11"/>
  </w:num>
  <w:num w:numId="31">
    <w:abstractNumId w:val="21"/>
  </w:num>
  <w:num w:numId="32">
    <w:abstractNumId w:val="24"/>
  </w:num>
  <w:num w:numId="33">
    <w:abstractNumId w:val="26"/>
  </w:num>
  <w:num w:numId="34">
    <w:abstractNumId w:val="33"/>
  </w:num>
  <w:num w:numId="35">
    <w:abstractNumId w:val="29"/>
  </w:num>
  <w:num w:numId="36">
    <w:abstractNumId w:val="35"/>
  </w:num>
  <w:num w:numId="37">
    <w:abstractNumId w:val="34"/>
  </w:num>
  <w:num w:numId="38">
    <w:abstractNumId w:val="9"/>
  </w:num>
  <w:num w:numId="39">
    <w:abstractNumId w:val="25"/>
  </w:num>
  <w:num w:numId="40">
    <w:abstractNumId w:val="8"/>
  </w:num>
  <w:num w:numId="41">
    <w:abstractNumId w:val="31"/>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亮">
    <w15:presenceInfo w15:providerId="None" w15:userId="亮"/>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hideSpellingErrors/>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evenAndOddHeaders/>
  <w:drawingGridHorizontalSpacing w:val="2"/>
  <w:drawingGridVerticalSpacing w:val="2"/>
  <w:displayHorizontalDrawingGridEvery w:val="0"/>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0&lt;/Enabled&gt;&lt;ScanUnformatted&gt;1&lt;/ScanUnformatted&gt;&lt;ScanChanges&gt;1&lt;/ScanChanges&gt;&lt;Suspended&gt;0&lt;/Suspended&gt;&lt;/ENInstantFormat&gt;"/>
    <w:docVar w:name="EN.Layout" w:val="&lt;ENLayout&gt;&lt;Style&gt;Vancouver Copy Copy&lt;/Style&gt;&lt;LeftDelim&gt;{&lt;/LeftDelim&gt;&lt;RightDelim&gt;}&lt;/RightDelim&gt;&lt;FontName&gt;Times New Roman&lt;/FontName&gt;&lt;FontSize&gt;10&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z2dra9zfpwd2wbewe9cv9sspxf2pe2txattx&quot;&gt;博士大论文&lt;record-ids&gt;&lt;item&gt;2&lt;/item&gt;&lt;item&gt;3&lt;/item&gt;&lt;item&gt;6&lt;/item&gt;&lt;item&gt;7&lt;/item&gt;&lt;item&gt;13&lt;/item&gt;&lt;item&gt;15&lt;/item&gt;&lt;item&gt;19&lt;/item&gt;&lt;item&gt;20&lt;/item&gt;&lt;item&gt;21&lt;/item&gt;&lt;item&gt;22&lt;/item&gt;&lt;item&gt;25&lt;/item&gt;&lt;item&gt;29&lt;/item&gt;&lt;item&gt;30&lt;/item&gt;&lt;item&gt;33&lt;/item&gt;&lt;item&gt;35&lt;/item&gt;&lt;item&gt;36&lt;/item&gt;&lt;item&gt;37&lt;/item&gt;&lt;item&gt;38&lt;/item&gt;&lt;item&gt;39&lt;/item&gt;&lt;item&gt;41&lt;/item&gt;&lt;item&gt;42&lt;/item&gt;&lt;item&gt;43&lt;/item&gt;&lt;item&gt;44&lt;/item&gt;&lt;item&gt;45&lt;/item&gt;&lt;item&gt;46&lt;/item&gt;&lt;item&gt;47&lt;/item&gt;&lt;item&gt;49&lt;/item&gt;&lt;item&gt;51&lt;/item&gt;&lt;item&gt;52&lt;/item&gt;&lt;item&gt;53&lt;/item&gt;&lt;item&gt;54&lt;/item&gt;&lt;item&gt;55&lt;/item&gt;&lt;item&gt;56&lt;/item&gt;&lt;item&gt;57&lt;/item&gt;&lt;item&gt;58&lt;/item&gt;&lt;item&gt;59&lt;/item&gt;&lt;item&gt;60&lt;/item&gt;&lt;item&gt;61&lt;/item&gt;&lt;item&gt;62&lt;/item&gt;&lt;item&gt;63&lt;/item&gt;&lt;item&gt;64&lt;/item&gt;&lt;item&gt;65&lt;/item&gt;&lt;item&gt;66&lt;/item&gt;&lt;item&gt;67&lt;/item&gt;&lt;item&gt;83&lt;/item&gt;&lt;item&gt;84&lt;/item&gt;&lt;item&gt;85&lt;/item&gt;&lt;item&gt;86&lt;/item&gt;&lt;item&gt;87&lt;/item&gt;&lt;item&gt;88&lt;/item&gt;&lt;item&gt;91&lt;/item&gt;&lt;item&gt;92&lt;/item&gt;&lt;item&gt;93&lt;/item&gt;&lt;item&gt;94&lt;/item&gt;&lt;item&gt;97&lt;/item&gt;&lt;item&gt;98&lt;/item&gt;&lt;item&gt;99&lt;/item&gt;&lt;item&gt;100&lt;/item&gt;&lt;item&gt;186&lt;/item&gt;&lt;item&gt;189&lt;/item&gt;&lt;item&gt;190&lt;/item&gt;&lt;item&gt;191&lt;/item&gt;&lt;item&gt;192&lt;/item&gt;&lt;item&gt;193&lt;/item&gt;&lt;item&gt;194&lt;/item&gt;&lt;item&gt;195&lt;/item&gt;&lt;item&gt;196&lt;/item&gt;&lt;item&gt;197&lt;/item&gt;&lt;item&gt;198&lt;/item&gt;&lt;item&gt;200&lt;/item&gt;&lt;item&gt;201&lt;/item&gt;&lt;item&gt;202&lt;/item&gt;&lt;item&gt;203&lt;/item&gt;&lt;item&gt;204&lt;/item&gt;&lt;item&gt;205&lt;/item&gt;&lt;item&gt;207&lt;/item&gt;&lt;item&gt;208&lt;/item&gt;&lt;item&gt;209&lt;/item&gt;&lt;item&gt;210&lt;/item&gt;&lt;item&gt;212&lt;/item&gt;&lt;item&gt;213&lt;/item&gt;&lt;item&gt;214&lt;/item&gt;&lt;item&gt;215&lt;/item&gt;&lt;item&gt;216&lt;/item&gt;&lt;item&gt;217&lt;/item&gt;&lt;item&gt;218&lt;/item&gt;&lt;item&gt;219&lt;/item&gt;&lt;item&gt;220&lt;/item&gt;&lt;item&gt;221&lt;/item&gt;&lt;item&gt;222&lt;/item&gt;&lt;item&gt;226&lt;/item&gt;&lt;item&gt;258&lt;/item&gt;&lt;item&gt;261&lt;/item&gt;&lt;item&gt;262&lt;/item&gt;&lt;item&gt;268&lt;/item&gt;&lt;item&gt;269&lt;/item&gt;&lt;item&gt;272&lt;/item&gt;&lt;item&gt;273&lt;/item&gt;&lt;item&gt;276&lt;/item&gt;&lt;item&gt;279&lt;/item&gt;&lt;item&gt;280&lt;/item&gt;&lt;item&gt;281&lt;/item&gt;&lt;item&gt;282&lt;/item&gt;&lt;item&gt;283&lt;/item&gt;&lt;item&gt;284&lt;/item&gt;&lt;item&gt;286&lt;/item&gt;&lt;item&gt;287&lt;/item&gt;&lt;item&gt;288&lt;/item&gt;&lt;item&gt;289&lt;/item&gt;&lt;item&gt;290&lt;/item&gt;&lt;item&gt;291&lt;/item&gt;&lt;item&gt;292&lt;/item&gt;&lt;item&gt;293&lt;/item&gt;&lt;item&gt;295&lt;/item&gt;&lt;item&gt;298&lt;/item&gt;&lt;item&gt;302&lt;/item&gt;&lt;item&gt;303&lt;/item&gt;&lt;/record-ids&gt;&lt;/item&gt;&lt;/Libraries&gt;"/>
  </w:docVars>
  <w:rsids>
    <w:rsidRoot w:val="005B4E87"/>
    <w:rsid w:val="0000039A"/>
    <w:rsid w:val="00001145"/>
    <w:rsid w:val="00001C69"/>
    <w:rsid w:val="00004044"/>
    <w:rsid w:val="000053D0"/>
    <w:rsid w:val="00005848"/>
    <w:rsid w:val="00005F06"/>
    <w:rsid w:val="00014FB7"/>
    <w:rsid w:val="00015664"/>
    <w:rsid w:val="00016993"/>
    <w:rsid w:val="00016C59"/>
    <w:rsid w:val="000226CA"/>
    <w:rsid w:val="000235A2"/>
    <w:rsid w:val="0002621A"/>
    <w:rsid w:val="000264CA"/>
    <w:rsid w:val="000307FD"/>
    <w:rsid w:val="00030BB6"/>
    <w:rsid w:val="000332B9"/>
    <w:rsid w:val="00034186"/>
    <w:rsid w:val="00034AA3"/>
    <w:rsid w:val="00037606"/>
    <w:rsid w:val="00040601"/>
    <w:rsid w:val="00055DB6"/>
    <w:rsid w:val="000563AE"/>
    <w:rsid w:val="00056E90"/>
    <w:rsid w:val="00060209"/>
    <w:rsid w:val="00060A7A"/>
    <w:rsid w:val="00063590"/>
    <w:rsid w:val="000638A2"/>
    <w:rsid w:val="0006398B"/>
    <w:rsid w:val="00063AE5"/>
    <w:rsid w:val="0006497C"/>
    <w:rsid w:val="00071DBD"/>
    <w:rsid w:val="0007610D"/>
    <w:rsid w:val="00076F5C"/>
    <w:rsid w:val="000775B6"/>
    <w:rsid w:val="00081C74"/>
    <w:rsid w:val="00081DAC"/>
    <w:rsid w:val="000833CB"/>
    <w:rsid w:val="00087213"/>
    <w:rsid w:val="00092653"/>
    <w:rsid w:val="000940B7"/>
    <w:rsid w:val="00095829"/>
    <w:rsid w:val="000958C7"/>
    <w:rsid w:val="00095FF3"/>
    <w:rsid w:val="00097805"/>
    <w:rsid w:val="000A0A72"/>
    <w:rsid w:val="000A259E"/>
    <w:rsid w:val="000A4FB5"/>
    <w:rsid w:val="000A5922"/>
    <w:rsid w:val="000A6A89"/>
    <w:rsid w:val="000B1145"/>
    <w:rsid w:val="000B213E"/>
    <w:rsid w:val="000B22C8"/>
    <w:rsid w:val="000B2EB2"/>
    <w:rsid w:val="000B611C"/>
    <w:rsid w:val="000B6665"/>
    <w:rsid w:val="000B6CA0"/>
    <w:rsid w:val="000C21FC"/>
    <w:rsid w:val="000C246C"/>
    <w:rsid w:val="000C413B"/>
    <w:rsid w:val="000C4586"/>
    <w:rsid w:val="000C61BD"/>
    <w:rsid w:val="000C62AD"/>
    <w:rsid w:val="000C6515"/>
    <w:rsid w:val="000C762D"/>
    <w:rsid w:val="000D1486"/>
    <w:rsid w:val="000D2B1D"/>
    <w:rsid w:val="000D3281"/>
    <w:rsid w:val="000D4D2A"/>
    <w:rsid w:val="000D6335"/>
    <w:rsid w:val="000D781B"/>
    <w:rsid w:val="000E126F"/>
    <w:rsid w:val="000E1CAA"/>
    <w:rsid w:val="000E335A"/>
    <w:rsid w:val="000F2952"/>
    <w:rsid w:val="000F2FFF"/>
    <w:rsid w:val="000F41DF"/>
    <w:rsid w:val="000F467E"/>
    <w:rsid w:val="000F64CC"/>
    <w:rsid w:val="000F68E0"/>
    <w:rsid w:val="001021A9"/>
    <w:rsid w:val="00102B94"/>
    <w:rsid w:val="00105C12"/>
    <w:rsid w:val="00105EFA"/>
    <w:rsid w:val="00106A43"/>
    <w:rsid w:val="00107B3C"/>
    <w:rsid w:val="00107C1D"/>
    <w:rsid w:val="00111A31"/>
    <w:rsid w:val="00115A57"/>
    <w:rsid w:val="00115AEE"/>
    <w:rsid w:val="00117633"/>
    <w:rsid w:val="00121963"/>
    <w:rsid w:val="0012558B"/>
    <w:rsid w:val="0013078D"/>
    <w:rsid w:val="00133F46"/>
    <w:rsid w:val="00134E0D"/>
    <w:rsid w:val="00140447"/>
    <w:rsid w:val="00140993"/>
    <w:rsid w:val="00146606"/>
    <w:rsid w:val="0014685D"/>
    <w:rsid w:val="00146E61"/>
    <w:rsid w:val="001472DF"/>
    <w:rsid w:val="00147F7F"/>
    <w:rsid w:val="00150647"/>
    <w:rsid w:val="001613C9"/>
    <w:rsid w:val="00162E6D"/>
    <w:rsid w:val="00164FFE"/>
    <w:rsid w:val="00170539"/>
    <w:rsid w:val="00170FA5"/>
    <w:rsid w:val="00173CB1"/>
    <w:rsid w:val="00175062"/>
    <w:rsid w:val="0017602A"/>
    <w:rsid w:val="00177A41"/>
    <w:rsid w:val="00180A5A"/>
    <w:rsid w:val="001832BA"/>
    <w:rsid w:val="00190A3F"/>
    <w:rsid w:val="00190CB7"/>
    <w:rsid w:val="00190E3D"/>
    <w:rsid w:val="00191899"/>
    <w:rsid w:val="00192012"/>
    <w:rsid w:val="001922B9"/>
    <w:rsid w:val="00192A27"/>
    <w:rsid w:val="00193A76"/>
    <w:rsid w:val="00193B5D"/>
    <w:rsid w:val="0019479F"/>
    <w:rsid w:val="00195DEB"/>
    <w:rsid w:val="001A1D7D"/>
    <w:rsid w:val="001A23B9"/>
    <w:rsid w:val="001A67EB"/>
    <w:rsid w:val="001A6A92"/>
    <w:rsid w:val="001A747D"/>
    <w:rsid w:val="001B06BC"/>
    <w:rsid w:val="001B3BBD"/>
    <w:rsid w:val="001B4770"/>
    <w:rsid w:val="001C2345"/>
    <w:rsid w:val="001C4334"/>
    <w:rsid w:val="001C4619"/>
    <w:rsid w:val="001C4C4F"/>
    <w:rsid w:val="001C58F7"/>
    <w:rsid w:val="001C7624"/>
    <w:rsid w:val="001D0743"/>
    <w:rsid w:val="001D5259"/>
    <w:rsid w:val="001D6020"/>
    <w:rsid w:val="001D6A96"/>
    <w:rsid w:val="001E0A13"/>
    <w:rsid w:val="001E2163"/>
    <w:rsid w:val="001E2EC9"/>
    <w:rsid w:val="001E3BC4"/>
    <w:rsid w:val="001E4DF9"/>
    <w:rsid w:val="001F23DB"/>
    <w:rsid w:val="001F3359"/>
    <w:rsid w:val="001F54E6"/>
    <w:rsid w:val="001F5699"/>
    <w:rsid w:val="001F6FC8"/>
    <w:rsid w:val="00201F24"/>
    <w:rsid w:val="002162CA"/>
    <w:rsid w:val="00222124"/>
    <w:rsid w:val="00225D71"/>
    <w:rsid w:val="002260AC"/>
    <w:rsid w:val="002266EC"/>
    <w:rsid w:val="002305B7"/>
    <w:rsid w:val="00230ED3"/>
    <w:rsid w:val="00231080"/>
    <w:rsid w:val="00234179"/>
    <w:rsid w:val="00234C56"/>
    <w:rsid w:val="002351E4"/>
    <w:rsid w:val="002369B2"/>
    <w:rsid w:val="00237C12"/>
    <w:rsid w:val="00240D9D"/>
    <w:rsid w:val="00243926"/>
    <w:rsid w:val="00244A9C"/>
    <w:rsid w:val="002453EF"/>
    <w:rsid w:val="00247A52"/>
    <w:rsid w:val="00255A70"/>
    <w:rsid w:val="0025658D"/>
    <w:rsid w:val="002606AD"/>
    <w:rsid w:val="00260D4E"/>
    <w:rsid w:val="00261CD0"/>
    <w:rsid w:val="0026214E"/>
    <w:rsid w:val="00262261"/>
    <w:rsid w:val="00267FC1"/>
    <w:rsid w:val="00272256"/>
    <w:rsid w:val="002743C2"/>
    <w:rsid w:val="00275CD0"/>
    <w:rsid w:val="00276764"/>
    <w:rsid w:val="00281ED1"/>
    <w:rsid w:val="0028275C"/>
    <w:rsid w:val="00286F14"/>
    <w:rsid w:val="0029252D"/>
    <w:rsid w:val="0029346F"/>
    <w:rsid w:val="00297F37"/>
    <w:rsid w:val="002A0799"/>
    <w:rsid w:val="002A0AB3"/>
    <w:rsid w:val="002A1833"/>
    <w:rsid w:val="002A20B5"/>
    <w:rsid w:val="002A2228"/>
    <w:rsid w:val="002B2D19"/>
    <w:rsid w:val="002B3460"/>
    <w:rsid w:val="002B3DC0"/>
    <w:rsid w:val="002B6262"/>
    <w:rsid w:val="002C1E9C"/>
    <w:rsid w:val="002C2E93"/>
    <w:rsid w:val="002C49DC"/>
    <w:rsid w:val="002D49BC"/>
    <w:rsid w:val="002D5D08"/>
    <w:rsid w:val="002D5EB4"/>
    <w:rsid w:val="002E0BF3"/>
    <w:rsid w:val="002E197C"/>
    <w:rsid w:val="002E1A99"/>
    <w:rsid w:val="002E41AA"/>
    <w:rsid w:val="002E46FE"/>
    <w:rsid w:val="002E49EB"/>
    <w:rsid w:val="002F2800"/>
    <w:rsid w:val="002F29F0"/>
    <w:rsid w:val="002F2BAB"/>
    <w:rsid w:val="002F350F"/>
    <w:rsid w:val="002F6446"/>
    <w:rsid w:val="0030075C"/>
    <w:rsid w:val="00303F84"/>
    <w:rsid w:val="00305A72"/>
    <w:rsid w:val="0031637C"/>
    <w:rsid w:val="003202B4"/>
    <w:rsid w:val="003240EC"/>
    <w:rsid w:val="0032695B"/>
    <w:rsid w:val="003278EB"/>
    <w:rsid w:val="003300D7"/>
    <w:rsid w:val="00330450"/>
    <w:rsid w:val="0033204B"/>
    <w:rsid w:val="00334BCA"/>
    <w:rsid w:val="00335ED2"/>
    <w:rsid w:val="00340A36"/>
    <w:rsid w:val="00340C62"/>
    <w:rsid w:val="00340EB1"/>
    <w:rsid w:val="003410C5"/>
    <w:rsid w:val="00343A83"/>
    <w:rsid w:val="00344FD4"/>
    <w:rsid w:val="00345098"/>
    <w:rsid w:val="003453AE"/>
    <w:rsid w:val="00345D45"/>
    <w:rsid w:val="00346B34"/>
    <w:rsid w:val="00351298"/>
    <w:rsid w:val="00353391"/>
    <w:rsid w:val="003566F7"/>
    <w:rsid w:val="00361256"/>
    <w:rsid w:val="0036186C"/>
    <w:rsid w:val="003623E0"/>
    <w:rsid w:val="00362402"/>
    <w:rsid w:val="003625DD"/>
    <w:rsid w:val="0036347D"/>
    <w:rsid w:val="00366BB9"/>
    <w:rsid w:val="003677E5"/>
    <w:rsid w:val="00370E52"/>
    <w:rsid w:val="0037390F"/>
    <w:rsid w:val="00373E12"/>
    <w:rsid w:val="00375271"/>
    <w:rsid w:val="00376DCB"/>
    <w:rsid w:val="003800FF"/>
    <w:rsid w:val="003806AD"/>
    <w:rsid w:val="00380F3F"/>
    <w:rsid w:val="00381CFF"/>
    <w:rsid w:val="00382E58"/>
    <w:rsid w:val="003839C6"/>
    <w:rsid w:val="003855C6"/>
    <w:rsid w:val="00387FD9"/>
    <w:rsid w:val="003906D7"/>
    <w:rsid w:val="00391E83"/>
    <w:rsid w:val="003974B3"/>
    <w:rsid w:val="003A0D94"/>
    <w:rsid w:val="003A1280"/>
    <w:rsid w:val="003A1487"/>
    <w:rsid w:val="003A1C03"/>
    <w:rsid w:val="003A3A66"/>
    <w:rsid w:val="003A4C97"/>
    <w:rsid w:val="003A5805"/>
    <w:rsid w:val="003A7F9D"/>
    <w:rsid w:val="003B0697"/>
    <w:rsid w:val="003B06B0"/>
    <w:rsid w:val="003B33CF"/>
    <w:rsid w:val="003C1531"/>
    <w:rsid w:val="003C3F8B"/>
    <w:rsid w:val="003C4923"/>
    <w:rsid w:val="003C59AB"/>
    <w:rsid w:val="003C7184"/>
    <w:rsid w:val="003C73C6"/>
    <w:rsid w:val="003D1901"/>
    <w:rsid w:val="003D19E0"/>
    <w:rsid w:val="003D2BD5"/>
    <w:rsid w:val="003E05A6"/>
    <w:rsid w:val="003E74D2"/>
    <w:rsid w:val="003E7BED"/>
    <w:rsid w:val="003F7514"/>
    <w:rsid w:val="003F7527"/>
    <w:rsid w:val="00402B09"/>
    <w:rsid w:val="00404CF0"/>
    <w:rsid w:val="00404F21"/>
    <w:rsid w:val="00404F23"/>
    <w:rsid w:val="00404FF7"/>
    <w:rsid w:val="00405280"/>
    <w:rsid w:val="00405AFA"/>
    <w:rsid w:val="00406EF5"/>
    <w:rsid w:val="00407876"/>
    <w:rsid w:val="00410050"/>
    <w:rsid w:val="004113AC"/>
    <w:rsid w:val="00411F39"/>
    <w:rsid w:val="004121A8"/>
    <w:rsid w:val="00412779"/>
    <w:rsid w:val="00412F7B"/>
    <w:rsid w:val="004141C5"/>
    <w:rsid w:val="004147ED"/>
    <w:rsid w:val="00414DAB"/>
    <w:rsid w:val="00422881"/>
    <w:rsid w:val="00424C16"/>
    <w:rsid w:val="00425A29"/>
    <w:rsid w:val="004322CE"/>
    <w:rsid w:val="00432D7A"/>
    <w:rsid w:val="00434AC2"/>
    <w:rsid w:val="004356FB"/>
    <w:rsid w:val="004364A9"/>
    <w:rsid w:val="00441C26"/>
    <w:rsid w:val="004424D6"/>
    <w:rsid w:val="0044509D"/>
    <w:rsid w:val="004455AA"/>
    <w:rsid w:val="00446E22"/>
    <w:rsid w:val="00451E9A"/>
    <w:rsid w:val="0045255C"/>
    <w:rsid w:val="004528DF"/>
    <w:rsid w:val="004550B1"/>
    <w:rsid w:val="00455788"/>
    <w:rsid w:val="004605DC"/>
    <w:rsid w:val="00460AB7"/>
    <w:rsid w:val="00462BA5"/>
    <w:rsid w:val="004672D4"/>
    <w:rsid w:val="00470F73"/>
    <w:rsid w:val="004713FC"/>
    <w:rsid w:val="0047254E"/>
    <w:rsid w:val="00472D62"/>
    <w:rsid w:val="004734FA"/>
    <w:rsid w:val="0047447B"/>
    <w:rsid w:val="00475C95"/>
    <w:rsid w:val="004812E3"/>
    <w:rsid w:val="00484F93"/>
    <w:rsid w:val="00485E84"/>
    <w:rsid w:val="00492672"/>
    <w:rsid w:val="00493594"/>
    <w:rsid w:val="004977F5"/>
    <w:rsid w:val="004A39AE"/>
    <w:rsid w:val="004A416C"/>
    <w:rsid w:val="004B1D99"/>
    <w:rsid w:val="004B42D4"/>
    <w:rsid w:val="004B5E8C"/>
    <w:rsid w:val="004B6144"/>
    <w:rsid w:val="004C0980"/>
    <w:rsid w:val="004C163A"/>
    <w:rsid w:val="004C5A64"/>
    <w:rsid w:val="004C6340"/>
    <w:rsid w:val="004C7117"/>
    <w:rsid w:val="004D4479"/>
    <w:rsid w:val="004D4FBD"/>
    <w:rsid w:val="004E1AC0"/>
    <w:rsid w:val="004E4B93"/>
    <w:rsid w:val="004E5423"/>
    <w:rsid w:val="004E5D82"/>
    <w:rsid w:val="004E6BD4"/>
    <w:rsid w:val="004F15F0"/>
    <w:rsid w:val="004F5047"/>
    <w:rsid w:val="004F55DA"/>
    <w:rsid w:val="004F6B2D"/>
    <w:rsid w:val="004F7A78"/>
    <w:rsid w:val="0050195F"/>
    <w:rsid w:val="00504C47"/>
    <w:rsid w:val="00512D4A"/>
    <w:rsid w:val="00512EA4"/>
    <w:rsid w:val="00515A43"/>
    <w:rsid w:val="00520727"/>
    <w:rsid w:val="005251A7"/>
    <w:rsid w:val="00532545"/>
    <w:rsid w:val="00541D97"/>
    <w:rsid w:val="00542E7C"/>
    <w:rsid w:val="00543BA5"/>
    <w:rsid w:val="00550B67"/>
    <w:rsid w:val="00550DDE"/>
    <w:rsid w:val="00555E04"/>
    <w:rsid w:val="00556519"/>
    <w:rsid w:val="0055756E"/>
    <w:rsid w:val="00560BD4"/>
    <w:rsid w:val="005620BF"/>
    <w:rsid w:val="0056263D"/>
    <w:rsid w:val="00562C9F"/>
    <w:rsid w:val="00565E5C"/>
    <w:rsid w:val="00570042"/>
    <w:rsid w:val="00570EC5"/>
    <w:rsid w:val="0057290F"/>
    <w:rsid w:val="00572DFA"/>
    <w:rsid w:val="00572F12"/>
    <w:rsid w:val="00574D07"/>
    <w:rsid w:val="00575676"/>
    <w:rsid w:val="00575DE0"/>
    <w:rsid w:val="0057618C"/>
    <w:rsid w:val="005820DA"/>
    <w:rsid w:val="005846F3"/>
    <w:rsid w:val="005847C8"/>
    <w:rsid w:val="00590D00"/>
    <w:rsid w:val="005918BF"/>
    <w:rsid w:val="0059397C"/>
    <w:rsid w:val="0059635E"/>
    <w:rsid w:val="005A223D"/>
    <w:rsid w:val="005A3BA9"/>
    <w:rsid w:val="005A6DF4"/>
    <w:rsid w:val="005B4E87"/>
    <w:rsid w:val="005B5A96"/>
    <w:rsid w:val="005B6822"/>
    <w:rsid w:val="005C14B8"/>
    <w:rsid w:val="005C28F5"/>
    <w:rsid w:val="005C2DA5"/>
    <w:rsid w:val="005C2DCE"/>
    <w:rsid w:val="005D1221"/>
    <w:rsid w:val="005D2A7E"/>
    <w:rsid w:val="005D2CEC"/>
    <w:rsid w:val="005D5001"/>
    <w:rsid w:val="005D749A"/>
    <w:rsid w:val="005E0025"/>
    <w:rsid w:val="005E1248"/>
    <w:rsid w:val="005E2BEB"/>
    <w:rsid w:val="005E732F"/>
    <w:rsid w:val="005E73EB"/>
    <w:rsid w:val="005E77BC"/>
    <w:rsid w:val="005F0F1B"/>
    <w:rsid w:val="005F28F9"/>
    <w:rsid w:val="005F3FA5"/>
    <w:rsid w:val="005F783E"/>
    <w:rsid w:val="006049B3"/>
    <w:rsid w:val="00607A55"/>
    <w:rsid w:val="00611D00"/>
    <w:rsid w:val="006133BF"/>
    <w:rsid w:val="00613A81"/>
    <w:rsid w:val="00615396"/>
    <w:rsid w:val="0061671F"/>
    <w:rsid w:val="00620FCA"/>
    <w:rsid w:val="00623F21"/>
    <w:rsid w:val="00624803"/>
    <w:rsid w:val="0062767A"/>
    <w:rsid w:val="00632340"/>
    <w:rsid w:val="00635983"/>
    <w:rsid w:val="00636BB3"/>
    <w:rsid w:val="00646616"/>
    <w:rsid w:val="006507AF"/>
    <w:rsid w:val="00653B54"/>
    <w:rsid w:val="00654BE3"/>
    <w:rsid w:val="00663048"/>
    <w:rsid w:val="0066337A"/>
    <w:rsid w:val="006633A0"/>
    <w:rsid w:val="006641A9"/>
    <w:rsid w:val="0066662B"/>
    <w:rsid w:val="006725FB"/>
    <w:rsid w:val="00674E33"/>
    <w:rsid w:val="006767D9"/>
    <w:rsid w:val="00677514"/>
    <w:rsid w:val="00677673"/>
    <w:rsid w:val="006816E9"/>
    <w:rsid w:val="00681CBF"/>
    <w:rsid w:val="00684C2E"/>
    <w:rsid w:val="00685357"/>
    <w:rsid w:val="006939F0"/>
    <w:rsid w:val="00695F61"/>
    <w:rsid w:val="00696C68"/>
    <w:rsid w:val="006975E1"/>
    <w:rsid w:val="006A0543"/>
    <w:rsid w:val="006A0C25"/>
    <w:rsid w:val="006A17FD"/>
    <w:rsid w:val="006A4162"/>
    <w:rsid w:val="006B2C09"/>
    <w:rsid w:val="006B7073"/>
    <w:rsid w:val="006B7486"/>
    <w:rsid w:val="006C1124"/>
    <w:rsid w:val="006C1CF5"/>
    <w:rsid w:val="006C5DE3"/>
    <w:rsid w:val="006C6BE7"/>
    <w:rsid w:val="006C6C9E"/>
    <w:rsid w:val="006C766E"/>
    <w:rsid w:val="006C7752"/>
    <w:rsid w:val="006D15B8"/>
    <w:rsid w:val="006D3810"/>
    <w:rsid w:val="006D7B87"/>
    <w:rsid w:val="006D7CDC"/>
    <w:rsid w:val="006E4624"/>
    <w:rsid w:val="006E4CC8"/>
    <w:rsid w:val="006E7DB9"/>
    <w:rsid w:val="006F0B14"/>
    <w:rsid w:val="006F1CF2"/>
    <w:rsid w:val="006F3AAD"/>
    <w:rsid w:val="006F657F"/>
    <w:rsid w:val="007022B8"/>
    <w:rsid w:val="007025EE"/>
    <w:rsid w:val="00702635"/>
    <w:rsid w:val="007032A8"/>
    <w:rsid w:val="00704F1D"/>
    <w:rsid w:val="00706145"/>
    <w:rsid w:val="00706848"/>
    <w:rsid w:val="00707F5B"/>
    <w:rsid w:val="00710717"/>
    <w:rsid w:val="007113D0"/>
    <w:rsid w:val="00717549"/>
    <w:rsid w:val="00721C99"/>
    <w:rsid w:val="007223F1"/>
    <w:rsid w:val="007265C9"/>
    <w:rsid w:val="00727B2C"/>
    <w:rsid w:val="00730E5B"/>
    <w:rsid w:val="00731389"/>
    <w:rsid w:val="00731FCD"/>
    <w:rsid w:val="00737B77"/>
    <w:rsid w:val="00742BDC"/>
    <w:rsid w:val="0074391A"/>
    <w:rsid w:val="00743BA0"/>
    <w:rsid w:val="007472AF"/>
    <w:rsid w:val="00750C28"/>
    <w:rsid w:val="007546C6"/>
    <w:rsid w:val="00756551"/>
    <w:rsid w:val="00760DB9"/>
    <w:rsid w:val="00762863"/>
    <w:rsid w:val="00763B07"/>
    <w:rsid w:val="007659E9"/>
    <w:rsid w:val="00765E8B"/>
    <w:rsid w:val="00765EC7"/>
    <w:rsid w:val="00770000"/>
    <w:rsid w:val="0077144B"/>
    <w:rsid w:val="007733FE"/>
    <w:rsid w:val="007777E0"/>
    <w:rsid w:val="00780DBC"/>
    <w:rsid w:val="007810B8"/>
    <w:rsid w:val="0078127D"/>
    <w:rsid w:val="007857C7"/>
    <w:rsid w:val="007913F4"/>
    <w:rsid w:val="00794BDB"/>
    <w:rsid w:val="00794EA2"/>
    <w:rsid w:val="007A2D70"/>
    <w:rsid w:val="007A39D6"/>
    <w:rsid w:val="007A4712"/>
    <w:rsid w:val="007A7179"/>
    <w:rsid w:val="007B046C"/>
    <w:rsid w:val="007B0F93"/>
    <w:rsid w:val="007B493E"/>
    <w:rsid w:val="007B557A"/>
    <w:rsid w:val="007C5C8B"/>
    <w:rsid w:val="007D1909"/>
    <w:rsid w:val="007D498E"/>
    <w:rsid w:val="007D6829"/>
    <w:rsid w:val="007D7AC1"/>
    <w:rsid w:val="007E0ACC"/>
    <w:rsid w:val="007E1E16"/>
    <w:rsid w:val="007E2580"/>
    <w:rsid w:val="007E3FC4"/>
    <w:rsid w:val="007E4634"/>
    <w:rsid w:val="007E5C2B"/>
    <w:rsid w:val="007E78B2"/>
    <w:rsid w:val="007E7C8B"/>
    <w:rsid w:val="007F05CC"/>
    <w:rsid w:val="007F22F8"/>
    <w:rsid w:val="007F4988"/>
    <w:rsid w:val="007F76FE"/>
    <w:rsid w:val="00800E3B"/>
    <w:rsid w:val="008013B9"/>
    <w:rsid w:val="00807108"/>
    <w:rsid w:val="00813E5E"/>
    <w:rsid w:val="00814BE9"/>
    <w:rsid w:val="0081601C"/>
    <w:rsid w:val="00823877"/>
    <w:rsid w:val="0082472F"/>
    <w:rsid w:val="00825842"/>
    <w:rsid w:val="00827EA9"/>
    <w:rsid w:val="008301B3"/>
    <w:rsid w:val="00830853"/>
    <w:rsid w:val="008330E2"/>
    <w:rsid w:val="00834E84"/>
    <w:rsid w:val="0084012F"/>
    <w:rsid w:val="00841041"/>
    <w:rsid w:val="00841739"/>
    <w:rsid w:val="00846038"/>
    <w:rsid w:val="00846CBA"/>
    <w:rsid w:val="00850023"/>
    <w:rsid w:val="008503FC"/>
    <w:rsid w:val="00853546"/>
    <w:rsid w:val="00853679"/>
    <w:rsid w:val="00862417"/>
    <w:rsid w:val="00866888"/>
    <w:rsid w:val="008671E5"/>
    <w:rsid w:val="00871068"/>
    <w:rsid w:val="00873354"/>
    <w:rsid w:val="00873D49"/>
    <w:rsid w:val="008766DF"/>
    <w:rsid w:val="0087709E"/>
    <w:rsid w:val="00881E5A"/>
    <w:rsid w:val="00884C9B"/>
    <w:rsid w:val="00885818"/>
    <w:rsid w:val="0088662E"/>
    <w:rsid w:val="008867D0"/>
    <w:rsid w:val="00893DFD"/>
    <w:rsid w:val="0089489E"/>
    <w:rsid w:val="008A4DBF"/>
    <w:rsid w:val="008A6046"/>
    <w:rsid w:val="008B186C"/>
    <w:rsid w:val="008B1920"/>
    <w:rsid w:val="008B1939"/>
    <w:rsid w:val="008B2EA4"/>
    <w:rsid w:val="008B4539"/>
    <w:rsid w:val="008B57D8"/>
    <w:rsid w:val="008C028A"/>
    <w:rsid w:val="008C0653"/>
    <w:rsid w:val="008C2729"/>
    <w:rsid w:val="008C28E1"/>
    <w:rsid w:val="008C30BB"/>
    <w:rsid w:val="008C36A2"/>
    <w:rsid w:val="008C40C4"/>
    <w:rsid w:val="008C68DA"/>
    <w:rsid w:val="008C6E25"/>
    <w:rsid w:val="008C7954"/>
    <w:rsid w:val="008D0C78"/>
    <w:rsid w:val="008D14D7"/>
    <w:rsid w:val="008D2AE3"/>
    <w:rsid w:val="008D44B3"/>
    <w:rsid w:val="008D4AFE"/>
    <w:rsid w:val="008D6588"/>
    <w:rsid w:val="008D67A7"/>
    <w:rsid w:val="008E38E3"/>
    <w:rsid w:val="008E4744"/>
    <w:rsid w:val="008E5642"/>
    <w:rsid w:val="008E66B8"/>
    <w:rsid w:val="008E7CCB"/>
    <w:rsid w:val="008F2872"/>
    <w:rsid w:val="008F46BD"/>
    <w:rsid w:val="008F5858"/>
    <w:rsid w:val="0090175C"/>
    <w:rsid w:val="009030C8"/>
    <w:rsid w:val="009035B8"/>
    <w:rsid w:val="00903A64"/>
    <w:rsid w:val="009064FC"/>
    <w:rsid w:val="009072EE"/>
    <w:rsid w:val="009108F2"/>
    <w:rsid w:val="0091444C"/>
    <w:rsid w:val="009155F3"/>
    <w:rsid w:val="00916481"/>
    <w:rsid w:val="00916C41"/>
    <w:rsid w:val="0092108B"/>
    <w:rsid w:val="009219C1"/>
    <w:rsid w:val="00921EF7"/>
    <w:rsid w:val="009253A3"/>
    <w:rsid w:val="009260DB"/>
    <w:rsid w:val="00933CD2"/>
    <w:rsid w:val="00934A7E"/>
    <w:rsid w:val="009431AB"/>
    <w:rsid w:val="00943339"/>
    <w:rsid w:val="00946D5B"/>
    <w:rsid w:val="00950430"/>
    <w:rsid w:val="009504BF"/>
    <w:rsid w:val="009517B7"/>
    <w:rsid w:val="009543C4"/>
    <w:rsid w:val="00954B1E"/>
    <w:rsid w:val="009577D3"/>
    <w:rsid w:val="00957897"/>
    <w:rsid w:val="0096081C"/>
    <w:rsid w:val="00960961"/>
    <w:rsid w:val="00960D11"/>
    <w:rsid w:val="009633AF"/>
    <w:rsid w:val="00965E8A"/>
    <w:rsid w:val="00967C27"/>
    <w:rsid w:val="00972F13"/>
    <w:rsid w:val="00973115"/>
    <w:rsid w:val="00974B39"/>
    <w:rsid w:val="009838B8"/>
    <w:rsid w:val="00986377"/>
    <w:rsid w:val="00994055"/>
    <w:rsid w:val="00995101"/>
    <w:rsid w:val="00995727"/>
    <w:rsid w:val="00997FEE"/>
    <w:rsid w:val="009A100A"/>
    <w:rsid w:val="009A1982"/>
    <w:rsid w:val="009A5981"/>
    <w:rsid w:val="009A59ED"/>
    <w:rsid w:val="009A68DD"/>
    <w:rsid w:val="009A69AD"/>
    <w:rsid w:val="009B018E"/>
    <w:rsid w:val="009B1D91"/>
    <w:rsid w:val="009B3EC3"/>
    <w:rsid w:val="009B582F"/>
    <w:rsid w:val="009B5D18"/>
    <w:rsid w:val="009B72A5"/>
    <w:rsid w:val="009C1FD0"/>
    <w:rsid w:val="009C5A65"/>
    <w:rsid w:val="009D175D"/>
    <w:rsid w:val="009D2155"/>
    <w:rsid w:val="009D5CE7"/>
    <w:rsid w:val="009D698F"/>
    <w:rsid w:val="009E0BAA"/>
    <w:rsid w:val="009E6014"/>
    <w:rsid w:val="009F0858"/>
    <w:rsid w:val="009F2460"/>
    <w:rsid w:val="009F310E"/>
    <w:rsid w:val="009F4B68"/>
    <w:rsid w:val="009F77E1"/>
    <w:rsid w:val="00A0163E"/>
    <w:rsid w:val="00A03061"/>
    <w:rsid w:val="00A034FD"/>
    <w:rsid w:val="00A076D2"/>
    <w:rsid w:val="00A0790C"/>
    <w:rsid w:val="00A07A9D"/>
    <w:rsid w:val="00A07E37"/>
    <w:rsid w:val="00A13105"/>
    <w:rsid w:val="00A1666E"/>
    <w:rsid w:val="00A2111E"/>
    <w:rsid w:val="00A22592"/>
    <w:rsid w:val="00A23F79"/>
    <w:rsid w:val="00A272DC"/>
    <w:rsid w:val="00A3404B"/>
    <w:rsid w:val="00A34A94"/>
    <w:rsid w:val="00A3565A"/>
    <w:rsid w:val="00A4475E"/>
    <w:rsid w:val="00A5248B"/>
    <w:rsid w:val="00A5536F"/>
    <w:rsid w:val="00A553FB"/>
    <w:rsid w:val="00A6162B"/>
    <w:rsid w:val="00A656C4"/>
    <w:rsid w:val="00A65A5E"/>
    <w:rsid w:val="00A72EF7"/>
    <w:rsid w:val="00A75A84"/>
    <w:rsid w:val="00A76C29"/>
    <w:rsid w:val="00A77DD8"/>
    <w:rsid w:val="00A80856"/>
    <w:rsid w:val="00A8215C"/>
    <w:rsid w:val="00A85FAA"/>
    <w:rsid w:val="00A87EE5"/>
    <w:rsid w:val="00A93A5A"/>
    <w:rsid w:val="00A95F65"/>
    <w:rsid w:val="00AA1FA9"/>
    <w:rsid w:val="00AA448A"/>
    <w:rsid w:val="00AA51E4"/>
    <w:rsid w:val="00AA7A97"/>
    <w:rsid w:val="00AB086C"/>
    <w:rsid w:val="00AB1C41"/>
    <w:rsid w:val="00AB3EDC"/>
    <w:rsid w:val="00AC2017"/>
    <w:rsid w:val="00AC22D9"/>
    <w:rsid w:val="00AC2764"/>
    <w:rsid w:val="00AC5D44"/>
    <w:rsid w:val="00AD1C2F"/>
    <w:rsid w:val="00AD3C8D"/>
    <w:rsid w:val="00AD4053"/>
    <w:rsid w:val="00AE02F0"/>
    <w:rsid w:val="00AE09AF"/>
    <w:rsid w:val="00AE1721"/>
    <w:rsid w:val="00AE4C33"/>
    <w:rsid w:val="00AE5FE1"/>
    <w:rsid w:val="00AF1267"/>
    <w:rsid w:val="00AF5DB0"/>
    <w:rsid w:val="00B00433"/>
    <w:rsid w:val="00B025DE"/>
    <w:rsid w:val="00B03FE3"/>
    <w:rsid w:val="00B04E4B"/>
    <w:rsid w:val="00B05EF4"/>
    <w:rsid w:val="00B06928"/>
    <w:rsid w:val="00B10F2E"/>
    <w:rsid w:val="00B112F1"/>
    <w:rsid w:val="00B12B2E"/>
    <w:rsid w:val="00B138A1"/>
    <w:rsid w:val="00B151A5"/>
    <w:rsid w:val="00B15298"/>
    <w:rsid w:val="00B16351"/>
    <w:rsid w:val="00B16C35"/>
    <w:rsid w:val="00B2017D"/>
    <w:rsid w:val="00B21BB5"/>
    <w:rsid w:val="00B23918"/>
    <w:rsid w:val="00B26651"/>
    <w:rsid w:val="00B2776B"/>
    <w:rsid w:val="00B27839"/>
    <w:rsid w:val="00B278A8"/>
    <w:rsid w:val="00B27C71"/>
    <w:rsid w:val="00B27E0E"/>
    <w:rsid w:val="00B30569"/>
    <w:rsid w:val="00B34202"/>
    <w:rsid w:val="00B35866"/>
    <w:rsid w:val="00B35E29"/>
    <w:rsid w:val="00B36D85"/>
    <w:rsid w:val="00B40DAE"/>
    <w:rsid w:val="00B41F55"/>
    <w:rsid w:val="00B43B85"/>
    <w:rsid w:val="00B46F54"/>
    <w:rsid w:val="00B47094"/>
    <w:rsid w:val="00B47362"/>
    <w:rsid w:val="00B47E99"/>
    <w:rsid w:val="00B5088A"/>
    <w:rsid w:val="00B52BA4"/>
    <w:rsid w:val="00B55395"/>
    <w:rsid w:val="00B579F4"/>
    <w:rsid w:val="00B604BC"/>
    <w:rsid w:val="00B62909"/>
    <w:rsid w:val="00B65630"/>
    <w:rsid w:val="00B702A9"/>
    <w:rsid w:val="00B71935"/>
    <w:rsid w:val="00B72BEA"/>
    <w:rsid w:val="00B7768A"/>
    <w:rsid w:val="00B8243B"/>
    <w:rsid w:val="00B853D5"/>
    <w:rsid w:val="00B86730"/>
    <w:rsid w:val="00B9036B"/>
    <w:rsid w:val="00B90EEC"/>
    <w:rsid w:val="00B91A5C"/>
    <w:rsid w:val="00B934D2"/>
    <w:rsid w:val="00B957EC"/>
    <w:rsid w:val="00B9645E"/>
    <w:rsid w:val="00B96E04"/>
    <w:rsid w:val="00B97FE3"/>
    <w:rsid w:val="00BA2FE7"/>
    <w:rsid w:val="00BA624D"/>
    <w:rsid w:val="00BA71C4"/>
    <w:rsid w:val="00BB7D7F"/>
    <w:rsid w:val="00BC0790"/>
    <w:rsid w:val="00BC4074"/>
    <w:rsid w:val="00BC4576"/>
    <w:rsid w:val="00BC5B7D"/>
    <w:rsid w:val="00BD16D8"/>
    <w:rsid w:val="00BD3C4E"/>
    <w:rsid w:val="00BD3D7B"/>
    <w:rsid w:val="00BD5995"/>
    <w:rsid w:val="00BE0194"/>
    <w:rsid w:val="00BE1569"/>
    <w:rsid w:val="00BE21E9"/>
    <w:rsid w:val="00BE380F"/>
    <w:rsid w:val="00BF0F2E"/>
    <w:rsid w:val="00BF2140"/>
    <w:rsid w:val="00BF4712"/>
    <w:rsid w:val="00C05915"/>
    <w:rsid w:val="00C071A7"/>
    <w:rsid w:val="00C16D73"/>
    <w:rsid w:val="00C20FE3"/>
    <w:rsid w:val="00C23104"/>
    <w:rsid w:val="00C23C6A"/>
    <w:rsid w:val="00C240F1"/>
    <w:rsid w:val="00C30BD3"/>
    <w:rsid w:val="00C30F50"/>
    <w:rsid w:val="00C310B4"/>
    <w:rsid w:val="00C35581"/>
    <w:rsid w:val="00C36400"/>
    <w:rsid w:val="00C41AEB"/>
    <w:rsid w:val="00C41BDD"/>
    <w:rsid w:val="00C437E1"/>
    <w:rsid w:val="00C44D4A"/>
    <w:rsid w:val="00C45BAA"/>
    <w:rsid w:val="00C46022"/>
    <w:rsid w:val="00C46720"/>
    <w:rsid w:val="00C474D6"/>
    <w:rsid w:val="00C51EBB"/>
    <w:rsid w:val="00C64976"/>
    <w:rsid w:val="00C70F3E"/>
    <w:rsid w:val="00C72680"/>
    <w:rsid w:val="00C7277E"/>
    <w:rsid w:val="00C74E84"/>
    <w:rsid w:val="00C75B02"/>
    <w:rsid w:val="00C82DBC"/>
    <w:rsid w:val="00C84DCF"/>
    <w:rsid w:val="00C86678"/>
    <w:rsid w:val="00C91427"/>
    <w:rsid w:val="00C92E07"/>
    <w:rsid w:val="00C933E2"/>
    <w:rsid w:val="00C939EF"/>
    <w:rsid w:val="00C94B71"/>
    <w:rsid w:val="00C9541F"/>
    <w:rsid w:val="00CA3E12"/>
    <w:rsid w:val="00CA3FFD"/>
    <w:rsid w:val="00CA4581"/>
    <w:rsid w:val="00CA6BCE"/>
    <w:rsid w:val="00CA7E43"/>
    <w:rsid w:val="00CB223A"/>
    <w:rsid w:val="00CB2904"/>
    <w:rsid w:val="00CC22A8"/>
    <w:rsid w:val="00CD0B7D"/>
    <w:rsid w:val="00CD5DAE"/>
    <w:rsid w:val="00CE0574"/>
    <w:rsid w:val="00CE0695"/>
    <w:rsid w:val="00CE24A0"/>
    <w:rsid w:val="00CE2634"/>
    <w:rsid w:val="00CE742F"/>
    <w:rsid w:val="00CF156D"/>
    <w:rsid w:val="00CF1636"/>
    <w:rsid w:val="00CF1DF5"/>
    <w:rsid w:val="00CF1FEE"/>
    <w:rsid w:val="00CF40BF"/>
    <w:rsid w:val="00CF6179"/>
    <w:rsid w:val="00CF6EEF"/>
    <w:rsid w:val="00CF7DA1"/>
    <w:rsid w:val="00D00AC8"/>
    <w:rsid w:val="00D00D89"/>
    <w:rsid w:val="00D010D2"/>
    <w:rsid w:val="00D02260"/>
    <w:rsid w:val="00D12E36"/>
    <w:rsid w:val="00D15DD9"/>
    <w:rsid w:val="00D1698D"/>
    <w:rsid w:val="00D16EDD"/>
    <w:rsid w:val="00D22040"/>
    <w:rsid w:val="00D22F68"/>
    <w:rsid w:val="00D25E7C"/>
    <w:rsid w:val="00D27026"/>
    <w:rsid w:val="00D27744"/>
    <w:rsid w:val="00D27C30"/>
    <w:rsid w:val="00D34318"/>
    <w:rsid w:val="00D36AAD"/>
    <w:rsid w:val="00D36DE5"/>
    <w:rsid w:val="00D37A2A"/>
    <w:rsid w:val="00D40C36"/>
    <w:rsid w:val="00D414C5"/>
    <w:rsid w:val="00D4194C"/>
    <w:rsid w:val="00D461A6"/>
    <w:rsid w:val="00D557AE"/>
    <w:rsid w:val="00D612AD"/>
    <w:rsid w:val="00D62B10"/>
    <w:rsid w:val="00D63AB7"/>
    <w:rsid w:val="00D75D06"/>
    <w:rsid w:val="00D84B27"/>
    <w:rsid w:val="00D86C82"/>
    <w:rsid w:val="00D87C6A"/>
    <w:rsid w:val="00D87DD4"/>
    <w:rsid w:val="00D910DC"/>
    <w:rsid w:val="00D95BD9"/>
    <w:rsid w:val="00DA360E"/>
    <w:rsid w:val="00DA423C"/>
    <w:rsid w:val="00DA610B"/>
    <w:rsid w:val="00DA69C2"/>
    <w:rsid w:val="00DB4A2B"/>
    <w:rsid w:val="00DC06BE"/>
    <w:rsid w:val="00DC1F3B"/>
    <w:rsid w:val="00DC2AA7"/>
    <w:rsid w:val="00DC45B8"/>
    <w:rsid w:val="00DD19B2"/>
    <w:rsid w:val="00DD2284"/>
    <w:rsid w:val="00DD31F6"/>
    <w:rsid w:val="00DD3F9A"/>
    <w:rsid w:val="00DE05AD"/>
    <w:rsid w:val="00DE4569"/>
    <w:rsid w:val="00DE4D70"/>
    <w:rsid w:val="00DF05AA"/>
    <w:rsid w:val="00DF62DC"/>
    <w:rsid w:val="00DF7C91"/>
    <w:rsid w:val="00E00C45"/>
    <w:rsid w:val="00E01B19"/>
    <w:rsid w:val="00E02554"/>
    <w:rsid w:val="00E0298B"/>
    <w:rsid w:val="00E0457D"/>
    <w:rsid w:val="00E05A19"/>
    <w:rsid w:val="00E063FC"/>
    <w:rsid w:val="00E06491"/>
    <w:rsid w:val="00E07C96"/>
    <w:rsid w:val="00E114BA"/>
    <w:rsid w:val="00E12829"/>
    <w:rsid w:val="00E1393A"/>
    <w:rsid w:val="00E15E9B"/>
    <w:rsid w:val="00E221D7"/>
    <w:rsid w:val="00E2543B"/>
    <w:rsid w:val="00E266A0"/>
    <w:rsid w:val="00E27A55"/>
    <w:rsid w:val="00E32923"/>
    <w:rsid w:val="00E33497"/>
    <w:rsid w:val="00E3684E"/>
    <w:rsid w:val="00E36DBA"/>
    <w:rsid w:val="00E41D12"/>
    <w:rsid w:val="00E4581D"/>
    <w:rsid w:val="00E506A2"/>
    <w:rsid w:val="00E52127"/>
    <w:rsid w:val="00E52F57"/>
    <w:rsid w:val="00E53577"/>
    <w:rsid w:val="00E5394B"/>
    <w:rsid w:val="00E5744B"/>
    <w:rsid w:val="00E651B7"/>
    <w:rsid w:val="00E65DA8"/>
    <w:rsid w:val="00E66BD7"/>
    <w:rsid w:val="00E67094"/>
    <w:rsid w:val="00E72E88"/>
    <w:rsid w:val="00E755EA"/>
    <w:rsid w:val="00E80021"/>
    <w:rsid w:val="00E816C9"/>
    <w:rsid w:val="00E849B7"/>
    <w:rsid w:val="00E85CC7"/>
    <w:rsid w:val="00E906D9"/>
    <w:rsid w:val="00E9172F"/>
    <w:rsid w:val="00E91CA2"/>
    <w:rsid w:val="00E94C7D"/>
    <w:rsid w:val="00E94CD2"/>
    <w:rsid w:val="00EA0131"/>
    <w:rsid w:val="00EA06A6"/>
    <w:rsid w:val="00EA6F9D"/>
    <w:rsid w:val="00EB0FAA"/>
    <w:rsid w:val="00EB2B9A"/>
    <w:rsid w:val="00EB74C7"/>
    <w:rsid w:val="00EB76E6"/>
    <w:rsid w:val="00EC19B6"/>
    <w:rsid w:val="00EC1ED9"/>
    <w:rsid w:val="00EC262E"/>
    <w:rsid w:val="00EC2BAD"/>
    <w:rsid w:val="00EC2C95"/>
    <w:rsid w:val="00EC3E77"/>
    <w:rsid w:val="00EC5E18"/>
    <w:rsid w:val="00EC6B29"/>
    <w:rsid w:val="00ED378D"/>
    <w:rsid w:val="00ED5135"/>
    <w:rsid w:val="00ED799E"/>
    <w:rsid w:val="00EE2B3E"/>
    <w:rsid w:val="00EE347B"/>
    <w:rsid w:val="00EE393C"/>
    <w:rsid w:val="00EE55E3"/>
    <w:rsid w:val="00EE653E"/>
    <w:rsid w:val="00EF28CC"/>
    <w:rsid w:val="00EF32B4"/>
    <w:rsid w:val="00F01623"/>
    <w:rsid w:val="00F04A52"/>
    <w:rsid w:val="00F07645"/>
    <w:rsid w:val="00F15150"/>
    <w:rsid w:val="00F157DB"/>
    <w:rsid w:val="00F1712D"/>
    <w:rsid w:val="00F225D6"/>
    <w:rsid w:val="00F2355C"/>
    <w:rsid w:val="00F2462A"/>
    <w:rsid w:val="00F3347E"/>
    <w:rsid w:val="00F4123A"/>
    <w:rsid w:val="00F423CB"/>
    <w:rsid w:val="00F43D55"/>
    <w:rsid w:val="00F456BC"/>
    <w:rsid w:val="00F46349"/>
    <w:rsid w:val="00F4674F"/>
    <w:rsid w:val="00F4717D"/>
    <w:rsid w:val="00F47590"/>
    <w:rsid w:val="00F52BA7"/>
    <w:rsid w:val="00F539A5"/>
    <w:rsid w:val="00F54CE3"/>
    <w:rsid w:val="00F57004"/>
    <w:rsid w:val="00F62187"/>
    <w:rsid w:val="00F62C16"/>
    <w:rsid w:val="00F66331"/>
    <w:rsid w:val="00F66BFA"/>
    <w:rsid w:val="00F743B4"/>
    <w:rsid w:val="00F74F5F"/>
    <w:rsid w:val="00F828EA"/>
    <w:rsid w:val="00F8290E"/>
    <w:rsid w:val="00F83565"/>
    <w:rsid w:val="00F8736D"/>
    <w:rsid w:val="00F93A0B"/>
    <w:rsid w:val="00F974F8"/>
    <w:rsid w:val="00FA0939"/>
    <w:rsid w:val="00FA139D"/>
    <w:rsid w:val="00FB2B12"/>
    <w:rsid w:val="00FB4EBB"/>
    <w:rsid w:val="00FB6302"/>
    <w:rsid w:val="00FB6AF8"/>
    <w:rsid w:val="00FC0568"/>
    <w:rsid w:val="00FC4B37"/>
    <w:rsid w:val="00FC4ECA"/>
    <w:rsid w:val="00FC7566"/>
    <w:rsid w:val="00FC789D"/>
    <w:rsid w:val="00FD0293"/>
    <w:rsid w:val="00FD2902"/>
    <w:rsid w:val="00FD2BC8"/>
    <w:rsid w:val="00FE0CA8"/>
    <w:rsid w:val="00FE743C"/>
    <w:rsid w:val="00FF628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4CADB046"/>
  <w15:docId w15:val="{B326BAC4-BA39-46A1-B5F0-33E0720503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宋体" w:hAnsi="Calibri" w:cs="Times New Roman"/>
        <w:lang w:val="en-US" w:eastAsia="zh-CN" w:bidi="ar-SA"/>
      </w:rPr>
    </w:rPrDefault>
    <w:pPrDefault/>
  </w:docDefaults>
  <w:latentStyles w:defLockedState="0" w:defUIPriority="0" w:defSemiHidden="0" w:defUnhideWhenUsed="0" w:defQFormat="0" w:count="371">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Hyperlink" w:uiPriority="99"/>
    <w:lsdException w:name="FollowedHyperlink" w:uiPriority="99"/>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1D0743"/>
    <w:pPr>
      <w:snapToGrid w:val="0"/>
      <w:spacing w:line="300" w:lineRule="auto"/>
      <w:ind w:firstLineChars="200" w:firstLine="480"/>
      <w:jc w:val="both"/>
    </w:pPr>
    <w:rPr>
      <w:rFonts w:ascii="Times New Roman" w:hAnsi="Times New Roman"/>
      <w:sz w:val="24"/>
      <w:lang w:eastAsia="en-US" w:bidi="en-US"/>
    </w:rPr>
  </w:style>
  <w:style w:type="paragraph" w:styleId="1">
    <w:name w:val="heading 1"/>
    <w:basedOn w:val="a"/>
    <w:next w:val="a"/>
    <w:link w:val="1Char"/>
    <w:uiPriority w:val="9"/>
    <w:qFormat/>
    <w:rsid w:val="00B16C35"/>
    <w:pPr>
      <w:keepNext/>
      <w:spacing w:afterLines="100" w:line="360" w:lineRule="auto"/>
      <w:ind w:firstLineChars="0" w:firstLine="0"/>
      <w:outlineLvl w:val="0"/>
    </w:pPr>
    <w:rPr>
      <w:rFonts w:eastAsia="黑体"/>
      <w:bCs/>
      <w:kern w:val="32"/>
      <w:sz w:val="32"/>
      <w:szCs w:val="32"/>
    </w:rPr>
  </w:style>
  <w:style w:type="paragraph" w:styleId="2">
    <w:name w:val="heading 2"/>
    <w:basedOn w:val="a"/>
    <w:next w:val="a"/>
    <w:link w:val="2Char"/>
    <w:uiPriority w:val="9"/>
    <w:qFormat/>
    <w:rsid w:val="00632340"/>
    <w:pPr>
      <w:keepNext/>
      <w:spacing w:beforeLines="50" w:line="360" w:lineRule="auto"/>
      <w:ind w:firstLineChars="0" w:firstLine="0"/>
      <w:outlineLvl w:val="1"/>
    </w:pPr>
    <w:rPr>
      <w:rFonts w:eastAsia="黑体"/>
      <w:iCs/>
      <w:sz w:val="28"/>
      <w:szCs w:val="28"/>
    </w:rPr>
  </w:style>
  <w:style w:type="paragraph" w:styleId="3">
    <w:name w:val="heading 3"/>
    <w:basedOn w:val="a"/>
    <w:next w:val="a"/>
    <w:link w:val="3Char"/>
    <w:uiPriority w:val="9"/>
    <w:qFormat/>
    <w:rsid w:val="00A3565A"/>
    <w:pPr>
      <w:keepNext/>
      <w:spacing w:beforeLines="50" w:line="360" w:lineRule="auto"/>
      <w:ind w:firstLineChars="0" w:firstLine="0"/>
      <w:outlineLvl w:val="2"/>
    </w:pPr>
    <w:rPr>
      <w:rFonts w:eastAsia="黑体"/>
      <w:bCs/>
    </w:rPr>
  </w:style>
  <w:style w:type="paragraph" w:styleId="4">
    <w:name w:val="heading 4"/>
    <w:basedOn w:val="a"/>
    <w:next w:val="a"/>
    <w:link w:val="4Char"/>
    <w:uiPriority w:val="9"/>
    <w:qFormat/>
    <w:rsid w:val="002F350F"/>
    <w:pPr>
      <w:keepNext/>
      <w:spacing w:before="240" w:after="60"/>
      <w:outlineLvl w:val="3"/>
    </w:pPr>
    <w:rPr>
      <w:rFonts w:ascii="Calibri" w:hAnsi="Calibri"/>
      <w:b/>
      <w:bCs/>
      <w:sz w:val="28"/>
      <w:szCs w:val="28"/>
      <w:lang w:bidi="ar-SA"/>
    </w:rPr>
  </w:style>
  <w:style w:type="paragraph" w:styleId="5">
    <w:name w:val="heading 5"/>
    <w:basedOn w:val="a"/>
    <w:next w:val="a"/>
    <w:link w:val="5Char"/>
    <w:uiPriority w:val="9"/>
    <w:qFormat/>
    <w:rsid w:val="002F350F"/>
    <w:pPr>
      <w:spacing w:before="240" w:after="60"/>
      <w:outlineLvl w:val="4"/>
    </w:pPr>
    <w:rPr>
      <w:rFonts w:ascii="Calibri" w:hAnsi="Calibri"/>
      <w:b/>
      <w:bCs/>
      <w:i/>
      <w:iCs/>
      <w:sz w:val="26"/>
      <w:szCs w:val="26"/>
      <w:lang w:bidi="ar-SA"/>
    </w:rPr>
  </w:style>
  <w:style w:type="paragraph" w:styleId="6">
    <w:name w:val="heading 6"/>
    <w:basedOn w:val="a"/>
    <w:next w:val="a"/>
    <w:link w:val="6Char"/>
    <w:uiPriority w:val="9"/>
    <w:qFormat/>
    <w:rsid w:val="002F350F"/>
    <w:pPr>
      <w:spacing w:before="240" w:after="60"/>
      <w:outlineLvl w:val="5"/>
    </w:pPr>
    <w:rPr>
      <w:rFonts w:ascii="Calibri" w:hAnsi="Calibri"/>
      <w:b/>
      <w:bCs/>
      <w:sz w:val="20"/>
      <w:lang w:bidi="ar-SA"/>
    </w:rPr>
  </w:style>
  <w:style w:type="paragraph" w:styleId="7">
    <w:name w:val="heading 7"/>
    <w:basedOn w:val="a"/>
    <w:next w:val="a"/>
    <w:link w:val="7Char"/>
    <w:uiPriority w:val="9"/>
    <w:qFormat/>
    <w:rsid w:val="002F350F"/>
    <w:pPr>
      <w:spacing w:before="240" w:after="60"/>
      <w:outlineLvl w:val="6"/>
    </w:pPr>
    <w:rPr>
      <w:rFonts w:ascii="Calibri" w:hAnsi="Calibri"/>
      <w:szCs w:val="24"/>
      <w:lang w:bidi="ar-SA"/>
    </w:rPr>
  </w:style>
  <w:style w:type="paragraph" w:styleId="8">
    <w:name w:val="heading 8"/>
    <w:basedOn w:val="a"/>
    <w:next w:val="a"/>
    <w:link w:val="8Char"/>
    <w:uiPriority w:val="9"/>
    <w:qFormat/>
    <w:rsid w:val="002F350F"/>
    <w:pPr>
      <w:spacing w:before="240" w:after="60"/>
      <w:outlineLvl w:val="7"/>
    </w:pPr>
    <w:rPr>
      <w:rFonts w:ascii="Calibri" w:hAnsi="Calibri"/>
      <w:i/>
      <w:iCs/>
      <w:szCs w:val="24"/>
      <w:lang w:bidi="ar-SA"/>
    </w:rPr>
  </w:style>
  <w:style w:type="paragraph" w:styleId="9">
    <w:name w:val="heading 9"/>
    <w:basedOn w:val="a"/>
    <w:next w:val="a"/>
    <w:link w:val="9Char"/>
    <w:uiPriority w:val="9"/>
    <w:qFormat/>
    <w:rsid w:val="002F350F"/>
    <w:pPr>
      <w:spacing w:before="240" w:after="60"/>
      <w:outlineLvl w:val="8"/>
    </w:pPr>
    <w:rPr>
      <w:rFonts w:ascii="Cambria" w:hAnsi="Cambria"/>
      <w:sz w:val="20"/>
      <w:lang w:bidi="ar-SA"/>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20">
    <w:name w:val="toc 2"/>
    <w:basedOn w:val="a"/>
    <w:next w:val="a"/>
    <w:autoRedefine/>
    <w:uiPriority w:val="39"/>
    <w:qFormat/>
    <w:rsid w:val="006975E1"/>
    <w:pPr>
      <w:ind w:leftChars="200" w:left="420"/>
    </w:pPr>
  </w:style>
  <w:style w:type="paragraph" w:styleId="10">
    <w:name w:val="toc 1"/>
    <w:basedOn w:val="a"/>
    <w:next w:val="a"/>
    <w:autoRedefine/>
    <w:uiPriority w:val="39"/>
    <w:qFormat/>
    <w:rsid w:val="008C0653"/>
    <w:pPr>
      <w:tabs>
        <w:tab w:val="right" w:leader="dot" w:pos="9060"/>
      </w:tabs>
      <w:ind w:left="482" w:firstLineChars="0" w:firstLine="0"/>
    </w:pPr>
    <w:rPr>
      <w:lang w:eastAsia="zh-CN"/>
    </w:rPr>
  </w:style>
  <w:style w:type="paragraph" w:styleId="a3">
    <w:name w:val="header"/>
    <w:basedOn w:val="a"/>
    <w:link w:val="Char"/>
    <w:uiPriority w:val="99"/>
    <w:rsid w:val="009C5A65"/>
    <w:pPr>
      <w:keepLines/>
      <w:pBdr>
        <w:bottom w:val="single" w:sz="6" w:space="1" w:color="auto"/>
      </w:pBdr>
      <w:tabs>
        <w:tab w:val="center" w:pos="4153"/>
        <w:tab w:val="right" w:pos="8306"/>
      </w:tabs>
      <w:spacing w:after="600" w:line="180" w:lineRule="atLeast"/>
      <w:jc w:val="center"/>
    </w:pPr>
    <w:rPr>
      <w:spacing w:val="-5"/>
      <w:sz w:val="21"/>
      <w:szCs w:val="21"/>
      <w:lang w:eastAsia="zh-CN"/>
    </w:rPr>
  </w:style>
  <w:style w:type="paragraph" w:styleId="a4">
    <w:name w:val="footer"/>
    <w:basedOn w:val="a"/>
    <w:link w:val="Char0"/>
    <w:uiPriority w:val="99"/>
    <w:rsid w:val="00F57004"/>
    <w:pPr>
      <w:tabs>
        <w:tab w:val="center" w:pos="4153"/>
        <w:tab w:val="right" w:pos="8306"/>
      </w:tabs>
      <w:spacing w:before="600" w:line="180" w:lineRule="atLeast"/>
      <w:jc w:val="center"/>
    </w:pPr>
    <w:rPr>
      <w:sz w:val="18"/>
      <w:szCs w:val="18"/>
    </w:rPr>
  </w:style>
  <w:style w:type="paragraph" w:styleId="30">
    <w:name w:val="toc 3"/>
    <w:basedOn w:val="a"/>
    <w:next w:val="a"/>
    <w:autoRedefine/>
    <w:uiPriority w:val="39"/>
    <w:qFormat/>
    <w:rsid w:val="006975E1"/>
    <w:pPr>
      <w:ind w:leftChars="400" w:left="840"/>
    </w:pPr>
  </w:style>
  <w:style w:type="paragraph" w:customStyle="1" w:styleId="a5">
    <w:name w:val="公式"/>
    <w:basedOn w:val="a"/>
    <w:autoRedefine/>
    <w:rsid w:val="009633AF"/>
    <w:pPr>
      <w:spacing w:before="120" w:after="120"/>
      <w:jc w:val="right"/>
    </w:pPr>
    <w:rPr>
      <w:rFonts w:eastAsia="Times New Roman" w:cs="宋体"/>
    </w:rPr>
  </w:style>
  <w:style w:type="paragraph" w:styleId="70">
    <w:name w:val="toc 7"/>
    <w:basedOn w:val="a"/>
    <w:next w:val="a"/>
    <w:autoRedefine/>
    <w:semiHidden/>
    <w:rsid w:val="006975E1"/>
    <w:pPr>
      <w:widowControl w:val="0"/>
      <w:ind w:leftChars="1200" w:left="2520"/>
    </w:pPr>
    <w:rPr>
      <w:kern w:val="2"/>
      <w:sz w:val="21"/>
    </w:rPr>
  </w:style>
  <w:style w:type="paragraph" w:styleId="60">
    <w:name w:val="toc 6"/>
    <w:basedOn w:val="a"/>
    <w:next w:val="a"/>
    <w:autoRedefine/>
    <w:semiHidden/>
    <w:rsid w:val="006975E1"/>
    <w:pPr>
      <w:widowControl w:val="0"/>
      <w:ind w:leftChars="1000" w:left="2100"/>
    </w:pPr>
    <w:rPr>
      <w:kern w:val="2"/>
      <w:sz w:val="21"/>
    </w:rPr>
  </w:style>
  <w:style w:type="character" w:styleId="a6">
    <w:name w:val="page number"/>
    <w:basedOn w:val="a0"/>
    <w:rsid w:val="006975E1"/>
  </w:style>
  <w:style w:type="paragraph" w:customStyle="1" w:styleId="a7">
    <w:name w:val="摘要"/>
    <w:basedOn w:val="1"/>
    <w:rsid w:val="009C5A65"/>
    <w:pPr>
      <w:jc w:val="center"/>
    </w:pPr>
    <w:rPr>
      <w:rFonts w:cs="宋体"/>
      <w:bCs w:val="0"/>
      <w:noProof/>
      <w:szCs w:val="20"/>
    </w:rPr>
  </w:style>
  <w:style w:type="paragraph" w:customStyle="1" w:styleId="11">
    <w:name w:val="正文1"/>
    <w:basedOn w:val="a"/>
    <w:link w:val="1Char0"/>
    <w:autoRedefine/>
    <w:rsid w:val="007A7179"/>
  </w:style>
  <w:style w:type="paragraph" w:customStyle="1" w:styleId="a8">
    <w:name w:val="英文摘要"/>
    <w:basedOn w:val="1"/>
    <w:link w:val="Char1"/>
    <w:autoRedefine/>
    <w:rsid w:val="001B06BC"/>
    <w:pPr>
      <w:jc w:val="center"/>
    </w:pPr>
    <w:rPr>
      <w:rFonts w:ascii="Cambria" w:hAnsi="Cambria" w:cs="宋体"/>
      <w:b/>
      <w:sz w:val="30"/>
    </w:rPr>
  </w:style>
  <w:style w:type="paragraph" w:customStyle="1" w:styleId="a9">
    <w:name w:val="引言"/>
    <w:basedOn w:val="1"/>
    <w:autoRedefine/>
    <w:rsid w:val="00111A31"/>
    <w:pPr>
      <w:spacing w:after="240"/>
    </w:pPr>
    <w:rPr>
      <w:rFonts w:cs="宋体"/>
      <w:bCs w:val="0"/>
      <w:sz w:val="30"/>
      <w:szCs w:val="20"/>
    </w:rPr>
  </w:style>
  <w:style w:type="paragraph" w:customStyle="1" w:styleId="21">
    <w:name w:val="样式 标题 2"/>
    <w:basedOn w:val="2"/>
    <w:autoRedefine/>
    <w:rsid w:val="00575DE0"/>
    <w:rPr>
      <w:rFonts w:cs="宋体"/>
      <w:szCs w:val="20"/>
    </w:rPr>
  </w:style>
  <w:style w:type="paragraph" w:customStyle="1" w:styleId="aa">
    <w:name w:val="结论"/>
    <w:basedOn w:val="a8"/>
    <w:autoRedefine/>
    <w:rsid w:val="00EE55E3"/>
  </w:style>
  <w:style w:type="paragraph" w:customStyle="1" w:styleId="ab">
    <w:name w:val="参考文献"/>
    <w:basedOn w:val="a8"/>
    <w:autoRedefine/>
    <w:qFormat/>
    <w:rsid w:val="00380F3F"/>
  </w:style>
  <w:style w:type="paragraph" w:customStyle="1" w:styleId="ac">
    <w:name w:val="附录"/>
    <w:basedOn w:val="a8"/>
    <w:link w:val="Char2"/>
    <w:qFormat/>
    <w:rsid w:val="00EE55E3"/>
  </w:style>
  <w:style w:type="character" w:customStyle="1" w:styleId="1Char">
    <w:name w:val="标题 1 Char"/>
    <w:link w:val="1"/>
    <w:uiPriority w:val="9"/>
    <w:rsid w:val="00B16C35"/>
    <w:rPr>
      <w:rFonts w:ascii="Times New Roman" w:eastAsia="黑体" w:hAnsi="Times New Roman"/>
      <w:bCs/>
      <w:kern w:val="32"/>
      <w:sz w:val="32"/>
      <w:szCs w:val="32"/>
      <w:lang w:bidi="en-US"/>
    </w:rPr>
  </w:style>
  <w:style w:type="character" w:customStyle="1" w:styleId="Char1">
    <w:name w:val="英文摘要 Char"/>
    <w:link w:val="a8"/>
    <w:rsid w:val="001B06BC"/>
    <w:rPr>
      <w:rFonts w:ascii="Cambria" w:eastAsia="黑体" w:hAnsi="Cambria" w:cs="宋体"/>
      <w:b/>
      <w:bCs/>
      <w:kern w:val="32"/>
      <w:sz w:val="30"/>
      <w:szCs w:val="32"/>
      <w:lang w:bidi="en-US"/>
    </w:rPr>
  </w:style>
  <w:style w:type="character" w:customStyle="1" w:styleId="Char2">
    <w:name w:val="附录 Char"/>
    <w:link w:val="ac"/>
    <w:rsid w:val="00EE55E3"/>
    <w:rPr>
      <w:rFonts w:ascii="Cambria" w:eastAsia="黑体" w:hAnsi="Cambria" w:cs="宋体"/>
      <w:b/>
      <w:bCs/>
      <w:kern w:val="32"/>
      <w:sz w:val="30"/>
      <w:szCs w:val="32"/>
      <w:lang w:bidi="en-US"/>
    </w:rPr>
  </w:style>
  <w:style w:type="paragraph" w:customStyle="1" w:styleId="ad">
    <w:name w:val="致谢"/>
    <w:basedOn w:val="a8"/>
    <w:autoRedefine/>
    <w:qFormat/>
    <w:rsid w:val="00CF6EEF"/>
    <w:pPr>
      <w:spacing w:after="240"/>
    </w:pPr>
  </w:style>
  <w:style w:type="paragraph" w:customStyle="1" w:styleId="ae">
    <w:name w:val="发表学术论文情况"/>
    <w:basedOn w:val="a8"/>
    <w:autoRedefine/>
    <w:qFormat/>
    <w:rsid w:val="00695F61"/>
  </w:style>
  <w:style w:type="paragraph" w:styleId="af">
    <w:name w:val="Document Map"/>
    <w:basedOn w:val="a"/>
    <w:semiHidden/>
    <w:rsid w:val="00636BB3"/>
    <w:pPr>
      <w:shd w:val="clear" w:color="auto" w:fill="000080"/>
    </w:pPr>
  </w:style>
  <w:style w:type="paragraph" w:customStyle="1" w:styleId="af0">
    <w:name w:val="授权书"/>
    <w:basedOn w:val="1"/>
    <w:autoRedefine/>
    <w:rsid w:val="00814BE9"/>
    <w:pPr>
      <w:spacing w:beforeLines="300" w:after="240"/>
      <w:jc w:val="center"/>
    </w:pPr>
    <w:rPr>
      <w:sz w:val="44"/>
      <w:szCs w:val="44"/>
    </w:rPr>
  </w:style>
  <w:style w:type="paragraph" w:styleId="af1">
    <w:name w:val="Balloon Text"/>
    <w:basedOn w:val="a"/>
    <w:link w:val="Char3"/>
    <w:uiPriority w:val="99"/>
    <w:semiHidden/>
    <w:rsid w:val="008C36A2"/>
    <w:rPr>
      <w:sz w:val="18"/>
      <w:szCs w:val="18"/>
    </w:rPr>
  </w:style>
  <w:style w:type="character" w:customStyle="1" w:styleId="2Char">
    <w:name w:val="标题 2 Char"/>
    <w:link w:val="2"/>
    <w:uiPriority w:val="9"/>
    <w:rsid w:val="00632340"/>
    <w:rPr>
      <w:rFonts w:ascii="Times New Roman" w:eastAsia="黑体" w:hAnsi="Times New Roman"/>
      <w:iCs/>
      <w:sz w:val="28"/>
      <w:szCs w:val="28"/>
      <w:lang w:bidi="en-US"/>
    </w:rPr>
  </w:style>
  <w:style w:type="character" w:customStyle="1" w:styleId="3Char">
    <w:name w:val="标题 3 Char"/>
    <w:link w:val="3"/>
    <w:uiPriority w:val="9"/>
    <w:rsid w:val="00A3565A"/>
    <w:rPr>
      <w:rFonts w:ascii="Times New Roman" w:eastAsia="黑体" w:hAnsi="Times New Roman"/>
      <w:bCs/>
      <w:sz w:val="24"/>
      <w:lang w:bidi="en-US"/>
    </w:rPr>
  </w:style>
  <w:style w:type="character" w:customStyle="1" w:styleId="4Char">
    <w:name w:val="标题 4 Char"/>
    <w:link w:val="4"/>
    <w:uiPriority w:val="9"/>
    <w:rsid w:val="002F350F"/>
    <w:rPr>
      <w:b/>
      <w:bCs/>
      <w:sz w:val="28"/>
      <w:szCs w:val="28"/>
    </w:rPr>
  </w:style>
  <w:style w:type="character" w:customStyle="1" w:styleId="5Char">
    <w:name w:val="标题 5 Char"/>
    <w:link w:val="5"/>
    <w:uiPriority w:val="9"/>
    <w:semiHidden/>
    <w:rsid w:val="002F350F"/>
    <w:rPr>
      <w:b/>
      <w:bCs/>
      <w:i/>
      <w:iCs/>
      <w:sz w:val="26"/>
      <w:szCs w:val="26"/>
    </w:rPr>
  </w:style>
  <w:style w:type="character" w:customStyle="1" w:styleId="6Char">
    <w:name w:val="标题 6 Char"/>
    <w:link w:val="6"/>
    <w:uiPriority w:val="9"/>
    <w:semiHidden/>
    <w:rsid w:val="002F350F"/>
    <w:rPr>
      <w:b/>
      <w:bCs/>
    </w:rPr>
  </w:style>
  <w:style w:type="character" w:customStyle="1" w:styleId="7Char">
    <w:name w:val="标题 7 Char"/>
    <w:link w:val="7"/>
    <w:uiPriority w:val="9"/>
    <w:semiHidden/>
    <w:rsid w:val="002F350F"/>
    <w:rPr>
      <w:sz w:val="24"/>
      <w:szCs w:val="24"/>
    </w:rPr>
  </w:style>
  <w:style w:type="character" w:customStyle="1" w:styleId="8Char">
    <w:name w:val="标题 8 Char"/>
    <w:link w:val="8"/>
    <w:uiPriority w:val="9"/>
    <w:semiHidden/>
    <w:rsid w:val="002F350F"/>
    <w:rPr>
      <w:i/>
      <w:iCs/>
      <w:sz w:val="24"/>
      <w:szCs w:val="24"/>
    </w:rPr>
  </w:style>
  <w:style w:type="character" w:customStyle="1" w:styleId="9Char">
    <w:name w:val="标题 9 Char"/>
    <w:link w:val="9"/>
    <w:uiPriority w:val="9"/>
    <w:semiHidden/>
    <w:rsid w:val="002F350F"/>
    <w:rPr>
      <w:rFonts w:ascii="Cambria" w:eastAsia="宋体" w:hAnsi="Cambria"/>
    </w:rPr>
  </w:style>
  <w:style w:type="paragraph" w:styleId="af2">
    <w:name w:val="Title"/>
    <w:basedOn w:val="a"/>
    <w:next w:val="a"/>
    <w:link w:val="Char4"/>
    <w:uiPriority w:val="10"/>
    <w:qFormat/>
    <w:rsid w:val="002F350F"/>
    <w:pPr>
      <w:spacing w:before="240" w:after="60"/>
      <w:jc w:val="center"/>
      <w:outlineLvl w:val="0"/>
    </w:pPr>
    <w:rPr>
      <w:rFonts w:ascii="Cambria" w:hAnsi="Cambria"/>
      <w:b/>
      <w:bCs/>
      <w:kern w:val="28"/>
      <w:sz w:val="32"/>
      <w:szCs w:val="32"/>
      <w:lang w:bidi="ar-SA"/>
    </w:rPr>
  </w:style>
  <w:style w:type="character" w:customStyle="1" w:styleId="Char4">
    <w:name w:val="标题 Char"/>
    <w:link w:val="af2"/>
    <w:uiPriority w:val="10"/>
    <w:rsid w:val="002F350F"/>
    <w:rPr>
      <w:rFonts w:ascii="Cambria" w:eastAsia="宋体" w:hAnsi="Cambria"/>
      <w:b/>
      <w:bCs/>
      <w:kern w:val="28"/>
      <w:sz w:val="32"/>
      <w:szCs w:val="32"/>
    </w:rPr>
  </w:style>
  <w:style w:type="paragraph" w:styleId="af3">
    <w:name w:val="Subtitle"/>
    <w:basedOn w:val="a"/>
    <w:next w:val="a"/>
    <w:link w:val="Char5"/>
    <w:uiPriority w:val="11"/>
    <w:qFormat/>
    <w:rsid w:val="002F350F"/>
    <w:pPr>
      <w:spacing w:after="60"/>
      <w:jc w:val="center"/>
      <w:outlineLvl w:val="1"/>
    </w:pPr>
    <w:rPr>
      <w:rFonts w:ascii="Cambria" w:hAnsi="Cambria"/>
      <w:szCs w:val="24"/>
      <w:lang w:bidi="ar-SA"/>
    </w:rPr>
  </w:style>
  <w:style w:type="character" w:customStyle="1" w:styleId="Char5">
    <w:name w:val="副标题 Char"/>
    <w:link w:val="af3"/>
    <w:uiPriority w:val="11"/>
    <w:rsid w:val="002F350F"/>
    <w:rPr>
      <w:rFonts w:ascii="Cambria" w:eastAsia="宋体" w:hAnsi="Cambria"/>
      <w:sz w:val="24"/>
      <w:szCs w:val="24"/>
    </w:rPr>
  </w:style>
  <w:style w:type="character" w:styleId="af4">
    <w:name w:val="Strong"/>
    <w:uiPriority w:val="22"/>
    <w:qFormat/>
    <w:rsid w:val="002F350F"/>
    <w:rPr>
      <w:b/>
      <w:bCs/>
    </w:rPr>
  </w:style>
  <w:style w:type="character" w:styleId="af5">
    <w:name w:val="Emphasis"/>
    <w:uiPriority w:val="20"/>
    <w:qFormat/>
    <w:rsid w:val="002F350F"/>
    <w:rPr>
      <w:rFonts w:ascii="Calibri" w:hAnsi="Calibri"/>
      <w:b/>
      <w:i/>
      <w:iCs/>
    </w:rPr>
  </w:style>
  <w:style w:type="paragraph" w:styleId="af6">
    <w:name w:val="No Spacing"/>
    <w:basedOn w:val="a"/>
    <w:uiPriority w:val="1"/>
    <w:qFormat/>
    <w:rsid w:val="002F350F"/>
    <w:rPr>
      <w:szCs w:val="32"/>
    </w:rPr>
  </w:style>
  <w:style w:type="paragraph" w:styleId="af7">
    <w:name w:val="List Paragraph"/>
    <w:basedOn w:val="a"/>
    <w:uiPriority w:val="34"/>
    <w:qFormat/>
    <w:rsid w:val="002F350F"/>
    <w:pPr>
      <w:ind w:left="720"/>
      <w:contextualSpacing/>
    </w:pPr>
  </w:style>
  <w:style w:type="paragraph" w:styleId="af8">
    <w:name w:val="Quote"/>
    <w:basedOn w:val="a"/>
    <w:next w:val="a"/>
    <w:link w:val="Char6"/>
    <w:uiPriority w:val="29"/>
    <w:qFormat/>
    <w:rsid w:val="002F350F"/>
    <w:rPr>
      <w:rFonts w:ascii="Calibri" w:hAnsi="Calibri"/>
      <w:i/>
      <w:szCs w:val="24"/>
      <w:lang w:bidi="ar-SA"/>
    </w:rPr>
  </w:style>
  <w:style w:type="character" w:customStyle="1" w:styleId="Char6">
    <w:name w:val="引用 Char"/>
    <w:link w:val="af8"/>
    <w:uiPriority w:val="29"/>
    <w:rsid w:val="002F350F"/>
    <w:rPr>
      <w:i/>
      <w:sz w:val="24"/>
      <w:szCs w:val="24"/>
    </w:rPr>
  </w:style>
  <w:style w:type="paragraph" w:styleId="af9">
    <w:name w:val="Intense Quote"/>
    <w:basedOn w:val="a"/>
    <w:next w:val="a"/>
    <w:link w:val="Char7"/>
    <w:uiPriority w:val="30"/>
    <w:qFormat/>
    <w:rsid w:val="002F350F"/>
    <w:pPr>
      <w:ind w:left="720" w:right="720"/>
    </w:pPr>
    <w:rPr>
      <w:rFonts w:ascii="Calibri" w:hAnsi="Calibri"/>
      <w:b/>
      <w:i/>
      <w:lang w:bidi="ar-SA"/>
    </w:rPr>
  </w:style>
  <w:style w:type="character" w:customStyle="1" w:styleId="Char7">
    <w:name w:val="明显引用 Char"/>
    <w:link w:val="af9"/>
    <w:uiPriority w:val="30"/>
    <w:rsid w:val="002F350F"/>
    <w:rPr>
      <w:b/>
      <w:i/>
      <w:sz w:val="24"/>
    </w:rPr>
  </w:style>
  <w:style w:type="character" w:styleId="afa">
    <w:name w:val="Subtle Emphasis"/>
    <w:uiPriority w:val="19"/>
    <w:qFormat/>
    <w:rsid w:val="002F350F"/>
    <w:rPr>
      <w:i/>
      <w:color w:val="5A5A5A"/>
    </w:rPr>
  </w:style>
  <w:style w:type="character" w:styleId="afb">
    <w:name w:val="Intense Emphasis"/>
    <w:uiPriority w:val="21"/>
    <w:qFormat/>
    <w:rsid w:val="002F350F"/>
    <w:rPr>
      <w:b/>
      <w:i/>
      <w:sz w:val="24"/>
      <w:szCs w:val="24"/>
      <w:u w:val="single"/>
    </w:rPr>
  </w:style>
  <w:style w:type="character" w:styleId="afc">
    <w:name w:val="Hyperlink"/>
    <w:uiPriority w:val="99"/>
    <w:rsid w:val="00750C28"/>
    <w:rPr>
      <w:color w:val="0000FF"/>
      <w:u w:val="single"/>
    </w:rPr>
  </w:style>
  <w:style w:type="character" w:styleId="afd">
    <w:name w:val="Intense Reference"/>
    <w:uiPriority w:val="32"/>
    <w:qFormat/>
    <w:rsid w:val="002F350F"/>
    <w:rPr>
      <w:b/>
      <w:sz w:val="24"/>
      <w:u w:val="single"/>
    </w:rPr>
  </w:style>
  <w:style w:type="character" w:styleId="afe">
    <w:name w:val="Book Title"/>
    <w:uiPriority w:val="33"/>
    <w:qFormat/>
    <w:rsid w:val="002F350F"/>
    <w:rPr>
      <w:rFonts w:ascii="Cambria" w:eastAsia="宋体" w:hAnsi="Cambria"/>
      <w:b/>
      <w:i/>
      <w:sz w:val="24"/>
      <w:szCs w:val="24"/>
    </w:rPr>
  </w:style>
  <w:style w:type="paragraph" w:styleId="TOC">
    <w:name w:val="TOC Heading"/>
    <w:basedOn w:val="1"/>
    <w:next w:val="a"/>
    <w:uiPriority w:val="39"/>
    <w:qFormat/>
    <w:rsid w:val="002F350F"/>
    <w:pPr>
      <w:outlineLvl w:val="9"/>
    </w:pPr>
  </w:style>
  <w:style w:type="paragraph" w:customStyle="1" w:styleId="aff">
    <w:name w:val="硕士学位论文"/>
    <w:basedOn w:val="a"/>
    <w:link w:val="Char8"/>
    <w:qFormat/>
    <w:rsid w:val="00150647"/>
    <w:pPr>
      <w:ind w:firstLineChars="0" w:firstLine="0"/>
      <w:jc w:val="center"/>
    </w:pPr>
    <w:rPr>
      <w:rFonts w:ascii="华文细黑" w:hAnsi="华文细黑"/>
      <w:b/>
      <w:sz w:val="48"/>
      <w:szCs w:val="48"/>
      <w:lang w:eastAsia="zh-CN"/>
    </w:rPr>
  </w:style>
  <w:style w:type="paragraph" w:customStyle="1" w:styleId="aff0">
    <w:name w:val="论文题目"/>
    <w:basedOn w:val="a"/>
    <w:link w:val="Char9"/>
    <w:qFormat/>
    <w:rsid w:val="00E05A19"/>
    <w:pPr>
      <w:ind w:firstLineChars="0" w:firstLine="0"/>
      <w:jc w:val="center"/>
    </w:pPr>
    <w:rPr>
      <w:rFonts w:ascii="华文细黑" w:eastAsia="华文细黑" w:hAnsi="华文细黑"/>
      <w:b/>
      <w:sz w:val="44"/>
      <w:szCs w:val="44"/>
    </w:rPr>
  </w:style>
  <w:style w:type="character" w:customStyle="1" w:styleId="Char8">
    <w:name w:val="硕士学位论文 Char"/>
    <w:link w:val="aff"/>
    <w:rsid w:val="00150647"/>
    <w:rPr>
      <w:rFonts w:ascii="华文细黑" w:eastAsia="宋体" w:hAnsi="华文细黑"/>
      <w:b/>
      <w:sz w:val="48"/>
      <w:szCs w:val="48"/>
      <w:lang w:val="en-US" w:eastAsia="zh-CN" w:bidi="en-US"/>
    </w:rPr>
  </w:style>
  <w:style w:type="paragraph" w:customStyle="1" w:styleId="aff1">
    <w:name w:val="论文英文题目"/>
    <w:basedOn w:val="a"/>
    <w:link w:val="Chara"/>
    <w:qFormat/>
    <w:rsid w:val="00192012"/>
    <w:pPr>
      <w:ind w:firstLineChars="0" w:firstLine="0"/>
      <w:jc w:val="center"/>
    </w:pPr>
    <w:rPr>
      <w:rFonts w:ascii="Calibri" w:hAnsi="Calibri"/>
      <w:b/>
      <w:sz w:val="32"/>
      <w:szCs w:val="32"/>
    </w:rPr>
  </w:style>
  <w:style w:type="character" w:customStyle="1" w:styleId="Char9">
    <w:name w:val="论文题目 Char"/>
    <w:link w:val="aff0"/>
    <w:rsid w:val="00E05A19"/>
    <w:rPr>
      <w:rFonts w:ascii="华文细黑" w:eastAsia="华文细黑" w:hAnsi="华文细黑"/>
      <w:b/>
      <w:sz w:val="44"/>
      <w:szCs w:val="44"/>
      <w:lang w:bidi="en-US"/>
    </w:rPr>
  </w:style>
  <w:style w:type="paragraph" w:customStyle="1" w:styleId="aff2">
    <w:name w:val="首页居中"/>
    <w:basedOn w:val="a"/>
    <w:link w:val="Charb"/>
    <w:qFormat/>
    <w:rsid w:val="009A69AD"/>
    <w:pPr>
      <w:spacing w:line="360" w:lineRule="auto"/>
      <w:ind w:firstLineChars="659" w:firstLine="1977"/>
    </w:pPr>
    <w:rPr>
      <w:rFonts w:ascii="Calibri" w:hAnsi="Calibri"/>
      <w:sz w:val="30"/>
      <w:szCs w:val="30"/>
    </w:rPr>
  </w:style>
  <w:style w:type="character" w:customStyle="1" w:styleId="Chara">
    <w:name w:val="论文英文题目 Char"/>
    <w:link w:val="aff1"/>
    <w:rsid w:val="00192012"/>
    <w:rPr>
      <w:b/>
      <w:sz w:val="32"/>
      <w:szCs w:val="32"/>
      <w:lang w:val="en-US" w:eastAsia="en-US" w:bidi="en-US"/>
    </w:rPr>
  </w:style>
  <w:style w:type="paragraph" w:customStyle="1" w:styleId="aff3">
    <w:name w:val="首页页脚中文"/>
    <w:basedOn w:val="a"/>
    <w:link w:val="Charc"/>
    <w:qFormat/>
    <w:rsid w:val="006049B3"/>
    <w:pPr>
      <w:ind w:firstLineChars="0" w:firstLine="0"/>
      <w:jc w:val="center"/>
    </w:pPr>
    <w:rPr>
      <w:rFonts w:ascii="华文行楷" w:eastAsia="华文行楷"/>
      <w:sz w:val="36"/>
      <w:szCs w:val="36"/>
    </w:rPr>
  </w:style>
  <w:style w:type="character" w:customStyle="1" w:styleId="Charb">
    <w:name w:val="首页居中 Char"/>
    <w:link w:val="aff2"/>
    <w:rsid w:val="009A69AD"/>
    <w:rPr>
      <w:sz w:val="30"/>
      <w:szCs w:val="30"/>
      <w:lang w:bidi="en-US"/>
    </w:rPr>
  </w:style>
  <w:style w:type="paragraph" w:customStyle="1" w:styleId="aff4">
    <w:name w:val="首页页脚英文"/>
    <w:basedOn w:val="a"/>
    <w:link w:val="Chard"/>
    <w:qFormat/>
    <w:rsid w:val="006049B3"/>
    <w:pPr>
      <w:ind w:firstLineChars="0" w:firstLine="0"/>
      <w:jc w:val="center"/>
    </w:pPr>
  </w:style>
  <w:style w:type="character" w:customStyle="1" w:styleId="Charc">
    <w:name w:val="首页页脚中文 Char"/>
    <w:link w:val="aff3"/>
    <w:rsid w:val="006049B3"/>
    <w:rPr>
      <w:rFonts w:ascii="华文行楷" w:eastAsia="华文行楷" w:hAnsi="Times New Roman"/>
      <w:sz w:val="36"/>
      <w:szCs w:val="36"/>
      <w:lang w:bidi="en-US"/>
    </w:rPr>
  </w:style>
  <w:style w:type="paragraph" w:customStyle="1" w:styleId="aff5">
    <w:name w:val="独创声明"/>
    <w:basedOn w:val="a"/>
    <w:link w:val="Chare"/>
    <w:qFormat/>
    <w:rsid w:val="00C30BD3"/>
    <w:pPr>
      <w:ind w:firstLineChars="0" w:firstLine="0"/>
      <w:jc w:val="center"/>
    </w:pPr>
    <w:rPr>
      <w:rFonts w:ascii="黑体" w:eastAsia="黑体" w:hAnsi="黑体"/>
      <w:sz w:val="36"/>
      <w:szCs w:val="36"/>
      <w:lang w:bidi="ar-SA"/>
    </w:rPr>
  </w:style>
  <w:style w:type="character" w:customStyle="1" w:styleId="Chard">
    <w:name w:val="首页页脚英文 Char"/>
    <w:link w:val="aff4"/>
    <w:rsid w:val="006049B3"/>
    <w:rPr>
      <w:rFonts w:ascii="Times New Roman" w:hAnsi="Times New Roman"/>
      <w:sz w:val="24"/>
      <w:lang w:bidi="en-US"/>
    </w:rPr>
  </w:style>
  <w:style w:type="paragraph" w:customStyle="1" w:styleId="aff6">
    <w:name w:val="独创声明正文"/>
    <w:basedOn w:val="aff5"/>
    <w:link w:val="Charf"/>
    <w:qFormat/>
    <w:rsid w:val="00814BE9"/>
    <w:rPr>
      <w:lang w:bidi="en-US"/>
    </w:rPr>
  </w:style>
  <w:style w:type="character" w:customStyle="1" w:styleId="Chare">
    <w:name w:val="独创声明 Char"/>
    <w:link w:val="aff5"/>
    <w:rsid w:val="00C30BD3"/>
    <w:rPr>
      <w:rFonts w:ascii="黑体" w:eastAsia="黑体" w:hAnsi="黑体"/>
      <w:sz w:val="36"/>
      <w:szCs w:val="36"/>
    </w:rPr>
  </w:style>
  <w:style w:type="paragraph" w:customStyle="1" w:styleId="aff7">
    <w:name w:val="关键词"/>
    <w:basedOn w:val="a"/>
    <w:link w:val="Charf0"/>
    <w:qFormat/>
    <w:rsid w:val="001B06BC"/>
    <w:rPr>
      <w:rFonts w:ascii="仿宋_GB2312" w:eastAsia="仿宋_GB2312" w:hAnsi="Calibri"/>
      <w:szCs w:val="24"/>
    </w:rPr>
  </w:style>
  <w:style w:type="character" w:customStyle="1" w:styleId="Charf">
    <w:name w:val="独创声明正文 Char"/>
    <w:link w:val="aff6"/>
    <w:rsid w:val="00814BE9"/>
    <w:rPr>
      <w:rFonts w:ascii="黑体" w:eastAsia="黑体" w:hAnsi="黑体"/>
      <w:sz w:val="36"/>
      <w:szCs w:val="36"/>
      <w:lang w:bidi="en-US"/>
    </w:rPr>
  </w:style>
  <w:style w:type="paragraph" w:customStyle="1" w:styleId="aff8">
    <w:name w:val="关键词题头"/>
    <w:basedOn w:val="a"/>
    <w:link w:val="Charf1"/>
    <w:qFormat/>
    <w:rsid w:val="001B06BC"/>
    <w:rPr>
      <w:rFonts w:ascii="黑体" w:eastAsia="黑体" w:hAnsi="Calibri"/>
      <w:szCs w:val="24"/>
    </w:rPr>
  </w:style>
  <w:style w:type="character" w:customStyle="1" w:styleId="Charf0">
    <w:name w:val="关键词 Char"/>
    <w:link w:val="aff7"/>
    <w:rsid w:val="001B06BC"/>
    <w:rPr>
      <w:rFonts w:ascii="仿宋_GB2312" w:eastAsia="仿宋_GB2312"/>
      <w:sz w:val="24"/>
      <w:szCs w:val="24"/>
      <w:lang w:bidi="en-US"/>
    </w:rPr>
  </w:style>
  <w:style w:type="paragraph" w:customStyle="1" w:styleId="aff9">
    <w:name w:val="摘要题目"/>
    <w:basedOn w:val="a8"/>
    <w:link w:val="Charf2"/>
    <w:qFormat/>
    <w:rsid w:val="0074391A"/>
    <w:pPr>
      <w:spacing w:after="240"/>
    </w:pPr>
    <w:rPr>
      <w:rFonts w:cs="Times New Roman"/>
    </w:rPr>
  </w:style>
  <w:style w:type="character" w:customStyle="1" w:styleId="Charf1">
    <w:name w:val="关键词题头 Char"/>
    <w:link w:val="aff8"/>
    <w:rsid w:val="001B06BC"/>
    <w:rPr>
      <w:rFonts w:ascii="黑体" w:eastAsia="黑体"/>
      <w:sz w:val="24"/>
      <w:szCs w:val="24"/>
      <w:lang w:bidi="en-US"/>
    </w:rPr>
  </w:style>
  <w:style w:type="paragraph" w:customStyle="1" w:styleId="affa">
    <w:name w:val="英文摘要正文"/>
    <w:basedOn w:val="11"/>
    <w:link w:val="Charf3"/>
    <w:qFormat/>
    <w:rsid w:val="001B06BC"/>
    <w:rPr>
      <w:rFonts w:eastAsia="Times New Roman"/>
    </w:rPr>
  </w:style>
  <w:style w:type="character" w:customStyle="1" w:styleId="Charf2">
    <w:name w:val="摘要题目 Char"/>
    <w:link w:val="aff9"/>
    <w:rsid w:val="0074391A"/>
    <w:rPr>
      <w:rFonts w:ascii="Times New Roman" w:eastAsia="黑体" w:hAnsi="Times New Roman"/>
      <w:kern w:val="32"/>
      <w:sz w:val="30"/>
      <w:lang w:bidi="en-US"/>
    </w:rPr>
  </w:style>
  <w:style w:type="paragraph" w:customStyle="1" w:styleId="affb">
    <w:name w:val="英文关键词"/>
    <w:basedOn w:val="a"/>
    <w:link w:val="Charf4"/>
    <w:qFormat/>
    <w:rsid w:val="001B06BC"/>
    <w:rPr>
      <w:rFonts w:ascii="Calibri" w:hAnsi="Calibri"/>
      <w:szCs w:val="24"/>
    </w:rPr>
  </w:style>
  <w:style w:type="character" w:customStyle="1" w:styleId="1Char0">
    <w:name w:val="正文1 Char"/>
    <w:link w:val="11"/>
    <w:rsid w:val="007A7179"/>
    <w:rPr>
      <w:rFonts w:ascii="Times New Roman" w:hAnsi="Times New Roman"/>
      <w:sz w:val="24"/>
      <w:lang w:eastAsia="en-US" w:bidi="en-US"/>
    </w:rPr>
  </w:style>
  <w:style w:type="character" w:customStyle="1" w:styleId="Charf3">
    <w:name w:val="英文摘要正文 Char"/>
    <w:link w:val="affa"/>
    <w:rsid w:val="001B06BC"/>
    <w:rPr>
      <w:rFonts w:ascii="Times New Roman" w:hAnsi="Times New Roman"/>
      <w:sz w:val="24"/>
      <w:lang w:eastAsia="en-US" w:bidi="en-US"/>
    </w:rPr>
  </w:style>
  <w:style w:type="paragraph" w:customStyle="1" w:styleId="Keywords">
    <w:name w:val="Keywords"/>
    <w:basedOn w:val="a"/>
    <w:link w:val="KeywordsChar"/>
    <w:qFormat/>
    <w:rsid w:val="001B06BC"/>
    <w:rPr>
      <w:rFonts w:ascii="Calibri" w:hAnsi="Calibri"/>
      <w:b/>
      <w:szCs w:val="24"/>
    </w:rPr>
  </w:style>
  <w:style w:type="character" w:customStyle="1" w:styleId="Charf4">
    <w:name w:val="英文关键词 Char"/>
    <w:link w:val="affb"/>
    <w:rsid w:val="001B06BC"/>
    <w:rPr>
      <w:rFonts w:ascii="Calibri" w:eastAsia="宋体" w:hAnsi="Calibri"/>
      <w:sz w:val="24"/>
      <w:szCs w:val="24"/>
      <w:lang w:eastAsia="en-US" w:bidi="en-US"/>
    </w:rPr>
  </w:style>
  <w:style w:type="paragraph" w:customStyle="1" w:styleId="affc">
    <w:name w:val="目录"/>
    <w:basedOn w:val="a"/>
    <w:link w:val="Charf5"/>
    <w:qFormat/>
    <w:rsid w:val="000C61BD"/>
    <w:pPr>
      <w:ind w:firstLineChars="0" w:firstLine="0"/>
      <w:jc w:val="center"/>
    </w:pPr>
    <w:rPr>
      <w:rFonts w:eastAsia="黑体"/>
      <w:noProof/>
      <w:sz w:val="30"/>
      <w:szCs w:val="30"/>
    </w:rPr>
  </w:style>
  <w:style w:type="character" w:customStyle="1" w:styleId="KeywordsChar">
    <w:name w:val="Keywords Char"/>
    <w:link w:val="Keywords"/>
    <w:rsid w:val="001B06BC"/>
    <w:rPr>
      <w:rFonts w:eastAsia="宋体"/>
      <w:b/>
      <w:sz w:val="24"/>
      <w:szCs w:val="24"/>
      <w:lang w:eastAsia="en-US" w:bidi="en-US"/>
    </w:rPr>
  </w:style>
  <w:style w:type="paragraph" w:customStyle="1" w:styleId="12">
    <w:name w:val="标题1居中"/>
    <w:basedOn w:val="a9"/>
    <w:link w:val="1Char1"/>
    <w:qFormat/>
    <w:rsid w:val="00111A31"/>
    <w:rPr>
      <w:rFonts w:ascii="Cambria" w:hAnsi="Cambria"/>
      <w:bCs/>
      <w:szCs w:val="32"/>
    </w:rPr>
  </w:style>
  <w:style w:type="character" w:customStyle="1" w:styleId="Charf5">
    <w:name w:val="目录 Char"/>
    <w:link w:val="affc"/>
    <w:rsid w:val="000C61BD"/>
    <w:rPr>
      <w:rFonts w:ascii="Times New Roman" w:eastAsia="黑体" w:hAnsi="Times New Roman"/>
      <w:noProof/>
      <w:sz w:val="30"/>
      <w:szCs w:val="30"/>
      <w:lang w:bidi="en-US"/>
    </w:rPr>
  </w:style>
  <w:style w:type="paragraph" w:customStyle="1" w:styleId="affd">
    <w:name w:val="图名中文"/>
    <w:basedOn w:val="a"/>
    <w:link w:val="Charf6"/>
    <w:qFormat/>
    <w:rsid w:val="009633AF"/>
    <w:pPr>
      <w:ind w:firstLineChars="0" w:firstLine="0"/>
      <w:jc w:val="center"/>
    </w:pPr>
    <w:rPr>
      <w:szCs w:val="24"/>
    </w:rPr>
  </w:style>
  <w:style w:type="character" w:customStyle="1" w:styleId="1Char1">
    <w:name w:val="标题1居中 Char"/>
    <w:link w:val="12"/>
    <w:rsid w:val="00111A31"/>
    <w:rPr>
      <w:rFonts w:ascii="Cambria" w:eastAsia="黑体" w:hAnsi="Cambria" w:cs="宋体"/>
      <w:bCs/>
      <w:kern w:val="32"/>
      <w:sz w:val="30"/>
      <w:szCs w:val="32"/>
      <w:lang w:bidi="en-US"/>
    </w:rPr>
  </w:style>
  <w:style w:type="paragraph" w:customStyle="1" w:styleId="affe">
    <w:name w:val="图名英文"/>
    <w:basedOn w:val="a"/>
    <w:link w:val="Charf7"/>
    <w:qFormat/>
    <w:rsid w:val="009633AF"/>
    <w:pPr>
      <w:ind w:firstLineChars="0" w:firstLine="0"/>
      <w:jc w:val="center"/>
    </w:pPr>
    <w:rPr>
      <w:szCs w:val="24"/>
    </w:rPr>
  </w:style>
  <w:style w:type="character" w:customStyle="1" w:styleId="Charf6">
    <w:name w:val="图名中文 Char"/>
    <w:link w:val="affd"/>
    <w:rsid w:val="009633AF"/>
    <w:rPr>
      <w:rFonts w:ascii="Times New Roman" w:eastAsia="宋体" w:hAnsi="Times New Roman"/>
      <w:sz w:val="24"/>
      <w:szCs w:val="24"/>
      <w:lang w:bidi="en-US"/>
    </w:rPr>
  </w:style>
  <w:style w:type="paragraph" w:customStyle="1" w:styleId="afff">
    <w:name w:val="参考文献标题"/>
    <w:basedOn w:val="1"/>
    <w:link w:val="Charf8"/>
    <w:qFormat/>
    <w:rsid w:val="00EE55E3"/>
    <w:pPr>
      <w:jc w:val="center"/>
    </w:pPr>
  </w:style>
  <w:style w:type="character" w:customStyle="1" w:styleId="Charf7">
    <w:name w:val="图名英文 Char"/>
    <w:link w:val="affe"/>
    <w:rsid w:val="009633AF"/>
    <w:rPr>
      <w:rFonts w:ascii="Times New Roman" w:hAnsi="Times New Roman"/>
      <w:sz w:val="24"/>
      <w:szCs w:val="24"/>
      <w:lang w:bidi="en-US"/>
    </w:rPr>
  </w:style>
  <w:style w:type="paragraph" w:customStyle="1" w:styleId="afff0">
    <w:name w:val="参考文献正文"/>
    <w:basedOn w:val="a"/>
    <w:link w:val="Charf9"/>
    <w:qFormat/>
    <w:rsid w:val="00106A43"/>
    <w:rPr>
      <w:sz w:val="21"/>
      <w:szCs w:val="21"/>
    </w:rPr>
  </w:style>
  <w:style w:type="character" w:customStyle="1" w:styleId="Charf8">
    <w:name w:val="参考文献标题 Char"/>
    <w:link w:val="afff"/>
    <w:rsid w:val="00EE55E3"/>
    <w:rPr>
      <w:rFonts w:ascii="Times New Roman" w:eastAsia="黑体" w:hAnsi="Times New Roman"/>
      <w:bCs/>
      <w:kern w:val="32"/>
      <w:sz w:val="32"/>
      <w:szCs w:val="32"/>
      <w:lang w:bidi="en-US"/>
    </w:rPr>
  </w:style>
  <w:style w:type="paragraph" w:customStyle="1" w:styleId="afff1">
    <w:name w:val="授权说明正文"/>
    <w:basedOn w:val="af0"/>
    <w:link w:val="Charfa"/>
    <w:qFormat/>
    <w:rsid w:val="00814BE9"/>
    <w:rPr>
      <w:sz w:val="36"/>
      <w:szCs w:val="36"/>
    </w:rPr>
  </w:style>
  <w:style w:type="character" w:customStyle="1" w:styleId="Charf9">
    <w:name w:val="参考文献正文 Char"/>
    <w:link w:val="afff0"/>
    <w:rsid w:val="00106A43"/>
    <w:rPr>
      <w:rFonts w:ascii="Times New Roman" w:hAnsi="Times New Roman"/>
      <w:sz w:val="21"/>
      <w:szCs w:val="21"/>
      <w:lang w:bidi="en-US"/>
    </w:rPr>
  </w:style>
  <w:style w:type="character" w:customStyle="1" w:styleId="Charfa">
    <w:name w:val="授权说明正文 Char"/>
    <w:link w:val="afff1"/>
    <w:rsid w:val="00814BE9"/>
    <w:rPr>
      <w:rFonts w:ascii="Times New Roman" w:eastAsia="黑体" w:hAnsi="Times New Roman"/>
      <w:bCs/>
      <w:kern w:val="32"/>
      <w:sz w:val="36"/>
      <w:szCs w:val="36"/>
      <w:lang w:bidi="en-US"/>
    </w:rPr>
  </w:style>
  <w:style w:type="paragraph" w:customStyle="1" w:styleId="110">
    <w:name w:val="样式 标题 1 + 段后: 1 行"/>
    <w:basedOn w:val="1"/>
    <w:rsid w:val="004528DF"/>
    <w:pPr>
      <w:spacing w:after="240"/>
    </w:pPr>
    <w:rPr>
      <w:rFonts w:cs="宋体"/>
      <w:bCs w:val="0"/>
      <w:sz w:val="30"/>
      <w:szCs w:val="20"/>
    </w:rPr>
  </w:style>
  <w:style w:type="paragraph" w:customStyle="1" w:styleId="13">
    <w:name w:val="样式 参考文献标题 + 段后: 1 行"/>
    <w:basedOn w:val="afff"/>
    <w:rsid w:val="008C40C4"/>
    <w:pPr>
      <w:spacing w:after="240"/>
    </w:pPr>
    <w:rPr>
      <w:rFonts w:cs="宋体"/>
      <w:bCs w:val="0"/>
      <w:sz w:val="30"/>
      <w:szCs w:val="20"/>
    </w:rPr>
  </w:style>
  <w:style w:type="paragraph" w:customStyle="1" w:styleId="14">
    <w:name w:val="样式 摘要 + 段后: 1 行"/>
    <w:basedOn w:val="a7"/>
    <w:rsid w:val="00404F23"/>
    <w:pPr>
      <w:spacing w:after="240"/>
    </w:pPr>
    <w:rPr>
      <w:sz w:val="30"/>
    </w:rPr>
  </w:style>
  <w:style w:type="paragraph" w:customStyle="1" w:styleId="afff2">
    <w:name w:val="作者简介"/>
    <w:basedOn w:val="ab"/>
    <w:autoRedefine/>
    <w:rsid w:val="00A76C29"/>
    <w:pPr>
      <w:keepLines/>
      <w:tabs>
        <w:tab w:val="left" w:pos="377"/>
      </w:tabs>
      <w:snapToGrid/>
      <w:spacing w:afterLines="0"/>
    </w:pPr>
    <w:rPr>
      <w:rFonts w:ascii="黑体" w:hAnsi="Times New Roman"/>
      <w:kern w:val="44"/>
      <w:lang w:bidi="ar-SA"/>
    </w:rPr>
  </w:style>
  <w:style w:type="paragraph" w:styleId="afff3">
    <w:name w:val="Normal (Web)"/>
    <w:basedOn w:val="a"/>
    <w:rsid w:val="00192A27"/>
    <w:rPr>
      <w:szCs w:val="24"/>
    </w:rPr>
  </w:style>
  <w:style w:type="character" w:customStyle="1" w:styleId="highlight">
    <w:name w:val="highlight"/>
    <w:basedOn w:val="a0"/>
    <w:rsid w:val="00192A27"/>
  </w:style>
  <w:style w:type="paragraph" w:styleId="afff4">
    <w:name w:val="caption"/>
    <w:basedOn w:val="a"/>
    <w:next w:val="a"/>
    <w:qFormat/>
    <w:rsid w:val="00C92E07"/>
    <w:pPr>
      <w:jc w:val="center"/>
    </w:pPr>
    <w:rPr>
      <w:rFonts w:ascii="黑体" w:eastAsia="黑体" w:hAnsi="黑体"/>
      <w:szCs w:val="24"/>
      <w:lang w:eastAsia="zh-CN"/>
    </w:rPr>
  </w:style>
  <w:style w:type="table" w:styleId="afff5">
    <w:name w:val="Table Grid"/>
    <w:basedOn w:val="a1"/>
    <w:uiPriority w:val="59"/>
    <w:rsid w:val="00D2702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f6">
    <w:name w:val="toa heading"/>
    <w:basedOn w:val="a"/>
    <w:next w:val="a"/>
    <w:rsid w:val="00B06928"/>
    <w:pPr>
      <w:spacing w:before="120"/>
    </w:pPr>
    <w:rPr>
      <w:rFonts w:ascii="Cambria" w:hAnsi="Cambria"/>
      <w:szCs w:val="24"/>
    </w:rPr>
  </w:style>
  <w:style w:type="paragraph" w:styleId="afff7">
    <w:name w:val="table of figures"/>
    <w:basedOn w:val="a"/>
    <w:next w:val="a"/>
    <w:uiPriority w:val="99"/>
    <w:rsid w:val="00FC0568"/>
    <w:pPr>
      <w:ind w:leftChars="200" w:left="200" w:hangingChars="200" w:hanging="200"/>
    </w:pPr>
  </w:style>
  <w:style w:type="table" w:styleId="15">
    <w:name w:val="Table Simple 1"/>
    <w:basedOn w:val="a1"/>
    <w:rsid w:val="00D27026"/>
    <w:pPr>
      <w:snapToGrid w:val="0"/>
      <w:spacing w:line="300" w:lineRule="auto"/>
      <w:ind w:firstLineChars="200" w:firstLine="480"/>
      <w:jc w:val="both"/>
    </w:pPr>
    <w:tblPr>
      <w:tblBorders>
        <w:top w:val="single" w:sz="12" w:space="0" w:color="008000"/>
        <w:bottom w:val="single" w:sz="12" w:space="0" w:color="008000"/>
      </w:tblBorders>
    </w:tblPr>
    <w:tcPr>
      <w:shd w:val="clear" w:color="auto" w:fill="FFFFFF"/>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paragraph" w:customStyle="1" w:styleId="Default">
    <w:name w:val="Default"/>
    <w:rsid w:val="00830853"/>
    <w:pPr>
      <w:widowControl w:val="0"/>
      <w:autoSpaceDE w:val="0"/>
      <w:autoSpaceDN w:val="0"/>
      <w:adjustRightInd w:val="0"/>
    </w:pPr>
    <w:rPr>
      <w:rFonts w:ascii="宋体" w:cs="宋体"/>
      <w:color w:val="000000"/>
      <w:sz w:val="24"/>
      <w:szCs w:val="24"/>
    </w:rPr>
  </w:style>
  <w:style w:type="character" w:styleId="afff8">
    <w:name w:val="annotation reference"/>
    <w:rsid w:val="00CA7E43"/>
    <w:rPr>
      <w:sz w:val="21"/>
      <w:szCs w:val="21"/>
    </w:rPr>
  </w:style>
  <w:style w:type="paragraph" w:styleId="afff9">
    <w:name w:val="annotation text"/>
    <w:basedOn w:val="a"/>
    <w:link w:val="Charfb"/>
    <w:rsid w:val="00CA7E43"/>
  </w:style>
  <w:style w:type="character" w:customStyle="1" w:styleId="Charfb">
    <w:name w:val="批注文字 Char"/>
    <w:link w:val="afff9"/>
    <w:rsid w:val="00CA7E43"/>
    <w:rPr>
      <w:rFonts w:ascii="Times New Roman" w:hAnsi="Times New Roman"/>
      <w:sz w:val="24"/>
      <w:lang w:eastAsia="en-US" w:bidi="en-US"/>
    </w:rPr>
  </w:style>
  <w:style w:type="paragraph" w:styleId="afffa">
    <w:name w:val="annotation subject"/>
    <w:basedOn w:val="afff9"/>
    <w:next w:val="afff9"/>
    <w:link w:val="Charfc"/>
    <w:rsid w:val="00CA7E43"/>
    <w:rPr>
      <w:b/>
      <w:bCs/>
    </w:rPr>
  </w:style>
  <w:style w:type="character" w:customStyle="1" w:styleId="Charfc">
    <w:name w:val="批注主题 Char"/>
    <w:link w:val="afffa"/>
    <w:rsid w:val="00CA7E43"/>
    <w:rPr>
      <w:rFonts w:ascii="Times New Roman" w:hAnsi="Times New Roman"/>
      <w:b/>
      <w:bCs/>
      <w:sz w:val="24"/>
      <w:lang w:eastAsia="en-US" w:bidi="en-US"/>
    </w:rPr>
  </w:style>
  <w:style w:type="paragraph" w:styleId="afffb">
    <w:name w:val="Revision"/>
    <w:hidden/>
    <w:uiPriority w:val="99"/>
    <w:semiHidden/>
    <w:rsid w:val="00A3565A"/>
    <w:rPr>
      <w:rFonts w:ascii="Times New Roman" w:hAnsi="Times New Roman"/>
      <w:sz w:val="24"/>
      <w:lang w:eastAsia="en-US" w:bidi="en-US"/>
    </w:rPr>
  </w:style>
  <w:style w:type="paragraph" w:styleId="afffc">
    <w:name w:val="Body Text"/>
    <w:basedOn w:val="a"/>
    <w:link w:val="Charfd"/>
    <w:rsid w:val="00574D07"/>
    <w:pPr>
      <w:widowControl w:val="0"/>
      <w:snapToGrid/>
      <w:spacing w:line="360" w:lineRule="auto"/>
      <w:ind w:firstLineChars="0" w:firstLine="0"/>
      <w:jc w:val="center"/>
    </w:pPr>
    <w:rPr>
      <w:b/>
      <w:kern w:val="2"/>
      <w:sz w:val="44"/>
      <w:lang w:bidi="ar-SA"/>
    </w:rPr>
  </w:style>
  <w:style w:type="character" w:customStyle="1" w:styleId="Charfd">
    <w:name w:val="正文文本 Char"/>
    <w:link w:val="afffc"/>
    <w:rsid w:val="00574D07"/>
    <w:rPr>
      <w:rFonts w:ascii="Times New Roman" w:hAnsi="Times New Roman"/>
      <w:b/>
      <w:kern w:val="2"/>
      <w:sz w:val="44"/>
    </w:rPr>
  </w:style>
  <w:style w:type="paragraph" w:styleId="afffd">
    <w:name w:val="Body Text Indent"/>
    <w:basedOn w:val="a"/>
    <w:link w:val="Charfe"/>
    <w:rsid w:val="00574D07"/>
    <w:pPr>
      <w:widowControl w:val="0"/>
      <w:snapToGrid/>
      <w:spacing w:line="240" w:lineRule="auto"/>
      <w:ind w:firstLine="420"/>
    </w:pPr>
    <w:rPr>
      <w:kern w:val="2"/>
      <w:sz w:val="21"/>
      <w:lang w:bidi="ar-SA"/>
    </w:rPr>
  </w:style>
  <w:style w:type="character" w:customStyle="1" w:styleId="Charfe">
    <w:name w:val="正文文本缩进 Char"/>
    <w:link w:val="afffd"/>
    <w:rsid w:val="00574D07"/>
    <w:rPr>
      <w:rFonts w:ascii="Times New Roman" w:hAnsi="Times New Roman"/>
      <w:kern w:val="2"/>
      <w:sz w:val="21"/>
    </w:rPr>
  </w:style>
  <w:style w:type="paragraph" w:customStyle="1" w:styleId="Abstract">
    <w:name w:val="Abstract"/>
    <w:basedOn w:val="aff1"/>
    <w:next w:val="a"/>
    <w:link w:val="AbstractChar"/>
    <w:rsid w:val="001021A9"/>
  </w:style>
  <w:style w:type="paragraph" w:customStyle="1" w:styleId="ABSTRACT0">
    <w:name w:val="ABSTRACT"/>
    <w:basedOn w:val="aff9"/>
    <w:link w:val="ABSTRACTChar0"/>
    <w:qFormat/>
    <w:rsid w:val="001021A9"/>
    <w:rPr>
      <w:b w:val="0"/>
    </w:rPr>
  </w:style>
  <w:style w:type="character" w:customStyle="1" w:styleId="AbstractChar">
    <w:name w:val="Abstract Char"/>
    <w:link w:val="Abstract"/>
    <w:rsid w:val="001021A9"/>
    <w:rPr>
      <w:rFonts w:ascii="Times New Roman" w:eastAsia="Times New Roman" w:hAnsi="Times New Roman"/>
      <w:b/>
      <w:sz w:val="32"/>
      <w:szCs w:val="32"/>
      <w:lang w:val="en-US" w:eastAsia="en-US" w:bidi="en-US"/>
    </w:rPr>
  </w:style>
  <w:style w:type="paragraph" w:customStyle="1" w:styleId="reader-word-layer">
    <w:name w:val="reader-word-layer"/>
    <w:basedOn w:val="a"/>
    <w:rsid w:val="00370E52"/>
    <w:pPr>
      <w:snapToGrid/>
      <w:spacing w:before="100" w:beforeAutospacing="1" w:after="100" w:afterAutospacing="1" w:line="240" w:lineRule="auto"/>
      <w:ind w:firstLineChars="0" w:firstLine="0"/>
      <w:jc w:val="left"/>
    </w:pPr>
    <w:rPr>
      <w:rFonts w:ascii="宋体" w:hAnsi="宋体" w:cs="宋体"/>
      <w:szCs w:val="24"/>
      <w:lang w:eastAsia="zh-CN" w:bidi="ar-SA"/>
    </w:rPr>
  </w:style>
  <w:style w:type="character" w:customStyle="1" w:styleId="ABSTRACTChar0">
    <w:name w:val="ABSTRACT Char"/>
    <w:link w:val="ABSTRACT0"/>
    <w:rsid w:val="001021A9"/>
    <w:rPr>
      <w:rFonts w:ascii="Times New Roman" w:eastAsia="黑体" w:hAnsi="Times New Roman"/>
      <w:b/>
      <w:kern w:val="32"/>
      <w:sz w:val="30"/>
      <w:lang w:bidi="en-US"/>
    </w:rPr>
  </w:style>
  <w:style w:type="character" w:customStyle="1" w:styleId="apple-converted-space">
    <w:name w:val="apple-converted-space"/>
    <w:basedOn w:val="a0"/>
    <w:rsid w:val="00370E52"/>
  </w:style>
  <w:style w:type="character" w:customStyle="1" w:styleId="Char">
    <w:name w:val="页眉 Char"/>
    <w:link w:val="a3"/>
    <w:uiPriority w:val="99"/>
    <w:rsid w:val="0066337A"/>
    <w:rPr>
      <w:rFonts w:ascii="Times New Roman" w:hAnsi="Times New Roman"/>
      <w:spacing w:val="-5"/>
      <w:sz w:val="21"/>
      <w:szCs w:val="21"/>
      <w:lang w:bidi="en-US"/>
    </w:rPr>
  </w:style>
  <w:style w:type="character" w:customStyle="1" w:styleId="Char0">
    <w:name w:val="页脚 Char"/>
    <w:link w:val="a4"/>
    <w:uiPriority w:val="99"/>
    <w:rsid w:val="0066337A"/>
    <w:rPr>
      <w:rFonts w:ascii="Times New Roman" w:hAnsi="Times New Roman"/>
      <w:sz w:val="18"/>
      <w:szCs w:val="18"/>
      <w:lang w:eastAsia="en-US" w:bidi="en-US"/>
    </w:rPr>
  </w:style>
  <w:style w:type="character" w:customStyle="1" w:styleId="ovfl-xlt-more">
    <w:name w:val="ovfl-xlt-more"/>
    <w:rsid w:val="0066337A"/>
  </w:style>
  <w:style w:type="character" w:customStyle="1" w:styleId="Char3">
    <w:name w:val="批注框文本 Char"/>
    <w:link w:val="af1"/>
    <w:uiPriority w:val="99"/>
    <w:semiHidden/>
    <w:rsid w:val="0066337A"/>
    <w:rPr>
      <w:rFonts w:ascii="Times New Roman" w:hAnsi="Times New Roman"/>
      <w:sz w:val="18"/>
      <w:szCs w:val="18"/>
      <w:lang w:eastAsia="en-US" w:bidi="en-US"/>
    </w:rPr>
  </w:style>
  <w:style w:type="character" w:styleId="afffe">
    <w:name w:val="FollowedHyperlink"/>
    <w:uiPriority w:val="99"/>
    <w:unhideWhenUsed/>
    <w:rsid w:val="0066337A"/>
    <w:rPr>
      <w:color w:val="954F72"/>
      <w:u w:val="single"/>
    </w:rPr>
  </w:style>
  <w:style w:type="paragraph" w:customStyle="1" w:styleId="EndNoteBibliographyTitle">
    <w:name w:val="EndNote Bibliography Title"/>
    <w:basedOn w:val="a"/>
    <w:link w:val="EndNoteBibliographyTitleChar"/>
    <w:rsid w:val="00EA6F9D"/>
    <w:pPr>
      <w:jc w:val="center"/>
    </w:pPr>
    <w:rPr>
      <w:sz w:val="20"/>
    </w:rPr>
  </w:style>
  <w:style w:type="character" w:customStyle="1" w:styleId="EndNoteBibliographyTitleChar">
    <w:name w:val="EndNote Bibliography Title Char"/>
    <w:link w:val="EndNoteBibliographyTitle"/>
    <w:rsid w:val="00EA6F9D"/>
    <w:rPr>
      <w:rFonts w:ascii="Times New Roman" w:hAnsi="Times New Roman"/>
      <w:lang w:eastAsia="en-US" w:bidi="en-US"/>
    </w:rPr>
  </w:style>
  <w:style w:type="paragraph" w:customStyle="1" w:styleId="EndNoteBibliography">
    <w:name w:val="EndNote Bibliography"/>
    <w:basedOn w:val="a"/>
    <w:link w:val="EndNoteBibliographyChar"/>
    <w:rsid w:val="00EA6F9D"/>
    <w:pPr>
      <w:spacing w:line="240" w:lineRule="auto"/>
    </w:pPr>
    <w:rPr>
      <w:sz w:val="20"/>
    </w:rPr>
  </w:style>
  <w:style w:type="character" w:customStyle="1" w:styleId="EndNoteBibliographyChar">
    <w:name w:val="EndNote Bibliography Char"/>
    <w:link w:val="EndNoteBibliography"/>
    <w:rsid w:val="00EA6F9D"/>
    <w:rPr>
      <w:rFonts w:ascii="Times New Roman" w:hAnsi="Times New Roman"/>
      <w:lang w:eastAsia="en-US"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9886183">
      <w:bodyDiv w:val="1"/>
      <w:marLeft w:val="0"/>
      <w:marRight w:val="0"/>
      <w:marTop w:val="0"/>
      <w:marBottom w:val="0"/>
      <w:divBdr>
        <w:top w:val="none" w:sz="0" w:space="0" w:color="auto"/>
        <w:left w:val="none" w:sz="0" w:space="0" w:color="auto"/>
        <w:bottom w:val="none" w:sz="0" w:space="0" w:color="auto"/>
        <w:right w:val="none" w:sz="0" w:space="0" w:color="auto"/>
      </w:divBdr>
      <w:divsChild>
        <w:div w:id="1433892138">
          <w:marLeft w:val="0"/>
          <w:marRight w:val="0"/>
          <w:marTop w:val="0"/>
          <w:marBottom w:val="0"/>
          <w:divBdr>
            <w:top w:val="none" w:sz="0" w:space="0" w:color="auto"/>
            <w:left w:val="none" w:sz="0" w:space="0" w:color="auto"/>
            <w:bottom w:val="none" w:sz="0" w:space="0" w:color="auto"/>
            <w:right w:val="none" w:sz="0" w:space="0" w:color="auto"/>
          </w:divBdr>
          <w:divsChild>
            <w:div w:id="1175219603">
              <w:marLeft w:val="0"/>
              <w:marRight w:val="0"/>
              <w:marTop w:val="0"/>
              <w:marBottom w:val="0"/>
              <w:divBdr>
                <w:top w:val="none" w:sz="0" w:space="0" w:color="auto"/>
                <w:left w:val="none" w:sz="0" w:space="0" w:color="auto"/>
                <w:bottom w:val="none" w:sz="0" w:space="0" w:color="auto"/>
                <w:right w:val="none" w:sz="0" w:space="0" w:color="auto"/>
              </w:divBdr>
              <w:divsChild>
                <w:div w:id="893932501">
                  <w:marLeft w:val="0"/>
                  <w:marRight w:val="0"/>
                  <w:marTop w:val="0"/>
                  <w:marBottom w:val="0"/>
                  <w:divBdr>
                    <w:top w:val="none" w:sz="0" w:space="0" w:color="auto"/>
                    <w:left w:val="none" w:sz="0" w:space="0" w:color="auto"/>
                    <w:bottom w:val="none" w:sz="0" w:space="0" w:color="auto"/>
                    <w:right w:val="none" w:sz="0" w:space="0" w:color="auto"/>
                  </w:divBdr>
                  <w:divsChild>
                    <w:div w:id="1257858894">
                      <w:marLeft w:val="0"/>
                      <w:marRight w:val="0"/>
                      <w:marTop w:val="0"/>
                      <w:marBottom w:val="0"/>
                      <w:divBdr>
                        <w:top w:val="none" w:sz="0" w:space="0" w:color="auto"/>
                        <w:left w:val="none" w:sz="0" w:space="0" w:color="auto"/>
                        <w:bottom w:val="none" w:sz="0" w:space="0" w:color="auto"/>
                        <w:right w:val="none" w:sz="0" w:space="0" w:color="auto"/>
                      </w:divBdr>
                      <w:divsChild>
                        <w:div w:id="875855205">
                          <w:marLeft w:val="0"/>
                          <w:marRight w:val="0"/>
                          <w:marTop w:val="0"/>
                          <w:marBottom w:val="0"/>
                          <w:divBdr>
                            <w:top w:val="none" w:sz="0" w:space="0" w:color="auto"/>
                            <w:left w:val="none" w:sz="0" w:space="0" w:color="auto"/>
                            <w:bottom w:val="none" w:sz="0" w:space="0" w:color="auto"/>
                            <w:right w:val="none" w:sz="0" w:space="0" w:color="auto"/>
                          </w:divBdr>
                          <w:divsChild>
                            <w:div w:id="1393036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3470901">
      <w:bodyDiv w:val="1"/>
      <w:marLeft w:val="0"/>
      <w:marRight w:val="0"/>
      <w:marTop w:val="0"/>
      <w:marBottom w:val="0"/>
      <w:divBdr>
        <w:top w:val="none" w:sz="0" w:space="0" w:color="auto"/>
        <w:left w:val="none" w:sz="0" w:space="0" w:color="auto"/>
        <w:bottom w:val="none" w:sz="0" w:space="0" w:color="auto"/>
        <w:right w:val="none" w:sz="0" w:space="0" w:color="auto"/>
      </w:divBdr>
    </w:div>
    <w:div w:id="150828226">
      <w:bodyDiv w:val="1"/>
      <w:marLeft w:val="0"/>
      <w:marRight w:val="0"/>
      <w:marTop w:val="0"/>
      <w:marBottom w:val="0"/>
      <w:divBdr>
        <w:top w:val="none" w:sz="0" w:space="0" w:color="auto"/>
        <w:left w:val="none" w:sz="0" w:space="0" w:color="auto"/>
        <w:bottom w:val="none" w:sz="0" w:space="0" w:color="auto"/>
        <w:right w:val="none" w:sz="0" w:space="0" w:color="auto"/>
      </w:divBdr>
      <w:divsChild>
        <w:div w:id="371002859">
          <w:marLeft w:val="0"/>
          <w:marRight w:val="0"/>
          <w:marTop w:val="0"/>
          <w:marBottom w:val="0"/>
          <w:divBdr>
            <w:top w:val="none" w:sz="0" w:space="0" w:color="auto"/>
            <w:left w:val="none" w:sz="0" w:space="0" w:color="auto"/>
            <w:bottom w:val="none" w:sz="0" w:space="0" w:color="auto"/>
            <w:right w:val="none" w:sz="0" w:space="0" w:color="auto"/>
          </w:divBdr>
          <w:divsChild>
            <w:div w:id="1629163735">
              <w:marLeft w:val="0"/>
              <w:marRight w:val="0"/>
              <w:marTop w:val="0"/>
              <w:marBottom w:val="0"/>
              <w:divBdr>
                <w:top w:val="none" w:sz="0" w:space="0" w:color="auto"/>
                <w:left w:val="none" w:sz="0" w:space="0" w:color="auto"/>
                <w:bottom w:val="none" w:sz="0" w:space="0" w:color="auto"/>
                <w:right w:val="none" w:sz="0" w:space="0" w:color="auto"/>
              </w:divBdr>
              <w:divsChild>
                <w:div w:id="2029212650">
                  <w:marLeft w:val="0"/>
                  <w:marRight w:val="0"/>
                  <w:marTop w:val="0"/>
                  <w:marBottom w:val="0"/>
                  <w:divBdr>
                    <w:top w:val="none" w:sz="0" w:space="0" w:color="auto"/>
                    <w:left w:val="none" w:sz="0" w:space="0" w:color="auto"/>
                    <w:bottom w:val="none" w:sz="0" w:space="0" w:color="auto"/>
                    <w:right w:val="none" w:sz="0" w:space="0" w:color="auto"/>
                  </w:divBdr>
                  <w:divsChild>
                    <w:div w:id="888954489">
                      <w:marLeft w:val="0"/>
                      <w:marRight w:val="0"/>
                      <w:marTop w:val="0"/>
                      <w:marBottom w:val="0"/>
                      <w:divBdr>
                        <w:top w:val="none" w:sz="0" w:space="0" w:color="auto"/>
                        <w:left w:val="none" w:sz="0" w:space="0" w:color="auto"/>
                        <w:bottom w:val="none" w:sz="0" w:space="0" w:color="auto"/>
                        <w:right w:val="none" w:sz="0" w:space="0" w:color="auto"/>
                      </w:divBdr>
                      <w:divsChild>
                        <w:div w:id="1445807914">
                          <w:marLeft w:val="0"/>
                          <w:marRight w:val="0"/>
                          <w:marTop w:val="0"/>
                          <w:marBottom w:val="0"/>
                          <w:divBdr>
                            <w:top w:val="none" w:sz="0" w:space="0" w:color="auto"/>
                            <w:left w:val="none" w:sz="0" w:space="0" w:color="auto"/>
                            <w:bottom w:val="none" w:sz="0" w:space="0" w:color="auto"/>
                            <w:right w:val="none" w:sz="0" w:space="0" w:color="auto"/>
                          </w:divBdr>
                          <w:divsChild>
                            <w:div w:id="1002125622">
                              <w:marLeft w:val="0"/>
                              <w:marRight w:val="0"/>
                              <w:marTop w:val="0"/>
                              <w:marBottom w:val="0"/>
                              <w:divBdr>
                                <w:top w:val="none" w:sz="0" w:space="0" w:color="auto"/>
                                <w:left w:val="none" w:sz="0" w:space="0" w:color="auto"/>
                                <w:bottom w:val="none" w:sz="0" w:space="0" w:color="auto"/>
                                <w:right w:val="none" w:sz="0" w:space="0" w:color="auto"/>
                              </w:divBdr>
                              <w:divsChild>
                                <w:div w:id="1247223525">
                                  <w:marLeft w:val="0"/>
                                  <w:marRight w:val="0"/>
                                  <w:marTop w:val="0"/>
                                  <w:marBottom w:val="0"/>
                                  <w:divBdr>
                                    <w:top w:val="none" w:sz="0" w:space="0" w:color="auto"/>
                                    <w:left w:val="none" w:sz="0" w:space="0" w:color="auto"/>
                                    <w:bottom w:val="none" w:sz="0" w:space="0" w:color="auto"/>
                                    <w:right w:val="none" w:sz="0" w:space="0" w:color="auto"/>
                                  </w:divBdr>
                                  <w:divsChild>
                                    <w:div w:id="475876322">
                                      <w:marLeft w:val="0"/>
                                      <w:marRight w:val="0"/>
                                      <w:marTop w:val="0"/>
                                      <w:marBottom w:val="0"/>
                                      <w:divBdr>
                                        <w:top w:val="none" w:sz="0" w:space="0" w:color="auto"/>
                                        <w:left w:val="none" w:sz="0" w:space="0" w:color="auto"/>
                                        <w:bottom w:val="none" w:sz="0" w:space="0" w:color="auto"/>
                                        <w:right w:val="none" w:sz="0" w:space="0" w:color="auto"/>
                                      </w:divBdr>
                                      <w:divsChild>
                                        <w:div w:id="1094015296">
                                          <w:marLeft w:val="0"/>
                                          <w:marRight w:val="0"/>
                                          <w:marTop w:val="0"/>
                                          <w:marBottom w:val="0"/>
                                          <w:divBdr>
                                            <w:top w:val="none" w:sz="0" w:space="0" w:color="auto"/>
                                            <w:left w:val="none" w:sz="0" w:space="0" w:color="auto"/>
                                            <w:bottom w:val="none" w:sz="0" w:space="0" w:color="auto"/>
                                            <w:right w:val="none" w:sz="0" w:space="0" w:color="auto"/>
                                          </w:divBdr>
                                          <w:divsChild>
                                            <w:div w:id="167840273">
                                              <w:marLeft w:val="0"/>
                                              <w:marRight w:val="0"/>
                                              <w:marTop w:val="0"/>
                                              <w:marBottom w:val="270"/>
                                              <w:divBdr>
                                                <w:top w:val="none" w:sz="0" w:space="0" w:color="auto"/>
                                                <w:left w:val="none" w:sz="0" w:space="0" w:color="auto"/>
                                                <w:bottom w:val="none" w:sz="0" w:space="0" w:color="auto"/>
                                                <w:right w:val="none" w:sz="0" w:space="0" w:color="auto"/>
                                              </w:divBdr>
                                              <w:divsChild>
                                                <w:div w:id="618609792">
                                                  <w:marLeft w:val="0"/>
                                                  <w:marRight w:val="0"/>
                                                  <w:marTop w:val="0"/>
                                                  <w:marBottom w:val="19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311907445">
      <w:bodyDiv w:val="1"/>
      <w:marLeft w:val="0"/>
      <w:marRight w:val="0"/>
      <w:marTop w:val="0"/>
      <w:marBottom w:val="0"/>
      <w:divBdr>
        <w:top w:val="none" w:sz="0" w:space="0" w:color="auto"/>
        <w:left w:val="none" w:sz="0" w:space="0" w:color="auto"/>
        <w:bottom w:val="none" w:sz="0" w:space="0" w:color="auto"/>
        <w:right w:val="none" w:sz="0" w:space="0" w:color="auto"/>
      </w:divBdr>
      <w:divsChild>
        <w:div w:id="2029402937">
          <w:marLeft w:val="0"/>
          <w:marRight w:val="0"/>
          <w:marTop w:val="0"/>
          <w:marBottom w:val="0"/>
          <w:divBdr>
            <w:top w:val="none" w:sz="0" w:space="0" w:color="auto"/>
            <w:left w:val="none" w:sz="0" w:space="0" w:color="auto"/>
            <w:bottom w:val="none" w:sz="0" w:space="0" w:color="auto"/>
            <w:right w:val="none" w:sz="0" w:space="0" w:color="auto"/>
          </w:divBdr>
          <w:divsChild>
            <w:div w:id="2022127389">
              <w:marLeft w:val="0"/>
              <w:marRight w:val="0"/>
              <w:marTop w:val="0"/>
              <w:marBottom w:val="0"/>
              <w:divBdr>
                <w:top w:val="none" w:sz="0" w:space="0" w:color="auto"/>
                <w:left w:val="none" w:sz="0" w:space="0" w:color="auto"/>
                <w:bottom w:val="none" w:sz="0" w:space="0" w:color="auto"/>
                <w:right w:val="none" w:sz="0" w:space="0" w:color="auto"/>
              </w:divBdr>
              <w:divsChild>
                <w:div w:id="918901322">
                  <w:marLeft w:val="0"/>
                  <w:marRight w:val="0"/>
                  <w:marTop w:val="0"/>
                  <w:marBottom w:val="0"/>
                  <w:divBdr>
                    <w:top w:val="none" w:sz="0" w:space="0" w:color="auto"/>
                    <w:left w:val="none" w:sz="0" w:space="0" w:color="auto"/>
                    <w:bottom w:val="none" w:sz="0" w:space="0" w:color="auto"/>
                    <w:right w:val="none" w:sz="0" w:space="0" w:color="auto"/>
                  </w:divBdr>
                  <w:divsChild>
                    <w:div w:id="1073889689">
                      <w:marLeft w:val="0"/>
                      <w:marRight w:val="0"/>
                      <w:marTop w:val="0"/>
                      <w:marBottom w:val="0"/>
                      <w:divBdr>
                        <w:top w:val="none" w:sz="0" w:space="0" w:color="auto"/>
                        <w:left w:val="none" w:sz="0" w:space="0" w:color="auto"/>
                        <w:bottom w:val="none" w:sz="0" w:space="0" w:color="auto"/>
                        <w:right w:val="none" w:sz="0" w:space="0" w:color="auto"/>
                      </w:divBdr>
                      <w:divsChild>
                        <w:div w:id="1036154616">
                          <w:marLeft w:val="0"/>
                          <w:marRight w:val="0"/>
                          <w:marTop w:val="0"/>
                          <w:marBottom w:val="0"/>
                          <w:divBdr>
                            <w:top w:val="none" w:sz="0" w:space="0" w:color="auto"/>
                            <w:left w:val="none" w:sz="0" w:space="0" w:color="auto"/>
                            <w:bottom w:val="none" w:sz="0" w:space="0" w:color="auto"/>
                            <w:right w:val="none" w:sz="0" w:space="0" w:color="auto"/>
                          </w:divBdr>
                          <w:divsChild>
                            <w:div w:id="1569146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34646401">
      <w:bodyDiv w:val="1"/>
      <w:marLeft w:val="0"/>
      <w:marRight w:val="0"/>
      <w:marTop w:val="0"/>
      <w:marBottom w:val="0"/>
      <w:divBdr>
        <w:top w:val="none" w:sz="0" w:space="0" w:color="auto"/>
        <w:left w:val="none" w:sz="0" w:space="0" w:color="auto"/>
        <w:bottom w:val="none" w:sz="0" w:space="0" w:color="auto"/>
        <w:right w:val="none" w:sz="0" w:space="0" w:color="auto"/>
      </w:divBdr>
      <w:divsChild>
        <w:div w:id="1167329041">
          <w:marLeft w:val="0"/>
          <w:marRight w:val="0"/>
          <w:marTop w:val="0"/>
          <w:marBottom w:val="0"/>
          <w:divBdr>
            <w:top w:val="none" w:sz="0" w:space="0" w:color="auto"/>
            <w:left w:val="none" w:sz="0" w:space="0" w:color="auto"/>
            <w:bottom w:val="none" w:sz="0" w:space="0" w:color="auto"/>
            <w:right w:val="none" w:sz="0" w:space="0" w:color="auto"/>
          </w:divBdr>
        </w:div>
      </w:divsChild>
    </w:div>
    <w:div w:id="419109151">
      <w:bodyDiv w:val="1"/>
      <w:marLeft w:val="0"/>
      <w:marRight w:val="0"/>
      <w:marTop w:val="0"/>
      <w:marBottom w:val="0"/>
      <w:divBdr>
        <w:top w:val="none" w:sz="0" w:space="0" w:color="auto"/>
        <w:left w:val="none" w:sz="0" w:space="0" w:color="auto"/>
        <w:bottom w:val="none" w:sz="0" w:space="0" w:color="auto"/>
        <w:right w:val="none" w:sz="0" w:space="0" w:color="auto"/>
      </w:divBdr>
      <w:divsChild>
        <w:div w:id="2090273026">
          <w:marLeft w:val="0"/>
          <w:marRight w:val="0"/>
          <w:marTop w:val="0"/>
          <w:marBottom w:val="0"/>
          <w:divBdr>
            <w:top w:val="none" w:sz="0" w:space="0" w:color="auto"/>
            <w:left w:val="none" w:sz="0" w:space="0" w:color="auto"/>
            <w:bottom w:val="none" w:sz="0" w:space="0" w:color="auto"/>
            <w:right w:val="none" w:sz="0" w:space="0" w:color="auto"/>
          </w:divBdr>
          <w:divsChild>
            <w:div w:id="1463188448">
              <w:marLeft w:val="0"/>
              <w:marRight w:val="0"/>
              <w:marTop w:val="0"/>
              <w:marBottom w:val="0"/>
              <w:divBdr>
                <w:top w:val="none" w:sz="0" w:space="0" w:color="auto"/>
                <w:left w:val="none" w:sz="0" w:space="0" w:color="auto"/>
                <w:bottom w:val="none" w:sz="0" w:space="0" w:color="auto"/>
                <w:right w:val="none" w:sz="0" w:space="0" w:color="auto"/>
              </w:divBdr>
              <w:divsChild>
                <w:div w:id="1001856685">
                  <w:marLeft w:val="0"/>
                  <w:marRight w:val="0"/>
                  <w:marTop w:val="0"/>
                  <w:marBottom w:val="0"/>
                  <w:divBdr>
                    <w:top w:val="none" w:sz="0" w:space="0" w:color="auto"/>
                    <w:left w:val="none" w:sz="0" w:space="0" w:color="auto"/>
                    <w:bottom w:val="none" w:sz="0" w:space="0" w:color="auto"/>
                    <w:right w:val="none" w:sz="0" w:space="0" w:color="auto"/>
                  </w:divBdr>
                  <w:divsChild>
                    <w:div w:id="196479325">
                      <w:marLeft w:val="0"/>
                      <w:marRight w:val="0"/>
                      <w:marTop w:val="0"/>
                      <w:marBottom w:val="0"/>
                      <w:divBdr>
                        <w:top w:val="none" w:sz="0" w:space="0" w:color="auto"/>
                        <w:left w:val="none" w:sz="0" w:space="0" w:color="auto"/>
                        <w:bottom w:val="none" w:sz="0" w:space="0" w:color="auto"/>
                        <w:right w:val="none" w:sz="0" w:space="0" w:color="auto"/>
                      </w:divBdr>
                      <w:divsChild>
                        <w:div w:id="869025724">
                          <w:marLeft w:val="0"/>
                          <w:marRight w:val="0"/>
                          <w:marTop w:val="0"/>
                          <w:marBottom w:val="0"/>
                          <w:divBdr>
                            <w:top w:val="none" w:sz="0" w:space="0" w:color="auto"/>
                            <w:left w:val="none" w:sz="0" w:space="0" w:color="auto"/>
                            <w:bottom w:val="none" w:sz="0" w:space="0" w:color="auto"/>
                            <w:right w:val="none" w:sz="0" w:space="0" w:color="auto"/>
                          </w:divBdr>
                          <w:divsChild>
                            <w:div w:id="1952278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15987804">
      <w:bodyDiv w:val="1"/>
      <w:marLeft w:val="0"/>
      <w:marRight w:val="0"/>
      <w:marTop w:val="0"/>
      <w:marBottom w:val="0"/>
      <w:divBdr>
        <w:top w:val="none" w:sz="0" w:space="0" w:color="auto"/>
        <w:left w:val="none" w:sz="0" w:space="0" w:color="auto"/>
        <w:bottom w:val="none" w:sz="0" w:space="0" w:color="auto"/>
        <w:right w:val="none" w:sz="0" w:space="0" w:color="auto"/>
      </w:divBdr>
      <w:divsChild>
        <w:div w:id="1685128043">
          <w:marLeft w:val="0"/>
          <w:marRight w:val="0"/>
          <w:marTop w:val="0"/>
          <w:marBottom w:val="0"/>
          <w:divBdr>
            <w:top w:val="none" w:sz="0" w:space="0" w:color="auto"/>
            <w:left w:val="none" w:sz="0" w:space="0" w:color="auto"/>
            <w:bottom w:val="none" w:sz="0" w:space="0" w:color="auto"/>
            <w:right w:val="none" w:sz="0" w:space="0" w:color="auto"/>
          </w:divBdr>
          <w:divsChild>
            <w:div w:id="102455545">
              <w:marLeft w:val="2550"/>
              <w:marRight w:val="0"/>
              <w:marTop w:val="240"/>
              <w:marBottom w:val="0"/>
              <w:divBdr>
                <w:top w:val="none" w:sz="0" w:space="0" w:color="auto"/>
                <w:left w:val="none" w:sz="0" w:space="0" w:color="auto"/>
                <w:bottom w:val="none" w:sz="0" w:space="0" w:color="auto"/>
                <w:right w:val="none" w:sz="0" w:space="0" w:color="auto"/>
              </w:divBdr>
              <w:divsChild>
                <w:div w:id="664282832">
                  <w:marLeft w:val="0"/>
                  <w:marRight w:val="0"/>
                  <w:marTop w:val="0"/>
                  <w:marBottom w:val="0"/>
                  <w:divBdr>
                    <w:top w:val="none" w:sz="0" w:space="0" w:color="auto"/>
                    <w:left w:val="none" w:sz="0" w:space="0" w:color="auto"/>
                    <w:bottom w:val="none" w:sz="0" w:space="0" w:color="auto"/>
                    <w:right w:val="none" w:sz="0" w:space="0" w:color="auto"/>
                  </w:divBdr>
                  <w:divsChild>
                    <w:div w:id="1045834879">
                      <w:marLeft w:val="0"/>
                      <w:marRight w:val="0"/>
                      <w:marTop w:val="0"/>
                      <w:marBottom w:val="0"/>
                      <w:divBdr>
                        <w:top w:val="none" w:sz="0" w:space="0" w:color="auto"/>
                        <w:left w:val="none" w:sz="0" w:space="0" w:color="auto"/>
                        <w:bottom w:val="none" w:sz="0" w:space="0" w:color="auto"/>
                        <w:right w:val="none" w:sz="0" w:space="0" w:color="auto"/>
                      </w:divBdr>
                      <w:divsChild>
                        <w:div w:id="456992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17302475">
      <w:bodyDiv w:val="1"/>
      <w:marLeft w:val="0"/>
      <w:marRight w:val="0"/>
      <w:marTop w:val="0"/>
      <w:marBottom w:val="0"/>
      <w:divBdr>
        <w:top w:val="none" w:sz="0" w:space="0" w:color="auto"/>
        <w:left w:val="none" w:sz="0" w:space="0" w:color="auto"/>
        <w:bottom w:val="none" w:sz="0" w:space="0" w:color="auto"/>
        <w:right w:val="none" w:sz="0" w:space="0" w:color="auto"/>
      </w:divBdr>
      <w:divsChild>
        <w:div w:id="550770373">
          <w:marLeft w:val="0"/>
          <w:marRight w:val="0"/>
          <w:marTop w:val="0"/>
          <w:marBottom w:val="0"/>
          <w:divBdr>
            <w:top w:val="none" w:sz="0" w:space="0" w:color="auto"/>
            <w:left w:val="none" w:sz="0" w:space="0" w:color="auto"/>
            <w:bottom w:val="none" w:sz="0" w:space="0" w:color="auto"/>
            <w:right w:val="none" w:sz="0" w:space="0" w:color="auto"/>
          </w:divBdr>
          <w:divsChild>
            <w:div w:id="405345315">
              <w:marLeft w:val="0"/>
              <w:marRight w:val="0"/>
              <w:marTop w:val="0"/>
              <w:marBottom w:val="0"/>
              <w:divBdr>
                <w:top w:val="none" w:sz="0" w:space="0" w:color="auto"/>
                <w:left w:val="none" w:sz="0" w:space="0" w:color="auto"/>
                <w:bottom w:val="none" w:sz="0" w:space="0" w:color="auto"/>
                <w:right w:val="none" w:sz="0" w:space="0" w:color="auto"/>
              </w:divBdr>
              <w:divsChild>
                <w:div w:id="808671108">
                  <w:marLeft w:val="0"/>
                  <w:marRight w:val="0"/>
                  <w:marTop w:val="0"/>
                  <w:marBottom w:val="0"/>
                  <w:divBdr>
                    <w:top w:val="none" w:sz="0" w:space="0" w:color="auto"/>
                    <w:left w:val="none" w:sz="0" w:space="0" w:color="auto"/>
                    <w:bottom w:val="none" w:sz="0" w:space="0" w:color="auto"/>
                    <w:right w:val="none" w:sz="0" w:space="0" w:color="auto"/>
                  </w:divBdr>
                  <w:divsChild>
                    <w:div w:id="67774438">
                      <w:marLeft w:val="0"/>
                      <w:marRight w:val="0"/>
                      <w:marTop w:val="0"/>
                      <w:marBottom w:val="0"/>
                      <w:divBdr>
                        <w:top w:val="none" w:sz="0" w:space="0" w:color="auto"/>
                        <w:left w:val="none" w:sz="0" w:space="0" w:color="auto"/>
                        <w:bottom w:val="none" w:sz="0" w:space="0" w:color="auto"/>
                        <w:right w:val="none" w:sz="0" w:space="0" w:color="auto"/>
                      </w:divBdr>
                      <w:divsChild>
                        <w:div w:id="954361006">
                          <w:marLeft w:val="0"/>
                          <w:marRight w:val="0"/>
                          <w:marTop w:val="0"/>
                          <w:marBottom w:val="0"/>
                          <w:divBdr>
                            <w:top w:val="none" w:sz="0" w:space="0" w:color="auto"/>
                            <w:left w:val="none" w:sz="0" w:space="0" w:color="auto"/>
                            <w:bottom w:val="none" w:sz="0" w:space="0" w:color="auto"/>
                            <w:right w:val="none" w:sz="0" w:space="0" w:color="auto"/>
                          </w:divBdr>
                          <w:divsChild>
                            <w:div w:id="259265062">
                              <w:marLeft w:val="0"/>
                              <w:marRight w:val="0"/>
                              <w:marTop w:val="0"/>
                              <w:marBottom w:val="0"/>
                              <w:divBdr>
                                <w:top w:val="none" w:sz="0" w:space="0" w:color="auto"/>
                                <w:left w:val="none" w:sz="0" w:space="0" w:color="auto"/>
                                <w:bottom w:val="none" w:sz="0" w:space="0" w:color="auto"/>
                                <w:right w:val="none" w:sz="0" w:space="0" w:color="auto"/>
                              </w:divBdr>
                              <w:divsChild>
                                <w:div w:id="1822308113">
                                  <w:marLeft w:val="0"/>
                                  <w:marRight w:val="0"/>
                                  <w:marTop w:val="0"/>
                                  <w:marBottom w:val="0"/>
                                  <w:divBdr>
                                    <w:top w:val="none" w:sz="0" w:space="0" w:color="auto"/>
                                    <w:left w:val="none" w:sz="0" w:space="0" w:color="auto"/>
                                    <w:bottom w:val="none" w:sz="0" w:space="0" w:color="auto"/>
                                    <w:right w:val="none" w:sz="0" w:space="0" w:color="auto"/>
                                  </w:divBdr>
                                  <w:divsChild>
                                    <w:div w:id="1402800051">
                                      <w:marLeft w:val="0"/>
                                      <w:marRight w:val="0"/>
                                      <w:marTop w:val="0"/>
                                      <w:marBottom w:val="0"/>
                                      <w:divBdr>
                                        <w:top w:val="none" w:sz="0" w:space="0" w:color="auto"/>
                                        <w:left w:val="none" w:sz="0" w:space="0" w:color="auto"/>
                                        <w:bottom w:val="none" w:sz="0" w:space="0" w:color="auto"/>
                                        <w:right w:val="none" w:sz="0" w:space="0" w:color="auto"/>
                                      </w:divBdr>
                                      <w:divsChild>
                                        <w:div w:id="1923175615">
                                          <w:marLeft w:val="0"/>
                                          <w:marRight w:val="0"/>
                                          <w:marTop w:val="0"/>
                                          <w:marBottom w:val="0"/>
                                          <w:divBdr>
                                            <w:top w:val="none" w:sz="0" w:space="0" w:color="auto"/>
                                            <w:left w:val="none" w:sz="0" w:space="0" w:color="auto"/>
                                            <w:bottom w:val="none" w:sz="0" w:space="0" w:color="auto"/>
                                            <w:right w:val="none" w:sz="0" w:space="0" w:color="auto"/>
                                          </w:divBdr>
                                          <w:divsChild>
                                            <w:div w:id="696079946">
                                              <w:marLeft w:val="0"/>
                                              <w:marRight w:val="0"/>
                                              <w:marTop w:val="0"/>
                                              <w:marBottom w:val="270"/>
                                              <w:divBdr>
                                                <w:top w:val="none" w:sz="0" w:space="0" w:color="auto"/>
                                                <w:left w:val="none" w:sz="0" w:space="0" w:color="auto"/>
                                                <w:bottom w:val="none" w:sz="0" w:space="0" w:color="auto"/>
                                                <w:right w:val="none" w:sz="0" w:space="0" w:color="auto"/>
                                              </w:divBdr>
                                              <w:divsChild>
                                                <w:div w:id="92558503">
                                                  <w:marLeft w:val="0"/>
                                                  <w:marRight w:val="0"/>
                                                  <w:marTop w:val="0"/>
                                                  <w:marBottom w:val="19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737360097">
      <w:bodyDiv w:val="1"/>
      <w:marLeft w:val="0"/>
      <w:marRight w:val="0"/>
      <w:marTop w:val="0"/>
      <w:marBottom w:val="0"/>
      <w:divBdr>
        <w:top w:val="none" w:sz="0" w:space="0" w:color="auto"/>
        <w:left w:val="none" w:sz="0" w:space="0" w:color="auto"/>
        <w:bottom w:val="none" w:sz="0" w:space="0" w:color="auto"/>
        <w:right w:val="none" w:sz="0" w:space="0" w:color="auto"/>
      </w:divBdr>
      <w:divsChild>
        <w:div w:id="2075854269">
          <w:marLeft w:val="0"/>
          <w:marRight w:val="0"/>
          <w:marTop w:val="0"/>
          <w:marBottom w:val="0"/>
          <w:divBdr>
            <w:top w:val="none" w:sz="0" w:space="0" w:color="auto"/>
            <w:left w:val="none" w:sz="0" w:space="0" w:color="auto"/>
            <w:bottom w:val="none" w:sz="0" w:space="0" w:color="auto"/>
            <w:right w:val="none" w:sz="0" w:space="0" w:color="auto"/>
          </w:divBdr>
          <w:divsChild>
            <w:div w:id="1295478855">
              <w:marLeft w:val="0"/>
              <w:marRight w:val="0"/>
              <w:marTop w:val="0"/>
              <w:marBottom w:val="0"/>
              <w:divBdr>
                <w:top w:val="none" w:sz="0" w:space="0" w:color="auto"/>
                <w:left w:val="none" w:sz="0" w:space="0" w:color="auto"/>
                <w:bottom w:val="none" w:sz="0" w:space="0" w:color="auto"/>
                <w:right w:val="none" w:sz="0" w:space="0" w:color="auto"/>
              </w:divBdr>
              <w:divsChild>
                <w:div w:id="401024278">
                  <w:marLeft w:val="0"/>
                  <w:marRight w:val="0"/>
                  <w:marTop w:val="0"/>
                  <w:marBottom w:val="0"/>
                  <w:divBdr>
                    <w:top w:val="none" w:sz="0" w:space="0" w:color="auto"/>
                    <w:left w:val="none" w:sz="0" w:space="0" w:color="auto"/>
                    <w:bottom w:val="none" w:sz="0" w:space="0" w:color="auto"/>
                    <w:right w:val="none" w:sz="0" w:space="0" w:color="auto"/>
                  </w:divBdr>
                  <w:divsChild>
                    <w:div w:id="1443920582">
                      <w:marLeft w:val="0"/>
                      <w:marRight w:val="0"/>
                      <w:marTop w:val="0"/>
                      <w:marBottom w:val="0"/>
                      <w:divBdr>
                        <w:top w:val="none" w:sz="0" w:space="0" w:color="auto"/>
                        <w:left w:val="none" w:sz="0" w:space="0" w:color="auto"/>
                        <w:bottom w:val="none" w:sz="0" w:space="0" w:color="auto"/>
                        <w:right w:val="none" w:sz="0" w:space="0" w:color="auto"/>
                      </w:divBdr>
                      <w:divsChild>
                        <w:div w:id="96217210">
                          <w:marLeft w:val="0"/>
                          <w:marRight w:val="0"/>
                          <w:marTop w:val="0"/>
                          <w:marBottom w:val="0"/>
                          <w:divBdr>
                            <w:top w:val="none" w:sz="0" w:space="0" w:color="auto"/>
                            <w:left w:val="none" w:sz="0" w:space="0" w:color="auto"/>
                            <w:bottom w:val="none" w:sz="0" w:space="0" w:color="auto"/>
                            <w:right w:val="none" w:sz="0" w:space="0" w:color="auto"/>
                          </w:divBdr>
                          <w:divsChild>
                            <w:div w:id="2037584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97472043">
      <w:bodyDiv w:val="1"/>
      <w:marLeft w:val="0"/>
      <w:marRight w:val="0"/>
      <w:marTop w:val="0"/>
      <w:marBottom w:val="0"/>
      <w:divBdr>
        <w:top w:val="none" w:sz="0" w:space="0" w:color="auto"/>
        <w:left w:val="none" w:sz="0" w:space="0" w:color="auto"/>
        <w:bottom w:val="none" w:sz="0" w:space="0" w:color="auto"/>
        <w:right w:val="none" w:sz="0" w:space="0" w:color="auto"/>
      </w:divBdr>
    </w:div>
    <w:div w:id="904611828">
      <w:bodyDiv w:val="1"/>
      <w:marLeft w:val="0"/>
      <w:marRight w:val="0"/>
      <w:marTop w:val="0"/>
      <w:marBottom w:val="0"/>
      <w:divBdr>
        <w:top w:val="none" w:sz="0" w:space="0" w:color="auto"/>
        <w:left w:val="none" w:sz="0" w:space="0" w:color="auto"/>
        <w:bottom w:val="none" w:sz="0" w:space="0" w:color="auto"/>
        <w:right w:val="none" w:sz="0" w:space="0" w:color="auto"/>
      </w:divBdr>
    </w:div>
    <w:div w:id="1068460439">
      <w:bodyDiv w:val="1"/>
      <w:marLeft w:val="0"/>
      <w:marRight w:val="0"/>
      <w:marTop w:val="0"/>
      <w:marBottom w:val="0"/>
      <w:divBdr>
        <w:top w:val="none" w:sz="0" w:space="0" w:color="auto"/>
        <w:left w:val="none" w:sz="0" w:space="0" w:color="auto"/>
        <w:bottom w:val="none" w:sz="0" w:space="0" w:color="auto"/>
        <w:right w:val="none" w:sz="0" w:space="0" w:color="auto"/>
      </w:divBdr>
    </w:div>
    <w:div w:id="1138576031">
      <w:bodyDiv w:val="1"/>
      <w:marLeft w:val="0"/>
      <w:marRight w:val="0"/>
      <w:marTop w:val="0"/>
      <w:marBottom w:val="0"/>
      <w:divBdr>
        <w:top w:val="none" w:sz="0" w:space="0" w:color="auto"/>
        <w:left w:val="none" w:sz="0" w:space="0" w:color="auto"/>
        <w:bottom w:val="none" w:sz="0" w:space="0" w:color="auto"/>
        <w:right w:val="none" w:sz="0" w:space="0" w:color="auto"/>
      </w:divBdr>
      <w:divsChild>
        <w:div w:id="551111767">
          <w:marLeft w:val="0"/>
          <w:marRight w:val="0"/>
          <w:marTop w:val="0"/>
          <w:marBottom w:val="0"/>
          <w:divBdr>
            <w:top w:val="none" w:sz="0" w:space="0" w:color="auto"/>
            <w:left w:val="none" w:sz="0" w:space="0" w:color="auto"/>
            <w:bottom w:val="none" w:sz="0" w:space="0" w:color="auto"/>
            <w:right w:val="none" w:sz="0" w:space="0" w:color="auto"/>
          </w:divBdr>
        </w:div>
      </w:divsChild>
    </w:div>
    <w:div w:id="1457213926">
      <w:bodyDiv w:val="1"/>
      <w:marLeft w:val="0"/>
      <w:marRight w:val="0"/>
      <w:marTop w:val="0"/>
      <w:marBottom w:val="0"/>
      <w:divBdr>
        <w:top w:val="none" w:sz="0" w:space="0" w:color="auto"/>
        <w:left w:val="none" w:sz="0" w:space="0" w:color="auto"/>
        <w:bottom w:val="none" w:sz="0" w:space="0" w:color="auto"/>
        <w:right w:val="none" w:sz="0" w:space="0" w:color="auto"/>
      </w:divBdr>
      <w:divsChild>
        <w:div w:id="1541746930">
          <w:marLeft w:val="0"/>
          <w:marRight w:val="0"/>
          <w:marTop w:val="0"/>
          <w:marBottom w:val="0"/>
          <w:divBdr>
            <w:top w:val="none" w:sz="0" w:space="0" w:color="auto"/>
            <w:left w:val="none" w:sz="0" w:space="0" w:color="auto"/>
            <w:bottom w:val="none" w:sz="0" w:space="0" w:color="auto"/>
            <w:right w:val="none" w:sz="0" w:space="0" w:color="auto"/>
          </w:divBdr>
          <w:divsChild>
            <w:div w:id="736322719">
              <w:marLeft w:val="2550"/>
              <w:marRight w:val="0"/>
              <w:marTop w:val="240"/>
              <w:marBottom w:val="0"/>
              <w:divBdr>
                <w:top w:val="none" w:sz="0" w:space="0" w:color="auto"/>
                <w:left w:val="none" w:sz="0" w:space="0" w:color="auto"/>
                <w:bottom w:val="none" w:sz="0" w:space="0" w:color="auto"/>
                <w:right w:val="none" w:sz="0" w:space="0" w:color="auto"/>
              </w:divBdr>
              <w:divsChild>
                <w:div w:id="1640184243">
                  <w:marLeft w:val="0"/>
                  <w:marRight w:val="0"/>
                  <w:marTop w:val="0"/>
                  <w:marBottom w:val="0"/>
                  <w:divBdr>
                    <w:top w:val="none" w:sz="0" w:space="0" w:color="auto"/>
                    <w:left w:val="none" w:sz="0" w:space="0" w:color="auto"/>
                    <w:bottom w:val="none" w:sz="0" w:space="0" w:color="auto"/>
                    <w:right w:val="none" w:sz="0" w:space="0" w:color="auto"/>
                  </w:divBdr>
                  <w:divsChild>
                    <w:div w:id="782962938">
                      <w:marLeft w:val="0"/>
                      <w:marRight w:val="0"/>
                      <w:marTop w:val="0"/>
                      <w:marBottom w:val="0"/>
                      <w:divBdr>
                        <w:top w:val="none" w:sz="0" w:space="0" w:color="auto"/>
                        <w:left w:val="none" w:sz="0" w:space="0" w:color="auto"/>
                        <w:bottom w:val="none" w:sz="0" w:space="0" w:color="auto"/>
                        <w:right w:val="none" w:sz="0" w:space="0" w:color="auto"/>
                      </w:divBdr>
                      <w:divsChild>
                        <w:div w:id="595291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67565896">
      <w:bodyDiv w:val="1"/>
      <w:marLeft w:val="0"/>
      <w:marRight w:val="0"/>
      <w:marTop w:val="0"/>
      <w:marBottom w:val="0"/>
      <w:divBdr>
        <w:top w:val="none" w:sz="0" w:space="0" w:color="auto"/>
        <w:left w:val="none" w:sz="0" w:space="0" w:color="auto"/>
        <w:bottom w:val="none" w:sz="0" w:space="0" w:color="auto"/>
        <w:right w:val="none" w:sz="0" w:space="0" w:color="auto"/>
      </w:divBdr>
      <w:divsChild>
        <w:div w:id="1229996933">
          <w:marLeft w:val="0"/>
          <w:marRight w:val="0"/>
          <w:marTop w:val="0"/>
          <w:marBottom w:val="0"/>
          <w:divBdr>
            <w:top w:val="none" w:sz="0" w:space="0" w:color="auto"/>
            <w:left w:val="none" w:sz="0" w:space="0" w:color="auto"/>
            <w:bottom w:val="none" w:sz="0" w:space="0" w:color="auto"/>
            <w:right w:val="none" w:sz="0" w:space="0" w:color="auto"/>
          </w:divBdr>
          <w:divsChild>
            <w:div w:id="1159156994">
              <w:marLeft w:val="0"/>
              <w:marRight w:val="0"/>
              <w:marTop w:val="0"/>
              <w:marBottom w:val="0"/>
              <w:divBdr>
                <w:top w:val="none" w:sz="0" w:space="0" w:color="auto"/>
                <w:left w:val="none" w:sz="0" w:space="0" w:color="auto"/>
                <w:bottom w:val="none" w:sz="0" w:space="0" w:color="auto"/>
                <w:right w:val="none" w:sz="0" w:space="0" w:color="auto"/>
              </w:divBdr>
              <w:divsChild>
                <w:div w:id="949237702">
                  <w:marLeft w:val="0"/>
                  <w:marRight w:val="0"/>
                  <w:marTop w:val="0"/>
                  <w:marBottom w:val="0"/>
                  <w:divBdr>
                    <w:top w:val="none" w:sz="0" w:space="0" w:color="auto"/>
                    <w:left w:val="none" w:sz="0" w:space="0" w:color="auto"/>
                    <w:bottom w:val="none" w:sz="0" w:space="0" w:color="auto"/>
                    <w:right w:val="none" w:sz="0" w:space="0" w:color="auto"/>
                  </w:divBdr>
                  <w:divsChild>
                    <w:div w:id="289016817">
                      <w:marLeft w:val="0"/>
                      <w:marRight w:val="0"/>
                      <w:marTop w:val="0"/>
                      <w:marBottom w:val="0"/>
                      <w:divBdr>
                        <w:top w:val="none" w:sz="0" w:space="0" w:color="auto"/>
                        <w:left w:val="none" w:sz="0" w:space="0" w:color="auto"/>
                        <w:bottom w:val="none" w:sz="0" w:space="0" w:color="auto"/>
                        <w:right w:val="none" w:sz="0" w:space="0" w:color="auto"/>
                      </w:divBdr>
                      <w:divsChild>
                        <w:div w:id="1371997141">
                          <w:marLeft w:val="0"/>
                          <w:marRight w:val="0"/>
                          <w:marTop w:val="0"/>
                          <w:marBottom w:val="0"/>
                          <w:divBdr>
                            <w:top w:val="none" w:sz="0" w:space="0" w:color="auto"/>
                            <w:left w:val="none" w:sz="0" w:space="0" w:color="auto"/>
                            <w:bottom w:val="none" w:sz="0" w:space="0" w:color="auto"/>
                            <w:right w:val="none" w:sz="0" w:space="0" w:color="auto"/>
                          </w:divBdr>
                          <w:divsChild>
                            <w:div w:id="1608078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81740376">
      <w:bodyDiv w:val="1"/>
      <w:marLeft w:val="0"/>
      <w:marRight w:val="0"/>
      <w:marTop w:val="0"/>
      <w:marBottom w:val="0"/>
      <w:divBdr>
        <w:top w:val="none" w:sz="0" w:space="0" w:color="auto"/>
        <w:left w:val="none" w:sz="0" w:space="0" w:color="auto"/>
        <w:bottom w:val="none" w:sz="0" w:space="0" w:color="auto"/>
        <w:right w:val="none" w:sz="0" w:space="0" w:color="auto"/>
      </w:divBdr>
      <w:divsChild>
        <w:div w:id="912350327">
          <w:marLeft w:val="0"/>
          <w:marRight w:val="0"/>
          <w:marTop w:val="0"/>
          <w:marBottom w:val="0"/>
          <w:divBdr>
            <w:top w:val="none" w:sz="0" w:space="0" w:color="auto"/>
            <w:left w:val="none" w:sz="0" w:space="0" w:color="auto"/>
            <w:bottom w:val="none" w:sz="0" w:space="0" w:color="auto"/>
            <w:right w:val="none" w:sz="0" w:space="0" w:color="auto"/>
          </w:divBdr>
          <w:divsChild>
            <w:div w:id="902176057">
              <w:marLeft w:val="0"/>
              <w:marRight w:val="0"/>
              <w:marTop w:val="0"/>
              <w:marBottom w:val="0"/>
              <w:divBdr>
                <w:top w:val="none" w:sz="0" w:space="0" w:color="auto"/>
                <w:left w:val="none" w:sz="0" w:space="0" w:color="auto"/>
                <w:bottom w:val="none" w:sz="0" w:space="0" w:color="auto"/>
                <w:right w:val="none" w:sz="0" w:space="0" w:color="auto"/>
              </w:divBdr>
              <w:divsChild>
                <w:div w:id="969870361">
                  <w:marLeft w:val="0"/>
                  <w:marRight w:val="0"/>
                  <w:marTop w:val="0"/>
                  <w:marBottom w:val="0"/>
                  <w:divBdr>
                    <w:top w:val="none" w:sz="0" w:space="0" w:color="auto"/>
                    <w:left w:val="none" w:sz="0" w:space="0" w:color="auto"/>
                    <w:bottom w:val="none" w:sz="0" w:space="0" w:color="auto"/>
                    <w:right w:val="none" w:sz="0" w:space="0" w:color="auto"/>
                  </w:divBdr>
                  <w:divsChild>
                    <w:div w:id="750203155">
                      <w:marLeft w:val="0"/>
                      <w:marRight w:val="0"/>
                      <w:marTop w:val="0"/>
                      <w:marBottom w:val="0"/>
                      <w:divBdr>
                        <w:top w:val="none" w:sz="0" w:space="0" w:color="auto"/>
                        <w:left w:val="none" w:sz="0" w:space="0" w:color="auto"/>
                        <w:bottom w:val="none" w:sz="0" w:space="0" w:color="auto"/>
                        <w:right w:val="none" w:sz="0" w:space="0" w:color="auto"/>
                      </w:divBdr>
                      <w:divsChild>
                        <w:div w:id="824392292">
                          <w:marLeft w:val="0"/>
                          <w:marRight w:val="0"/>
                          <w:marTop w:val="0"/>
                          <w:marBottom w:val="0"/>
                          <w:divBdr>
                            <w:top w:val="none" w:sz="0" w:space="0" w:color="auto"/>
                            <w:left w:val="none" w:sz="0" w:space="0" w:color="auto"/>
                            <w:bottom w:val="none" w:sz="0" w:space="0" w:color="auto"/>
                            <w:right w:val="none" w:sz="0" w:space="0" w:color="auto"/>
                          </w:divBdr>
                          <w:divsChild>
                            <w:div w:id="2016304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47482174">
      <w:bodyDiv w:val="1"/>
      <w:marLeft w:val="0"/>
      <w:marRight w:val="0"/>
      <w:marTop w:val="0"/>
      <w:marBottom w:val="0"/>
      <w:divBdr>
        <w:top w:val="none" w:sz="0" w:space="0" w:color="auto"/>
        <w:left w:val="none" w:sz="0" w:space="0" w:color="auto"/>
        <w:bottom w:val="none" w:sz="0" w:space="0" w:color="auto"/>
        <w:right w:val="none" w:sz="0" w:space="0" w:color="auto"/>
      </w:divBdr>
      <w:divsChild>
        <w:div w:id="1617254336">
          <w:marLeft w:val="0"/>
          <w:marRight w:val="0"/>
          <w:marTop w:val="0"/>
          <w:marBottom w:val="0"/>
          <w:divBdr>
            <w:top w:val="none" w:sz="0" w:space="0" w:color="auto"/>
            <w:left w:val="none" w:sz="0" w:space="0" w:color="auto"/>
            <w:bottom w:val="none" w:sz="0" w:space="0" w:color="auto"/>
            <w:right w:val="none" w:sz="0" w:space="0" w:color="auto"/>
          </w:divBdr>
          <w:divsChild>
            <w:div w:id="890924599">
              <w:marLeft w:val="0"/>
              <w:marRight w:val="0"/>
              <w:marTop w:val="0"/>
              <w:marBottom w:val="0"/>
              <w:divBdr>
                <w:top w:val="none" w:sz="0" w:space="0" w:color="auto"/>
                <w:left w:val="none" w:sz="0" w:space="0" w:color="auto"/>
                <w:bottom w:val="none" w:sz="0" w:space="0" w:color="auto"/>
                <w:right w:val="none" w:sz="0" w:space="0" w:color="auto"/>
              </w:divBdr>
              <w:divsChild>
                <w:div w:id="638337630">
                  <w:marLeft w:val="0"/>
                  <w:marRight w:val="0"/>
                  <w:marTop w:val="0"/>
                  <w:marBottom w:val="0"/>
                  <w:divBdr>
                    <w:top w:val="none" w:sz="0" w:space="0" w:color="auto"/>
                    <w:left w:val="none" w:sz="0" w:space="0" w:color="auto"/>
                    <w:bottom w:val="none" w:sz="0" w:space="0" w:color="auto"/>
                    <w:right w:val="none" w:sz="0" w:space="0" w:color="auto"/>
                  </w:divBdr>
                  <w:divsChild>
                    <w:div w:id="405953927">
                      <w:marLeft w:val="0"/>
                      <w:marRight w:val="0"/>
                      <w:marTop w:val="0"/>
                      <w:marBottom w:val="0"/>
                      <w:divBdr>
                        <w:top w:val="none" w:sz="0" w:space="0" w:color="auto"/>
                        <w:left w:val="none" w:sz="0" w:space="0" w:color="auto"/>
                        <w:bottom w:val="none" w:sz="0" w:space="0" w:color="auto"/>
                        <w:right w:val="none" w:sz="0" w:space="0" w:color="auto"/>
                      </w:divBdr>
                      <w:divsChild>
                        <w:div w:id="613831163">
                          <w:marLeft w:val="0"/>
                          <w:marRight w:val="0"/>
                          <w:marTop w:val="0"/>
                          <w:marBottom w:val="0"/>
                          <w:divBdr>
                            <w:top w:val="none" w:sz="0" w:space="0" w:color="auto"/>
                            <w:left w:val="none" w:sz="0" w:space="0" w:color="auto"/>
                            <w:bottom w:val="none" w:sz="0" w:space="0" w:color="auto"/>
                            <w:right w:val="none" w:sz="0" w:space="0" w:color="auto"/>
                          </w:divBdr>
                          <w:divsChild>
                            <w:div w:id="330916812">
                              <w:marLeft w:val="0"/>
                              <w:marRight w:val="0"/>
                              <w:marTop w:val="0"/>
                              <w:marBottom w:val="0"/>
                              <w:divBdr>
                                <w:top w:val="none" w:sz="0" w:space="0" w:color="auto"/>
                                <w:left w:val="none" w:sz="0" w:space="0" w:color="auto"/>
                                <w:bottom w:val="none" w:sz="0" w:space="0" w:color="auto"/>
                                <w:right w:val="none" w:sz="0" w:space="0" w:color="auto"/>
                              </w:divBdr>
                              <w:divsChild>
                                <w:div w:id="898826831">
                                  <w:marLeft w:val="0"/>
                                  <w:marRight w:val="0"/>
                                  <w:marTop w:val="0"/>
                                  <w:marBottom w:val="0"/>
                                  <w:divBdr>
                                    <w:top w:val="none" w:sz="0" w:space="0" w:color="auto"/>
                                    <w:left w:val="none" w:sz="0" w:space="0" w:color="auto"/>
                                    <w:bottom w:val="none" w:sz="0" w:space="0" w:color="auto"/>
                                    <w:right w:val="none" w:sz="0" w:space="0" w:color="auto"/>
                                  </w:divBdr>
                                  <w:divsChild>
                                    <w:div w:id="1477607020">
                                      <w:marLeft w:val="0"/>
                                      <w:marRight w:val="0"/>
                                      <w:marTop w:val="0"/>
                                      <w:marBottom w:val="0"/>
                                      <w:divBdr>
                                        <w:top w:val="none" w:sz="0" w:space="0" w:color="auto"/>
                                        <w:left w:val="none" w:sz="0" w:space="0" w:color="auto"/>
                                        <w:bottom w:val="none" w:sz="0" w:space="0" w:color="auto"/>
                                        <w:right w:val="none" w:sz="0" w:space="0" w:color="auto"/>
                                      </w:divBdr>
                                      <w:divsChild>
                                        <w:div w:id="1250583244">
                                          <w:marLeft w:val="0"/>
                                          <w:marRight w:val="0"/>
                                          <w:marTop w:val="0"/>
                                          <w:marBottom w:val="0"/>
                                          <w:divBdr>
                                            <w:top w:val="none" w:sz="0" w:space="0" w:color="auto"/>
                                            <w:left w:val="none" w:sz="0" w:space="0" w:color="auto"/>
                                            <w:bottom w:val="none" w:sz="0" w:space="0" w:color="auto"/>
                                            <w:right w:val="none" w:sz="0" w:space="0" w:color="auto"/>
                                          </w:divBdr>
                                          <w:divsChild>
                                            <w:div w:id="1282225708">
                                              <w:marLeft w:val="0"/>
                                              <w:marRight w:val="0"/>
                                              <w:marTop w:val="0"/>
                                              <w:marBottom w:val="270"/>
                                              <w:divBdr>
                                                <w:top w:val="none" w:sz="0" w:space="0" w:color="auto"/>
                                                <w:left w:val="none" w:sz="0" w:space="0" w:color="auto"/>
                                                <w:bottom w:val="none" w:sz="0" w:space="0" w:color="auto"/>
                                                <w:right w:val="none" w:sz="0" w:space="0" w:color="auto"/>
                                              </w:divBdr>
                                              <w:divsChild>
                                                <w:div w:id="1272320957">
                                                  <w:marLeft w:val="0"/>
                                                  <w:marRight w:val="0"/>
                                                  <w:marTop w:val="0"/>
                                                  <w:marBottom w:val="19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067364641">
      <w:bodyDiv w:val="1"/>
      <w:marLeft w:val="0"/>
      <w:marRight w:val="0"/>
      <w:marTop w:val="0"/>
      <w:marBottom w:val="0"/>
      <w:divBdr>
        <w:top w:val="none" w:sz="0" w:space="0" w:color="auto"/>
        <w:left w:val="none" w:sz="0" w:space="0" w:color="auto"/>
        <w:bottom w:val="none" w:sz="0" w:space="0" w:color="auto"/>
        <w:right w:val="none" w:sz="0" w:space="0" w:color="auto"/>
      </w:divBdr>
    </w:div>
    <w:div w:id="2092387201">
      <w:bodyDiv w:val="1"/>
      <w:marLeft w:val="0"/>
      <w:marRight w:val="0"/>
      <w:marTop w:val="0"/>
      <w:marBottom w:val="0"/>
      <w:divBdr>
        <w:top w:val="none" w:sz="0" w:space="0" w:color="auto"/>
        <w:left w:val="none" w:sz="0" w:space="0" w:color="auto"/>
        <w:bottom w:val="none" w:sz="0" w:space="0" w:color="auto"/>
        <w:right w:val="none" w:sz="0" w:space="0" w:color="auto"/>
      </w:divBdr>
      <w:divsChild>
        <w:div w:id="584337810">
          <w:marLeft w:val="0"/>
          <w:marRight w:val="0"/>
          <w:marTop w:val="0"/>
          <w:marBottom w:val="0"/>
          <w:divBdr>
            <w:top w:val="none" w:sz="0" w:space="0" w:color="auto"/>
            <w:left w:val="none" w:sz="0" w:space="0" w:color="auto"/>
            <w:bottom w:val="none" w:sz="0" w:space="0" w:color="auto"/>
            <w:right w:val="none" w:sz="0" w:space="0" w:color="auto"/>
          </w:divBdr>
          <w:divsChild>
            <w:div w:id="1685278203">
              <w:marLeft w:val="0"/>
              <w:marRight w:val="0"/>
              <w:marTop w:val="0"/>
              <w:marBottom w:val="0"/>
              <w:divBdr>
                <w:top w:val="none" w:sz="0" w:space="0" w:color="auto"/>
                <w:left w:val="none" w:sz="0" w:space="0" w:color="auto"/>
                <w:bottom w:val="none" w:sz="0" w:space="0" w:color="auto"/>
                <w:right w:val="none" w:sz="0" w:space="0" w:color="auto"/>
              </w:divBdr>
              <w:divsChild>
                <w:div w:id="2019843812">
                  <w:marLeft w:val="0"/>
                  <w:marRight w:val="0"/>
                  <w:marTop w:val="0"/>
                  <w:marBottom w:val="0"/>
                  <w:divBdr>
                    <w:top w:val="none" w:sz="0" w:space="0" w:color="auto"/>
                    <w:left w:val="none" w:sz="0" w:space="0" w:color="auto"/>
                    <w:bottom w:val="none" w:sz="0" w:space="0" w:color="auto"/>
                    <w:right w:val="none" w:sz="0" w:space="0" w:color="auto"/>
                  </w:divBdr>
                  <w:divsChild>
                    <w:div w:id="155417054">
                      <w:marLeft w:val="0"/>
                      <w:marRight w:val="0"/>
                      <w:marTop w:val="0"/>
                      <w:marBottom w:val="0"/>
                      <w:divBdr>
                        <w:top w:val="none" w:sz="0" w:space="0" w:color="auto"/>
                        <w:left w:val="none" w:sz="0" w:space="0" w:color="auto"/>
                        <w:bottom w:val="none" w:sz="0" w:space="0" w:color="auto"/>
                        <w:right w:val="none" w:sz="0" w:space="0" w:color="auto"/>
                      </w:divBdr>
                      <w:divsChild>
                        <w:div w:id="436875147">
                          <w:marLeft w:val="0"/>
                          <w:marRight w:val="0"/>
                          <w:marTop w:val="0"/>
                          <w:marBottom w:val="0"/>
                          <w:divBdr>
                            <w:top w:val="none" w:sz="0" w:space="0" w:color="auto"/>
                            <w:left w:val="none" w:sz="0" w:space="0" w:color="auto"/>
                            <w:bottom w:val="none" w:sz="0" w:space="0" w:color="auto"/>
                            <w:right w:val="none" w:sz="0" w:space="0" w:color="auto"/>
                          </w:divBdr>
                          <w:divsChild>
                            <w:div w:id="529294921">
                              <w:marLeft w:val="0"/>
                              <w:marRight w:val="0"/>
                              <w:marTop w:val="0"/>
                              <w:marBottom w:val="0"/>
                              <w:divBdr>
                                <w:top w:val="none" w:sz="0" w:space="0" w:color="auto"/>
                                <w:left w:val="none" w:sz="0" w:space="0" w:color="auto"/>
                                <w:bottom w:val="none" w:sz="0" w:space="0" w:color="auto"/>
                                <w:right w:val="none" w:sz="0" w:space="0" w:color="auto"/>
                              </w:divBdr>
                              <w:divsChild>
                                <w:div w:id="322785453">
                                  <w:marLeft w:val="0"/>
                                  <w:marRight w:val="0"/>
                                  <w:marTop w:val="0"/>
                                  <w:marBottom w:val="0"/>
                                  <w:divBdr>
                                    <w:top w:val="none" w:sz="0" w:space="0" w:color="auto"/>
                                    <w:left w:val="none" w:sz="0" w:space="0" w:color="auto"/>
                                    <w:bottom w:val="none" w:sz="0" w:space="0" w:color="auto"/>
                                    <w:right w:val="none" w:sz="0" w:space="0" w:color="auto"/>
                                  </w:divBdr>
                                  <w:divsChild>
                                    <w:div w:id="397485823">
                                      <w:marLeft w:val="0"/>
                                      <w:marRight w:val="0"/>
                                      <w:marTop w:val="0"/>
                                      <w:marBottom w:val="0"/>
                                      <w:divBdr>
                                        <w:top w:val="none" w:sz="0" w:space="0" w:color="auto"/>
                                        <w:left w:val="none" w:sz="0" w:space="0" w:color="auto"/>
                                        <w:bottom w:val="none" w:sz="0" w:space="0" w:color="auto"/>
                                        <w:right w:val="none" w:sz="0" w:space="0" w:color="auto"/>
                                      </w:divBdr>
                                      <w:divsChild>
                                        <w:div w:id="2012219223">
                                          <w:marLeft w:val="0"/>
                                          <w:marRight w:val="0"/>
                                          <w:marTop w:val="0"/>
                                          <w:marBottom w:val="0"/>
                                          <w:divBdr>
                                            <w:top w:val="none" w:sz="0" w:space="0" w:color="auto"/>
                                            <w:left w:val="none" w:sz="0" w:space="0" w:color="auto"/>
                                            <w:bottom w:val="none" w:sz="0" w:space="0" w:color="auto"/>
                                            <w:right w:val="none" w:sz="0" w:space="0" w:color="auto"/>
                                          </w:divBdr>
                                          <w:divsChild>
                                            <w:div w:id="411708789">
                                              <w:marLeft w:val="0"/>
                                              <w:marRight w:val="0"/>
                                              <w:marTop w:val="0"/>
                                              <w:marBottom w:val="270"/>
                                              <w:divBdr>
                                                <w:top w:val="none" w:sz="0" w:space="0" w:color="auto"/>
                                                <w:left w:val="none" w:sz="0" w:space="0" w:color="auto"/>
                                                <w:bottom w:val="none" w:sz="0" w:space="0" w:color="auto"/>
                                                <w:right w:val="none" w:sz="0" w:space="0" w:color="auto"/>
                                              </w:divBdr>
                                              <w:divsChild>
                                                <w:div w:id="1408764489">
                                                  <w:marLeft w:val="0"/>
                                                  <w:marRight w:val="0"/>
                                                  <w:marTop w:val="0"/>
                                                  <w:marBottom w:val="19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9.png"/><Relationship Id="rId21" Type="http://schemas.openxmlformats.org/officeDocument/2006/relationships/image" Target="media/image3.png"/><Relationship Id="rId42" Type="http://schemas.openxmlformats.org/officeDocument/2006/relationships/image" Target="media/image24.png"/><Relationship Id="rId63" Type="http://schemas.openxmlformats.org/officeDocument/2006/relationships/image" Target="media/image45.png"/><Relationship Id="rId84" Type="http://schemas.openxmlformats.org/officeDocument/2006/relationships/image" Target="media/image66.png"/><Relationship Id="rId138" Type="http://schemas.openxmlformats.org/officeDocument/2006/relationships/image" Target="media/image120.png"/><Relationship Id="rId159" Type="http://schemas.openxmlformats.org/officeDocument/2006/relationships/image" Target="media/image141.png"/><Relationship Id="rId170" Type="http://schemas.openxmlformats.org/officeDocument/2006/relationships/image" Target="media/image152.png"/><Relationship Id="rId191" Type="http://schemas.openxmlformats.org/officeDocument/2006/relationships/image" Target="media/image173.png"/><Relationship Id="rId205" Type="http://schemas.openxmlformats.org/officeDocument/2006/relationships/image" Target="media/image186.png"/><Relationship Id="rId226" Type="http://schemas.openxmlformats.org/officeDocument/2006/relationships/image" Target="media/image207.png"/><Relationship Id="rId107" Type="http://schemas.openxmlformats.org/officeDocument/2006/relationships/image" Target="media/image89.png"/><Relationship Id="rId11" Type="http://schemas.openxmlformats.org/officeDocument/2006/relationships/footer" Target="footer2.xml"/><Relationship Id="rId32" Type="http://schemas.openxmlformats.org/officeDocument/2006/relationships/image" Target="media/image14.png"/><Relationship Id="rId53" Type="http://schemas.openxmlformats.org/officeDocument/2006/relationships/image" Target="media/image35.png"/><Relationship Id="rId74" Type="http://schemas.openxmlformats.org/officeDocument/2006/relationships/image" Target="media/image56.png"/><Relationship Id="rId128" Type="http://schemas.openxmlformats.org/officeDocument/2006/relationships/image" Target="media/image110.emf"/><Relationship Id="rId149" Type="http://schemas.openxmlformats.org/officeDocument/2006/relationships/image" Target="media/image131.png"/><Relationship Id="rId5" Type="http://schemas.openxmlformats.org/officeDocument/2006/relationships/webSettings" Target="webSettings.xml"/><Relationship Id="rId95" Type="http://schemas.openxmlformats.org/officeDocument/2006/relationships/image" Target="media/image77.png"/><Relationship Id="rId160" Type="http://schemas.openxmlformats.org/officeDocument/2006/relationships/image" Target="media/image142.png"/><Relationship Id="rId181" Type="http://schemas.openxmlformats.org/officeDocument/2006/relationships/image" Target="media/image163.png"/><Relationship Id="rId216" Type="http://schemas.openxmlformats.org/officeDocument/2006/relationships/image" Target="media/image197.png"/><Relationship Id="rId22" Type="http://schemas.openxmlformats.org/officeDocument/2006/relationships/image" Target="media/image4.png"/><Relationship Id="rId43" Type="http://schemas.openxmlformats.org/officeDocument/2006/relationships/image" Target="media/image25.png"/><Relationship Id="rId64" Type="http://schemas.openxmlformats.org/officeDocument/2006/relationships/image" Target="media/image46.png"/><Relationship Id="rId118" Type="http://schemas.openxmlformats.org/officeDocument/2006/relationships/image" Target="media/image100.png"/><Relationship Id="rId139" Type="http://schemas.openxmlformats.org/officeDocument/2006/relationships/image" Target="media/image121.png"/><Relationship Id="rId85" Type="http://schemas.openxmlformats.org/officeDocument/2006/relationships/image" Target="media/image67.png"/><Relationship Id="rId150" Type="http://schemas.openxmlformats.org/officeDocument/2006/relationships/image" Target="media/image132.png"/><Relationship Id="rId171" Type="http://schemas.openxmlformats.org/officeDocument/2006/relationships/image" Target="media/image153.png"/><Relationship Id="rId192" Type="http://schemas.openxmlformats.org/officeDocument/2006/relationships/image" Target="media/image174.png"/><Relationship Id="rId206" Type="http://schemas.openxmlformats.org/officeDocument/2006/relationships/image" Target="media/image187.png"/><Relationship Id="rId227" Type="http://schemas.openxmlformats.org/officeDocument/2006/relationships/image" Target="media/image208.png"/><Relationship Id="rId12" Type="http://schemas.openxmlformats.org/officeDocument/2006/relationships/header" Target="header3.xml"/><Relationship Id="rId33" Type="http://schemas.openxmlformats.org/officeDocument/2006/relationships/image" Target="media/image15.png"/><Relationship Id="rId108" Type="http://schemas.openxmlformats.org/officeDocument/2006/relationships/image" Target="media/image90.png"/><Relationship Id="rId129" Type="http://schemas.openxmlformats.org/officeDocument/2006/relationships/image" Target="media/image111.png"/><Relationship Id="rId54" Type="http://schemas.openxmlformats.org/officeDocument/2006/relationships/image" Target="media/image36.png"/><Relationship Id="rId75" Type="http://schemas.openxmlformats.org/officeDocument/2006/relationships/image" Target="media/image57.png"/><Relationship Id="rId96" Type="http://schemas.openxmlformats.org/officeDocument/2006/relationships/image" Target="media/image78.png"/><Relationship Id="rId140" Type="http://schemas.openxmlformats.org/officeDocument/2006/relationships/image" Target="media/image122.png"/><Relationship Id="rId161" Type="http://schemas.openxmlformats.org/officeDocument/2006/relationships/image" Target="media/image143.png"/><Relationship Id="rId182" Type="http://schemas.openxmlformats.org/officeDocument/2006/relationships/image" Target="media/image164.png"/><Relationship Id="rId217" Type="http://schemas.openxmlformats.org/officeDocument/2006/relationships/image" Target="media/image198.png"/><Relationship Id="rId6" Type="http://schemas.openxmlformats.org/officeDocument/2006/relationships/footnotes" Target="footnotes.xml"/><Relationship Id="rId23" Type="http://schemas.openxmlformats.org/officeDocument/2006/relationships/image" Target="media/image5.png"/><Relationship Id="rId119" Type="http://schemas.openxmlformats.org/officeDocument/2006/relationships/image" Target="media/image101.png"/><Relationship Id="rId44" Type="http://schemas.openxmlformats.org/officeDocument/2006/relationships/image" Target="media/image26.png"/><Relationship Id="rId65" Type="http://schemas.openxmlformats.org/officeDocument/2006/relationships/image" Target="media/image47.png"/><Relationship Id="rId86" Type="http://schemas.openxmlformats.org/officeDocument/2006/relationships/image" Target="media/image68.png"/><Relationship Id="rId130" Type="http://schemas.openxmlformats.org/officeDocument/2006/relationships/image" Target="media/image112.jpeg"/><Relationship Id="rId151" Type="http://schemas.openxmlformats.org/officeDocument/2006/relationships/image" Target="media/image133.png"/><Relationship Id="rId172" Type="http://schemas.openxmlformats.org/officeDocument/2006/relationships/image" Target="media/image154.png"/><Relationship Id="rId193" Type="http://schemas.openxmlformats.org/officeDocument/2006/relationships/image" Target="media/image175.png"/><Relationship Id="rId207" Type="http://schemas.openxmlformats.org/officeDocument/2006/relationships/image" Target="media/image188.png"/><Relationship Id="rId228" Type="http://schemas.openxmlformats.org/officeDocument/2006/relationships/header" Target="header6.xml"/><Relationship Id="rId13" Type="http://schemas.openxmlformats.org/officeDocument/2006/relationships/footer" Target="footer3.xml"/><Relationship Id="rId109" Type="http://schemas.openxmlformats.org/officeDocument/2006/relationships/image" Target="media/image91.png"/><Relationship Id="rId34" Type="http://schemas.openxmlformats.org/officeDocument/2006/relationships/image" Target="media/image16.png"/><Relationship Id="rId55" Type="http://schemas.openxmlformats.org/officeDocument/2006/relationships/image" Target="media/image37.png"/><Relationship Id="rId76" Type="http://schemas.openxmlformats.org/officeDocument/2006/relationships/image" Target="media/image58.png"/><Relationship Id="rId97" Type="http://schemas.openxmlformats.org/officeDocument/2006/relationships/image" Target="media/image79.png"/><Relationship Id="rId120" Type="http://schemas.openxmlformats.org/officeDocument/2006/relationships/image" Target="media/image102.emf"/><Relationship Id="rId141" Type="http://schemas.openxmlformats.org/officeDocument/2006/relationships/image" Target="media/image123.png"/><Relationship Id="rId7" Type="http://schemas.openxmlformats.org/officeDocument/2006/relationships/endnotes" Target="endnotes.xml"/><Relationship Id="rId162" Type="http://schemas.openxmlformats.org/officeDocument/2006/relationships/image" Target="media/image144.png"/><Relationship Id="rId183" Type="http://schemas.openxmlformats.org/officeDocument/2006/relationships/image" Target="media/image165.png"/><Relationship Id="rId218" Type="http://schemas.openxmlformats.org/officeDocument/2006/relationships/image" Target="media/image199.png"/><Relationship Id="rId24" Type="http://schemas.openxmlformats.org/officeDocument/2006/relationships/image" Target="media/image6.png"/><Relationship Id="rId45" Type="http://schemas.openxmlformats.org/officeDocument/2006/relationships/image" Target="media/image27.png"/><Relationship Id="rId66" Type="http://schemas.openxmlformats.org/officeDocument/2006/relationships/image" Target="media/image48.png"/><Relationship Id="rId87" Type="http://schemas.openxmlformats.org/officeDocument/2006/relationships/image" Target="media/image69.png"/><Relationship Id="rId110" Type="http://schemas.openxmlformats.org/officeDocument/2006/relationships/image" Target="media/image92.png"/><Relationship Id="rId131" Type="http://schemas.openxmlformats.org/officeDocument/2006/relationships/image" Target="media/image113.emf"/><Relationship Id="rId152" Type="http://schemas.openxmlformats.org/officeDocument/2006/relationships/image" Target="media/image134.png"/><Relationship Id="rId173" Type="http://schemas.openxmlformats.org/officeDocument/2006/relationships/image" Target="media/image155.png"/><Relationship Id="rId194" Type="http://schemas.openxmlformats.org/officeDocument/2006/relationships/image" Target="media/image176.emf"/><Relationship Id="rId208" Type="http://schemas.openxmlformats.org/officeDocument/2006/relationships/image" Target="media/image189.png"/><Relationship Id="rId229" Type="http://schemas.openxmlformats.org/officeDocument/2006/relationships/header" Target="header7.xml"/><Relationship Id="rId14" Type="http://schemas.openxmlformats.org/officeDocument/2006/relationships/header" Target="header4.xml"/><Relationship Id="rId35" Type="http://schemas.openxmlformats.org/officeDocument/2006/relationships/image" Target="media/image17.png"/><Relationship Id="rId56" Type="http://schemas.openxmlformats.org/officeDocument/2006/relationships/image" Target="media/image38.png"/><Relationship Id="rId77" Type="http://schemas.openxmlformats.org/officeDocument/2006/relationships/image" Target="media/image59.png"/><Relationship Id="rId100" Type="http://schemas.openxmlformats.org/officeDocument/2006/relationships/image" Target="media/image82.png"/><Relationship Id="rId8" Type="http://schemas.openxmlformats.org/officeDocument/2006/relationships/header" Target="header1.xml"/><Relationship Id="rId98" Type="http://schemas.openxmlformats.org/officeDocument/2006/relationships/image" Target="media/image80.png"/><Relationship Id="rId121" Type="http://schemas.openxmlformats.org/officeDocument/2006/relationships/image" Target="media/image103.emf"/><Relationship Id="rId142" Type="http://schemas.openxmlformats.org/officeDocument/2006/relationships/image" Target="media/image124.png"/><Relationship Id="rId163" Type="http://schemas.openxmlformats.org/officeDocument/2006/relationships/image" Target="media/image145.jpeg"/><Relationship Id="rId184" Type="http://schemas.openxmlformats.org/officeDocument/2006/relationships/image" Target="media/image166.png"/><Relationship Id="rId219" Type="http://schemas.openxmlformats.org/officeDocument/2006/relationships/image" Target="media/image200.png"/><Relationship Id="rId230" Type="http://schemas.openxmlformats.org/officeDocument/2006/relationships/footer" Target="footer8.xml"/><Relationship Id="rId25" Type="http://schemas.openxmlformats.org/officeDocument/2006/relationships/image" Target="media/image7.png"/><Relationship Id="rId46" Type="http://schemas.openxmlformats.org/officeDocument/2006/relationships/image" Target="media/image28.png"/><Relationship Id="rId67" Type="http://schemas.openxmlformats.org/officeDocument/2006/relationships/image" Target="media/image49.png"/><Relationship Id="rId20" Type="http://schemas.openxmlformats.org/officeDocument/2006/relationships/image" Target="media/image2.png"/><Relationship Id="rId41" Type="http://schemas.openxmlformats.org/officeDocument/2006/relationships/image" Target="media/image23.png"/><Relationship Id="rId62" Type="http://schemas.openxmlformats.org/officeDocument/2006/relationships/image" Target="media/image44.png"/><Relationship Id="rId83" Type="http://schemas.openxmlformats.org/officeDocument/2006/relationships/image" Target="media/image65.png"/><Relationship Id="rId88" Type="http://schemas.openxmlformats.org/officeDocument/2006/relationships/image" Target="media/image70.png"/><Relationship Id="rId111" Type="http://schemas.openxmlformats.org/officeDocument/2006/relationships/image" Target="media/image93.png"/><Relationship Id="rId132" Type="http://schemas.openxmlformats.org/officeDocument/2006/relationships/image" Target="media/image114.emf"/><Relationship Id="rId153" Type="http://schemas.openxmlformats.org/officeDocument/2006/relationships/image" Target="media/image135.png"/><Relationship Id="rId174" Type="http://schemas.openxmlformats.org/officeDocument/2006/relationships/image" Target="media/image156.png"/><Relationship Id="rId179" Type="http://schemas.openxmlformats.org/officeDocument/2006/relationships/image" Target="media/image161.png"/><Relationship Id="rId195" Type="http://schemas.openxmlformats.org/officeDocument/2006/relationships/image" Target="media/image177.emf"/><Relationship Id="rId209" Type="http://schemas.openxmlformats.org/officeDocument/2006/relationships/image" Target="media/image190.png"/><Relationship Id="rId190" Type="http://schemas.openxmlformats.org/officeDocument/2006/relationships/image" Target="media/image172.png"/><Relationship Id="rId204" Type="http://schemas.openxmlformats.org/officeDocument/2006/relationships/image" Target="media/image185.png"/><Relationship Id="rId220" Type="http://schemas.openxmlformats.org/officeDocument/2006/relationships/image" Target="media/image201.png"/><Relationship Id="rId225" Type="http://schemas.openxmlformats.org/officeDocument/2006/relationships/image" Target="media/image206.png"/><Relationship Id="rId15" Type="http://schemas.openxmlformats.org/officeDocument/2006/relationships/header" Target="header5.xml"/><Relationship Id="rId36" Type="http://schemas.openxmlformats.org/officeDocument/2006/relationships/image" Target="media/image18.png"/><Relationship Id="rId57" Type="http://schemas.openxmlformats.org/officeDocument/2006/relationships/image" Target="media/image39.png"/><Relationship Id="rId106" Type="http://schemas.openxmlformats.org/officeDocument/2006/relationships/image" Target="media/image88.png"/><Relationship Id="rId127" Type="http://schemas.openxmlformats.org/officeDocument/2006/relationships/image" Target="media/image109.emf"/><Relationship Id="rId10" Type="http://schemas.openxmlformats.org/officeDocument/2006/relationships/footer" Target="footer1.xml"/><Relationship Id="rId31" Type="http://schemas.openxmlformats.org/officeDocument/2006/relationships/image" Target="media/image13.png"/><Relationship Id="rId52" Type="http://schemas.openxmlformats.org/officeDocument/2006/relationships/image" Target="media/image34.png"/><Relationship Id="rId73" Type="http://schemas.openxmlformats.org/officeDocument/2006/relationships/image" Target="media/image55.png"/><Relationship Id="rId78" Type="http://schemas.openxmlformats.org/officeDocument/2006/relationships/image" Target="media/image60.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image" Target="media/image104.png"/><Relationship Id="rId143" Type="http://schemas.openxmlformats.org/officeDocument/2006/relationships/image" Target="media/image125.png"/><Relationship Id="rId148" Type="http://schemas.openxmlformats.org/officeDocument/2006/relationships/image" Target="media/image130.png"/><Relationship Id="rId164" Type="http://schemas.openxmlformats.org/officeDocument/2006/relationships/image" Target="media/image146.png"/><Relationship Id="rId169" Type="http://schemas.openxmlformats.org/officeDocument/2006/relationships/image" Target="media/image151.png"/><Relationship Id="rId185" Type="http://schemas.openxmlformats.org/officeDocument/2006/relationships/image" Target="media/image167.png"/><Relationship Id="rId4" Type="http://schemas.openxmlformats.org/officeDocument/2006/relationships/settings" Target="settings.xml"/><Relationship Id="rId9" Type="http://schemas.openxmlformats.org/officeDocument/2006/relationships/header" Target="header2.xml"/><Relationship Id="rId180" Type="http://schemas.openxmlformats.org/officeDocument/2006/relationships/image" Target="media/image162.png"/><Relationship Id="rId210" Type="http://schemas.openxmlformats.org/officeDocument/2006/relationships/image" Target="media/image191.png"/><Relationship Id="rId215" Type="http://schemas.openxmlformats.org/officeDocument/2006/relationships/image" Target="media/image196.png"/><Relationship Id="rId26" Type="http://schemas.openxmlformats.org/officeDocument/2006/relationships/image" Target="media/image8.png"/><Relationship Id="rId231" Type="http://schemas.openxmlformats.org/officeDocument/2006/relationships/footer" Target="footer9.xml"/><Relationship Id="rId47" Type="http://schemas.openxmlformats.org/officeDocument/2006/relationships/image" Target="media/image29.png"/><Relationship Id="rId68" Type="http://schemas.openxmlformats.org/officeDocument/2006/relationships/image" Target="media/image50.png"/><Relationship Id="rId89" Type="http://schemas.openxmlformats.org/officeDocument/2006/relationships/image" Target="media/image71.png"/><Relationship Id="rId112" Type="http://schemas.openxmlformats.org/officeDocument/2006/relationships/image" Target="media/image94.png"/><Relationship Id="rId133" Type="http://schemas.openxmlformats.org/officeDocument/2006/relationships/image" Target="media/image115.jpeg"/><Relationship Id="rId154" Type="http://schemas.openxmlformats.org/officeDocument/2006/relationships/image" Target="media/image136.png"/><Relationship Id="rId175" Type="http://schemas.openxmlformats.org/officeDocument/2006/relationships/image" Target="media/image157.png"/><Relationship Id="rId196" Type="http://schemas.openxmlformats.org/officeDocument/2006/relationships/image" Target="media/image178.png"/><Relationship Id="rId200" Type="http://schemas.openxmlformats.org/officeDocument/2006/relationships/image" Target="media/image182.jpeg"/><Relationship Id="rId16" Type="http://schemas.openxmlformats.org/officeDocument/2006/relationships/footer" Target="footer4.xml"/><Relationship Id="rId221" Type="http://schemas.openxmlformats.org/officeDocument/2006/relationships/image" Target="media/image202.png"/><Relationship Id="rId37" Type="http://schemas.openxmlformats.org/officeDocument/2006/relationships/image" Target="media/image19.png"/><Relationship Id="rId58" Type="http://schemas.openxmlformats.org/officeDocument/2006/relationships/image" Target="media/image40.png"/><Relationship Id="rId79" Type="http://schemas.openxmlformats.org/officeDocument/2006/relationships/image" Target="media/image61.png"/><Relationship Id="rId102" Type="http://schemas.openxmlformats.org/officeDocument/2006/relationships/image" Target="media/image84.png"/><Relationship Id="rId123" Type="http://schemas.openxmlformats.org/officeDocument/2006/relationships/image" Target="media/image105.png"/><Relationship Id="rId144" Type="http://schemas.openxmlformats.org/officeDocument/2006/relationships/image" Target="media/image126.png"/><Relationship Id="rId90" Type="http://schemas.openxmlformats.org/officeDocument/2006/relationships/image" Target="media/image72.png"/><Relationship Id="rId165" Type="http://schemas.openxmlformats.org/officeDocument/2006/relationships/image" Target="media/image147.png"/><Relationship Id="rId186" Type="http://schemas.openxmlformats.org/officeDocument/2006/relationships/image" Target="media/image168.png"/><Relationship Id="rId211" Type="http://schemas.openxmlformats.org/officeDocument/2006/relationships/image" Target="media/image192.png"/><Relationship Id="rId232" Type="http://schemas.openxmlformats.org/officeDocument/2006/relationships/fontTable" Target="fontTable.xml"/><Relationship Id="rId27" Type="http://schemas.openxmlformats.org/officeDocument/2006/relationships/image" Target="media/image9.png"/><Relationship Id="rId48" Type="http://schemas.openxmlformats.org/officeDocument/2006/relationships/image" Target="media/image30.png"/><Relationship Id="rId69" Type="http://schemas.openxmlformats.org/officeDocument/2006/relationships/image" Target="media/image51.emf"/><Relationship Id="rId113" Type="http://schemas.openxmlformats.org/officeDocument/2006/relationships/image" Target="media/image95.png"/><Relationship Id="rId134" Type="http://schemas.openxmlformats.org/officeDocument/2006/relationships/image" Target="media/image116.jpeg"/><Relationship Id="rId80" Type="http://schemas.openxmlformats.org/officeDocument/2006/relationships/image" Target="media/image62.png"/><Relationship Id="rId155" Type="http://schemas.openxmlformats.org/officeDocument/2006/relationships/image" Target="media/image137.png"/><Relationship Id="rId176" Type="http://schemas.openxmlformats.org/officeDocument/2006/relationships/image" Target="media/image158.png"/><Relationship Id="rId197" Type="http://schemas.openxmlformats.org/officeDocument/2006/relationships/image" Target="media/image179.jpeg"/><Relationship Id="rId201" Type="http://schemas.openxmlformats.org/officeDocument/2006/relationships/image" Target="media/image183.png"/><Relationship Id="rId222" Type="http://schemas.openxmlformats.org/officeDocument/2006/relationships/image" Target="media/image203.png"/><Relationship Id="rId17" Type="http://schemas.openxmlformats.org/officeDocument/2006/relationships/footer" Target="footer5.xml"/><Relationship Id="rId38" Type="http://schemas.openxmlformats.org/officeDocument/2006/relationships/image" Target="media/image20.png"/><Relationship Id="rId59" Type="http://schemas.openxmlformats.org/officeDocument/2006/relationships/image" Target="media/image41.png"/><Relationship Id="rId103" Type="http://schemas.openxmlformats.org/officeDocument/2006/relationships/image" Target="media/image85.png"/><Relationship Id="rId124" Type="http://schemas.openxmlformats.org/officeDocument/2006/relationships/image" Target="media/image106.png"/><Relationship Id="rId70" Type="http://schemas.openxmlformats.org/officeDocument/2006/relationships/image" Target="media/image52.png"/><Relationship Id="rId91" Type="http://schemas.openxmlformats.org/officeDocument/2006/relationships/image" Target="media/image73.png"/><Relationship Id="rId145" Type="http://schemas.openxmlformats.org/officeDocument/2006/relationships/image" Target="media/image127.png"/><Relationship Id="rId166" Type="http://schemas.openxmlformats.org/officeDocument/2006/relationships/image" Target="media/image148.png"/><Relationship Id="rId187" Type="http://schemas.openxmlformats.org/officeDocument/2006/relationships/image" Target="media/image169.png"/><Relationship Id="rId1" Type="http://schemas.openxmlformats.org/officeDocument/2006/relationships/customXml" Target="../customXml/item1.xml"/><Relationship Id="rId212" Type="http://schemas.openxmlformats.org/officeDocument/2006/relationships/image" Target="media/image193.png"/><Relationship Id="rId233" Type="http://schemas.microsoft.com/office/2011/relationships/people" Target="people.xml"/><Relationship Id="rId28" Type="http://schemas.openxmlformats.org/officeDocument/2006/relationships/image" Target="media/image10.png"/><Relationship Id="rId49" Type="http://schemas.openxmlformats.org/officeDocument/2006/relationships/image" Target="media/image31.png"/><Relationship Id="rId114" Type="http://schemas.openxmlformats.org/officeDocument/2006/relationships/image" Target="media/image96.png"/><Relationship Id="rId60" Type="http://schemas.openxmlformats.org/officeDocument/2006/relationships/image" Target="media/image42.png"/><Relationship Id="rId81" Type="http://schemas.openxmlformats.org/officeDocument/2006/relationships/image" Target="media/image63.png"/><Relationship Id="rId135" Type="http://schemas.openxmlformats.org/officeDocument/2006/relationships/image" Target="media/image117.png"/><Relationship Id="rId156" Type="http://schemas.openxmlformats.org/officeDocument/2006/relationships/image" Target="media/image138.png"/><Relationship Id="rId177" Type="http://schemas.openxmlformats.org/officeDocument/2006/relationships/image" Target="media/image159.png"/><Relationship Id="rId198" Type="http://schemas.openxmlformats.org/officeDocument/2006/relationships/image" Target="media/image180.png"/><Relationship Id="rId202" Type="http://schemas.openxmlformats.org/officeDocument/2006/relationships/footer" Target="footer7.xml"/><Relationship Id="rId223" Type="http://schemas.openxmlformats.org/officeDocument/2006/relationships/image" Target="media/image204.png"/><Relationship Id="rId18" Type="http://schemas.openxmlformats.org/officeDocument/2006/relationships/footer" Target="footer6.xml"/><Relationship Id="rId39" Type="http://schemas.openxmlformats.org/officeDocument/2006/relationships/image" Target="media/image21.emf"/><Relationship Id="rId50" Type="http://schemas.openxmlformats.org/officeDocument/2006/relationships/image" Target="media/image32.png"/><Relationship Id="rId104" Type="http://schemas.openxmlformats.org/officeDocument/2006/relationships/image" Target="media/image86.png"/><Relationship Id="rId125" Type="http://schemas.openxmlformats.org/officeDocument/2006/relationships/image" Target="media/image107.emf"/><Relationship Id="rId146" Type="http://schemas.openxmlformats.org/officeDocument/2006/relationships/image" Target="media/image128.png"/><Relationship Id="rId167" Type="http://schemas.openxmlformats.org/officeDocument/2006/relationships/image" Target="media/image149.png"/><Relationship Id="rId188" Type="http://schemas.openxmlformats.org/officeDocument/2006/relationships/image" Target="media/image170.png"/><Relationship Id="rId71" Type="http://schemas.openxmlformats.org/officeDocument/2006/relationships/image" Target="media/image53.png"/><Relationship Id="rId92" Type="http://schemas.openxmlformats.org/officeDocument/2006/relationships/image" Target="media/image74.png"/><Relationship Id="rId213" Type="http://schemas.openxmlformats.org/officeDocument/2006/relationships/image" Target="media/image194.png"/><Relationship Id="rId234"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11.png"/><Relationship Id="rId40" Type="http://schemas.openxmlformats.org/officeDocument/2006/relationships/image" Target="media/image22.png"/><Relationship Id="rId115" Type="http://schemas.openxmlformats.org/officeDocument/2006/relationships/image" Target="media/image97.png"/><Relationship Id="rId136" Type="http://schemas.openxmlformats.org/officeDocument/2006/relationships/image" Target="media/image118.png"/><Relationship Id="rId157" Type="http://schemas.openxmlformats.org/officeDocument/2006/relationships/image" Target="media/image139.png"/><Relationship Id="rId178" Type="http://schemas.openxmlformats.org/officeDocument/2006/relationships/image" Target="media/image160.png"/><Relationship Id="rId61" Type="http://schemas.openxmlformats.org/officeDocument/2006/relationships/image" Target="media/image43.png"/><Relationship Id="rId82" Type="http://schemas.openxmlformats.org/officeDocument/2006/relationships/image" Target="media/image64.png"/><Relationship Id="rId199" Type="http://schemas.openxmlformats.org/officeDocument/2006/relationships/image" Target="media/image181.png"/><Relationship Id="rId203" Type="http://schemas.openxmlformats.org/officeDocument/2006/relationships/image" Target="media/image184.jpeg"/><Relationship Id="rId19" Type="http://schemas.openxmlformats.org/officeDocument/2006/relationships/image" Target="media/image1.png"/><Relationship Id="rId224" Type="http://schemas.openxmlformats.org/officeDocument/2006/relationships/image" Target="media/image205.png"/><Relationship Id="rId30" Type="http://schemas.openxmlformats.org/officeDocument/2006/relationships/image" Target="media/image12.png"/><Relationship Id="rId105" Type="http://schemas.openxmlformats.org/officeDocument/2006/relationships/image" Target="media/image87.png"/><Relationship Id="rId126" Type="http://schemas.openxmlformats.org/officeDocument/2006/relationships/image" Target="media/image108.emf"/><Relationship Id="rId147" Type="http://schemas.openxmlformats.org/officeDocument/2006/relationships/image" Target="media/image129.png"/><Relationship Id="rId168" Type="http://schemas.openxmlformats.org/officeDocument/2006/relationships/image" Target="media/image150.png"/><Relationship Id="rId51" Type="http://schemas.openxmlformats.org/officeDocument/2006/relationships/image" Target="media/image33.png"/><Relationship Id="rId72" Type="http://schemas.openxmlformats.org/officeDocument/2006/relationships/image" Target="media/image54.png"/><Relationship Id="rId93" Type="http://schemas.openxmlformats.org/officeDocument/2006/relationships/image" Target="media/image75.png"/><Relationship Id="rId189" Type="http://schemas.openxmlformats.org/officeDocument/2006/relationships/image" Target="media/image171.png"/><Relationship Id="rId3" Type="http://schemas.openxmlformats.org/officeDocument/2006/relationships/styles" Target="styles.xml"/><Relationship Id="rId214" Type="http://schemas.openxmlformats.org/officeDocument/2006/relationships/image" Target="media/image195.png"/><Relationship Id="rId116" Type="http://schemas.openxmlformats.org/officeDocument/2006/relationships/image" Target="media/image98.png"/><Relationship Id="rId137" Type="http://schemas.openxmlformats.org/officeDocument/2006/relationships/image" Target="media/image119.png"/><Relationship Id="rId158" Type="http://schemas.openxmlformats.org/officeDocument/2006/relationships/image" Target="media/image140.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dministrator\Desktop\&#27169;&#26495;\&#22823;&#36830;&#29702;&#24037;&#22823;&#23398;&#21338;&#22763;&#23398;&#20301;&#35770;&#25991;&#27169;&#29256;_20140507.do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0B14449-BB74-4BE5-9695-5283983244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大连理工大学博士学位论文模版_20140507.dot</Template>
  <TotalTime>37</TotalTime>
  <Pages>115</Pages>
  <Words>37749</Words>
  <Characters>215174</Characters>
  <Application>Microsoft Office Word</Application>
  <DocSecurity>0</DocSecurity>
  <Lines>1793</Lines>
  <Paragraphs>504</Paragraphs>
  <ScaleCrop>false</ScaleCrop>
  <HeadingPairs>
    <vt:vector size="2" baseType="variant">
      <vt:variant>
        <vt:lpstr>Title</vt:lpstr>
      </vt:variant>
      <vt:variant>
        <vt:i4>1</vt:i4>
      </vt:variant>
    </vt:vector>
  </HeadingPairs>
  <TitlesOfParts>
    <vt:vector size="1" baseType="lpstr">
      <vt:lpstr>大连理工大学硕士学位论文格式规范</vt:lpstr>
    </vt:vector>
  </TitlesOfParts>
  <Company>中国石油大学</Company>
  <LinksUpToDate>false</LinksUpToDate>
  <CharactersWithSpaces>252419</CharactersWithSpaces>
  <SharedDoc>false</SharedDoc>
  <HLinks>
    <vt:vector size="444" baseType="variant">
      <vt:variant>
        <vt:i4>1900598</vt:i4>
      </vt:variant>
      <vt:variant>
        <vt:i4>446</vt:i4>
      </vt:variant>
      <vt:variant>
        <vt:i4>0</vt:i4>
      </vt:variant>
      <vt:variant>
        <vt:i4>5</vt:i4>
      </vt:variant>
      <vt:variant>
        <vt:lpwstr/>
      </vt:variant>
      <vt:variant>
        <vt:lpwstr>_Toc387136157</vt:lpwstr>
      </vt:variant>
      <vt:variant>
        <vt:i4>1900598</vt:i4>
      </vt:variant>
      <vt:variant>
        <vt:i4>440</vt:i4>
      </vt:variant>
      <vt:variant>
        <vt:i4>0</vt:i4>
      </vt:variant>
      <vt:variant>
        <vt:i4>5</vt:i4>
      </vt:variant>
      <vt:variant>
        <vt:lpwstr/>
      </vt:variant>
      <vt:variant>
        <vt:lpwstr>_Toc387136156</vt:lpwstr>
      </vt:variant>
      <vt:variant>
        <vt:i4>1900598</vt:i4>
      </vt:variant>
      <vt:variant>
        <vt:i4>434</vt:i4>
      </vt:variant>
      <vt:variant>
        <vt:i4>0</vt:i4>
      </vt:variant>
      <vt:variant>
        <vt:i4>5</vt:i4>
      </vt:variant>
      <vt:variant>
        <vt:lpwstr/>
      </vt:variant>
      <vt:variant>
        <vt:lpwstr>_Toc387136155</vt:lpwstr>
      </vt:variant>
      <vt:variant>
        <vt:i4>1900598</vt:i4>
      </vt:variant>
      <vt:variant>
        <vt:i4>428</vt:i4>
      </vt:variant>
      <vt:variant>
        <vt:i4>0</vt:i4>
      </vt:variant>
      <vt:variant>
        <vt:i4>5</vt:i4>
      </vt:variant>
      <vt:variant>
        <vt:lpwstr/>
      </vt:variant>
      <vt:variant>
        <vt:lpwstr>_Toc387136154</vt:lpwstr>
      </vt:variant>
      <vt:variant>
        <vt:i4>1900598</vt:i4>
      </vt:variant>
      <vt:variant>
        <vt:i4>422</vt:i4>
      </vt:variant>
      <vt:variant>
        <vt:i4>0</vt:i4>
      </vt:variant>
      <vt:variant>
        <vt:i4>5</vt:i4>
      </vt:variant>
      <vt:variant>
        <vt:lpwstr/>
      </vt:variant>
      <vt:variant>
        <vt:lpwstr>_Toc387136153</vt:lpwstr>
      </vt:variant>
      <vt:variant>
        <vt:i4>1835062</vt:i4>
      </vt:variant>
      <vt:variant>
        <vt:i4>413</vt:i4>
      </vt:variant>
      <vt:variant>
        <vt:i4>0</vt:i4>
      </vt:variant>
      <vt:variant>
        <vt:i4>5</vt:i4>
      </vt:variant>
      <vt:variant>
        <vt:lpwstr/>
      </vt:variant>
      <vt:variant>
        <vt:lpwstr>_Toc387136140</vt:lpwstr>
      </vt:variant>
      <vt:variant>
        <vt:i4>1769521</vt:i4>
      </vt:variant>
      <vt:variant>
        <vt:i4>404</vt:i4>
      </vt:variant>
      <vt:variant>
        <vt:i4>0</vt:i4>
      </vt:variant>
      <vt:variant>
        <vt:i4>5</vt:i4>
      </vt:variant>
      <vt:variant>
        <vt:lpwstr/>
      </vt:variant>
      <vt:variant>
        <vt:lpwstr>_Toc387136634</vt:lpwstr>
      </vt:variant>
      <vt:variant>
        <vt:i4>1769521</vt:i4>
      </vt:variant>
      <vt:variant>
        <vt:i4>398</vt:i4>
      </vt:variant>
      <vt:variant>
        <vt:i4>0</vt:i4>
      </vt:variant>
      <vt:variant>
        <vt:i4>5</vt:i4>
      </vt:variant>
      <vt:variant>
        <vt:lpwstr/>
      </vt:variant>
      <vt:variant>
        <vt:lpwstr>_Toc387136633</vt:lpwstr>
      </vt:variant>
      <vt:variant>
        <vt:i4>1769521</vt:i4>
      </vt:variant>
      <vt:variant>
        <vt:i4>392</vt:i4>
      </vt:variant>
      <vt:variant>
        <vt:i4>0</vt:i4>
      </vt:variant>
      <vt:variant>
        <vt:i4>5</vt:i4>
      </vt:variant>
      <vt:variant>
        <vt:lpwstr/>
      </vt:variant>
      <vt:variant>
        <vt:lpwstr>_Toc387136632</vt:lpwstr>
      </vt:variant>
      <vt:variant>
        <vt:i4>1769521</vt:i4>
      </vt:variant>
      <vt:variant>
        <vt:i4>386</vt:i4>
      </vt:variant>
      <vt:variant>
        <vt:i4>0</vt:i4>
      </vt:variant>
      <vt:variant>
        <vt:i4>5</vt:i4>
      </vt:variant>
      <vt:variant>
        <vt:lpwstr/>
      </vt:variant>
      <vt:variant>
        <vt:lpwstr>_Toc387136631</vt:lpwstr>
      </vt:variant>
      <vt:variant>
        <vt:i4>1769521</vt:i4>
      </vt:variant>
      <vt:variant>
        <vt:i4>380</vt:i4>
      </vt:variant>
      <vt:variant>
        <vt:i4>0</vt:i4>
      </vt:variant>
      <vt:variant>
        <vt:i4>5</vt:i4>
      </vt:variant>
      <vt:variant>
        <vt:lpwstr/>
      </vt:variant>
      <vt:variant>
        <vt:lpwstr>_Toc387136630</vt:lpwstr>
      </vt:variant>
      <vt:variant>
        <vt:i4>1703985</vt:i4>
      </vt:variant>
      <vt:variant>
        <vt:i4>374</vt:i4>
      </vt:variant>
      <vt:variant>
        <vt:i4>0</vt:i4>
      </vt:variant>
      <vt:variant>
        <vt:i4>5</vt:i4>
      </vt:variant>
      <vt:variant>
        <vt:lpwstr/>
      </vt:variant>
      <vt:variant>
        <vt:lpwstr>_Toc387136629</vt:lpwstr>
      </vt:variant>
      <vt:variant>
        <vt:i4>1703985</vt:i4>
      </vt:variant>
      <vt:variant>
        <vt:i4>368</vt:i4>
      </vt:variant>
      <vt:variant>
        <vt:i4>0</vt:i4>
      </vt:variant>
      <vt:variant>
        <vt:i4>5</vt:i4>
      </vt:variant>
      <vt:variant>
        <vt:lpwstr/>
      </vt:variant>
      <vt:variant>
        <vt:lpwstr>_Toc387136628</vt:lpwstr>
      </vt:variant>
      <vt:variant>
        <vt:i4>1703985</vt:i4>
      </vt:variant>
      <vt:variant>
        <vt:i4>362</vt:i4>
      </vt:variant>
      <vt:variant>
        <vt:i4>0</vt:i4>
      </vt:variant>
      <vt:variant>
        <vt:i4>5</vt:i4>
      </vt:variant>
      <vt:variant>
        <vt:lpwstr/>
      </vt:variant>
      <vt:variant>
        <vt:lpwstr>_Toc387136627</vt:lpwstr>
      </vt:variant>
      <vt:variant>
        <vt:i4>1703985</vt:i4>
      </vt:variant>
      <vt:variant>
        <vt:i4>356</vt:i4>
      </vt:variant>
      <vt:variant>
        <vt:i4>0</vt:i4>
      </vt:variant>
      <vt:variant>
        <vt:i4>5</vt:i4>
      </vt:variant>
      <vt:variant>
        <vt:lpwstr/>
      </vt:variant>
      <vt:variant>
        <vt:lpwstr>_Toc387136626</vt:lpwstr>
      </vt:variant>
      <vt:variant>
        <vt:i4>1703985</vt:i4>
      </vt:variant>
      <vt:variant>
        <vt:i4>350</vt:i4>
      </vt:variant>
      <vt:variant>
        <vt:i4>0</vt:i4>
      </vt:variant>
      <vt:variant>
        <vt:i4>5</vt:i4>
      </vt:variant>
      <vt:variant>
        <vt:lpwstr/>
      </vt:variant>
      <vt:variant>
        <vt:lpwstr>_Toc387136625</vt:lpwstr>
      </vt:variant>
      <vt:variant>
        <vt:i4>1703985</vt:i4>
      </vt:variant>
      <vt:variant>
        <vt:i4>344</vt:i4>
      </vt:variant>
      <vt:variant>
        <vt:i4>0</vt:i4>
      </vt:variant>
      <vt:variant>
        <vt:i4>5</vt:i4>
      </vt:variant>
      <vt:variant>
        <vt:lpwstr/>
      </vt:variant>
      <vt:variant>
        <vt:lpwstr>_Toc387136624</vt:lpwstr>
      </vt:variant>
      <vt:variant>
        <vt:i4>1703985</vt:i4>
      </vt:variant>
      <vt:variant>
        <vt:i4>338</vt:i4>
      </vt:variant>
      <vt:variant>
        <vt:i4>0</vt:i4>
      </vt:variant>
      <vt:variant>
        <vt:i4>5</vt:i4>
      </vt:variant>
      <vt:variant>
        <vt:lpwstr/>
      </vt:variant>
      <vt:variant>
        <vt:lpwstr>_Toc387136623</vt:lpwstr>
      </vt:variant>
      <vt:variant>
        <vt:i4>1703985</vt:i4>
      </vt:variant>
      <vt:variant>
        <vt:i4>332</vt:i4>
      </vt:variant>
      <vt:variant>
        <vt:i4>0</vt:i4>
      </vt:variant>
      <vt:variant>
        <vt:i4>5</vt:i4>
      </vt:variant>
      <vt:variant>
        <vt:lpwstr/>
      </vt:variant>
      <vt:variant>
        <vt:lpwstr>_Toc387136622</vt:lpwstr>
      </vt:variant>
      <vt:variant>
        <vt:i4>1703985</vt:i4>
      </vt:variant>
      <vt:variant>
        <vt:i4>326</vt:i4>
      </vt:variant>
      <vt:variant>
        <vt:i4>0</vt:i4>
      </vt:variant>
      <vt:variant>
        <vt:i4>5</vt:i4>
      </vt:variant>
      <vt:variant>
        <vt:lpwstr/>
      </vt:variant>
      <vt:variant>
        <vt:lpwstr>_Toc387136621</vt:lpwstr>
      </vt:variant>
      <vt:variant>
        <vt:i4>1703985</vt:i4>
      </vt:variant>
      <vt:variant>
        <vt:i4>320</vt:i4>
      </vt:variant>
      <vt:variant>
        <vt:i4>0</vt:i4>
      </vt:variant>
      <vt:variant>
        <vt:i4>5</vt:i4>
      </vt:variant>
      <vt:variant>
        <vt:lpwstr/>
      </vt:variant>
      <vt:variant>
        <vt:lpwstr>_Toc387136620</vt:lpwstr>
      </vt:variant>
      <vt:variant>
        <vt:i4>1638449</vt:i4>
      </vt:variant>
      <vt:variant>
        <vt:i4>314</vt:i4>
      </vt:variant>
      <vt:variant>
        <vt:i4>0</vt:i4>
      </vt:variant>
      <vt:variant>
        <vt:i4>5</vt:i4>
      </vt:variant>
      <vt:variant>
        <vt:lpwstr/>
      </vt:variant>
      <vt:variant>
        <vt:lpwstr>_Toc387136619</vt:lpwstr>
      </vt:variant>
      <vt:variant>
        <vt:i4>1638449</vt:i4>
      </vt:variant>
      <vt:variant>
        <vt:i4>308</vt:i4>
      </vt:variant>
      <vt:variant>
        <vt:i4>0</vt:i4>
      </vt:variant>
      <vt:variant>
        <vt:i4>5</vt:i4>
      </vt:variant>
      <vt:variant>
        <vt:lpwstr/>
      </vt:variant>
      <vt:variant>
        <vt:lpwstr>_Toc387136618</vt:lpwstr>
      </vt:variant>
      <vt:variant>
        <vt:i4>1638449</vt:i4>
      </vt:variant>
      <vt:variant>
        <vt:i4>302</vt:i4>
      </vt:variant>
      <vt:variant>
        <vt:i4>0</vt:i4>
      </vt:variant>
      <vt:variant>
        <vt:i4>5</vt:i4>
      </vt:variant>
      <vt:variant>
        <vt:lpwstr/>
      </vt:variant>
      <vt:variant>
        <vt:lpwstr>_Toc387136617</vt:lpwstr>
      </vt:variant>
      <vt:variant>
        <vt:i4>1638449</vt:i4>
      </vt:variant>
      <vt:variant>
        <vt:i4>296</vt:i4>
      </vt:variant>
      <vt:variant>
        <vt:i4>0</vt:i4>
      </vt:variant>
      <vt:variant>
        <vt:i4>5</vt:i4>
      </vt:variant>
      <vt:variant>
        <vt:lpwstr/>
      </vt:variant>
      <vt:variant>
        <vt:lpwstr>_Toc387136616</vt:lpwstr>
      </vt:variant>
      <vt:variant>
        <vt:i4>1638449</vt:i4>
      </vt:variant>
      <vt:variant>
        <vt:i4>290</vt:i4>
      </vt:variant>
      <vt:variant>
        <vt:i4>0</vt:i4>
      </vt:variant>
      <vt:variant>
        <vt:i4>5</vt:i4>
      </vt:variant>
      <vt:variant>
        <vt:lpwstr/>
      </vt:variant>
      <vt:variant>
        <vt:lpwstr>_Toc387136615</vt:lpwstr>
      </vt:variant>
      <vt:variant>
        <vt:i4>1638449</vt:i4>
      </vt:variant>
      <vt:variant>
        <vt:i4>284</vt:i4>
      </vt:variant>
      <vt:variant>
        <vt:i4>0</vt:i4>
      </vt:variant>
      <vt:variant>
        <vt:i4>5</vt:i4>
      </vt:variant>
      <vt:variant>
        <vt:lpwstr/>
      </vt:variant>
      <vt:variant>
        <vt:lpwstr>_Toc387136614</vt:lpwstr>
      </vt:variant>
      <vt:variant>
        <vt:i4>1638449</vt:i4>
      </vt:variant>
      <vt:variant>
        <vt:i4>278</vt:i4>
      </vt:variant>
      <vt:variant>
        <vt:i4>0</vt:i4>
      </vt:variant>
      <vt:variant>
        <vt:i4>5</vt:i4>
      </vt:variant>
      <vt:variant>
        <vt:lpwstr/>
      </vt:variant>
      <vt:variant>
        <vt:lpwstr>_Toc387136613</vt:lpwstr>
      </vt:variant>
      <vt:variant>
        <vt:i4>1638449</vt:i4>
      </vt:variant>
      <vt:variant>
        <vt:i4>272</vt:i4>
      </vt:variant>
      <vt:variant>
        <vt:i4>0</vt:i4>
      </vt:variant>
      <vt:variant>
        <vt:i4>5</vt:i4>
      </vt:variant>
      <vt:variant>
        <vt:lpwstr/>
      </vt:variant>
      <vt:variant>
        <vt:lpwstr>_Toc387136612</vt:lpwstr>
      </vt:variant>
      <vt:variant>
        <vt:i4>1638449</vt:i4>
      </vt:variant>
      <vt:variant>
        <vt:i4>266</vt:i4>
      </vt:variant>
      <vt:variant>
        <vt:i4>0</vt:i4>
      </vt:variant>
      <vt:variant>
        <vt:i4>5</vt:i4>
      </vt:variant>
      <vt:variant>
        <vt:lpwstr/>
      </vt:variant>
      <vt:variant>
        <vt:lpwstr>_Toc387136611</vt:lpwstr>
      </vt:variant>
      <vt:variant>
        <vt:i4>1638449</vt:i4>
      </vt:variant>
      <vt:variant>
        <vt:i4>260</vt:i4>
      </vt:variant>
      <vt:variant>
        <vt:i4>0</vt:i4>
      </vt:variant>
      <vt:variant>
        <vt:i4>5</vt:i4>
      </vt:variant>
      <vt:variant>
        <vt:lpwstr/>
      </vt:variant>
      <vt:variant>
        <vt:lpwstr>_Toc387136610</vt:lpwstr>
      </vt:variant>
      <vt:variant>
        <vt:i4>1572913</vt:i4>
      </vt:variant>
      <vt:variant>
        <vt:i4>254</vt:i4>
      </vt:variant>
      <vt:variant>
        <vt:i4>0</vt:i4>
      </vt:variant>
      <vt:variant>
        <vt:i4>5</vt:i4>
      </vt:variant>
      <vt:variant>
        <vt:lpwstr/>
      </vt:variant>
      <vt:variant>
        <vt:lpwstr>_Toc387136609</vt:lpwstr>
      </vt:variant>
      <vt:variant>
        <vt:i4>1572913</vt:i4>
      </vt:variant>
      <vt:variant>
        <vt:i4>248</vt:i4>
      </vt:variant>
      <vt:variant>
        <vt:i4>0</vt:i4>
      </vt:variant>
      <vt:variant>
        <vt:i4>5</vt:i4>
      </vt:variant>
      <vt:variant>
        <vt:lpwstr/>
      </vt:variant>
      <vt:variant>
        <vt:lpwstr>_Toc387136608</vt:lpwstr>
      </vt:variant>
      <vt:variant>
        <vt:i4>1572913</vt:i4>
      </vt:variant>
      <vt:variant>
        <vt:i4>242</vt:i4>
      </vt:variant>
      <vt:variant>
        <vt:i4>0</vt:i4>
      </vt:variant>
      <vt:variant>
        <vt:i4>5</vt:i4>
      </vt:variant>
      <vt:variant>
        <vt:lpwstr/>
      </vt:variant>
      <vt:variant>
        <vt:lpwstr>_Toc387136607</vt:lpwstr>
      </vt:variant>
      <vt:variant>
        <vt:i4>1572913</vt:i4>
      </vt:variant>
      <vt:variant>
        <vt:i4>236</vt:i4>
      </vt:variant>
      <vt:variant>
        <vt:i4>0</vt:i4>
      </vt:variant>
      <vt:variant>
        <vt:i4>5</vt:i4>
      </vt:variant>
      <vt:variant>
        <vt:lpwstr/>
      </vt:variant>
      <vt:variant>
        <vt:lpwstr>_Toc387136606</vt:lpwstr>
      </vt:variant>
      <vt:variant>
        <vt:i4>1572913</vt:i4>
      </vt:variant>
      <vt:variant>
        <vt:i4>230</vt:i4>
      </vt:variant>
      <vt:variant>
        <vt:i4>0</vt:i4>
      </vt:variant>
      <vt:variant>
        <vt:i4>5</vt:i4>
      </vt:variant>
      <vt:variant>
        <vt:lpwstr/>
      </vt:variant>
      <vt:variant>
        <vt:lpwstr>_Toc387136605</vt:lpwstr>
      </vt:variant>
      <vt:variant>
        <vt:i4>1572913</vt:i4>
      </vt:variant>
      <vt:variant>
        <vt:i4>224</vt:i4>
      </vt:variant>
      <vt:variant>
        <vt:i4>0</vt:i4>
      </vt:variant>
      <vt:variant>
        <vt:i4>5</vt:i4>
      </vt:variant>
      <vt:variant>
        <vt:lpwstr/>
      </vt:variant>
      <vt:variant>
        <vt:lpwstr>_Toc387136604</vt:lpwstr>
      </vt:variant>
      <vt:variant>
        <vt:i4>1572913</vt:i4>
      </vt:variant>
      <vt:variant>
        <vt:i4>218</vt:i4>
      </vt:variant>
      <vt:variant>
        <vt:i4>0</vt:i4>
      </vt:variant>
      <vt:variant>
        <vt:i4>5</vt:i4>
      </vt:variant>
      <vt:variant>
        <vt:lpwstr/>
      </vt:variant>
      <vt:variant>
        <vt:lpwstr>_Toc387136603</vt:lpwstr>
      </vt:variant>
      <vt:variant>
        <vt:i4>1572913</vt:i4>
      </vt:variant>
      <vt:variant>
        <vt:i4>212</vt:i4>
      </vt:variant>
      <vt:variant>
        <vt:i4>0</vt:i4>
      </vt:variant>
      <vt:variant>
        <vt:i4>5</vt:i4>
      </vt:variant>
      <vt:variant>
        <vt:lpwstr/>
      </vt:variant>
      <vt:variant>
        <vt:lpwstr>_Toc387136602</vt:lpwstr>
      </vt:variant>
      <vt:variant>
        <vt:i4>1572913</vt:i4>
      </vt:variant>
      <vt:variant>
        <vt:i4>206</vt:i4>
      </vt:variant>
      <vt:variant>
        <vt:i4>0</vt:i4>
      </vt:variant>
      <vt:variant>
        <vt:i4>5</vt:i4>
      </vt:variant>
      <vt:variant>
        <vt:lpwstr/>
      </vt:variant>
      <vt:variant>
        <vt:lpwstr>_Toc387136601</vt:lpwstr>
      </vt:variant>
      <vt:variant>
        <vt:i4>1572913</vt:i4>
      </vt:variant>
      <vt:variant>
        <vt:i4>200</vt:i4>
      </vt:variant>
      <vt:variant>
        <vt:i4>0</vt:i4>
      </vt:variant>
      <vt:variant>
        <vt:i4>5</vt:i4>
      </vt:variant>
      <vt:variant>
        <vt:lpwstr/>
      </vt:variant>
      <vt:variant>
        <vt:lpwstr>_Toc387136600</vt:lpwstr>
      </vt:variant>
      <vt:variant>
        <vt:i4>1114162</vt:i4>
      </vt:variant>
      <vt:variant>
        <vt:i4>194</vt:i4>
      </vt:variant>
      <vt:variant>
        <vt:i4>0</vt:i4>
      </vt:variant>
      <vt:variant>
        <vt:i4>5</vt:i4>
      </vt:variant>
      <vt:variant>
        <vt:lpwstr/>
      </vt:variant>
      <vt:variant>
        <vt:lpwstr>_Toc387136599</vt:lpwstr>
      </vt:variant>
      <vt:variant>
        <vt:i4>1114162</vt:i4>
      </vt:variant>
      <vt:variant>
        <vt:i4>188</vt:i4>
      </vt:variant>
      <vt:variant>
        <vt:i4>0</vt:i4>
      </vt:variant>
      <vt:variant>
        <vt:i4>5</vt:i4>
      </vt:variant>
      <vt:variant>
        <vt:lpwstr/>
      </vt:variant>
      <vt:variant>
        <vt:lpwstr>_Toc387136598</vt:lpwstr>
      </vt:variant>
      <vt:variant>
        <vt:i4>1114162</vt:i4>
      </vt:variant>
      <vt:variant>
        <vt:i4>182</vt:i4>
      </vt:variant>
      <vt:variant>
        <vt:i4>0</vt:i4>
      </vt:variant>
      <vt:variant>
        <vt:i4>5</vt:i4>
      </vt:variant>
      <vt:variant>
        <vt:lpwstr/>
      </vt:variant>
      <vt:variant>
        <vt:lpwstr>_Toc387136597</vt:lpwstr>
      </vt:variant>
      <vt:variant>
        <vt:i4>1114162</vt:i4>
      </vt:variant>
      <vt:variant>
        <vt:i4>176</vt:i4>
      </vt:variant>
      <vt:variant>
        <vt:i4>0</vt:i4>
      </vt:variant>
      <vt:variant>
        <vt:i4>5</vt:i4>
      </vt:variant>
      <vt:variant>
        <vt:lpwstr/>
      </vt:variant>
      <vt:variant>
        <vt:lpwstr>_Toc387136596</vt:lpwstr>
      </vt:variant>
      <vt:variant>
        <vt:i4>1114162</vt:i4>
      </vt:variant>
      <vt:variant>
        <vt:i4>170</vt:i4>
      </vt:variant>
      <vt:variant>
        <vt:i4>0</vt:i4>
      </vt:variant>
      <vt:variant>
        <vt:i4>5</vt:i4>
      </vt:variant>
      <vt:variant>
        <vt:lpwstr/>
      </vt:variant>
      <vt:variant>
        <vt:lpwstr>_Toc387136595</vt:lpwstr>
      </vt:variant>
      <vt:variant>
        <vt:i4>1114162</vt:i4>
      </vt:variant>
      <vt:variant>
        <vt:i4>164</vt:i4>
      </vt:variant>
      <vt:variant>
        <vt:i4>0</vt:i4>
      </vt:variant>
      <vt:variant>
        <vt:i4>5</vt:i4>
      </vt:variant>
      <vt:variant>
        <vt:lpwstr/>
      </vt:variant>
      <vt:variant>
        <vt:lpwstr>_Toc387136594</vt:lpwstr>
      </vt:variant>
      <vt:variant>
        <vt:i4>1114162</vt:i4>
      </vt:variant>
      <vt:variant>
        <vt:i4>158</vt:i4>
      </vt:variant>
      <vt:variant>
        <vt:i4>0</vt:i4>
      </vt:variant>
      <vt:variant>
        <vt:i4>5</vt:i4>
      </vt:variant>
      <vt:variant>
        <vt:lpwstr/>
      </vt:variant>
      <vt:variant>
        <vt:lpwstr>_Toc387136593</vt:lpwstr>
      </vt:variant>
      <vt:variant>
        <vt:i4>1114162</vt:i4>
      </vt:variant>
      <vt:variant>
        <vt:i4>152</vt:i4>
      </vt:variant>
      <vt:variant>
        <vt:i4>0</vt:i4>
      </vt:variant>
      <vt:variant>
        <vt:i4>5</vt:i4>
      </vt:variant>
      <vt:variant>
        <vt:lpwstr/>
      </vt:variant>
      <vt:variant>
        <vt:lpwstr>_Toc387136592</vt:lpwstr>
      </vt:variant>
      <vt:variant>
        <vt:i4>1114162</vt:i4>
      </vt:variant>
      <vt:variant>
        <vt:i4>146</vt:i4>
      </vt:variant>
      <vt:variant>
        <vt:i4>0</vt:i4>
      </vt:variant>
      <vt:variant>
        <vt:i4>5</vt:i4>
      </vt:variant>
      <vt:variant>
        <vt:lpwstr/>
      </vt:variant>
      <vt:variant>
        <vt:lpwstr>_Toc387136591</vt:lpwstr>
      </vt:variant>
      <vt:variant>
        <vt:i4>1114162</vt:i4>
      </vt:variant>
      <vt:variant>
        <vt:i4>140</vt:i4>
      </vt:variant>
      <vt:variant>
        <vt:i4>0</vt:i4>
      </vt:variant>
      <vt:variant>
        <vt:i4>5</vt:i4>
      </vt:variant>
      <vt:variant>
        <vt:lpwstr/>
      </vt:variant>
      <vt:variant>
        <vt:lpwstr>_Toc387136590</vt:lpwstr>
      </vt:variant>
      <vt:variant>
        <vt:i4>1048626</vt:i4>
      </vt:variant>
      <vt:variant>
        <vt:i4>134</vt:i4>
      </vt:variant>
      <vt:variant>
        <vt:i4>0</vt:i4>
      </vt:variant>
      <vt:variant>
        <vt:i4>5</vt:i4>
      </vt:variant>
      <vt:variant>
        <vt:lpwstr/>
      </vt:variant>
      <vt:variant>
        <vt:lpwstr>_Toc387136589</vt:lpwstr>
      </vt:variant>
      <vt:variant>
        <vt:i4>1048626</vt:i4>
      </vt:variant>
      <vt:variant>
        <vt:i4>128</vt:i4>
      </vt:variant>
      <vt:variant>
        <vt:i4>0</vt:i4>
      </vt:variant>
      <vt:variant>
        <vt:i4>5</vt:i4>
      </vt:variant>
      <vt:variant>
        <vt:lpwstr/>
      </vt:variant>
      <vt:variant>
        <vt:lpwstr>_Toc387136588</vt:lpwstr>
      </vt:variant>
      <vt:variant>
        <vt:i4>1048626</vt:i4>
      </vt:variant>
      <vt:variant>
        <vt:i4>122</vt:i4>
      </vt:variant>
      <vt:variant>
        <vt:i4>0</vt:i4>
      </vt:variant>
      <vt:variant>
        <vt:i4>5</vt:i4>
      </vt:variant>
      <vt:variant>
        <vt:lpwstr/>
      </vt:variant>
      <vt:variant>
        <vt:lpwstr>_Toc387136587</vt:lpwstr>
      </vt:variant>
      <vt:variant>
        <vt:i4>1048626</vt:i4>
      </vt:variant>
      <vt:variant>
        <vt:i4>116</vt:i4>
      </vt:variant>
      <vt:variant>
        <vt:i4>0</vt:i4>
      </vt:variant>
      <vt:variant>
        <vt:i4>5</vt:i4>
      </vt:variant>
      <vt:variant>
        <vt:lpwstr/>
      </vt:variant>
      <vt:variant>
        <vt:lpwstr>_Toc387136586</vt:lpwstr>
      </vt:variant>
      <vt:variant>
        <vt:i4>1048626</vt:i4>
      </vt:variant>
      <vt:variant>
        <vt:i4>110</vt:i4>
      </vt:variant>
      <vt:variant>
        <vt:i4>0</vt:i4>
      </vt:variant>
      <vt:variant>
        <vt:i4>5</vt:i4>
      </vt:variant>
      <vt:variant>
        <vt:lpwstr/>
      </vt:variant>
      <vt:variant>
        <vt:lpwstr>_Toc387136585</vt:lpwstr>
      </vt:variant>
      <vt:variant>
        <vt:i4>1048626</vt:i4>
      </vt:variant>
      <vt:variant>
        <vt:i4>104</vt:i4>
      </vt:variant>
      <vt:variant>
        <vt:i4>0</vt:i4>
      </vt:variant>
      <vt:variant>
        <vt:i4>5</vt:i4>
      </vt:variant>
      <vt:variant>
        <vt:lpwstr/>
      </vt:variant>
      <vt:variant>
        <vt:lpwstr>_Toc387136584</vt:lpwstr>
      </vt:variant>
      <vt:variant>
        <vt:i4>1048626</vt:i4>
      </vt:variant>
      <vt:variant>
        <vt:i4>98</vt:i4>
      </vt:variant>
      <vt:variant>
        <vt:i4>0</vt:i4>
      </vt:variant>
      <vt:variant>
        <vt:i4>5</vt:i4>
      </vt:variant>
      <vt:variant>
        <vt:lpwstr/>
      </vt:variant>
      <vt:variant>
        <vt:lpwstr>_Toc387136583</vt:lpwstr>
      </vt:variant>
      <vt:variant>
        <vt:i4>1048626</vt:i4>
      </vt:variant>
      <vt:variant>
        <vt:i4>92</vt:i4>
      </vt:variant>
      <vt:variant>
        <vt:i4>0</vt:i4>
      </vt:variant>
      <vt:variant>
        <vt:i4>5</vt:i4>
      </vt:variant>
      <vt:variant>
        <vt:lpwstr/>
      </vt:variant>
      <vt:variant>
        <vt:lpwstr>_Toc387136582</vt:lpwstr>
      </vt:variant>
      <vt:variant>
        <vt:i4>1048626</vt:i4>
      </vt:variant>
      <vt:variant>
        <vt:i4>86</vt:i4>
      </vt:variant>
      <vt:variant>
        <vt:i4>0</vt:i4>
      </vt:variant>
      <vt:variant>
        <vt:i4>5</vt:i4>
      </vt:variant>
      <vt:variant>
        <vt:lpwstr/>
      </vt:variant>
      <vt:variant>
        <vt:lpwstr>_Toc387136581</vt:lpwstr>
      </vt:variant>
      <vt:variant>
        <vt:i4>1048626</vt:i4>
      </vt:variant>
      <vt:variant>
        <vt:i4>80</vt:i4>
      </vt:variant>
      <vt:variant>
        <vt:i4>0</vt:i4>
      </vt:variant>
      <vt:variant>
        <vt:i4>5</vt:i4>
      </vt:variant>
      <vt:variant>
        <vt:lpwstr/>
      </vt:variant>
      <vt:variant>
        <vt:lpwstr>_Toc387136580</vt:lpwstr>
      </vt:variant>
      <vt:variant>
        <vt:i4>2031666</vt:i4>
      </vt:variant>
      <vt:variant>
        <vt:i4>74</vt:i4>
      </vt:variant>
      <vt:variant>
        <vt:i4>0</vt:i4>
      </vt:variant>
      <vt:variant>
        <vt:i4>5</vt:i4>
      </vt:variant>
      <vt:variant>
        <vt:lpwstr/>
      </vt:variant>
      <vt:variant>
        <vt:lpwstr>_Toc387136579</vt:lpwstr>
      </vt:variant>
      <vt:variant>
        <vt:i4>2031666</vt:i4>
      </vt:variant>
      <vt:variant>
        <vt:i4>68</vt:i4>
      </vt:variant>
      <vt:variant>
        <vt:i4>0</vt:i4>
      </vt:variant>
      <vt:variant>
        <vt:i4>5</vt:i4>
      </vt:variant>
      <vt:variant>
        <vt:lpwstr/>
      </vt:variant>
      <vt:variant>
        <vt:lpwstr>_Toc387136578</vt:lpwstr>
      </vt:variant>
      <vt:variant>
        <vt:i4>2031666</vt:i4>
      </vt:variant>
      <vt:variant>
        <vt:i4>62</vt:i4>
      </vt:variant>
      <vt:variant>
        <vt:i4>0</vt:i4>
      </vt:variant>
      <vt:variant>
        <vt:i4>5</vt:i4>
      </vt:variant>
      <vt:variant>
        <vt:lpwstr/>
      </vt:variant>
      <vt:variant>
        <vt:lpwstr>_Toc387136577</vt:lpwstr>
      </vt:variant>
      <vt:variant>
        <vt:i4>2031666</vt:i4>
      </vt:variant>
      <vt:variant>
        <vt:i4>56</vt:i4>
      </vt:variant>
      <vt:variant>
        <vt:i4>0</vt:i4>
      </vt:variant>
      <vt:variant>
        <vt:i4>5</vt:i4>
      </vt:variant>
      <vt:variant>
        <vt:lpwstr/>
      </vt:variant>
      <vt:variant>
        <vt:lpwstr>_Toc387136576</vt:lpwstr>
      </vt:variant>
      <vt:variant>
        <vt:i4>2031666</vt:i4>
      </vt:variant>
      <vt:variant>
        <vt:i4>50</vt:i4>
      </vt:variant>
      <vt:variant>
        <vt:i4>0</vt:i4>
      </vt:variant>
      <vt:variant>
        <vt:i4>5</vt:i4>
      </vt:variant>
      <vt:variant>
        <vt:lpwstr/>
      </vt:variant>
      <vt:variant>
        <vt:lpwstr>_Toc387136575</vt:lpwstr>
      </vt:variant>
      <vt:variant>
        <vt:i4>2031666</vt:i4>
      </vt:variant>
      <vt:variant>
        <vt:i4>44</vt:i4>
      </vt:variant>
      <vt:variant>
        <vt:i4>0</vt:i4>
      </vt:variant>
      <vt:variant>
        <vt:i4>5</vt:i4>
      </vt:variant>
      <vt:variant>
        <vt:lpwstr/>
      </vt:variant>
      <vt:variant>
        <vt:lpwstr>_Toc387136574</vt:lpwstr>
      </vt:variant>
      <vt:variant>
        <vt:i4>2031666</vt:i4>
      </vt:variant>
      <vt:variant>
        <vt:i4>38</vt:i4>
      </vt:variant>
      <vt:variant>
        <vt:i4>0</vt:i4>
      </vt:variant>
      <vt:variant>
        <vt:i4>5</vt:i4>
      </vt:variant>
      <vt:variant>
        <vt:lpwstr/>
      </vt:variant>
      <vt:variant>
        <vt:lpwstr>_Toc387136573</vt:lpwstr>
      </vt:variant>
      <vt:variant>
        <vt:i4>2031666</vt:i4>
      </vt:variant>
      <vt:variant>
        <vt:i4>32</vt:i4>
      </vt:variant>
      <vt:variant>
        <vt:i4>0</vt:i4>
      </vt:variant>
      <vt:variant>
        <vt:i4>5</vt:i4>
      </vt:variant>
      <vt:variant>
        <vt:lpwstr/>
      </vt:variant>
      <vt:variant>
        <vt:lpwstr>_Toc387136572</vt:lpwstr>
      </vt:variant>
      <vt:variant>
        <vt:i4>2031666</vt:i4>
      </vt:variant>
      <vt:variant>
        <vt:i4>26</vt:i4>
      </vt:variant>
      <vt:variant>
        <vt:i4>0</vt:i4>
      </vt:variant>
      <vt:variant>
        <vt:i4>5</vt:i4>
      </vt:variant>
      <vt:variant>
        <vt:lpwstr/>
      </vt:variant>
      <vt:variant>
        <vt:lpwstr>_Toc387136571</vt:lpwstr>
      </vt:variant>
      <vt:variant>
        <vt:i4>2031666</vt:i4>
      </vt:variant>
      <vt:variant>
        <vt:i4>20</vt:i4>
      </vt:variant>
      <vt:variant>
        <vt:i4>0</vt:i4>
      </vt:variant>
      <vt:variant>
        <vt:i4>5</vt:i4>
      </vt:variant>
      <vt:variant>
        <vt:lpwstr/>
      </vt:variant>
      <vt:variant>
        <vt:lpwstr>_Toc387136570</vt:lpwstr>
      </vt:variant>
      <vt:variant>
        <vt:i4>1966130</vt:i4>
      </vt:variant>
      <vt:variant>
        <vt:i4>14</vt:i4>
      </vt:variant>
      <vt:variant>
        <vt:i4>0</vt:i4>
      </vt:variant>
      <vt:variant>
        <vt:i4>5</vt:i4>
      </vt:variant>
      <vt:variant>
        <vt:lpwstr/>
      </vt:variant>
      <vt:variant>
        <vt:lpwstr>_Toc387136569</vt:lpwstr>
      </vt:variant>
      <vt:variant>
        <vt:i4>1966130</vt:i4>
      </vt:variant>
      <vt:variant>
        <vt:i4>8</vt:i4>
      </vt:variant>
      <vt:variant>
        <vt:i4>0</vt:i4>
      </vt:variant>
      <vt:variant>
        <vt:i4>5</vt:i4>
      </vt:variant>
      <vt:variant>
        <vt:lpwstr/>
      </vt:variant>
      <vt:variant>
        <vt:lpwstr>_Toc387136568</vt:lpwstr>
      </vt:variant>
      <vt:variant>
        <vt:i4>1966130</vt:i4>
      </vt:variant>
      <vt:variant>
        <vt:i4>2</vt:i4>
      </vt:variant>
      <vt:variant>
        <vt:i4>0</vt:i4>
      </vt:variant>
      <vt:variant>
        <vt:i4>5</vt:i4>
      </vt:variant>
      <vt:variant>
        <vt:lpwstr/>
      </vt:variant>
      <vt:variant>
        <vt:lpwstr>_Toc387136567</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大连理工大学硕士学位论文格式规范</dc:title>
  <dc:subject>模板</dc:subject>
  <dc:creator>Administrator</dc:creator>
  <cp:lastModifiedBy>亮</cp:lastModifiedBy>
  <cp:revision>7</cp:revision>
  <cp:lastPrinted>2008-07-17T03:36:00Z</cp:lastPrinted>
  <dcterms:created xsi:type="dcterms:W3CDTF">2018-07-04T05:29:00Z</dcterms:created>
  <dcterms:modified xsi:type="dcterms:W3CDTF">2018-07-04T06:31:00Z</dcterms:modified>
</cp:coreProperties>
</file>